
<file path=[Content_Types].xml><?xml version="1.0" encoding="utf-8"?>
<Types xmlns="http://schemas.openxmlformats.org/package/2006/content-types">
  <Override PartName="/word/footer59.xml" ContentType="application/vnd.openxmlformats-officedocument.wordprocessingml.footer+xml"/>
  <Override PartName="/word/footer88.xml" ContentType="application/vnd.openxmlformats-officedocument.wordprocessingml.footer+xml"/>
  <Override PartName="/word/diagrams/quickStyle2.xml" ContentType="application/vnd.openxmlformats-officedocument.drawingml.diagramStyle+xml"/>
  <Override PartName="/customXml/itemProps1.xml" ContentType="application/vnd.openxmlformats-officedocument.customXmlProperties+xml"/>
  <Override PartName="/word/footer48.xml" ContentType="application/vnd.openxmlformats-officedocument.wordprocessingml.footer+xml"/>
  <Override PartName="/word/footer77.xml" ContentType="application/vnd.openxmlformats-officedocument.wordprocessingml.footer+xml"/>
  <Override PartName="/word/footer7.xml" ContentType="application/vnd.openxmlformats-officedocument.wordprocessingml.footer+xml"/>
  <Override PartName="/word/footer19.xml" ContentType="application/vnd.openxmlformats-officedocument.wordprocessingml.footer+xml"/>
  <Override PartName="/word/footer37.xml" ContentType="application/vnd.openxmlformats-officedocument.wordprocessingml.footer+xml"/>
  <Override PartName="/word/footer55.xml" ContentType="application/vnd.openxmlformats-officedocument.wordprocessingml.footer+xml"/>
  <Override PartName="/word/footer66.xml" ContentType="application/vnd.openxmlformats-officedocument.wordprocessingml.footer+xml"/>
  <Override PartName="/word/footer84.xml" ContentType="application/vnd.openxmlformats-officedocument.wordprocessingml.footer+xml"/>
  <Override PartName="/word/diagrams/colors1.xml" ContentType="application/vnd.openxmlformats-officedocument.drawingml.diagramColor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oter26.xml" ContentType="application/vnd.openxmlformats-officedocument.wordprocessingml.footer+xml"/>
  <Override PartName="/word/footer44.xml" ContentType="application/vnd.openxmlformats-officedocument.wordprocessingml.footer+xml"/>
  <Override PartName="/word/footer73.xml" ContentType="application/vnd.openxmlformats-officedocument.wordprocessingml.footer+xml"/>
  <Override PartName="/word/footer91.xml" ContentType="application/vnd.openxmlformats-officedocument.wordprocessingml.footer+xml"/>
  <Override PartName="/word/footer3.xml" ContentType="application/vnd.openxmlformats-officedocument.wordprocessingml.footer+xml"/>
  <Override PartName="/word/footer15.xml" ContentType="application/vnd.openxmlformats-officedocument.wordprocessingml.footer+xml"/>
  <Override PartName="/word/footer33.xml" ContentType="application/vnd.openxmlformats-officedocument.wordprocessingml.footer+xml"/>
  <Override PartName="/word/footer51.xml" ContentType="application/vnd.openxmlformats-officedocument.wordprocessingml.footer+xml"/>
  <Override PartName="/word/footer62.xml" ContentType="application/vnd.openxmlformats-officedocument.wordprocessingml.footer+xml"/>
  <Override PartName="/word/footer80.xml" ContentType="application/vnd.openxmlformats-officedocument.wordprocessingml.footer+xml"/>
  <Override PartName="/word/diagrams/drawing2.xml" ContentType="application/vnd.ms-office.drawingml.diagramDrawing+xml"/>
  <Override PartName="/word/footer11.xml" ContentType="application/vnd.openxmlformats-officedocument.wordprocessingml.footer+xml"/>
  <Override PartName="/word/footer22.xml" ContentType="application/vnd.openxmlformats-officedocument.wordprocessingml.footer+xml"/>
  <Override PartName="/word/footer40.xml" ContentType="application/vnd.openxmlformats-officedocument.wordprocessingml.footer+xml"/>
  <Override PartName="/word/header4.xml" ContentType="application/vnd.openxmlformats-officedocument.wordprocessingml.header+xml"/>
  <Override PartName="/word/footer20.xml" ContentType="application/vnd.openxmlformats-officedocument.wordprocessingml.footer+xml"/>
  <Override PartName="/word/header2.xml" ContentType="application/vnd.openxmlformats-officedocument.wordprocessingml.header+xml"/>
  <Override PartName="/word/diagrams/layout1.xml" ContentType="application/vnd.openxmlformats-officedocument.drawingml.diagramLayout+xml"/>
  <Override PartName="/customXml/itemProps2.xml" ContentType="application/vnd.openxmlformats-officedocument.customXmlProperties+xml"/>
  <Default Extension="png" ContentType="image/png"/>
  <Default Extension="bin" ContentType="application/vnd.openxmlformats-officedocument.oleObject"/>
  <Override PartName="/word/footer69.xml" ContentType="application/vnd.openxmlformats-officedocument.wordprocessingml.footer+xml"/>
  <Override PartName="/word/footer78.xml" ContentType="application/vnd.openxmlformats-officedocument.wordprocessingml.footer+xml"/>
  <Override PartName="/word/footer89.xml" ContentType="application/vnd.openxmlformats-officedocument.wordprocessingml.footer+xml"/>
  <Override PartName="/word/diagrams/quickStyle1.xml" ContentType="application/vnd.openxmlformats-officedocument.drawingml.diagramStyle+xml"/>
  <Override PartName="/word/footer8.xml" ContentType="application/vnd.openxmlformats-officedocument.wordprocessingml.footer+xml"/>
  <Override PartName="/word/footer29.xml" ContentType="application/vnd.openxmlformats-officedocument.wordprocessingml.footer+xml"/>
  <Override PartName="/word/footer49.xml" ContentType="application/vnd.openxmlformats-officedocument.wordprocessingml.footer+xml"/>
  <Override PartName="/word/footer58.xml" ContentType="application/vnd.openxmlformats-officedocument.wordprocessingml.footer+xml"/>
  <Override PartName="/word/footer67.xml" ContentType="application/vnd.openxmlformats-officedocument.wordprocessingml.footer+xml"/>
  <Override PartName="/word/footer76.xml" ContentType="application/vnd.openxmlformats-officedocument.wordprocessingml.footer+xml"/>
  <Override PartName="/word/footer87.xml" ContentType="application/vnd.openxmlformats-officedocument.wordprocessingml.footer+xml"/>
  <Override PartName="/word/diagrams/data2.xml" ContentType="application/vnd.openxmlformats-officedocument.drawingml.diagramData+xml"/>
  <Override PartName="/word/diagrams/colors2.xml" ContentType="application/vnd.openxmlformats-officedocument.drawingml.diagramColors+xml"/>
  <Default Extension="jpeg" ContentType="image/jpeg"/>
  <Default Extension="emf" ContentType="image/x-emf"/>
  <Override PartName="/word/footer6.xml" ContentType="application/vnd.openxmlformats-officedocument.wordprocessingml.footer+xml"/>
  <Override PartName="/word/footer18.xml" ContentType="application/vnd.openxmlformats-officedocument.wordprocessingml.footer+xml"/>
  <Override PartName="/word/footer27.xml" ContentType="application/vnd.openxmlformats-officedocument.wordprocessingml.footer+xml"/>
  <Override PartName="/word/footer36.xml" ContentType="application/vnd.openxmlformats-officedocument.wordprocessingml.footer+xml"/>
  <Override PartName="/word/footer38.xml" ContentType="application/vnd.openxmlformats-officedocument.wordprocessingml.footer+xml"/>
  <Override PartName="/word/footer47.xml" ContentType="application/vnd.openxmlformats-officedocument.wordprocessingml.footer+xml"/>
  <Override PartName="/word/footer56.xml" ContentType="application/vnd.openxmlformats-officedocument.wordprocessingml.footer+xml"/>
  <Override PartName="/word/footer65.xml" ContentType="application/vnd.openxmlformats-officedocument.wordprocessingml.footer+xml"/>
  <Override PartName="/word/footer74.xml" ContentType="application/vnd.openxmlformats-officedocument.wordprocessingml.footer+xml"/>
  <Override PartName="/word/footer83.xml" ContentType="application/vnd.openxmlformats-officedocument.wordprocessingml.footer+xml"/>
  <Override PartName="/word/footer85.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footer4.xml" ContentType="application/vnd.openxmlformats-officedocument.wordprocessingml.footer+xml"/>
  <Override PartName="/word/footer16.xml" ContentType="application/vnd.openxmlformats-officedocument.wordprocessingml.footer+xml"/>
  <Override PartName="/word/footer25.xml" ContentType="application/vnd.openxmlformats-officedocument.wordprocessingml.footer+xml"/>
  <Override PartName="/word/footer34.xml" ContentType="application/vnd.openxmlformats-officedocument.wordprocessingml.footer+xml"/>
  <Override PartName="/word/footer45.xml" ContentType="application/vnd.openxmlformats-officedocument.wordprocessingml.footer+xml"/>
  <Override PartName="/word/footer54.xml" ContentType="application/vnd.openxmlformats-officedocument.wordprocessingml.footer+xml"/>
  <Override PartName="/word/footer63.xml" ContentType="application/vnd.openxmlformats-officedocument.wordprocessingml.footer+xml"/>
  <Override PartName="/word/footer72.xml" ContentType="application/vnd.openxmlformats-officedocument.wordprocessingml.footer+xml"/>
  <Override PartName="/word/footer81.xml" ContentType="application/vnd.openxmlformats-officedocument.wordprocessingml.footer+xml"/>
  <Override PartName="/word/footer92.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4.xml" ContentType="application/vnd.openxmlformats-officedocument.wordprocessingml.footer+xml"/>
  <Override PartName="/word/footer23.xml" ContentType="application/vnd.openxmlformats-officedocument.wordprocessingml.footer+xml"/>
  <Override PartName="/word/footer32.xml" ContentType="application/vnd.openxmlformats-officedocument.wordprocessingml.footer+xml"/>
  <Override PartName="/word/footer43.xml" ContentType="application/vnd.openxmlformats-officedocument.wordprocessingml.footer+xml"/>
  <Override PartName="/word/footer52.xml" ContentType="application/vnd.openxmlformats-officedocument.wordprocessingml.footer+xml"/>
  <Override PartName="/word/footer61.xml" ContentType="application/vnd.openxmlformats-officedocument.wordprocessingml.footer+xml"/>
  <Override PartName="/word/footer70.xml" ContentType="application/vnd.openxmlformats-officedocument.wordprocessingml.footer+xml"/>
  <Override PartName="/word/footer90.xml" ContentType="application/vnd.openxmlformats-officedocument.wordprocessingml.footer+xml"/>
  <Override PartName="/word/diagrams/drawing1.xml" ContentType="application/vnd.ms-office.drawingml.diagramDrawing+xml"/>
  <Override PartName="/word/footer12.xml" ContentType="application/vnd.openxmlformats-officedocument.wordprocessingml.footer+xml"/>
  <Override PartName="/word/footer21.xml" ContentType="application/vnd.openxmlformats-officedocument.wordprocessingml.footer+xml"/>
  <Override PartName="/word/footer30.xml" ContentType="application/vnd.openxmlformats-officedocument.wordprocessingml.footer+xml"/>
  <Override PartName="/word/footer41.xml" ContentType="application/vnd.openxmlformats-officedocument.wordprocessingml.footer+xml"/>
  <Override PartName="/word/footer50.xml" ContentType="application/vnd.openxmlformats-officedocument.wordprocessingml.footer+xml"/>
  <Override PartName="/word/header5.xml" ContentType="application/vnd.openxmlformats-officedocument.wordprocessingml.header+xml"/>
  <Override PartName="/word/theme/theme1.xml" ContentType="application/vnd.openxmlformats-officedocument.theme+xml"/>
  <Override PartName="/word/footer10.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2.xml" ContentType="application/vnd.openxmlformats-officedocument.drawingml.diagramLayout+xml"/>
  <Override PartName="/docProps/core.xml" ContentType="application/vnd.openxmlformats-package.core-properties+xml"/>
  <Override PartName="/word/footnotes.xml" ContentType="application/vnd.openxmlformats-officedocument.wordprocessingml.footnotes+xml"/>
  <Override PartName="/word/footer79.xml" ContentType="application/vnd.openxmlformats-officedocument.wordprocessingml.footer+xml"/>
  <Override PartName="/word/footer9.xml" ContentType="application/vnd.openxmlformats-officedocument.wordprocessingml.footer+xml"/>
  <Override PartName="/word/footer39.xml" ContentType="application/vnd.openxmlformats-officedocument.wordprocessingml.footer+xml"/>
  <Override PartName="/word/footer57.xml" ContentType="application/vnd.openxmlformats-officedocument.wordprocessingml.footer+xml"/>
  <Override PartName="/word/footer68.xml" ContentType="application/vnd.openxmlformats-officedocument.wordprocessingml.footer+xml"/>
  <Override PartName="/word/footer86.xml" ContentType="application/vnd.openxmlformats-officedocument.wordprocessingml.footer+xml"/>
  <Override PartName="/word/diagrams/data1.xml" ContentType="application/vnd.openxmlformats-officedocument.drawingml.diagramData+xml"/>
  <Override PartName="/word/footer28.xml" ContentType="application/vnd.openxmlformats-officedocument.wordprocessingml.footer+xml"/>
  <Override PartName="/word/footer46.xml" ContentType="application/vnd.openxmlformats-officedocument.wordprocessingml.footer+xml"/>
  <Override PartName="/word/footer75.xml" ContentType="application/vnd.openxmlformats-officedocument.wordprocessingml.footer+xml"/>
  <Default Extension="rels" ContentType="application/vnd.openxmlformats-package.relationships+xml"/>
  <Override PartName="/word/footer5.xml" ContentType="application/vnd.openxmlformats-officedocument.wordprocessingml.footer+xml"/>
  <Override PartName="/word/footer17.xml" ContentType="application/vnd.openxmlformats-officedocument.wordprocessingml.footer+xml"/>
  <Override PartName="/word/footer35.xml" ContentType="application/vnd.openxmlformats-officedocument.wordprocessingml.footer+xml"/>
  <Override PartName="/word/footer53.xml" ContentType="application/vnd.openxmlformats-officedocument.wordprocessingml.footer+xml"/>
  <Override PartName="/word/footer64.xml" ContentType="application/vnd.openxmlformats-officedocument.wordprocessingml.footer+xml"/>
  <Override PartName="/word/footer82.xml" ContentType="application/vnd.openxmlformats-officedocument.wordprocessingml.footer+xml"/>
  <Override PartName="/word/footer13.xml" ContentType="application/vnd.openxmlformats-officedocument.wordprocessingml.footer+xml"/>
  <Override PartName="/word/footer24.xml" ContentType="application/vnd.openxmlformats-officedocument.wordprocessingml.footer+xml"/>
  <Override PartName="/word/footer42.xml" ContentType="application/vnd.openxmlformats-officedocument.wordprocessingml.footer+xml"/>
  <Override PartName="/word/footer60.xml" ContentType="application/vnd.openxmlformats-officedocument.wordprocessingml.footer+xml"/>
  <Override PartName="/word/footer71.xml" ContentType="application/vnd.openxmlformats-officedocument.wordprocessingml.footer+xml"/>
  <Override PartName="/word/header6.xml" ContentType="application/vnd.openxmlformats-officedocument.wordprocessingml.header+xml"/>
  <Override PartName="/word/footer1.xml" ContentType="application/vnd.openxmlformats-officedocument.wordprocessingml.footer+xml"/>
  <Override PartName="/word/footer31.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5CF5" w:rsidRPr="00051C9B" w:rsidRDefault="00625CF5" w:rsidP="00625CF5">
      <w:pPr>
        <w:jc w:val="center"/>
        <w:rPr>
          <w:sz w:val="32"/>
        </w:rPr>
      </w:pPr>
      <w:r w:rsidRPr="00051C9B">
        <w:rPr>
          <w:noProof/>
          <w:sz w:val="32"/>
          <w:lang w:eastAsia="es-ES" w:bidi="ar-SA"/>
        </w:rPr>
        <w:drawing>
          <wp:inline distT="0" distB="0" distL="0" distR="0">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DA2257" w:rsidRPr="00A31F4C" w:rsidRDefault="00DA2257" w:rsidP="00625CF5">
      <w:pPr>
        <w:jc w:val="center"/>
        <w:rPr>
          <w:b/>
          <w:sz w:val="20"/>
          <w:szCs w:val="40"/>
        </w:rPr>
      </w:pPr>
    </w:p>
    <w:p w:rsidR="00625CF5" w:rsidRDefault="00625CF5" w:rsidP="00625CF5">
      <w:pPr>
        <w:jc w:val="center"/>
        <w:rPr>
          <w:b/>
          <w:sz w:val="36"/>
          <w:szCs w:val="40"/>
        </w:rPr>
      </w:pPr>
      <w:r w:rsidRPr="00DA2257">
        <w:rPr>
          <w:b/>
          <w:sz w:val="36"/>
          <w:szCs w:val="40"/>
        </w:rPr>
        <w:t>FACULTAD DE INGENIERÍA</w:t>
      </w:r>
    </w:p>
    <w:p w:rsidR="00DA2257" w:rsidRPr="00A31F4C" w:rsidRDefault="00DA2257" w:rsidP="00625CF5">
      <w:pPr>
        <w:jc w:val="center"/>
        <w:rPr>
          <w:b/>
          <w:sz w:val="16"/>
          <w:szCs w:val="40"/>
        </w:rPr>
      </w:pPr>
    </w:p>
    <w:p w:rsidR="00DA2257" w:rsidRPr="003E52A6" w:rsidRDefault="00DA2257" w:rsidP="00625CF5">
      <w:pPr>
        <w:jc w:val="center"/>
        <w:rPr>
          <w:sz w:val="36"/>
          <w:szCs w:val="40"/>
        </w:rPr>
      </w:pPr>
      <w:r w:rsidRPr="003E52A6">
        <w:rPr>
          <w:sz w:val="36"/>
          <w:szCs w:val="40"/>
        </w:rPr>
        <w:t>CARRERA DE INGENIERÍA DE SISTEMAS DE INFORMACIÓN</w:t>
      </w:r>
    </w:p>
    <w:p w:rsidR="00625CF5" w:rsidRPr="00051C9B" w:rsidRDefault="00625CF5" w:rsidP="00625CF5">
      <w:pPr>
        <w:jc w:val="center"/>
        <w:rPr>
          <w:sz w:val="40"/>
          <w:szCs w:val="40"/>
        </w:rPr>
      </w:pPr>
    </w:p>
    <w:p w:rsidR="00625CF5" w:rsidRPr="00625CF5" w:rsidRDefault="00625CF5" w:rsidP="00625CF5">
      <w:pPr>
        <w:jc w:val="center"/>
        <w:rPr>
          <w:sz w:val="44"/>
          <w:szCs w:val="40"/>
        </w:rPr>
      </w:pPr>
      <w:r w:rsidRPr="00625CF5">
        <w:rPr>
          <w:sz w:val="44"/>
          <w:szCs w:val="40"/>
        </w:rPr>
        <w:t>MODELO DE NEGOCIOS EMPRESARIAL DE LA OFICINA CENTRAL FE Y ALEGRÍA</w:t>
      </w:r>
    </w:p>
    <w:p w:rsidR="00625CF5" w:rsidRPr="00051C9B" w:rsidRDefault="00625CF5" w:rsidP="00625CF5">
      <w:pPr>
        <w:jc w:val="center"/>
        <w:rPr>
          <w:sz w:val="32"/>
        </w:rPr>
      </w:pPr>
    </w:p>
    <w:p w:rsidR="00625CF5" w:rsidRPr="00051C9B" w:rsidRDefault="00625CF5" w:rsidP="00625CF5">
      <w:pPr>
        <w:pStyle w:val="TtuloMemoria"/>
        <w:rPr>
          <w:rFonts w:asciiTheme="majorHAnsi" w:hAnsiTheme="majorHAnsi"/>
          <w:lang w:val="es-PE"/>
        </w:rPr>
      </w:pPr>
      <w:r w:rsidRPr="00051C9B">
        <w:rPr>
          <w:rFonts w:asciiTheme="majorHAnsi" w:hAnsiTheme="majorHAnsi"/>
          <w:lang w:val="es-PE"/>
        </w:rPr>
        <w:t>MEMORIA DEL PROYECTO</w:t>
      </w:r>
    </w:p>
    <w:p w:rsidR="00625CF5" w:rsidRPr="00051C9B" w:rsidRDefault="00625CF5" w:rsidP="00625CF5">
      <w:pPr>
        <w:rPr>
          <w:sz w:val="32"/>
        </w:rPr>
      </w:pPr>
    </w:p>
    <w:p w:rsidR="00625CF5" w:rsidRDefault="00DA2257" w:rsidP="00DA2257">
      <w:pPr>
        <w:pStyle w:val="Ttulos"/>
        <w:tabs>
          <w:tab w:val="left" w:pos="7513"/>
        </w:tabs>
        <w:rPr>
          <w:rFonts w:asciiTheme="majorHAnsi" w:hAnsiTheme="majorHAnsi"/>
          <w:lang w:val="es-PE"/>
        </w:rPr>
      </w:pPr>
      <w:r>
        <w:rPr>
          <w:rFonts w:asciiTheme="majorHAnsi" w:hAnsiTheme="majorHAnsi"/>
          <w:lang w:val="es-PE"/>
        </w:rPr>
        <w:t>Presentado por los alumnos</w:t>
      </w:r>
      <w:r w:rsidR="00625CF5" w:rsidRPr="00051C9B">
        <w:rPr>
          <w:rFonts w:asciiTheme="majorHAnsi" w:hAnsiTheme="majorHAnsi"/>
          <w:lang w:val="es-PE"/>
        </w:rPr>
        <w:t>:</w:t>
      </w:r>
    </w:p>
    <w:p w:rsidR="00625CF5" w:rsidRPr="00051C9B" w:rsidRDefault="00625CF5" w:rsidP="00625CF5">
      <w:pPr>
        <w:pStyle w:val="Ttulos"/>
        <w:tabs>
          <w:tab w:val="left" w:pos="7513"/>
        </w:tabs>
        <w:rPr>
          <w:rFonts w:asciiTheme="majorHAnsi" w:hAnsiTheme="majorHAnsi"/>
          <w:lang w:val="es-PE"/>
        </w:rPr>
      </w:pPr>
    </w:p>
    <w:p w:rsidR="00625CF5" w:rsidRPr="00051C9B" w:rsidRDefault="00625CF5" w:rsidP="00625CF5">
      <w:pPr>
        <w:tabs>
          <w:tab w:val="left" w:pos="1134"/>
          <w:tab w:val="left" w:pos="6663"/>
        </w:tabs>
        <w:ind w:left="851"/>
        <w:rPr>
          <w:sz w:val="32"/>
        </w:rPr>
      </w:pPr>
      <w:r>
        <w:rPr>
          <w:sz w:val="32"/>
        </w:rPr>
        <w:t>Chang Chong, Nelly Cecilia</w:t>
      </w:r>
      <w:r>
        <w:rPr>
          <w:sz w:val="32"/>
        </w:rPr>
        <w:tab/>
        <w:t>200</w:t>
      </w:r>
      <w:r w:rsidRPr="00051C9B">
        <w:rPr>
          <w:sz w:val="32"/>
        </w:rPr>
        <w:t>510619</w:t>
      </w:r>
    </w:p>
    <w:p w:rsidR="00625CF5" w:rsidRPr="00051C9B" w:rsidRDefault="00625CF5" w:rsidP="00625CF5">
      <w:pPr>
        <w:tabs>
          <w:tab w:val="left" w:pos="1701"/>
          <w:tab w:val="left" w:pos="6663"/>
        </w:tabs>
        <w:ind w:left="851"/>
        <w:rPr>
          <w:sz w:val="32"/>
        </w:rPr>
      </w:pPr>
      <w:r>
        <w:rPr>
          <w:sz w:val="32"/>
        </w:rPr>
        <w:t>Concha Álvarez, Miguel Ángel</w:t>
      </w:r>
      <w:r>
        <w:rPr>
          <w:sz w:val="32"/>
        </w:rPr>
        <w:tab/>
        <w:t>200</w:t>
      </w:r>
      <w:r w:rsidRPr="00051C9B">
        <w:rPr>
          <w:sz w:val="32"/>
        </w:rPr>
        <w:t>520273</w:t>
      </w:r>
    </w:p>
    <w:p w:rsidR="00625CF5" w:rsidRDefault="00625CF5" w:rsidP="00625CF5">
      <w:pPr>
        <w:pStyle w:val="TextoPortada"/>
        <w:rPr>
          <w:rFonts w:asciiTheme="majorHAnsi" w:hAnsiTheme="majorHAnsi"/>
          <w:lang w:val="es-PE"/>
        </w:rPr>
      </w:pPr>
    </w:p>
    <w:p w:rsidR="001565EC" w:rsidRDefault="001565EC" w:rsidP="00625CF5">
      <w:pPr>
        <w:pStyle w:val="TextoPortada"/>
        <w:rPr>
          <w:rFonts w:asciiTheme="majorHAnsi" w:hAnsiTheme="majorHAnsi"/>
          <w:lang w:val="es-PE"/>
        </w:rPr>
      </w:pPr>
    </w:p>
    <w:p w:rsidR="001565EC" w:rsidRDefault="001565EC" w:rsidP="001565EC">
      <w:pPr>
        <w:pStyle w:val="Ttulos"/>
        <w:tabs>
          <w:tab w:val="left" w:pos="7513"/>
        </w:tabs>
        <w:rPr>
          <w:rFonts w:asciiTheme="majorHAnsi" w:hAnsiTheme="majorHAnsi"/>
          <w:lang w:val="es-PE"/>
        </w:rPr>
      </w:pPr>
      <w:r>
        <w:rPr>
          <w:rFonts w:asciiTheme="majorHAnsi" w:hAnsiTheme="majorHAnsi"/>
          <w:lang w:val="es-PE"/>
        </w:rPr>
        <w:t>Asesor:</w:t>
      </w:r>
    </w:p>
    <w:p w:rsidR="001565EC" w:rsidRPr="001565EC" w:rsidRDefault="001565EC" w:rsidP="001565EC">
      <w:pPr>
        <w:tabs>
          <w:tab w:val="left" w:pos="1701"/>
          <w:tab w:val="left" w:pos="6663"/>
        </w:tabs>
        <w:jc w:val="center"/>
        <w:rPr>
          <w:sz w:val="32"/>
        </w:rPr>
      </w:pPr>
      <w:r w:rsidRPr="001565EC">
        <w:rPr>
          <w:sz w:val="32"/>
        </w:rPr>
        <w:t>Urbina Pereyra, Jaime Roberto</w:t>
      </w:r>
    </w:p>
    <w:p w:rsidR="00625CF5" w:rsidRDefault="00625CF5" w:rsidP="00625CF5">
      <w:pPr>
        <w:pStyle w:val="TextoPortada"/>
        <w:rPr>
          <w:rFonts w:asciiTheme="majorHAnsi" w:hAnsiTheme="majorHAnsi"/>
          <w:lang w:val="es-PE"/>
        </w:rPr>
      </w:pPr>
    </w:p>
    <w:p w:rsidR="00625CF5" w:rsidRDefault="00625CF5" w:rsidP="00625CF5">
      <w:pPr>
        <w:pStyle w:val="TextoPortada"/>
        <w:rPr>
          <w:rFonts w:asciiTheme="majorHAnsi" w:hAnsiTheme="majorHAnsi"/>
          <w:lang w:val="es-PE"/>
        </w:rPr>
      </w:pPr>
    </w:p>
    <w:p w:rsidR="00625CF5" w:rsidRDefault="00625CF5" w:rsidP="00DA2257">
      <w:pPr>
        <w:pStyle w:val="TextoPortada"/>
        <w:jc w:val="left"/>
        <w:rPr>
          <w:rFonts w:asciiTheme="majorHAnsi" w:hAnsiTheme="majorHAnsi"/>
          <w:lang w:val="es-PE"/>
        </w:rPr>
      </w:pPr>
    </w:p>
    <w:p w:rsidR="00625CF5" w:rsidRDefault="00625CF5" w:rsidP="00625CF5">
      <w:pPr>
        <w:pStyle w:val="TextoPortada"/>
        <w:rPr>
          <w:rFonts w:asciiTheme="majorHAnsi" w:hAnsiTheme="majorHAnsi"/>
          <w:lang w:val="es-PE"/>
        </w:rPr>
      </w:pPr>
    </w:p>
    <w:p w:rsidR="00625CF5" w:rsidRDefault="00625CF5" w:rsidP="00625CF5">
      <w:pPr>
        <w:pStyle w:val="TextoPortada"/>
        <w:rPr>
          <w:rFonts w:asciiTheme="majorHAnsi" w:hAnsiTheme="majorHAnsi"/>
          <w:lang w:val="es-PE"/>
        </w:rPr>
      </w:pPr>
    </w:p>
    <w:p w:rsidR="00625CF5" w:rsidRDefault="00625CF5" w:rsidP="00625CF5">
      <w:pPr>
        <w:pStyle w:val="TextoPortada"/>
        <w:rPr>
          <w:rFonts w:asciiTheme="majorHAnsi" w:hAnsiTheme="majorHAnsi"/>
          <w:lang w:val="es-PE"/>
        </w:rPr>
      </w:pPr>
      <w:r>
        <w:rPr>
          <w:rFonts w:asciiTheme="majorHAnsi" w:hAnsiTheme="majorHAnsi"/>
          <w:lang w:val="es-PE"/>
        </w:rPr>
        <w:t>Lima, Julio de 2010</w:t>
      </w:r>
    </w:p>
    <w:p w:rsidR="00625CF5" w:rsidRDefault="00625CF5" w:rsidP="001565EC">
      <w:pPr>
        <w:rPr>
          <w:lang w:val="es-PE"/>
        </w:rPr>
      </w:pPr>
      <w:r>
        <w:rPr>
          <w:lang w:val="es-PE"/>
        </w:rPr>
        <w:br w:type="page"/>
      </w:r>
    </w:p>
    <w:p w:rsidR="00625CF5" w:rsidRDefault="00625CF5" w:rsidP="00DA2257">
      <w:pPr>
        <w:pStyle w:val="TextoPortada"/>
        <w:jc w:val="right"/>
        <w:rPr>
          <w:rFonts w:asciiTheme="majorHAnsi" w:hAnsiTheme="majorHAnsi"/>
          <w:lang w:val="es-PE"/>
        </w:rPr>
      </w:pPr>
    </w:p>
    <w:p w:rsidR="00625CF5" w:rsidRDefault="00625CF5" w:rsidP="00DA2257">
      <w:pPr>
        <w:pStyle w:val="TextoPortada"/>
        <w:jc w:val="right"/>
        <w:rPr>
          <w:rFonts w:asciiTheme="majorHAnsi" w:hAnsiTheme="majorHAnsi"/>
          <w:lang w:val="es-PE"/>
        </w:rPr>
      </w:pPr>
    </w:p>
    <w:p w:rsidR="00625CF5" w:rsidRDefault="00625CF5" w:rsidP="00DA2257">
      <w:pPr>
        <w:pStyle w:val="TextoPortada"/>
        <w:jc w:val="right"/>
        <w:rPr>
          <w:rFonts w:asciiTheme="majorHAnsi" w:hAnsiTheme="majorHAnsi"/>
          <w:lang w:val="es-PE"/>
        </w:rPr>
      </w:pPr>
    </w:p>
    <w:p w:rsidR="00625CF5" w:rsidRDefault="00625CF5" w:rsidP="00DA2257">
      <w:pPr>
        <w:pStyle w:val="TextoPortada"/>
        <w:jc w:val="right"/>
        <w:rPr>
          <w:rFonts w:asciiTheme="majorHAnsi" w:hAnsiTheme="majorHAnsi"/>
          <w:lang w:val="es-PE"/>
        </w:rPr>
      </w:pPr>
    </w:p>
    <w:p w:rsidR="000E5DA9" w:rsidRDefault="000E5DA9" w:rsidP="00DA2257">
      <w:pPr>
        <w:pStyle w:val="TextoPortada"/>
        <w:jc w:val="right"/>
        <w:rPr>
          <w:rFonts w:asciiTheme="majorHAnsi" w:hAnsiTheme="majorHAnsi"/>
          <w:lang w:val="es-PE"/>
        </w:rPr>
      </w:pPr>
    </w:p>
    <w:p w:rsidR="000E5DA9" w:rsidRDefault="000E5DA9" w:rsidP="00DA2257">
      <w:pPr>
        <w:pStyle w:val="TextoPortada"/>
        <w:jc w:val="right"/>
        <w:rPr>
          <w:rFonts w:asciiTheme="majorHAnsi" w:hAnsiTheme="majorHAnsi"/>
          <w:lang w:val="es-PE"/>
        </w:rPr>
      </w:pPr>
    </w:p>
    <w:p w:rsidR="000E5DA9" w:rsidRDefault="000E5DA9" w:rsidP="00DA2257">
      <w:pPr>
        <w:pStyle w:val="TextoPortada"/>
        <w:jc w:val="right"/>
        <w:rPr>
          <w:rFonts w:asciiTheme="majorHAnsi" w:hAnsiTheme="majorHAnsi"/>
          <w:lang w:val="es-PE"/>
        </w:rPr>
      </w:pPr>
    </w:p>
    <w:p w:rsidR="000E5DA9" w:rsidRDefault="000E5DA9" w:rsidP="00DA2257">
      <w:pPr>
        <w:pStyle w:val="TextoPortada"/>
        <w:jc w:val="right"/>
        <w:rPr>
          <w:rFonts w:asciiTheme="majorHAnsi" w:hAnsiTheme="majorHAnsi"/>
          <w:lang w:val="es-PE"/>
        </w:rPr>
      </w:pPr>
    </w:p>
    <w:p w:rsidR="000E5DA9" w:rsidRDefault="000E5DA9" w:rsidP="00DA2257">
      <w:pPr>
        <w:pStyle w:val="TextoPortada"/>
        <w:jc w:val="right"/>
        <w:rPr>
          <w:rFonts w:asciiTheme="majorHAnsi" w:hAnsiTheme="majorHAnsi"/>
          <w:lang w:val="es-PE"/>
        </w:rPr>
      </w:pPr>
    </w:p>
    <w:p w:rsidR="000E5DA9" w:rsidRDefault="000E5DA9" w:rsidP="00DA2257">
      <w:pPr>
        <w:pStyle w:val="TextoPortada"/>
        <w:jc w:val="right"/>
        <w:rPr>
          <w:rFonts w:asciiTheme="majorHAnsi" w:hAnsiTheme="majorHAnsi"/>
          <w:lang w:val="es-PE"/>
        </w:rPr>
      </w:pPr>
    </w:p>
    <w:p w:rsidR="00625CF5" w:rsidRDefault="00625CF5" w:rsidP="00625CF5">
      <w:pPr>
        <w:tabs>
          <w:tab w:val="left" w:pos="7088"/>
        </w:tabs>
        <w:spacing w:after="0"/>
        <w:ind w:left="1416" w:firstLine="708"/>
        <w:jc w:val="right"/>
      </w:pPr>
      <w:r>
        <w:t xml:space="preserve">A nuestros padres, hermanos </w:t>
      </w:r>
    </w:p>
    <w:p w:rsidR="00625CF5" w:rsidRDefault="0025116D" w:rsidP="00625CF5">
      <w:pPr>
        <w:tabs>
          <w:tab w:val="left" w:pos="7088"/>
        </w:tabs>
        <w:spacing w:after="0"/>
        <w:ind w:left="1416" w:firstLine="708"/>
        <w:jc w:val="right"/>
      </w:pPr>
      <w:r>
        <w:t>y a</w:t>
      </w:r>
      <w:r w:rsidR="00625CF5">
        <w:t>l Movimiento Fe y Alegría</w:t>
      </w:r>
    </w:p>
    <w:p w:rsidR="00625CF5" w:rsidRDefault="00625CF5">
      <w:pPr>
        <w:sectPr w:rsidR="00625CF5" w:rsidSect="000D3E5E">
          <w:pgSz w:w="11906" w:h="16838"/>
          <w:pgMar w:top="1417" w:right="1701" w:bottom="1417" w:left="1701" w:header="708" w:footer="708" w:gutter="0"/>
          <w:cols w:space="708"/>
          <w:docGrid w:linePitch="360"/>
        </w:sectPr>
      </w:pPr>
    </w:p>
    <w:p w:rsidR="00625CF5" w:rsidRPr="00DF629A" w:rsidRDefault="00625CF5" w:rsidP="00DF629A">
      <w:bookmarkStart w:id="0" w:name="_Toc261077856"/>
    </w:p>
    <w:p w:rsidR="00625CF5" w:rsidRDefault="00625CF5" w:rsidP="00625CF5">
      <w:pPr>
        <w:spacing w:after="0" w:line="240" w:lineRule="auto"/>
      </w:pPr>
    </w:p>
    <w:p w:rsidR="00625CF5" w:rsidRDefault="00625CF5" w:rsidP="00625CF5">
      <w:pPr>
        <w:spacing w:after="0" w:line="240" w:lineRule="auto"/>
      </w:pPr>
    </w:p>
    <w:p w:rsidR="00625CF5" w:rsidRDefault="00625CF5" w:rsidP="00625CF5">
      <w:pPr>
        <w:spacing w:after="0" w:line="240" w:lineRule="auto"/>
      </w:pPr>
    </w:p>
    <w:p w:rsidR="00625CF5" w:rsidRDefault="00625CF5" w:rsidP="00625CF5">
      <w:pPr>
        <w:spacing w:after="0" w:line="240" w:lineRule="auto"/>
      </w:pPr>
    </w:p>
    <w:p w:rsidR="00625CF5" w:rsidRDefault="00625CF5" w:rsidP="00625CF5">
      <w:pPr>
        <w:spacing w:after="0" w:line="240" w:lineRule="auto"/>
      </w:pPr>
    </w:p>
    <w:p w:rsidR="00625CF5" w:rsidRPr="00572FE7" w:rsidRDefault="00625CF5" w:rsidP="00572FE7">
      <w:pPr>
        <w:pStyle w:val="Heading1"/>
        <w:numPr>
          <w:ilvl w:val="0"/>
          <w:numId w:val="0"/>
        </w:numPr>
        <w:spacing w:before="0"/>
        <w:jc w:val="center"/>
        <w:rPr>
          <w:b/>
          <w:sz w:val="24"/>
          <w:szCs w:val="24"/>
          <w:u w:val="single"/>
        </w:rPr>
      </w:pPr>
      <w:bookmarkStart w:id="1" w:name="_Toc266033362"/>
      <w:r w:rsidRPr="00572FE7">
        <w:rPr>
          <w:b/>
          <w:sz w:val="24"/>
          <w:szCs w:val="24"/>
          <w:u w:val="single"/>
        </w:rPr>
        <w:t>RESUMEN</w:t>
      </w:r>
      <w:bookmarkEnd w:id="0"/>
      <w:bookmarkEnd w:id="1"/>
    </w:p>
    <w:p w:rsidR="00625CF5" w:rsidRPr="00BC4F03" w:rsidRDefault="00625CF5" w:rsidP="00625CF5">
      <w:pPr>
        <w:spacing w:after="0" w:line="240" w:lineRule="auto"/>
        <w:rPr>
          <w:sz w:val="24"/>
          <w:szCs w:val="24"/>
        </w:rPr>
      </w:pPr>
    </w:p>
    <w:p w:rsidR="00625CF5" w:rsidRDefault="00625CF5" w:rsidP="00A31F4C">
      <w:pPr>
        <w:spacing w:line="360" w:lineRule="auto"/>
        <w:jc w:val="both"/>
        <w:rPr>
          <w:sz w:val="24"/>
          <w:szCs w:val="24"/>
        </w:rPr>
      </w:pPr>
      <w:r w:rsidRPr="00BC4F03">
        <w:rPr>
          <w:sz w:val="24"/>
          <w:szCs w:val="24"/>
        </w:rPr>
        <w:t xml:space="preserve">La presente memoria </w:t>
      </w:r>
      <w:r>
        <w:rPr>
          <w:sz w:val="24"/>
          <w:szCs w:val="24"/>
        </w:rPr>
        <w:t xml:space="preserve">documenta </w:t>
      </w:r>
      <w:r w:rsidRPr="00BC4F03">
        <w:rPr>
          <w:sz w:val="24"/>
          <w:szCs w:val="24"/>
        </w:rPr>
        <w:t xml:space="preserve">el proyecto “Modelo de negocios empresarial de </w:t>
      </w:r>
      <w:smartTag w:uri="urn:schemas-microsoft-com:office:smarttags" w:element="PersonName">
        <w:smartTagPr>
          <w:attr w:name="ProductID" w:val="la Oficina Central"/>
        </w:smartTagPr>
        <w:r w:rsidRPr="00BC4F03">
          <w:rPr>
            <w:sz w:val="24"/>
            <w:szCs w:val="24"/>
          </w:rPr>
          <w:t>la Oficina Central</w:t>
        </w:r>
      </w:smartTag>
      <w:r w:rsidRPr="00BC4F03">
        <w:rPr>
          <w:sz w:val="24"/>
          <w:szCs w:val="24"/>
        </w:rPr>
        <w:t xml:space="preserve"> Fe y Alegría”. </w:t>
      </w:r>
      <w:r>
        <w:rPr>
          <w:sz w:val="24"/>
          <w:szCs w:val="24"/>
        </w:rPr>
        <w:t>El cual</w:t>
      </w:r>
      <w:r w:rsidRPr="00BC4F03">
        <w:rPr>
          <w:sz w:val="24"/>
          <w:szCs w:val="24"/>
        </w:rPr>
        <w:t xml:space="preserve"> se ha realizado en torno al objetivo de desarrollar un modelo de negocios empresarial para apoyar la mejora de la gestión de los centros educativos Fe y Alegría desde </w:t>
      </w:r>
      <w:smartTag w:uri="urn:schemas-microsoft-com:office:smarttags" w:element="PersonName">
        <w:smartTagPr>
          <w:attr w:name="ProductID" w:val="la Oficina Central"/>
        </w:smartTagPr>
        <w:r w:rsidRPr="00BC4F03">
          <w:rPr>
            <w:sz w:val="24"/>
            <w:szCs w:val="24"/>
          </w:rPr>
          <w:t>la Oficina Central</w:t>
        </w:r>
      </w:smartTag>
      <w:r w:rsidRPr="00BC4F03">
        <w:rPr>
          <w:sz w:val="24"/>
          <w:szCs w:val="24"/>
        </w:rPr>
        <w:t xml:space="preserve"> Fe y Alegría Perú. </w:t>
      </w:r>
    </w:p>
    <w:p w:rsidR="0099582E" w:rsidRDefault="001565EC" w:rsidP="00A31F4C">
      <w:pPr>
        <w:spacing w:line="360" w:lineRule="auto"/>
        <w:jc w:val="both"/>
        <w:rPr>
          <w:sz w:val="24"/>
          <w:szCs w:val="24"/>
        </w:rPr>
      </w:pPr>
      <w:r>
        <w:rPr>
          <w:sz w:val="24"/>
          <w:szCs w:val="24"/>
        </w:rPr>
        <w:t xml:space="preserve">El proyecto ha logrado realizar un primer acercamiento al modelo de negocios empresarial de la Oficina Central Fe y Alegría, de acuerdo a lo estipulado en el alcance del proyecto. </w:t>
      </w:r>
      <w:r w:rsidR="0099582E">
        <w:rPr>
          <w:sz w:val="24"/>
          <w:szCs w:val="24"/>
        </w:rPr>
        <w:t xml:space="preserve">Este primer acercamiento ha permitido la elaboración de una descomposición funcional, donde se han identificado los casos de uso y productos candidatos, para mejorar la gestión educativa de la Oficina Central Fe y Alegría en función a productos software. </w:t>
      </w:r>
    </w:p>
    <w:p w:rsidR="001565EC" w:rsidRDefault="001565EC" w:rsidP="00A31F4C">
      <w:pPr>
        <w:spacing w:line="360" w:lineRule="auto"/>
        <w:jc w:val="both"/>
        <w:rPr>
          <w:sz w:val="24"/>
          <w:szCs w:val="24"/>
        </w:rPr>
      </w:pPr>
      <w:r>
        <w:rPr>
          <w:sz w:val="24"/>
          <w:szCs w:val="24"/>
        </w:rPr>
        <w:t>Este trabajo realizado conduce a un proyecto posterior de afinamiento del modelo de negocios obtenido, en base a los procesos que faltan integrar, los cuales son desarrollados por las áreas funcionales de Administración y Abastecimientos</w:t>
      </w:r>
      <w:r w:rsidR="0099582E">
        <w:rPr>
          <w:sz w:val="24"/>
          <w:szCs w:val="24"/>
        </w:rPr>
        <w:t>,</w:t>
      </w:r>
      <w:r>
        <w:rPr>
          <w:sz w:val="24"/>
          <w:szCs w:val="24"/>
        </w:rPr>
        <w:t xml:space="preserve"> y el Departamento de Construcciones de la Oficina Central Fe y Alegría Perú. </w:t>
      </w:r>
    </w:p>
    <w:p w:rsidR="00625CF5" w:rsidRPr="00BC4F03" w:rsidRDefault="00625CF5" w:rsidP="00A31F4C">
      <w:pPr>
        <w:spacing w:line="360" w:lineRule="auto"/>
        <w:jc w:val="both"/>
        <w:rPr>
          <w:sz w:val="24"/>
          <w:szCs w:val="24"/>
        </w:rPr>
      </w:pPr>
      <w:r w:rsidRPr="00BC4F03">
        <w:rPr>
          <w:sz w:val="24"/>
          <w:szCs w:val="24"/>
        </w:rPr>
        <w:t xml:space="preserve">La memoria está compuesta de cuatro capítulos. En el primer capítulo se hace una breve descripción de la organización sobre la cual se está realizando el proyecto y </w:t>
      </w:r>
      <w:r w:rsidR="001565EC">
        <w:rPr>
          <w:sz w:val="24"/>
          <w:szCs w:val="24"/>
        </w:rPr>
        <w:t>la situación actual de la misma</w:t>
      </w:r>
      <w:r w:rsidRPr="00BC4F03">
        <w:rPr>
          <w:sz w:val="24"/>
          <w:szCs w:val="24"/>
        </w:rPr>
        <w:t>. El segundo capítulo contiene la información relacionada a la descripción del proyecto. El tercer capítulo nos muestra los entregables correspondientes al modelo de negocios empresarial</w:t>
      </w:r>
      <w:r w:rsidR="0099582E">
        <w:rPr>
          <w:sz w:val="24"/>
          <w:szCs w:val="24"/>
        </w:rPr>
        <w:t xml:space="preserve"> obtenido</w:t>
      </w:r>
      <w:r w:rsidRPr="00BC4F03">
        <w:rPr>
          <w:sz w:val="24"/>
          <w:szCs w:val="24"/>
        </w:rPr>
        <w:t xml:space="preserve">. </w:t>
      </w:r>
      <w:r w:rsidR="0099582E">
        <w:rPr>
          <w:sz w:val="24"/>
          <w:szCs w:val="24"/>
        </w:rPr>
        <w:t>Finalmente, e</w:t>
      </w:r>
      <w:r w:rsidRPr="00BC4F03">
        <w:rPr>
          <w:sz w:val="24"/>
          <w:szCs w:val="24"/>
        </w:rPr>
        <w:t xml:space="preserve">l cuarto capítulo especifica la labor de gerencia de proyecto que se ha llevado a cabo. </w:t>
      </w:r>
    </w:p>
    <w:p w:rsidR="00625CF5" w:rsidRPr="00625CF5" w:rsidRDefault="00625CF5" w:rsidP="00625CF5">
      <w:pPr>
        <w:spacing w:after="0" w:line="240" w:lineRule="auto"/>
      </w:pPr>
    </w:p>
    <w:p w:rsidR="00DF629A" w:rsidRDefault="00DF629A"/>
    <w:p w:rsidR="00DF629A" w:rsidRDefault="00DF629A">
      <w:r>
        <w:br w:type="page"/>
      </w:r>
    </w:p>
    <w:sdt>
      <w:sdtPr>
        <w:rPr>
          <w:b w:val="0"/>
          <w:bCs w:val="0"/>
          <w:color w:val="auto"/>
          <w:sz w:val="22"/>
          <w:szCs w:val="22"/>
          <w:lang w:val="es-ES" w:bidi="en-US"/>
        </w:rPr>
        <w:id w:val="12483600"/>
        <w:docPartObj>
          <w:docPartGallery w:val="Table of Contents"/>
          <w:docPartUnique/>
        </w:docPartObj>
      </w:sdtPr>
      <w:sdtContent>
        <w:p w:rsidR="00572FE7" w:rsidRPr="00C32AEA" w:rsidRDefault="00572FE7">
          <w:pPr>
            <w:pStyle w:val="TOCHeading"/>
            <w:rPr>
              <w:b w:val="0"/>
            </w:rPr>
          </w:pPr>
        </w:p>
        <w:p w:rsidR="00572FE7" w:rsidRPr="00C32AEA" w:rsidRDefault="00572FE7" w:rsidP="00572FE7">
          <w:pPr>
            <w:pStyle w:val="TOCHeading"/>
            <w:spacing w:before="0"/>
            <w:outlineLvl w:val="0"/>
            <w:rPr>
              <w:b w:val="0"/>
              <w:color w:val="auto"/>
              <w:sz w:val="24"/>
              <w:u w:val="single"/>
            </w:rPr>
          </w:pPr>
        </w:p>
        <w:p w:rsidR="00572FE7" w:rsidRPr="00C32AEA" w:rsidRDefault="00572FE7" w:rsidP="00572FE7">
          <w:pPr>
            <w:pStyle w:val="TOCHeading"/>
            <w:spacing w:before="0"/>
            <w:outlineLvl w:val="0"/>
            <w:rPr>
              <w:b w:val="0"/>
              <w:color w:val="auto"/>
              <w:sz w:val="24"/>
              <w:u w:val="single"/>
            </w:rPr>
          </w:pPr>
        </w:p>
        <w:p w:rsidR="00572FE7" w:rsidRPr="00C32AEA" w:rsidRDefault="00572FE7" w:rsidP="00572FE7">
          <w:pPr>
            <w:pStyle w:val="TOCHeading"/>
            <w:spacing w:before="0"/>
            <w:outlineLvl w:val="0"/>
            <w:rPr>
              <w:b w:val="0"/>
              <w:color w:val="auto"/>
              <w:sz w:val="24"/>
              <w:u w:val="single"/>
            </w:rPr>
          </w:pPr>
        </w:p>
        <w:p w:rsidR="00572FE7" w:rsidRPr="00C32AEA" w:rsidRDefault="00572FE7" w:rsidP="00572FE7">
          <w:pPr>
            <w:pStyle w:val="TOCHeading"/>
            <w:spacing w:before="0"/>
            <w:outlineLvl w:val="0"/>
            <w:rPr>
              <w:b w:val="0"/>
              <w:color w:val="auto"/>
              <w:sz w:val="24"/>
              <w:u w:val="single"/>
            </w:rPr>
          </w:pPr>
        </w:p>
        <w:p w:rsidR="00572FE7" w:rsidRPr="00C32AEA" w:rsidRDefault="00572FE7" w:rsidP="00572FE7">
          <w:pPr>
            <w:pStyle w:val="TOCHeading"/>
            <w:spacing w:before="0"/>
            <w:jc w:val="center"/>
            <w:outlineLvl w:val="0"/>
            <w:rPr>
              <w:b w:val="0"/>
              <w:color w:val="auto"/>
              <w:sz w:val="24"/>
              <w:u w:val="single"/>
            </w:rPr>
          </w:pPr>
        </w:p>
        <w:p w:rsidR="00572FE7" w:rsidRPr="00C32AEA" w:rsidRDefault="00572FE7" w:rsidP="00572FE7">
          <w:pPr>
            <w:pStyle w:val="TOCHeading"/>
            <w:spacing w:before="0"/>
            <w:jc w:val="center"/>
            <w:outlineLvl w:val="0"/>
            <w:rPr>
              <w:b w:val="0"/>
              <w:color w:val="auto"/>
              <w:sz w:val="24"/>
              <w:u w:val="single"/>
            </w:rPr>
          </w:pPr>
          <w:bookmarkStart w:id="2" w:name="_Toc266033363"/>
          <w:r w:rsidRPr="00C32AEA">
            <w:rPr>
              <w:b w:val="0"/>
              <w:color w:val="auto"/>
              <w:sz w:val="24"/>
              <w:u w:val="single"/>
            </w:rPr>
            <w:t>INDICE</w:t>
          </w:r>
          <w:bookmarkEnd w:id="2"/>
        </w:p>
        <w:p w:rsidR="00572FE7" w:rsidRPr="00D2622A" w:rsidRDefault="00572FE7" w:rsidP="00D2622A">
          <w:pPr>
            <w:rPr>
              <w:sz w:val="24"/>
              <w:szCs w:val="24"/>
              <w:lang w:val="en-US" w:bidi="ar-SA"/>
            </w:rPr>
          </w:pPr>
        </w:p>
        <w:p w:rsidR="00747419" w:rsidRPr="005F58A8" w:rsidRDefault="00934198">
          <w:pPr>
            <w:pStyle w:val="TOC1"/>
            <w:tabs>
              <w:tab w:val="right" w:leader="dot" w:pos="8494"/>
            </w:tabs>
            <w:rPr>
              <w:rFonts w:asciiTheme="minorHAnsi" w:eastAsiaTheme="minorEastAsia" w:hAnsiTheme="minorHAnsi" w:cstheme="minorBidi"/>
              <w:noProof/>
              <w:sz w:val="24"/>
              <w:szCs w:val="24"/>
              <w:lang w:eastAsia="es-ES" w:bidi="ar-SA"/>
            </w:rPr>
          </w:pPr>
          <w:r w:rsidRPr="005F58A8">
            <w:rPr>
              <w:sz w:val="24"/>
              <w:szCs w:val="24"/>
            </w:rPr>
            <w:fldChar w:fldCharType="begin"/>
          </w:r>
          <w:r w:rsidR="00572FE7" w:rsidRPr="005F58A8">
            <w:rPr>
              <w:sz w:val="24"/>
              <w:szCs w:val="24"/>
            </w:rPr>
            <w:instrText xml:space="preserve"> TOC \o "1-3" \h \z \u </w:instrText>
          </w:r>
          <w:r w:rsidRPr="005F58A8">
            <w:rPr>
              <w:sz w:val="24"/>
              <w:szCs w:val="24"/>
            </w:rPr>
            <w:fldChar w:fldCharType="separate"/>
          </w:r>
          <w:hyperlink w:anchor="_Toc266033362" w:history="1">
            <w:r w:rsidR="00747419" w:rsidRPr="005F58A8">
              <w:rPr>
                <w:rStyle w:val="Hyperlink"/>
                <w:noProof/>
                <w:sz w:val="24"/>
                <w:szCs w:val="24"/>
              </w:rPr>
              <w:t>RESUMEN</w:t>
            </w:r>
            <w:r w:rsidR="00747419" w:rsidRPr="005F58A8">
              <w:rPr>
                <w:noProof/>
                <w:webHidden/>
                <w:sz w:val="24"/>
                <w:szCs w:val="24"/>
              </w:rPr>
              <w:tab/>
            </w:r>
            <w:r w:rsidR="00747419" w:rsidRPr="005F58A8">
              <w:rPr>
                <w:noProof/>
                <w:webHidden/>
                <w:sz w:val="24"/>
                <w:szCs w:val="24"/>
              </w:rPr>
              <w:fldChar w:fldCharType="begin"/>
            </w:r>
            <w:r w:rsidR="00747419" w:rsidRPr="005F58A8">
              <w:rPr>
                <w:noProof/>
                <w:webHidden/>
                <w:sz w:val="24"/>
                <w:szCs w:val="24"/>
              </w:rPr>
              <w:instrText xml:space="preserve"> PAGEREF _Toc266033362 \h </w:instrText>
            </w:r>
            <w:r w:rsidR="00747419" w:rsidRPr="005F58A8">
              <w:rPr>
                <w:noProof/>
                <w:webHidden/>
                <w:sz w:val="24"/>
                <w:szCs w:val="24"/>
              </w:rPr>
            </w:r>
            <w:r w:rsidR="00747419" w:rsidRPr="005F58A8">
              <w:rPr>
                <w:noProof/>
                <w:webHidden/>
                <w:sz w:val="24"/>
                <w:szCs w:val="24"/>
              </w:rPr>
              <w:fldChar w:fldCharType="separate"/>
            </w:r>
            <w:r w:rsidR="005F58A8">
              <w:rPr>
                <w:noProof/>
                <w:webHidden/>
                <w:sz w:val="24"/>
                <w:szCs w:val="24"/>
              </w:rPr>
              <w:t>i</w:t>
            </w:r>
            <w:r w:rsidR="00747419" w:rsidRPr="005F58A8">
              <w:rPr>
                <w:noProof/>
                <w:webHidden/>
                <w:sz w:val="24"/>
                <w:szCs w:val="24"/>
              </w:rPr>
              <w:fldChar w:fldCharType="end"/>
            </w:r>
          </w:hyperlink>
        </w:p>
        <w:p w:rsidR="00747419" w:rsidRPr="005F58A8" w:rsidRDefault="00747419">
          <w:pPr>
            <w:pStyle w:val="TOC1"/>
            <w:tabs>
              <w:tab w:val="right" w:leader="dot" w:pos="8494"/>
            </w:tabs>
            <w:rPr>
              <w:rFonts w:asciiTheme="minorHAnsi" w:eastAsiaTheme="minorEastAsia" w:hAnsiTheme="minorHAnsi" w:cstheme="minorBidi"/>
              <w:noProof/>
              <w:sz w:val="24"/>
              <w:szCs w:val="24"/>
              <w:lang w:eastAsia="es-ES" w:bidi="ar-SA"/>
            </w:rPr>
          </w:pPr>
          <w:hyperlink w:anchor="_Toc266033363" w:history="1">
            <w:r w:rsidRPr="005F58A8">
              <w:rPr>
                <w:rStyle w:val="Hyperlink"/>
                <w:noProof/>
                <w:sz w:val="24"/>
                <w:szCs w:val="24"/>
              </w:rPr>
              <w:t>INDICE</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_Toc266033363 \h </w:instrText>
            </w:r>
            <w:r w:rsidRPr="005F58A8">
              <w:rPr>
                <w:noProof/>
                <w:webHidden/>
                <w:sz w:val="24"/>
                <w:szCs w:val="24"/>
              </w:rPr>
            </w:r>
            <w:r w:rsidRPr="005F58A8">
              <w:rPr>
                <w:noProof/>
                <w:webHidden/>
                <w:sz w:val="24"/>
                <w:szCs w:val="24"/>
              </w:rPr>
              <w:fldChar w:fldCharType="separate"/>
            </w:r>
            <w:r w:rsidR="005F58A8">
              <w:rPr>
                <w:noProof/>
                <w:webHidden/>
                <w:sz w:val="24"/>
                <w:szCs w:val="24"/>
              </w:rPr>
              <w:t>ii</w:t>
            </w:r>
            <w:r w:rsidRPr="005F58A8">
              <w:rPr>
                <w:noProof/>
                <w:webHidden/>
                <w:sz w:val="24"/>
                <w:szCs w:val="24"/>
              </w:rPr>
              <w:fldChar w:fldCharType="end"/>
            </w:r>
          </w:hyperlink>
        </w:p>
        <w:p w:rsidR="00747419" w:rsidRPr="005F58A8" w:rsidRDefault="00747419">
          <w:pPr>
            <w:pStyle w:val="TOC1"/>
            <w:tabs>
              <w:tab w:val="right" w:leader="dot" w:pos="8494"/>
            </w:tabs>
            <w:rPr>
              <w:rFonts w:asciiTheme="minorHAnsi" w:eastAsiaTheme="minorEastAsia" w:hAnsiTheme="minorHAnsi" w:cstheme="minorBidi"/>
              <w:noProof/>
              <w:sz w:val="24"/>
              <w:szCs w:val="24"/>
              <w:lang w:eastAsia="es-ES" w:bidi="ar-SA"/>
            </w:rPr>
          </w:pPr>
          <w:hyperlink w:anchor="_Toc266033364" w:history="1">
            <w:r w:rsidRPr="005F58A8">
              <w:rPr>
                <w:rStyle w:val="Hyperlink"/>
                <w:noProof/>
                <w:sz w:val="24"/>
                <w:szCs w:val="24"/>
              </w:rPr>
              <w:t>ÍNDICE DE ILUSTRACIONES</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_Toc266033364 \h </w:instrText>
            </w:r>
            <w:r w:rsidRPr="005F58A8">
              <w:rPr>
                <w:noProof/>
                <w:webHidden/>
                <w:sz w:val="24"/>
                <w:szCs w:val="24"/>
              </w:rPr>
            </w:r>
            <w:r w:rsidRPr="005F58A8">
              <w:rPr>
                <w:noProof/>
                <w:webHidden/>
                <w:sz w:val="24"/>
                <w:szCs w:val="24"/>
              </w:rPr>
              <w:fldChar w:fldCharType="separate"/>
            </w:r>
            <w:r w:rsidR="005F58A8">
              <w:rPr>
                <w:noProof/>
                <w:webHidden/>
                <w:sz w:val="24"/>
                <w:szCs w:val="24"/>
              </w:rPr>
              <w:t>vi</w:t>
            </w:r>
            <w:r w:rsidRPr="005F58A8">
              <w:rPr>
                <w:noProof/>
                <w:webHidden/>
                <w:sz w:val="24"/>
                <w:szCs w:val="24"/>
              </w:rPr>
              <w:fldChar w:fldCharType="end"/>
            </w:r>
          </w:hyperlink>
        </w:p>
        <w:p w:rsidR="00747419" w:rsidRPr="005F58A8" w:rsidRDefault="00747419">
          <w:pPr>
            <w:pStyle w:val="TOC1"/>
            <w:tabs>
              <w:tab w:val="right" w:leader="dot" w:pos="8494"/>
            </w:tabs>
            <w:rPr>
              <w:rFonts w:asciiTheme="minorHAnsi" w:eastAsiaTheme="minorEastAsia" w:hAnsiTheme="minorHAnsi" w:cstheme="minorBidi"/>
              <w:noProof/>
              <w:sz w:val="24"/>
              <w:szCs w:val="24"/>
              <w:lang w:eastAsia="es-ES" w:bidi="ar-SA"/>
            </w:rPr>
          </w:pPr>
          <w:hyperlink w:anchor="_Toc266033365" w:history="1">
            <w:r w:rsidRPr="005F58A8">
              <w:rPr>
                <w:rStyle w:val="Hyperlink"/>
                <w:noProof/>
                <w:sz w:val="24"/>
                <w:szCs w:val="24"/>
              </w:rPr>
              <w:t>ÍNDICE DE TABLAS</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_Toc266033365 \h </w:instrText>
            </w:r>
            <w:r w:rsidRPr="005F58A8">
              <w:rPr>
                <w:noProof/>
                <w:webHidden/>
                <w:sz w:val="24"/>
                <w:szCs w:val="24"/>
              </w:rPr>
            </w:r>
            <w:r w:rsidRPr="005F58A8">
              <w:rPr>
                <w:noProof/>
                <w:webHidden/>
                <w:sz w:val="24"/>
                <w:szCs w:val="24"/>
              </w:rPr>
              <w:fldChar w:fldCharType="separate"/>
            </w:r>
            <w:r w:rsidR="005F58A8">
              <w:rPr>
                <w:noProof/>
                <w:webHidden/>
                <w:sz w:val="24"/>
                <w:szCs w:val="24"/>
              </w:rPr>
              <w:t>xi</w:t>
            </w:r>
            <w:r w:rsidRPr="005F58A8">
              <w:rPr>
                <w:noProof/>
                <w:webHidden/>
                <w:sz w:val="24"/>
                <w:szCs w:val="24"/>
              </w:rPr>
              <w:fldChar w:fldCharType="end"/>
            </w:r>
          </w:hyperlink>
        </w:p>
        <w:p w:rsidR="00747419" w:rsidRPr="005F58A8" w:rsidRDefault="00747419">
          <w:pPr>
            <w:pStyle w:val="TOC1"/>
            <w:tabs>
              <w:tab w:val="right" w:leader="dot" w:pos="8494"/>
            </w:tabs>
            <w:rPr>
              <w:rFonts w:asciiTheme="minorHAnsi" w:eastAsiaTheme="minorEastAsia" w:hAnsiTheme="minorHAnsi" w:cstheme="minorBidi"/>
              <w:noProof/>
              <w:sz w:val="24"/>
              <w:szCs w:val="24"/>
              <w:lang w:eastAsia="es-ES" w:bidi="ar-SA"/>
            </w:rPr>
          </w:pPr>
          <w:hyperlink w:anchor="_Toc266033366" w:history="1">
            <w:r w:rsidRPr="005F58A8">
              <w:rPr>
                <w:rStyle w:val="Hyperlink"/>
                <w:noProof/>
                <w:sz w:val="24"/>
                <w:szCs w:val="24"/>
              </w:rPr>
              <w:t>INTRODUCCIÓN</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_Toc266033366 \h </w:instrText>
            </w:r>
            <w:r w:rsidRPr="005F58A8">
              <w:rPr>
                <w:noProof/>
                <w:webHidden/>
                <w:sz w:val="24"/>
                <w:szCs w:val="24"/>
              </w:rPr>
            </w:r>
            <w:r w:rsidRPr="005F58A8">
              <w:rPr>
                <w:noProof/>
                <w:webHidden/>
                <w:sz w:val="24"/>
                <w:szCs w:val="24"/>
              </w:rPr>
              <w:fldChar w:fldCharType="separate"/>
            </w:r>
            <w:r w:rsidR="005F58A8">
              <w:rPr>
                <w:noProof/>
                <w:webHidden/>
                <w:sz w:val="24"/>
                <w:szCs w:val="24"/>
              </w:rPr>
              <w:t>xvi</w:t>
            </w:r>
            <w:r w:rsidRPr="005F58A8">
              <w:rPr>
                <w:noProof/>
                <w:webHidden/>
                <w:sz w:val="24"/>
                <w:szCs w:val="24"/>
              </w:rPr>
              <w:fldChar w:fldCharType="end"/>
            </w:r>
          </w:hyperlink>
        </w:p>
        <w:p w:rsidR="00747419" w:rsidRPr="005F58A8" w:rsidRDefault="00747419">
          <w:pPr>
            <w:pStyle w:val="TOC1"/>
            <w:tabs>
              <w:tab w:val="right" w:leader="dot" w:pos="8494"/>
            </w:tabs>
            <w:rPr>
              <w:rFonts w:asciiTheme="minorHAnsi" w:eastAsiaTheme="minorEastAsia" w:hAnsiTheme="minorHAnsi" w:cstheme="minorBidi"/>
              <w:noProof/>
              <w:sz w:val="24"/>
              <w:szCs w:val="24"/>
              <w:lang w:eastAsia="es-ES" w:bidi="ar-SA"/>
            </w:rPr>
          </w:pPr>
          <w:hyperlink w:anchor="_Toc266033367" w:history="1">
            <w:r w:rsidRPr="005F58A8">
              <w:rPr>
                <w:rStyle w:val="Hyperlink"/>
                <w:noProof/>
                <w:sz w:val="24"/>
                <w:szCs w:val="24"/>
              </w:rPr>
              <w:t>CAPÍTULO 1 MOVIMIENTO FE Y ALEGRÍA EN EL PERÚ</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_Toc266033367 \h </w:instrText>
            </w:r>
            <w:r w:rsidRPr="005F58A8">
              <w:rPr>
                <w:noProof/>
                <w:webHidden/>
                <w:sz w:val="24"/>
                <w:szCs w:val="24"/>
              </w:rPr>
            </w:r>
            <w:r w:rsidRPr="005F58A8">
              <w:rPr>
                <w:noProof/>
                <w:webHidden/>
                <w:sz w:val="24"/>
                <w:szCs w:val="24"/>
              </w:rPr>
              <w:fldChar w:fldCharType="separate"/>
            </w:r>
            <w:r w:rsidR="005F58A8">
              <w:rPr>
                <w:noProof/>
                <w:webHidden/>
                <w:sz w:val="24"/>
                <w:szCs w:val="24"/>
              </w:rPr>
              <w:t>18</w:t>
            </w:r>
            <w:r w:rsidRPr="005F58A8">
              <w:rPr>
                <w:noProof/>
                <w:webHidden/>
                <w:sz w:val="24"/>
                <w:szCs w:val="24"/>
              </w:rPr>
              <w:fldChar w:fldCharType="end"/>
            </w:r>
          </w:hyperlink>
        </w:p>
        <w:p w:rsidR="00747419" w:rsidRPr="005F58A8" w:rsidRDefault="00747419">
          <w:pPr>
            <w:pStyle w:val="TOC2"/>
            <w:tabs>
              <w:tab w:val="left" w:pos="880"/>
              <w:tab w:val="right" w:leader="dot" w:pos="8494"/>
            </w:tabs>
            <w:rPr>
              <w:rFonts w:asciiTheme="minorHAnsi" w:eastAsiaTheme="minorEastAsia" w:hAnsiTheme="minorHAnsi" w:cstheme="minorBidi"/>
              <w:noProof/>
              <w:sz w:val="24"/>
              <w:szCs w:val="24"/>
              <w:lang w:eastAsia="es-ES" w:bidi="ar-SA"/>
            </w:rPr>
          </w:pPr>
          <w:hyperlink w:anchor="_Toc266033368" w:history="1">
            <w:r w:rsidRPr="005F58A8">
              <w:rPr>
                <w:rStyle w:val="Hyperlink"/>
                <w:noProof/>
                <w:sz w:val="24"/>
                <w:szCs w:val="24"/>
              </w:rPr>
              <w:t>1.1.</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Historia del Movimiento Fe y Alegría en el Perú</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_Toc266033368 \h </w:instrText>
            </w:r>
            <w:r w:rsidRPr="005F58A8">
              <w:rPr>
                <w:noProof/>
                <w:webHidden/>
                <w:sz w:val="24"/>
                <w:szCs w:val="24"/>
              </w:rPr>
            </w:r>
            <w:r w:rsidRPr="005F58A8">
              <w:rPr>
                <w:noProof/>
                <w:webHidden/>
                <w:sz w:val="24"/>
                <w:szCs w:val="24"/>
              </w:rPr>
              <w:fldChar w:fldCharType="separate"/>
            </w:r>
            <w:r w:rsidR="005F58A8">
              <w:rPr>
                <w:noProof/>
                <w:webHidden/>
                <w:sz w:val="24"/>
                <w:szCs w:val="24"/>
              </w:rPr>
              <w:t>18</w:t>
            </w:r>
            <w:r w:rsidRPr="005F58A8">
              <w:rPr>
                <w:noProof/>
                <w:webHidden/>
                <w:sz w:val="24"/>
                <w:szCs w:val="24"/>
              </w:rPr>
              <w:fldChar w:fldCharType="end"/>
            </w:r>
          </w:hyperlink>
        </w:p>
        <w:p w:rsidR="00747419" w:rsidRPr="005F58A8" w:rsidRDefault="00747419">
          <w:pPr>
            <w:pStyle w:val="TOC2"/>
            <w:tabs>
              <w:tab w:val="left" w:pos="880"/>
              <w:tab w:val="right" w:leader="dot" w:pos="8494"/>
            </w:tabs>
            <w:rPr>
              <w:rFonts w:asciiTheme="minorHAnsi" w:eastAsiaTheme="minorEastAsia" w:hAnsiTheme="minorHAnsi" w:cstheme="minorBidi"/>
              <w:noProof/>
              <w:sz w:val="24"/>
              <w:szCs w:val="24"/>
              <w:lang w:eastAsia="es-ES" w:bidi="ar-SA"/>
            </w:rPr>
          </w:pPr>
          <w:hyperlink w:anchor="_Toc266033369" w:history="1">
            <w:r w:rsidRPr="005F58A8">
              <w:rPr>
                <w:rStyle w:val="Hyperlink"/>
                <w:noProof/>
                <w:sz w:val="24"/>
                <w:szCs w:val="24"/>
              </w:rPr>
              <w:t>1.2.</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Propuesta Pedagógica de Fe y Alegría Perú</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_Toc266033369 \h </w:instrText>
            </w:r>
            <w:r w:rsidRPr="005F58A8">
              <w:rPr>
                <w:noProof/>
                <w:webHidden/>
                <w:sz w:val="24"/>
                <w:szCs w:val="24"/>
              </w:rPr>
            </w:r>
            <w:r w:rsidRPr="005F58A8">
              <w:rPr>
                <w:noProof/>
                <w:webHidden/>
                <w:sz w:val="24"/>
                <w:szCs w:val="24"/>
              </w:rPr>
              <w:fldChar w:fldCharType="separate"/>
            </w:r>
            <w:r w:rsidR="005F58A8">
              <w:rPr>
                <w:noProof/>
                <w:webHidden/>
                <w:sz w:val="24"/>
                <w:szCs w:val="24"/>
              </w:rPr>
              <w:t>21</w:t>
            </w:r>
            <w:r w:rsidRPr="005F58A8">
              <w:rPr>
                <w:noProof/>
                <w:webHidden/>
                <w:sz w:val="24"/>
                <w:szCs w:val="24"/>
              </w:rPr>
              <w:fldChar w:fldCharType="end"/>
            </w:r>
          </w:hyperlink>
        </w:p>
        <w:p w:rsidR="00747419" w:rsidRPr="005F58A8" w:rsidRDefault="00747419">
          <w:pPr>
            <w:pStyle w:val="TOC2"/>
            <w:tabs>
              <w:tab w:val="left" w:pos="880"/>
              <w:tab w:val="right" w:leader="dot" w:pos="8494"/>
            </w:tabs>
            <w:rPr>
              <w:rFonts w:asciiTheme="minorHAnsi" w:eastAsiaTheme="minorEastAsia" w:hAnsiTheme="minorHAnsi" w:cstheme="minorBidi"/>
              <w:noProof/>
              <w:sz w:val="24"/>
              <w:szCs w:val="24"/>
              <w:lang w:eastAsia="es-ES" w:bidi="ar-SA"/>
            </w:rPr>
          </w:pPr>
          <w:hyperlink w:anchor="_Toc266033370" w:history="1">
            <w:r w:rsidRPr="005F58A8">
              <w:rPr>
                <w:rStyle w:val="Hyperlink"/>
                <w:noProof/>
                <w:sz w:val="24"/>
                <w:szCs w:val="24"/>
              </w:rPr>
              <w:t>1.3.</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Situación actual de la Oficina Central Fe y Alegría Perú</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_Toc266033370 \h </w:instrText>
            </w:r>
            <w:r w:rsidRPr="005F58A8">
              <w:rPr>
                <w:noProof/>
                <w:webHidden/>
                <w:sz w:val="24"/>
                <w:szCs w:val="24"/>
              </w:rPr>
            </w:r>
            <w:r w:rsidRPr="005F58A8">
              <w:rPr>
                <w:noProof/>
                <w:webHidden/>
                <w:sz w:val="24"/>
                <w:szCs w:val="24"/>
              </w:rPr>
              <w:fldChar w:fldCharType="separate"/>
            </w:r>
            <w:r w:rsidR="005F58A8">
              <w:rPr>
                <w:noProof/>
                <w:webHidden/>
                <w:sz w:val="24"/>
                <w:szCs w:val="24"/>
              </w:rPr>
              <w:t>22</w:t>
            </w:r>
            <w:r w:rsidRPr="005F58A8">
              <w:rPr>
                <w:noProof/>
                <w:webHidden/>
                <w:sz w:val="24"/>
                <w:szCs w:val="24"/>
              </w:rPr>
              <w:fldChar w:fldCharType="end"/>
            </w:r>
          </w:hyperlink>
        </w:p>
        <w:p w:rsidR="00747419" w:rsidRPr="005F58A8" w:rsidRDefault="00747419">
          <w:pPr>
            <w:pStyle w:val="TOC1"/>
            <w:tabs>
              <w:tab w:val="right" w:leader="dot" w:pos="8494"/>
            </w:tabs>
            <w:rPr>
              <w:rFonts w:asciiTheme="minorHAnsi" w:eastAsiaTheme="minorEastAsia" w:hAnsiTheme="minorHAnsi" w:cstheme="minorBidi"/>
              <w:noProof/>
              <w:sz w:val="24"/>
              <w:szCs w:val="24"/>
              <w:lang w:eastAsia="es-ES" w:bidi="ar-SA"/>
            </w:rPr>
          </w:pPr>
          <w:hyperlink w:anchor="_Toc266033371" w:history="1">
            <w:r w:rsidRPr="005F58A8">
              <w:rPr>
                <w:rStyle w:val="Hyperlink"/>
                <w:noProof/>
                <w:sz w:val="24"/>
                <w:szCs w:val="24"/>
              </w:rPr>
              <w:t>CAPÍTULO 2 DESCRIPCIÓN DEL PROYECTO</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_Toc266033371 \h </w:instrText>
            </w:r>
            <w:r w:rsidRPr="005F58A8">
              <w:rPr>
                <w:noProof/>
                <w:webHidden/>
                <w:sz w:val="24"/>
                <w:szCs w:val="24"/>
              </w:rPr>
            </w:r>
            <w:r w:rsidRPr="005F58A8">
              <w:rPr>
                <w:noProof/>
                <w:webHidden/>
                <w:sz w:val="24"/>
                <w:szCs w:val="24"/>
              </w:rPr>
              <w:fldChar w:fldCharType="separate"/>
            </w:r>
            <w:r w:rsidR="005F58A8">
              <w:rPr>
                <w:noProof/>
                <w:webHidden/>
                <w:sz w:val="24"/>
                <w:szCs w:val="24"/>
              </w:rPr>
              <w:t>24</w:t>
            </w:r>
            <w:r w:rsidRPr="005F58A8">
              <w:rPr>
                <w:noProof/>
                <w:webHidden/>
                <w:sz w:val="24"/>
                <w:szCs w:val="24"/>
              </w:rPr>
              <w:fldChar w:fldCharType="end"/>
            </w:r>
          </w:hyperlink>
        </w:p>
        <w:p w:rsidR="00747419" w:rsidRPr="005F58A8" w:rsidRDefault="00747419">
          <w:pPr>
            <w:pStyle w:val="TOC2"/>
            <w:tabs>
              <w:tab w:val="left" w:pos="880"/>
              <w:tab w:val="right" w:leader="dot" w:pos="8494"/>
            </w:tabs>
            <w:rPr>
              <w:rFonts w:asciiTheme="minorHAnsi" w:eastAsiaTheme="minorEastAsia" w:hAnsiTheme="minorHAnsi" w:cstheme="minorBidi"/>
              <w:noProof/>
              <w:sz w:val="24"/>
              <w:szCs w:val="24"/>
              <w:lang w:eastAsia="es-ES" w:bidi="ar-SA"/>
            </w:rPr>
          </w:pPr>
          <w:hyperlink w:anchor="_Toc266033375" w:history="1">
            <w:r w:rsidRPr="005F58A8">
              <w:rPr>
                <w:rStyle w:val="Hyperlink"/>
                <w:noProof/>
                <w:sz w:val="24"/>
                <w:szCs w:val="24"/>
              </w:rPr>
              <w:t>2.1.</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Beneficios para la organización</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_Toc266033375 \h </w:instrText>
            </w:r>
            <w:r w:rsidRPr="005F58A8">
              <w:rPr>
                <w:noProof/>
                <w:webHidden/>
                <w:sz w:val="24"/>
                <w:szCs w:val="24"/>
              </w:rPr>
            </w:r>
            <w:r w:rsidRPr="005F58A8">
              <w:rPr>
                <w:noProof/>
                <w:webHidden/>
                <w:sz w:val="24"/>
                <w:szCs w:val="24"/>
              </w:rPr>
              <w:fldChar w:fldCharType="separate"/>
            </w:r>
            <w:r w:rsidR="005F58A8">
              <w:rPr>
                <w:noProof/>
                <w:webHidden/>
                <w:sz w:val="24"/>
                <w:szCs w:val="24"/>
              </w:rPr>
              <w:t>24</w:t>
            </w:r>
            <w:r w:rsidRPr="005F58A8">
              <w:rPr>
                <w:noProof/>
                <w:webHidden/>
                <w:sz w:val="24"/>
                <w:szCs w:val="24"/>
              </w:rPr>
              <w:fldChar w:fldCharType="end"/>
            </w:r>
          </w:hyperlink>
        </w:p>
        <w:p w:rsidR="00747419" w:rsidRPr="005F58A8" w:rsidRDefault="00747419">
          <w:pPr>
            <w:pStyle w:val="TOC2"/>
            <w:tabs>
              <w:tab w:val="left" w:pos="880"/>
              <w:tab w:val="right" w:leader="dot" w:pos="8494"/>
            </w:tabs>
            <w:rPr>
              <w:rFonts w:asciiTheme="minorHAnsi" w:eastAsiaTheme="minorEastAsia" w:hAnsiTheme="minorHAnsi" w:cstheme="minorBidi"/>
              <w:noProof/>
              <w:sz w:val="24"/>
              <w:szCs w:val="24"/>
              <w:lang w:eastAsia="es-ES" w:bidi="ar-SA"/>
            </w:rPr>
          </w:pPr>
          <w:hyperlink w:anchor="_Toc266033376" w:history="1">
            <w:r w:rsidRPr="005F58A8">
              <w:rPr>
                <w:rStyle w:val="Hyperlink"/>
                <w:noProof/>
                <w:sz w:val="24"/>
                <w:szCs w:val="24"/>
              </w:rPr>
              <w:t>2.2.</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Objetivos del proyecto</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_Toc266033376 \h </w:instrText>
            </w:r>
            <w:r w:rsidRPr="005F58A8">
              <w:rPr>
                <w:noProof/>
                <w:webHidden/>
                <w:sz w:val="24"/>
                <w:szCs w:val="24"/>
              </w:rPr>
            </w:r>
            <w:r w:rsidRPr="005F58A8">
              <w:rPr>
                <w:noProof/>
                <w:webHidden/>
                <w:sz w:val="24"/>
                <w:szCs w:val="24"/>
              </w:rPr>
              <w:fldChar w:fldCharType="separate"/>
            </w:r>
            <w:r w:rsidR="005F58A8">
              <w:rPr>
                <w:noProof/>
                <w:webHidden/>
                <w:sz w:val="24"/>
                <w:szCs w:val="24"/>
              </w:rPr>
              <w:t>25</w:t>
            </w:r>
            <w:r w:rsidRPr="005F58A8">
              <w:rPr>
                <w:noProof/>
                <w:webHidden/>
                <w:sz w:val="24"/>
                <w:szCs w:val="24"/>
              </w:rPr>
              <w:fldChar w:fldCharType="end"/>
            </w:r>
          </w:hyperlink>
        </w:p>
        <w:p w:rsidR="00747419" w:rsidRPr="005F58A8" w:rsidRDefault="00747419">
          <w:pPr>
            <w:pStyle w:val="TOC2"/>
            <w:tabs>
              <w:tab w:val="left" w:pos="880"/>
              <w:tab w:val="right" w:leader="dot" w:pos="8494"/>
            </w:tabs>
            <w:rPr>
              <w:rFonts w:asciiTheme="minorHAnsi" w:eastAsiaTheme="minorEastAsia" w:hAnsiTheme="minorHAnsi" w:cstheme="minorBidi"/>
              <w:noProof/>
              <w:sz w:val="24"/>
              <w:szCs w:val="24"/>
              <w:lang w:eastAsia="es-ES" w:bidi="ar-SA"/>
            </w:rPr>
          </w:pPr>
          <w:hyperlink w:anchor="_Toc266033377" w:history="1">
            <w:r w:rsidRPr="005F58A8">
              <w:rPr>
                <w:rStyle w:val="Hyperlink"/>
                <w:noProof/>
                <w:sz w:val="24"/>
                <w:szCs w:val="24"/>
              </w:rPr>
              <w:t>2.3.</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Alcance</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_Toc266033377 \h </w:instrText>
            </w:r>
            <w:r w:rsidRPr="005F58A8">
              <w:rPr>
                <w:noProof/>
                <w:webHidden/>
                <w:sz w:val="24"/>
                <w:szCs w:val="24"/>
              </w:rPr>
            </w:r>
            <w:r w:rsidRPr="005F58A8">
              <w:rPr>
                <w:noProof/>
                <w:webHidden/>
                <w:sz w:val="24"/>
                <w:szCs w:val="24"/>
              </w:rPr>
              <w:fldChar w:fldCharType="separate"/>
            </w:r>
            <w:r w:rsidR="005F58A8">
              <w:rPr>
                <w:noProof/>
                <w:webHidden/>
                <w:sz w:val="24"/>
                <w:szCs w:val="24"/>
              </w:rPr>
              <w:t>26</w:t>
            </w:r>
            <w:r w:rsidRPr="005F58A8">
              <w:rPr>
                <w:noProof/>
                <w:webHidden/>
                <w:sz w:val="24"/>
                <w:szCs w:val="24"/>
              </w:rPr>
              <w:fldChar w:fldCharType="end"/>
            </w:r>
          </w:hyperlink>
        </w:p>
        <w:p w:rsidR="00747419" w:rsidRPr="005F58A8" w:rsidRDefault="00747419">
          <w:pPr>
            <w:pStyle w:val="TOC2"/>
            <w:tabs>
              <w:tab w:val="left" w:pos="880"/>
              <w:tab w:val="right" w:leader="dot" w:pos="8494"/>
            </w:tabs>
            <w:rPr>
              <w:rFonts w:asciiTheme="minorHAnsi" w:eastAsiaTheme="minorEastAsia" w:hAnsiTheme="minorHAnsi" w:cstheme="minorBidi"/>
              <w:noProof/>
              <w:sz w:val="24"/>
              <w:szCs w:val="24"/>
              <w:lang w:eastAsia="es-ES" w:bidi="ar-SA"/>
            </w:rPr>
          </w:pPr>
          <w:hyperlink w:anchor="_Toc266033378" w:history="1">
            <w:r w:rsidRPr="005F58A8">
              <w:rPr>
                <w:rStyle w:val="Hyperlink"/>
                <w:noProof/>
                <w:sz w:val="24"/>
                <w:szCs w:val="24"/>
              </w:rPr>
              <w:t>2.4.</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Método de trabajo</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_Toc266033378 \h </w:instrText>
            </w:r>
            <w:r w:rsidRPr="005F58A8">
              <w:rPr>
                <w:noProof/>
                <w:webHidden/>
                <w:sz w:val="24"/>
                <w:szCs w:val="24"/>
              </w:rPr>
            </w:r>
            <w:r w:rsidRPr="005F58A8">
              <w:rPr>
                <w:noProof/>
                <w:webHidden/>
                <w:sz w:val="24"/>
                <w:szCs w:val="24"/>
              </w:rPr>
              <w:fldChar w:fldCharType="separate"/>
            </w:r>
            <w:r w:rsidR="005F58A8">
              <w:rPr>
                <w:noProof/>
                <w:webHidden/>
                <w:sz w:val="24"/>
                <w:szCs w:val="24"/>
              </w:rPr>
              <w:t>26</w:t>
            </w:r>
            <w:r w:rsidRPr="005F58A8">
              <w:rPr>
                <w:noProof/>
                <w:webHidden/>
                <w:sz w:val="24"/>
                <w:szCs w:val="24"/>
              </w:rPr>
              <w:fldChar w:fldCharType="end"/>
            </w:r>
          </w:hyperlink>
        </w:p>
        <w:p w:rsidR="00747419" w:rsidRPr="005F58A8" w:rsidRDefault="00747419">
          <w:pPr>
            <w:pStyle w:val="TOC2"/>
            <w:tabs>
              <w:tab w:val="left" w:pos="880"/>
              <w:tab w:val="right" w:leader="dot" w:pos="8494"/>
            </w:tabs>
            <w:rPr>
              <w:rFonts w:asciiTheme="minorHAnsi" w:eastAsiaTheme="minorEastAsia" w:hAnsiTheme="minorHAnsi" w:cstheme="minorBidi"/>
              <w:noProof/>
              <w:sz w:val="24"/>
              <w:szCs w:val="24"/>
              <w:lang w:eastAsia="es-ES" w:bidi="ar-SA"/>
            </w:rPr>
          </w:pPr>
          <w:hyperlink w:anchor="_Toc266033379" w:history="1">
            <w:r w:rsidRPr="005F58A8">
              <w:rPr>
                <w:rStyle w:val="Hyperlink"/>
                <w:noProof/>
                <w:sz w:val="24"/>
                <w:szCs w:val="24"/>
              </w:rPr>
              <w:t>2.5.</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Descripción del producto</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_Toc266033379 \h </w:instrText>
            </w:r>
            <w:r w:rsidRPr="005F58A8">
              <w:rPr>
                <w:noProof/>
                <w:webHidden/>
                <w:sz w:val="24"/>
                <w:szCs w:val="24"/>
              </w:rPr>
            </w:r>
            <w:r w:rsidRPr="005F58A8">
              <w:rPr>
                <w:noProof/>
                <w:webHidden/>
                <w:sz w:val="24"/>
                <w:szCs w:val="24"/>
              </w:rPr>
              <w:fldChar w:fldCharType="separate"/>
            </w:r>
            <w:r w:rsidR="005F58A8">
              <w:rPr>
                <w:noProof/>
                <w:webHidden/>
                <w:sz w:val="24"/>
                <w:szCs w:val="24"/>
              </w:rPr>
              <w:t>27</w:t>
            </w:r>
            <w:r w:rsidRPr="005F58A8">
              <w:rPr>
                <w:noProof/>
                <w:webHidden/>
                <w:sz w:val="24"/>
                <w:szCs w:val="24"/>
              </w:rPr>
              <w:fldChar w:fldCharType="end"/>
            </w:r>
          </w:hyperlink>
        </w:p>
        <w:p w:rsidR="00747419" w:rsidRPr="005F58A8" w:rsidRDefault="00747419">
          <w:pPr>
            <w:pStyle w:val="TOC1"/>
            <w:tabs>
              <w:tab w:val="right" w:leader="dot" w:pos="8494"/>
            </w:tabs>
            <w:rPr>
              <w:rFonts w:asciiTheme="minorHAnsi" w:eastAsiaTheme="minorEastAsia" w:hAnsiTheme="minorHAnsi" w:cstheme="minorBidi"/>
              <w:noProof/>
              <w:sz w:val="24"/>
              <w:szCs w:val="24"/>
              <w:lang w:eastAsia="es-ES" w:bidi="ar-SA"/>
            </w:rPr>
          </w:pPr>
          <w:hyperlink w:anchor="_Toc266033380" w:history="1">
            <w:r w:rsidRPr="005F58A8">
              <w:rPr>
                <w:rStyle w:val="Hyperlink"/>
                <w:noProof/>
                <w:sz w:val="24"/>
                <w:szCs w:val="24"/>
              </w:rPr>
              <w:t>CAPÍTULO 3 MODELAMIENTO DE NEGOCIOS EMPRESARIAL</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_Toc266033380 \h </w:instrText>
            </w:r>
            <w:r w:rsidRPr="005F58A8">
              <w:rPr>
                <w:noProof/>
                <w:webHidden/>
                <w:sz w:val="24"/>
                <w:szCs w:val="24"/>
              </w:rPr>
            </w:r>
            <w:r w:rsidRPr="005F58A8">
              <w:rPr>
                <w:noProof/>
                <w:webHidden/>
                <w:sz w:val="24"/>
                <w:szCs w:val="24"/>
              </w:rPr>
              <w:fldChar w:fldCharType="separate"/>
            </w:r>
            <w:r w:rsidR="005F58A8">
              <w:rPr>
                <w:noProof/>
                <w:webHidden/>
                <w:sz w:val="24"/>
                <w:szCs w:val="24"/>
              </w:rPr>
              <w:t>28</w:t>
            </w:r>
            <w:r w:rsidRPr="005F58A8">
              <w:rPr>
                <w:noProof/>
                <w:webHidden/>
                <w:sz w:val="24"/>
                <w:szCs w:val="24"/>
              </w:rPr>
              <w:fldChar w:fldCharType="end"/>
            </w:r>
          </w:hyperlink>
        </w:p>
        <w:p w:rsidR="00747419" w:rsidRPr="005F58A8" w:rsidRDefault="00747419">
          <w:pPr>
            <w:pStyle w:val="TOC2"/>
            <w:tabs>
              <w:tab w:val="left" w:pos="880"/>
              <w:tab w:val="right" w:leader="dot" w:pos="8494"/>
            </w:tabs>
            <w:rPr>
              <w:rFonts w:asciiTheme="minorHAnsi" w:eastAsiaTheme="minorEastAsia" w:hAnsiTheme="minorHAnsi" w:cstheme="minorBidi"/>
              <w:noProof/>
              <w:sz w:val="24"/>
              <w:szCs w:val="24"/>
              <w:lang w:eastAsia="es-ES" w:bidi="ar-SA"/>
            </w:rPr>
          </w:pPr>
          <w:hyperlink w:anchor="_Toc266033382" w:history="1">
            <w:r w:rsidRPr="005F58A8">
              <w:rPr>
                <w:rStyle w:val="Hyperlink"/>
                <w:noProof/>
                <w:sz w:val="24"/>
                <w:szCs w:val="24"/>
              </w:rPr>
              <w:t>3.1.</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Framework Zachman</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_Toc266033382 \h </w:instrText>
            </w:r>
            <w:r w:rsidRPr="005F58A8">
              <w:rPr>
                <w:noProof/>
                <w:webHidden/>
                <w:sz w:val="24"/>
                <w:szCs w:val="24"/>
              </w:rPr>
            </w:r>
            <w:r w:rsidRPr="005F58A8">
              <w:rPr>
                <w:noProof/>
                <w:webHidden/>
                <w:sz w:val="24"/>
                <w:szCs w:val="24"/>
              </w:rPr>
              <w:fldChar w:fldCharType="separate"/>
            </w:r>
            <w:r w:rsidR="005F58A8">
              <w:rPr>
                <w:noProof/>
                <w:webHidden/>
                <w:sz w:val="24"/>
                <w:szCs w:val="24"/>
              </w:rPr>
              <w:t>28</w:t>
            </w:r>
            <w:r w:rsidRPr="005F58A8">
              <w:rPr>
                <w:noProof/>
                <w:webHidden/>
                <w:sz w:val="24"/>
                <w:szCs w:val="24"/>
              </w:rPr>
              <w:fldChar w:fldCharType="end"/>
            </w:r>
          </w:hyperlink>
        </w:p>
        <w:p w:rsidR="00747419" w:rsidRPr="005F58A8" w:rsidRDefault="00747419">
          <w:pPr>
            <w:pStyle w:val="TOC2"/>
            <w:tabs>
              <w:tab w:val="left" w:pos="880"/>
              <w:tab w:val="right" w:leader="dot" w:pos="8494"/>
            </w:tabs>
            <w:rPr>
              <w:rFonts w:asciiTheme="minorHAnsi" w:eastAsiaTheme="minorEastAsia" w:hAnsiTheme="minorHAnsi" w:cstheme="minorBidi"/>
              <w:noProof/>
              <w:sz w:val="24"/>
              <w:szCs w:val="24"/>
              <w:lang w:eastAsia="es-ES" w:bidi="ar-SA"/>
            </w:rPr>
          </w:pPr>
          <w:hyperlink w:anchor="_Toc266033383" w:history="1">
            <w:r w:rsidRPr="005F58A8">
              <w:rPr>
                <w:rStyle w:val="Hyperlink"/>
                <w:noProof/>
                <w:sz w:val="24"/>
                <w:szCs w:val="24"/>
              </w:rPr>
              <w:t>3.2.</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Información de la Oficina Central Fe y Alegría Perú</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_Toc266033383 \h </w:instrText>
            </w:r>
            <w:r w:rsidRPr="005F58A8">
              <w:rPr>
                <w:noProof/>
                <w:webHidden/>
                <w:sz w:val="24"/>
                <w:szCs w:val="24"/>
              </w:rPr>
            </w:r>
            <w:r w:rsidRPr="005F58A8">
              <w:rPr>
                <w:noProof/>
                <w:webHidden/>
                <w:sz w:val="24"/>
                <w:szCs w:val="24"/>
              </w:rPr>
              <w:fldChar w:fldCharType="separate"/>
            </w:r>
            <w:r w:rsidR="005F58A8">
              <w:rPr>
                <w:noProof/>
                <w:webHidden/>
                <w:sz w:val="24"/>
                <w:szCs w:val="24"/>
              </w:rPr>
              <w:t>31</w:t>
            </w:r>
            <w:r w:rsidRPr="005F58A8">
              <w:rPr>
                <w:noProof/>
                <w:webHidden/>
                <w:sz w:val="24"/>
                <w:szCs w:val="24"/>
              </w:rPr>
              <w:fldChar w:fldCharType="end"/>
            </w:r>
          </w:hyperlink>
        </w:p>
        <w:p w:rsidR="00747419" w:rsidRPr="005F58A8" w:rsidRDefault="00747419">
          <w:pPr>
            <w:pStyle w:val="TOC2"/>
            <w:tabs>
              <w:tab w:val="left" w:pos="880"/>
              <w:tab w:val="right" w:leader="dot" w:pos="8494"/>
            </w:tabs>
            <w:rPr>
              <w:rFonts w:asciiTheme="minorHAnsi" w:eastAsiaTheme="minorEastAsia" w:hAnsiTheme="minorHAnsi" w:cstheme="minorBidi"/>
              <w:noProof/>
              <w:sz w:val="24"/>
              <w:szCs w:val="24"/>
              <w:lang w:eastAsia="es-ES" w:bidi="ar-SA"/>
            </w:rPr>
          </w:pPr>
          <w:hyperlink w:anchor="_Toc266033384" w:history="1">
            <w:r w:rsidRPr="005F58A8">
              <w:rPr>
                <w:rStyle w:val="Hyperlink"/>
                <w:noProof/>
                <w:sz w:val="24"/>
                <w:szCs w:val="24"/>
              </w:rPr>
              <w:t>3.3.</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Organigrama empresarial</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_Toc266033384 \h </w:instrText>
            </w:r>
            <w:r w:rsidRPr="005F58A8">
              <w:rPr>
                <w:noProof/>
                <w:webHidden/>
                <w:sz w:val="24"/>
                <w:szCs w:val="24"/>
              </w:rPr>
            </w:r>
            <w:r w:rsidRPr="005F58A8">
              <w:rPr>
                <w:noProof/>
                <w:webHidden/>
                <w:sz w:val="24"/>
                <w:szCs w:val="24"/>
              </w:rPr>
              <w:fldChar w:fldCharType="separate"/>
            </w:r>
            <w:r w:rsidR="005F58A8">
              <w:rPr>
                <w:noProof/>
                <w:webHidden/>
                <w:sz w:val="24"/>
                <w:szCs w:val="24"/>
              </w:rPr>
              <w:t>33</w:t>
            </w:r>
            <w:r w:rsidRPr="005F58A8">
              <w:rPr>
                <w:noProof/>
                <w:webHidden/>
                <w:sz w:val="24"/>
                <w:szCs w:val="24"/>
              </w:rPr>
              <w:fldChar w:fldCharType="end"/>
            </w:r>
          </w:hyperlink>
        </w:p>
        <w:p w:rsidR="00747419" w:rsidRPr="005F58A8" w:rsidRDefault="00747419">
          <w:pPr>
            <w:pStyle w:val="TOC2"/>
            <w:tabs>
              <w:tab w:val="left" w:pos="880"/>
              <w:tab w:val="right" w:leader="dot" w:pos="8494"/>
            </w:tabs>
            <w:rPr>
              <w:rFonts w:asciiTheme="minorHAnsi" w:eastAsiaTheme="minorEastAsia" w:hAnsiTheme="minorHAnsi" w:cstheme="minorBidi"/>
              <w:noProof/>
              <w:sz w:val="24"/>
              <w:szCs w:val="24"/>
              <w:lang w:eastAsia="es-ES" w:bidi="ar-SA"/>
            </w:rPr>
          </w:pPr>
          <w:hyperlink w:anchor="_Toc266033385" w:history="1">
            <w:r w:rsidRPr="005F58A8">
              <w:rPr>
                <w:rStyle w:val="Hyperlink"/>
                <w:noProof/>
                <w:sz w:val="24"/>
                <w:szCs w:val="24"/>
              </w:rPr>
              <w:t>3.4.</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Diagrama de objetivos</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_Toc266033385 \h </w:instrText>
            </w:r>
            <w:r w:rsidRPr="005F58A8">
              <w:rPr>
                <w:noProof/>
                <w:webHidden/>
                <w:sz w:val="24"/>
                <w:szCs w:val="24"/>
              </w:rPr>
            </w:r>
            <w:r w:rsidRPr="005F58A8">
              <w:rPr>
                <w:noProof/>
                <w:webHidden/>
                <w:sz w:val="24"/>
                <w:szCs w:val="24"/>
              </w:rPr>
              <w:fldChar w:fldCharType="separate"/>
            </w:r>
            <w:r w:rsidR="005F58A8">
              <w:rPr>
                <w:noProof/>
                <w:webHidden/>
                <w:sz w:val="24"/>
                <w:szCs w:val="24"/>
              </w:rPr>
              <w:t>36</w:t>
            </w:r>
            <w:r w:rsidRPr="005F58A8">
              <w:rPr>
                <w:noProof/>
                <w:webHidden/>
                <w:sz w:val="24"/>
                <w:szCs w:val="24"/>
              </w:rPr>
              <w:fldChar w:fldCharType="end"/>
            </w:r>
          </w:hyperlink>
        </w:p>
        <w:p w:rsidR="00747419" w:rsidRPr="005F58A8" w:rsidRDefault="00747419">
          <w:pPr>
            <w:pStyle w:val="TOC2"/>
            <w:tabs>
              <w:tab w:val="left" w:pos="880"/>
              <w:tab w:val="right" w:leader="dot" w:pos="8494"/>
            </w:tabs>
            <w:rPr>
              <w:rFonts w:asciiTheme="minorHAnsi" w:eastAsiaTheme="minorEastAsia" w:hAnsiTheme="minorHAnsi" w:cstheme="minorBidi"/>
              <w:noProof/>
              <w:sz w:val="24"/>
              <w:szCs w:val="24"/>
              <w:lang w:eastAsia="es-ES" w:bidi="ar-SA"/>
            </w:rPr>
          </w:pPr>
          <w:hyperlink w:anchor="_Toc266033386" w:history="1">
            <w:r w:rsidRPr="005F58A8">
              <w:rPr>
                <w:rStyle w:val="Hyperlink"/>
                <w:noProof/>
                <w:sz w:val="24"/>
                <w:szCs w:val="24"/>
              </w:rPr>
              <w:t>3.5.</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Mapa de procesos</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_Toc266033386 \h </w:instrText>
            </w:r>
            <w:r w:rsidRPr="005F58A8">
              <w:rPr>
                <w:noProof/>
                <w:webHidden/>
                <w:sz w:val="24"/>
                <w:szCs w:val="24"/>
              </w:rPr>
            </w:r>
            <w:r w:rsidRPr="005F58A8">
              <w:rPr>
                <w:noProof/>
                <w:webHidden/>
                <w:sz w:val="24"/>
                <w:szCs w:val="24"/>
              </w:rPr>
              <w:fldChar w:fldCharType="separate"/>
            </w:r>
            <w:r w:rsidR="005F58A8">
              <w:rPr>
                <w:noProof/>
                <w:webHidden/>
                <w:sz w:val="24"/>
                <w:szCs w:val="24"/>
              </w:rPr>
              <w:t>37</w:t>
            </w:r>
            <w:r w:rsidRPr="005F58A8">
              <w:rPr>
                <w:noProof/>
                <w:webHidden/>
                <w:sz w:val="24"/>
                <w:szCs w:val="24"/>
              </w:rPr>
              <w:fldChar w:fldCharType="end"/>
            </w:r>
          </w:hyperlink>
        </w:p>
        <w:p w:rsidR="00747419" w:rsidRPr="005F58A8" w:rsidRDefault="00747419">
          <w:pPr>
            <w:pStyle w:val="TOC2"/>
            <w:tabs>
              <w:tab w:val="left" w:pos="880"/>
              <w:tab w:val="right" w:leader="dot" w:pos="8494"/>
            </w:tabs>
            <w:rPr>
              <w:rFonts w:asciiTheme="minorHAnsi" w:eastAsiaTheme="minorEastAsia" w:hAnsiTheme="minorHAnsi" w:cstheme="minorBidi"/>
              <w:noProof/>
              <w:sz w:val="24"/>
              <w:szCs w:val="24"/>
              <w:lang w:eastAsia="es-ES" w:bidi="ar-SA"/>
            </w:rPr>
          </w:pPr>
          <w:hyperlink w:anchor="_Toc266033387" w:history="1">
            <w:r w:rsidRPr="005F58A8">
              <w:rPr>
                <w:rStyle w:val="Hyperlink"/>
                <w:noProof/>
                <w:sz w:val="24"/>
                <w:szCs w:val="24"/>
              </w:rPr>
              <w:t>3.6.</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Mapeo procesos – objetivos</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_Toc266033387 \h </w:instrText>
            </w:r>
            <w:r w:rsidRPr="005F58A8">
              <w:rPr>
                <w:noProof/>
                <w:webHidden/>
                <w:sz w:val="24"/>
                <w:szCs w:val="24"/>
              </w:rPr>
            </w:r>
            <w:r w:rsidRPr="005F58A8">
              <w:rPr>
                <w:noProof/>
                <w:webHidden/>
                <w:sz w:val="24"/>
                <w:szCs w:val="24"/>
              </w:rPr>
              <w:fldChar w:fldCharType="separate"/>
            </w:r>
            <w:r w:rsidR="005F58A8">
              <w:rPr>
                <w:noProof/>
                <w:webHidden/>
                <w:sz w:val="24"/>
                <w:szCs w:val="24"/>
              </w:rPr>
              <w:t>38</w:t>
            </w:r>
            <w:r w:rsidRPr="005F58A8">
              <w:rPr>
                <w:noProof/>
                <w:webHidden/>
                <w:sz w:val="24"/>
                <w:szCs w:val="24"/>
              </w:rPr>
              <w:fldChar w:fldCharType="end"/>
            </w:r>
          </w:hyperlink>
        </w:p>
        <w:p w:rsidR="00747419" w:rsidRPr="005F58A8" w:rsidRDefault="00747419">
          <w:pPr>
            <w:pStyle w:val="TOC2"/>
            <w:tabs>
              <w:tab w:val="left" w:pos="880"/>
              <w:tab w:val="right" w:leader="dot" w:pos="8494"/>
            </w:tabs>
            <w:rPr>
              <w:rFonts w:asciiTheme="minorHAnsi" w:eastAsiaTheme="minorEastAsia" w:hAnsiTheme="minorHAnsi" w:cstheme="minorBidi"/>
              <w:noProof/>
              <w:sz w:val="24"/>
              <w:szCs w:val="24"/>
              <w:lang w:eastAsia="es-ES" w:bidi="ar-SA"/>
            </w:rPr>
          </w:pPr>
          <w:hyperlink w:anchor="_Toc266033388" w:history="1">
            <w:r w:rsidRPr="005F58A8">
              <w:rPr>
                <w:rStyle w:val="Hyperlink"/>
                <w:noProof/>
                <w:sz w:val="24"/>
                <w:szCs w:val="24"/>
              </w:rPr>
              <w:t>3.7.</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Diagrama de Procesos</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_Toc266033388 \h </w:instrText>
            </w:r>
            <w:r w:rsidRPr="005F58A8">
              <w:rPr>
                <w:noProof/>
                <w:webHidden/>
                <w:sz w:val="24"/>
                <w:szCs w:val="24"/>
              </w:rPr>
            </w:r>
            <w:r w:rsidRPr="005F58A8">
              <w:rPr>
                <w:noProof/>
                <w:webHidden/>
                <w:sz w:val="24"/>
                <w:szCs w:val="24"/>
              </w:rPr>
              <w:fldChar w:fldCharType="separate"/>
            </w:r>
            <w:r w:rsidR="005F58A8">
              <w:rPr>
                <w:noProof/>
                <w:webHidden/>
                <w:sz w:val="24"/>
                <w:szCs w:val="24"/>
              </w:rPr>
              <w:t>42</w:t>
            </w:r>
            <w:r w:rsidRPr="005F58A8">
              <w:rPr>
                <w:noProof/>
                <w:webHidden/>
                <w:sz w:val="24"/>
                <w:szCs w:val="24"/>
              </w:rPr>
              <w:fldChar w:fldCharType="end"/>
            </w:r>
          </w:hyperlink>
        </w:p>
        <w:p w:rsidR="00747419" w:rsidRPr="005F58A8" w:rsidRDefault="00747419">
          <w:pPr>
            <w:pStyle w:val="TOC3"/>
            <w:tabs>
              <w:tab w:val="left" w:pos="1320"/>
              <w:tab w:val="right" w:leader="dot" w:pos="8494"/>
            </w:tabs>
            <w:rPr>
              <w:rFonts w:asciiTheme="minorHAnsi" w:eastAsiaTheme="minorEastAsia" w:hAnsiTheme="minorHAnsi" w:cstheme="minorBidi"/>
              <w:noProof/>
              <w:sz w:val="24"/>
              <w:szCs w:val="24"/>
              <w:lang w:eastAsia="es-ES" w:bidi="ar-SA"/>
            </w:rPr>
          </w:pPr>
          <w:hyperlink w:anchor="_Toc266033397" w:history="1">
            <w:r w:rsidRPr="005F58A8">
              <w:rPr>
                <w:rStyle w:val="Hyperlink"/>
                <w:noProof/>
                <w:sz w:val="24"/>
                <w:szCs w:val="24"/>
              </w:rPr>
              <w:t>3.7.1.</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Macro proceso “Planificación”</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_Toc266033397 \h </w:instrText>
            </w:r>
            <w:r w:rsidRPr="005F58A8">
              <w:rPr>
                <w:noProof/>
                <w:webHidden/>
                <w:sz w:val="24"/>
                <w:szCs w:val="24"/>
              </w:rPr>
            </w:r>
            <w:r w:rsidRPr="005F58A8">
              <w:rPr>
                <w:noProof/>
                <w:webHidden/>
                <w:sz w:val="24"/>
                <w:szCs w:val="24"/>
              </w:rPr>
              <w:fldChar w:fldCharType="separate"/>
            </w:r>
            <w:r w:rsidR="005F58A8">
              <w:rPr>
                <w:noProof/>
                <w:webHidden/>
                <w:sz w:val="24"/>
                <w:szCs w:val="24"/>
              </w:rPr>
              <w:t>43</w:t>
            </w:r>
            <w:r w:rsidRPr="005F58A8">
              <w:rPr>
                <w:noProof/>
                <w:webHidden/>
                <w:sz w:val="24"/>
                <w:szCs w:val="24"/>
              </w:rPr>
              <w:fldChar w:fldCharType="end"/>
            </w:r>
          </w:hyperlink>
        </w:p>
        <w:p w:rsidR="00747419" w:rsidRPr="005F58A8" w:rsidRDefault="00747419">
          <w:pPr>
            <w:pStyle w:val="TOC3"/>
            <w:tabs>
              <w:tab w:val="left" w:pos="1540"/>
              <w:tab w:val="right" w:leader="dot" w:pos="8494"/>
            </w:tabs>
            <w:rPr>
              <w:rFonts w:asciiTheme="minorHAnsi" w:eastAsiaTheme="minorEastAsia" w:hAnsiTheme="minorHAnsi" w:cstheme="minorBidi"/>
              <w:noProof/>
              <w:sz w:val="24"/>
              <w:szCs w:val="24"/>
              <w:lang w:eastAsia="es-ES" w:bidi="ar-SA"/>
            </w:rPr>
          </w:pPr>
          <w:hyperlink w:anchor="_Toc266033398" w:history="1">
            <w:r w:rsidRPr="005F58A8">
              <w:rPr>
                <w:rStyle w:val="Hyperlink"/>
                <w:noProof/>
                <w:sz w:val="24"/>
                <w:szCs w:val="24"/>
              </w:rPr>
              <w:t>3.7.1.1.</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PROCESO: Elaboración del Plan Operativo Institucional</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_Toc266033398 \h </w:instrText>
            </w:r>
            <w:r w:rsidRPr="005F58A8">
              <w:rPr>
                <w:noProof/>
                <w:webHidden/>
                <w:sz w:val="24"/>
                <w:szCs w:val="24"/>
              </w:rPr>
            </w:r>
            <w:r w:rsidRPr="005F58A8">
              <w:rPr>
                <w:noProof/>
                <w:webHidden/>
                <w:sz w:val="24"/>
                <w:szCs w:val="24"/>
              </w:rPr>
              <w:fldChar w:fldCharType="separate"/>
            </w:r>
            <w:r w:rsidR="005F58A8">
              <w:rPr>
                <w:noProof/>
                <w:webHidden/>
                <w:sz w:val="24"/>
                <w:szCs w:val="24"/>
              </w:rPr>
              <w:t>50</w:t>
            </w:r>
            <w:r w:rsidRPr="005F58A8">
              <w:rPr>
                <w:noProof/>
                <w:webHidden/>
                <w:sz w:val="24"/>
                <w:szCs w:val="24"/>
              </w:rPr>
              <w:fldChar w:fldCharType="end"/>
            </w:r>
          </w:hyperlink>
        </w:p>
        <w:p w:rsidR="00747419" w:rsidRPr="005F58A8" w:rsidRDefault="00747419">
          <w:pPr>
            <w:pStyle w:val="TOC3"/>
            <w:tabs>
              <w:tab w:val="left" w:pos="1540"/>
              <w:tab w:val="right" w:leader="dot" w:pos="8494"/>
            </w:tabs>
            <w:rPr>
              <w:rFonts w:asciiTheme="minorHAnsi" w:eastAsiaTheme="minorEastAsia" w:hAnsiTheme="minorHAnsi" w:cstheme="minorBidi"/>
              <w:noProof/>
              <w:sz w:val="24"/>
              <w:szCs w:val="24"/>
              <w:lang w:eastAsia="es-ES" w:bidi="ar-SA"/>
            </w:rPr>
          </w:pPr>
          <w:hyperlink w:anchor="_Toc266033399" w:history="1">
            <w:r w:rsidRPr="005F58A8">
              <w:rPr>
                <w:rStyle w:val="Hyperlink"/>
                <w:noProof/>
                <w:sz w:val="24"/>
                <w:szCs w:val="24"/>
              </w:rPr>
              <w:t>3.7.1.2.</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PROCESO: Planificación del Departamento de Formación</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_Toc266033399 \h </w:instrText>
            </w:r>
            <w:r w:rsidRPr="005F58A8">
              <w:rPr>
                <w:noProof/>
                <w:webHidden/>
                <w:sz w:val="24"/>
                <w:szCs w:val="24"/>
              </w:rPr>
            </w:r>
            <w:r w:rsidRPr="005F58A8">
              <w:rPr>
                <w:noProof/>
                <w:webHidden/>
                <w:sz w:val="24"/>
                <w:szCs w:val="24"/>
              </w:rPr>
              <w:fldChar w:fldCharType="separate"/>
            </w:r>
            <w:r w:rsidR="005F58A8">
              <w:rPr>
                <w:noProof/>
                <w:webHidden/>
                <w:sz w:val="24"/>
                <w:szCs w:val="24"/>
              </w:rPr>
              <w:t>54</w:t>
            </w:r>
            <w:r w:rsidRPr="005F58A8">
              <w:rPr>
                <w:noProof/>
                <w:webHidden/>
                <w:sz w:val="24"/>
                <w:szCs w:val="24"/>
              </w:rPr>
              <w:fldChar w:fldCharType="end"/>
            </w:r>
          </w:hyperlink>
        </w:p>
        <w:p w:rsidR="00747419" w:rsidRPr="005F58A8" w:rsidRDefault="00747419">
          <w:pPr>
            <w:pStyle w:val="TOC3"/>
            <w:tabs>
              <w:tab w:val="left" w:pos="1540"/>
              <w:tab w:val="right" w:leader="dot" w:pos="8494"/>
            </w:tabs>
            <w:rPr>
              <w:rFonts w:asciiTheme="minorHAnsi" w:eastAsiaTheme="minorEastAsia" w:hAnsiTheme="minorHAnsi" w:cstheme="minorBidi"/>
              <w:noProof/>
              <w:sz w:val="24"/>
              <w:szCs w:val="24"/>
              <w:lang w:eastAsia="es-ES" w:bidi="ar-SA"/>
            </w:rPr>
          </w:pPr>
          <w:hyperlink w:anchor="_Toc266033400" w:history="1">
            <w:r w:rsidRPr="005F58A8">
              <w:rPr>
                <w:rStyle w:val="Hyperlink"/>
                <w:noProof/>
                <w:sz w:val="24"/>
                <w:szCs w:val="24"/>
              </w:rPr>
              <w:t>3.7.1.3.</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PROCESO: Planificación de Actividades de Educación Técnica</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_Toc266033400 \h </w:instrText>
            </w:r>
            <w:r w:rsidRPr="005F58A8">
              <w:rPr>
                <w:noProof/>
                <w:webHidden/>
                <w:sz w:val="24"/>
                <w:szCs w:val="24"/>
              </w:rPr>
            </w:r>
            <w:r w:rsidRPr="005F58A8">
              <w:rPr>
                <w:noProof/>
                <w:webHidden/>
                <w:sz w:val="24"/>
                <w:szCs w:val="24"/>
              </w:rPr>
              <w:fldChar w:fldCharType="separate"/>
            </w:r>
            <w:r w:rsidR="005F58A8">
              <w:rPr>
                <w:noProof/>
                <w:webHidden/>
                <w:sz w:val="24"/>
                <w:szCs w:val="24"/>
              </w:rPr>
              <w:t>60</w:t>
            </w:r>
            <w:r w:rsidRPr="005F58A8">
              <w:rPr>
                <w:noProof/>
                <w:webHidden/>
                <w:sz w:val="24"/>
                <w:szCs w:val="24"/>
              </w:rPr>
              <w:fldChar w:fldCharType="end"/>
            </w:r>
          </w:hyperlink>
        </w:p>
        <w:p w:rsidR="00747419" w:rsidRPr="005F58A8" w:rsidRDefault="00747419">
          <w:pPr>
            <w:pStyle w:val="TOC3"/>
            <w:tabs>
              <w:tab w:val="left" w:pos="1540"/>
              <w:tab w:val="right" w:leader="dot" w:pos="8494"/>
            </w:tabs>
            <w:rPr>
              <w:rFonts w:asciiTheme="minorHAnsi" w:eastAsiaTheme="minorEastAsia" w:hAnsiTheme="minorHAnsi" w:cstheme="minorBidi"/>
              <w:noProof/>
              <w:sz w:val="24"/>
              <w:szCs w:val="24"/>
              <w:lang w:eastAsia="es-ES" w:bidi="ar-SA"/>
            </w:rPr>
          </w:pPr>
          <w:hyperlink w:anchor="_Toc266033401" w:history="1">
            <w:r w:rsidRPr="005F58A8">
              <w:rPr>
                <w:rStyle w:val="Hyperlink"/>
                <w:noProof/>
                <w:sz w:val="24"/>
                <w:szCs w:val="24"/>
              </w:rPr>
              <w:t>3.7.1.4.</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PROCESO: Planificación del Departamento de Proyectos</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_Toc266033401 \h </w:instrText>
            </w:r>
            <w:r w:rsidRPr="005F58A8">
              <w:rPr>
                <w:noProof/>
                <w:webHidden/>
                <w:sz w:val="24"/>
                <w:szCs w:val="24"/>
              </w:rPr>
            </w:r>
            <w:r w:rsidRPr="005F58A8">
              <w:rPr>
                <w:noProof/>
                <w:webHidden/>
                <w:sz w:val="24"/>
                <w:szCs w:val="24"/>
              </w:rPr>
              <w:fldChar w:fldCharType="separate"/>
            </w:r>
            <w:r w:rsidR="005F58A8">
              <w:rPr>
                <w:noProof/>
                <w:webHidden/>
                <w:sz w:val="24"/>
                <w:szCs w:val="24"/>
              </w:rPr>
              <w:t>66</w:t>
            </w:r>
            <w:r w:rsidRPr="005F58A8">
              <w:rPr>
                <w:noProof/>
                <w:webHidden/>
                <w:sz w:val="24"/>
                <w:szCs w:val="24"/>
              </w:rPr>
              <w:fldChar w:fldCharType="end"/>
            </w:r>
          </w:hyperlink>
        </w:p>
        <w:p w:rsidR="00747419" w:rsidRPr="005F58A8" w:rsidRDefault="00747419">
          <w:pPr>
            <w:pStyle w:val="TOC3"/>
            <w:tabs>
              <w:tab w:val="left" w:pos="1540"/>
              <w:tab w:val="right" w:leader="dot" w:pos="8494"/>
            </w:tabs>
            <w:rPr>
              <w:rFonts w:asciiTheme="minorHAnsi" w:eastAsiaTheme="minorEastAsia" w:hAnsiTheme="minorHAnsi" w:cstheme="minorBidi"/>
              <w:noProof/>
              <w:sz w:val="24"/>
              <w:szCs w:val="24"/>
              <w:lang w:eastAsia="es-ES" w:bidi="ar-SA"/>
            </w:rPr>
          </w:pPr>
          <w:hyperlink w:anchor="_Toc266033402" w:history="1">
            <w:r w:rsidRPr="005F58A8">
              <w:rPr>
                <w:rStyle w:val="Hyperlink"/>
                <w:noProof/>
                <w:sz w:val="24"/>
                <w:szCs w:val="24"/>
              </w:rPr>
              <w:t>3.7.1.5.</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PROCESO: Planificación del Departamento de Donaciones e Imagen Institucional</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_Toc266033402 \h </w:instrText>
            </w:r>
            <w:r w:rsidRPr="005F58A8">
              <w:rPr>
                <w:noProof/>
                <w:webHidden/>
                <w:sz w:val="24"/>
                <w:szCs w:val="24"/>
              </w:rPr>
            </w:r>
            <w:r w:rsidRPr="005F58A8">
              <w:rPr>
                <w:noProof/>
                <w:webHidden/>
                <w:sz w:val="24"/>
                <w:szCs w:val="24"/>
              </w:rPr>
              <w:fldChar w:fldCharType="separate"/>
            </w:r>
            <w:r w:rsidR="005F58A8">
              <w:rPr>
                <w:noProof/>
                <w:webHidden/>
                <w:sz w:val="24"/>
                <w:szCs w:val="24"/>
              </w:rPr>
              <w:t>72</w:t>
            </w:r>
            <w:r w:rsidRPr="005F58A8">
              <w:rPr>
                <w:noProof/>
                <w:webHidden/>
                <w:sz w:val="24"/>
                <w:szCs w:val="24"/>
              </w:rPr>
              <w:fldChar w:fldCharType="end"/>
            </w:r>
          </w:hyperlink>
        </w:p>
        <w:p w:rsidR="00747419" w:rsidRPr="005F58A8" w:rsidRDefault="00747419">
          <w:pPr>
            <w:pStyle w:val="TOC3"/>
            <w:tabs>
              <w:tab w:val="left" w:pos="1540"/>
              <w:tab w:val="right" w:leader="dot" w:pos="8494"/>
            </w:tabs>
            <w:rPr>
              <w:rFonts w:asciiTheme="minorHAnsi" w:eastAsiaTheme="minorEastAsia" w:hAnsiTheme="minorHAnsi" w:cstheme="minorBidi"/>
              <w:noProof/>
              <w:sz w:val="24"/>
              <w:szCs w:val="24"/>
              <w:lang w:eastAsia="es-ES" w:bidi="ar-SA"/>
            </w:rPr>
          </w:pPr>
          <w:hyperlink w:anchor="_Toc266033403" w:history="1">
            <w:r w:rsidRPr="005F58A8">
              <w:rPr>
                <w:rStyle w:val="Hyperlink"/>
                <w:noProof/>
                <w:sz w:val="24"/>
                <w:szCs w:val="24"/>
              </w:rPr>
              <w:t>3.7.1.6.</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PROCESO: Planificación de Pastoral y Educación en Valores</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_Toc266033403 \h </w:instrText>
            </w:r>
            <w:r w:rsidRPr="005F58A8">
              <w:rPr>
                <w:noProof/>
                <w:webHidden/>
                <w:sz w:val="24"/>
                <w:szCs w:val="24"/>
              </w:rPr>
            </w:r>
            <w:r w:rsidRPr="005F58A8">
              <w:rPr>
                <w:noProof/>
                <w:webHidden/>
                <w:sz w:val="24"/>
                <w:szCs w:val="24"/>
              </w:rPr>
              <w:fldChar w:fldCharType="separate"/>
            </w:r>
            <w:r w:rsidR="005F58A8">
              <w:rPr>
                <w:noProof/>
                <w:webHidden/>
                <w:sz w:val="24"/>
                <w:szCs w:val="24"/>
              </w:rPr>
              <w:t>78</w:t>
            </w:r>
            <w:r w:rsidRPr="005F58A8">
              <w:rPr>
                <w:noProof/>
                <w:webHidden/>
                <w:sz w:val="24"/>
                <w:szCs w:val="24"/>
              </w:rPr>
              <w:fldChar w:fldCharType="end"/>
            </w:r>
          </w:hyperlink>
        </w:p>
        <w:p w:rsidR="00747419" w:rsidRPr="005F58A8" w:rsidRDefault="00747419">
          <w:pPr>
            <w:pStyle w:val="TOC3"/>
            <w:tabs>
              <w:tab w:val="left" w:pos="1320"/>
              <w:tab w:val="right" w:leader="dot" w:pos="8494"/>
            </w:tabs>
            <w:rPr>
              <w:rFonts w:asciiTheme="minorHAnsi" w:eastAsiaTheme="minorEastAsia" w:hAnsiTheme="minorHAnsi" w:cstheme="minorBidi"/>
              <w:noProof/>
              <w:sz w:val="24"/>
              <w:szCs w:val="24"/>
              <w:lang w:eastAsia="es-ES" w:bidi="ar-SA"/>
            </w:rPr>
          </w:pPr>
          <w:hyperlink w:anchor="_Toc266033404" w:history="1">
            <w:r w:rsidRPr="005F58A8">
              <w:rPr>
                <w:rStyle w:val="Hyperlink"/>
                <w:noProof/>
                <w:sz w:val="24"/>
                <w:szCs w:val="24"/>
              </w:rPr>
              <w:t>3.7.2.</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MACRO PROCESO: Gestión de Imagen Institucional y Donaciones</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_Toc266033404 \h </w:instrText>
            </w:r>
            <w:r w:rsidRPr="005F58A8">
              <w:rPr>
                <w:noProof/>
                <w:webHidden/>
                <w:sz w:val="24"/>
                <w:szCs w:val="24"/>
              </w:rPr>
            </w:r>
            <w:r w:rsidRPr="005F58A8">
              <w:rPr>
                <w:noProof/>
                <w:webHidden/>
                <w:sz w:val="24"/>
                <w:szCs w:val="24"/>
              </w:rPr>
              <w:fldChar w:fldCharType="separate"/>
            </w:r>
            <w:r w:rsidR="005F58A8">
              <w:rPr>
                <w:noProof/>
                <w:webHidden/>
                <w:sz w:val="24"/>
                <w:szCs w:val="24"/>
              </w:rPr>
              <w:t>84</w:t>
            </w:r>
            <w:r w:rsidRPr="005F58A8">
              <w:rPr>
                <w:noProof/>
                <w:webHidden/>
                <w:sz w:val="24"/>
                <w:szCs w:val="24"/>
              </w:rPr>
              <w:fldChar w:fldCharType="end"/>
            </w:r>
          </w:hyperlink>
        </w:p>
        <w:p w:rsidR="00747419" w:rsidRPr="005F58A8" w:rsidRDefault="00747419">
          <w:pPr>
            <w:pStyle w:val="TOC3"/>
            <w:tabs>
              <w:tab w:val="left" w:pos="1540"/>
              <w:tab w:val="right" w:leader="dot" w:pos="8494"/>
            </w:tabs>
            <w:rPr>
              <w:rFonts w:asciiTheme="minorHAnsi" w:eastAsiaTheme="minorEastAsia" w:hAnsiTheme="minorHAnsi" w:cstheme="minorBidi"/>
              <w:noProof/>
              <w:sz w:val="24"/>
              <w:szCs w:val="24"/>
              <w:lang w:eastAsia="es-ES" w:bidi="ar-SA"/>
            </w:rPr>
          </w:pPr>
          <w:hyperlink w:anchor="_Toc266033405" w:history="1">
            <w:r w:rsidRPr="005F58A8">
              <w:rPr>
                <w:rStyle w:val="Hyperlink"/>
                <w:noProof/>
                <w:sz w:val="24"/>
                <w:szCs w:val="24"/>
              </w:rPr>
              <w:t>3.7.2.1.</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PROCESO: Elaboración de campaña publicitaria del Departamento de Donaciones e Imagen Institucional</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_Toc266033405 \h </w:instrText>
            </w:r>
            <w:r w:rsidRPr="005F58A8">
              <w:rPr>
                <w:noProof/>
                <w:webHidden/>
                <w:sz w:val="24"/>
                <w:szCs w:val="24"/>
              </w:rPr>
            </w:r>
            <w:r w:rsidRPr="005F58A8">
              <w:rPr>
                <w:noProof/>
                <w:webHidden/>
                <w:sz w:val="24"/>
                <w:szCs w:val="24"/>
              </w:rPr>
              <w:fldChar w:fldCharType="separate"/>
            </w:r>
            <w:r w:rsidR="005F58A8">
              <w:rPr>
                <w:noProof/>
                <w:webHidden/>
                <w:sz w:val="24"/>
                <w:szCs w:val="24"/>
              </w:rPr>
              <w:t>88</w:t>
            </w:r>
            <w:r w:rsidRPr="005F58A8">
              <w:rPr>
                <w:noProof/>
                <w:webHidden/>
                <w:sz w:val="24"/>
                <w:szCs w:val="24"/>
              </w:rPr>
              <w:fldChar w:fldCharType="end"/>
            </w:r>
          </w:hyperlink>
        </w:p>
        <w:p w:rsidR="00747419" w:rsidRPr="005F58A8" w:rsidRDefault="00747419">
          <w:pPr>
            <w:pStyle w:val="TOC3"/>
            <w:tabs>
              <w:tab w:val="left" w:pos="1540"/>
              <w:tab w:val="right" w:leader="dot" w:pos="8494"/>
            </w:tabs>
            <w:rPr>
              <w:rFonts w:asciiTheme="minorHAnsi" w:eastAsiaTheme="minorEastAsia" w:hAnsiTheme="minorHAnsi" w:cstheme="minorBidi"/>
              <w:noProof/>
              <w:sz w:val="24"/>
              <w:szCs w:val="24"/>
              <w:lang w:eastAsia="es-ES" w:bidi="ar-SA"/>
            </w:rPr>
          </w:pPr>
          <w:hyperlink w:anchor="_Toc266033406" w:history="1">
            <w:r w:rsidRPr="005F58A8">
              <w:rPr>
                <w:rStyle w:val="Hyperlink"/>
                <w:noProof/>
                <w:sz w:val="24"/>
                <w:szCs w:val="24"/>
              </w:rPr>
              <w:t>3.7.2.2.</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PROCESO: Elaboración de campaña periodística del Departamento de Donaciones e Imagen Institucional</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_Toc266033406 \h </w:instrText>
            </w:r>
            <w:r w:rsidRPr="005F58A8">
              <w:rPr>
                <w:noProof/>
                <w:webHidden/>
                <w:sz w:val="24"/>
                <w:szCs w:val="24"/>
              </w:rPr>
            </w:r>
            <w:r w:rsidRPr="005F58A8">
              <w:rPr>
                <w:noProof/>
                <w:webHidden/>
                <w:sz w:val="24"/>
                <w:szCs w:val="24"/>
              </w:rPr>
              <w:fldChar w:fldCharType="separate"/>
            </w:r>
            <w:r w:rsidR="005F58A8">
              <w:rPr>
                <w:noProof/>
                <w:webHidden/>
                <w:sz w:val="24"/>
                <w:szCs w:val="24"/>
              </w:rPr>
              <w:t>93</w:t>
            </w:r>
            <w:r w:rsidRPr="005F58A8">
              <w:rPr>
                <w:noProof/>
                <w:webHidden/>
                <w:sz w:val="24"/>
                <w:szCs w:val="24"/>
              </w:rPr>
              <w:fldChar w:fldCharType="end"/>
            </w:r>
          </w:hyperlink>
        </w:p>
        <w:p w:rsidR="00747419" w:rsidRPr="005F58A8" w:rsidRDefault="00747419">
          <w:pPr>
            <w:pStyle w:val="TOC3"/>
            <w:tabs>
              <w:tab w:val="left" w:pos="1540"/>
              <w:tab w:val="right" w:leader="dot" w:pos="8494"/>
            </w:tabs>
            <w:rPr>
              <w:rFonts w:asciiTheme="minorHAnsi" w:eastAsiaTheme="minorEastAsia" w:hAnsiTheme="minorHAnsi" w:cstheme="minorBidi"/>
              <w:noProof/>
              <w:sz w:val="24"/>
              <w:szCs w:val="24"/>
              <w:lang w:eastAsia="es-ES" w:bidi="ar-SA"/>
            </w:rPr>
          </w:pPr>
          <w:hyperlink w:anchor="_Toc266033407" w:history="1">
            <w:r w:rsidRPr="005F58A8">
              <w:rPr>
                <w:rStyle w:val="Hyperlink"/>
                <w:noProof/>
                <w:sz w:val="24"/>
                <w:szCs w:val="24"/>
              </w:rPr>
              <w:t>3.7.2.2.1.</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SUBPROCESO: Elaboración de Nota periodística del Departamento de Donaciones e Imagen Institucional</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_Toc266033407 \h </w:instrText>
            </w:r>
            <w:r w:rsidRPr="005F58A8">
              <w:rPr>
                <w:noProof/>
                <w:webHidden/>
                <w:sz w:val="24"/>
                <w:szCs w:val="24"/>
              </w:rPr>
            </w:r>
            <w:r w:rsidRPr="005F58A8">
              <w:rPr>
                <w:noProof/>
                <w:webHidden/>
                <w:sz w:val="24"/>
                <w:szCs w:val="24"/>
              </w:rPr>
              <w:fldChar w:fldCharType="separate"/>
            </w:r>
            <w:r w:rsidR="005F58A8">
              <w:rPr>
                <w:noProof/>
                <w:webHidden/>
                <w:sz w:val="24"/>
                <w:szCs w:val="24"/>
              </w:rPr>
              <w:t>97</w:t>
            </w:r>
            <w:r w:rsidRPr="005F58A8">
              <w:rPr>
                <w:noProof/>
                <w:webHidden/>
                <w:sz w:val="24"/>
                <w:szCs w:val="24"/>
              </w:rPr>
              <w:fldChar w:fldCharType="end"/>
            </w:r>
          </w:hyperlink>
        </w:p>
        <w:p w:rsidR="00747419" w:rsidRPr="005F58A8" w:rsidRDefault="00747419">
          <w:pPr>
            <w:pStyle w:val="TOC3"/>
            <w:tabs>
              <w:tab w:val="left" w:pos="1540"/>
              <w:tab w:val="right" w:leader="dot" w:pos="8494"/>
            </w:tabs>
            <w:rPr>
              <w:rFonts w:asciiTheme="minorHAnsi" w:eastAsiaTheme="minorEastAsia" w:hAnsiTheme="minorHAnsi" w:cstheme="minorBidi"/>
              <w:noProof/>
              <w:sz w:val="24"/>
              <w:szCs w:val="24"/>
              <w:lang w:eastAsia="es-ES" w:bidi="ar-SA"/>
            </w:rPr>
          </w:pPr>
          <w:hyperlink w:anchor="_Toc266033408" w:history="1">
            <w:r w:rsidRPr="005F58A8">
              <w:rPr>
                <w:rStyle w:val="Hyperlink"/>
                <w:noProof/>
                <w:sz w:val="24"/>
                <w:szCs w:val="24"/>
              </w:rPr>
              <w:t>3.7.2.3.</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PROCESO: Elaboración de comunicación interna del Departamento de Donaciones e Imagen Institucional</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_Toc266033408 \h </w:instrText>
            </w:r>
            <w:r w:rsidRPr="005F58A8">
              <w:rPr>
                <w:noProof/>
                <w:webHidden/>
                <w:sz w:val="24"/>
                <w:szCs w:val="24"/>
              </w:rPr>
            </w:r>
            <w:r w:rsidRPr="005F58A8">
              <w:rPr>
                <w:noProof/>
                <w:webHidden/>
                <w:sz w:val="24"/>
                <w:szCs w:val="24"/>
              </w:rPr>
              <w:fldChar w:fldCharType="separate"/>
            </w:r>
            <w:r w:rsidR="005F58A8">
              <w:rPr>
                <w:noProof/>
                <w:webHidden/>
                <w:sz w:val="24"/>
                <w:szCs w:val="24"/>
              </w:rPr>
              <w:t>101</w:t>
            </w:r>
            <w:r w:rsidRPr="005F58A8">
              <w:rPr>
                <w:noProof/>
                <w:webHidden/>
                <w:sz w:val="24"/>
                <w:szCs w:val="24"/>
              </w:rPr>
              <w:fldChar w:fldCharType="end"/>
            </w:r>
          </w:hyperlink>
        </w:p>
        <w:p w:rsidR="00747419" w:rsidRPr="005F58A8" w:rsidRDefault="00747419">
          <w:pPr>
            <w:pStyle w:val="TOC3"/>
            <w:tabs>
              <w:tab w:val="left" w:pos="1540"/>
              <w:tab w:val="right" w:leader="dot" w:pos="8494"/>
            </w:tabs>
            <w:rPr>
              <w:rFonts w:asciiTheme="minorHAnsi" w:eastAsiaTheme="minorEastAsia" w:hAnsiTheme="minorHAnsi" w:cstheme="minorBidi"/>
              <w:noProof/>
              <w:sz w:val="24"/>
              <w:szCs w:val="24"/>
              <w:lang w:eastAsia="es-ES" w:bidi="ar-SA"/>
            </w:rPr>
          </w:pPr>
          <w:hyperlink w:anchor="_Toc266033409" w:history="1">
            <w:r w:rsidRPr="005F58A8">
              <w:rPr>
                <w:rStyle w:val="Hyperlink"/>
                <w:noProof/>
                <w:sz w:val="24"/>
                <w:szCs w:val="24"/>
              </w:rPr>
              <w:t>3.7.2.4.</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PROCESO: Canalización de Donaciones del Departamento de Donaciones e Imagen Institucional</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_Toc266033409 \h </w:instrText>
            </w:r>
            <w:r w:rsidRPr="005F58A8">
              <w:rPr>
                <w:noProof/>
                <w:webHidden/>
                <w:sz w:val="24"/>
                <w:szCs w:val="24"/>
              </w:rPr>
            </w:r>
            <w:r w:rsidRPr="005F58A8">
              <w:rPr>
                <w:noProof/>
                <w:webHidden/>
                <w:sz w:val="24"/>
                <w:szCs w:val="24"/>
              </w:rPr>
              <w:fldChar w:fldCharType="separate"/>
            </w:r>
            <w:r w:rsidR="005F58A8">
              <w:rPr>
                <w:noProof/>
                <w:webHidden/>
                <w:sz w:val="24"/>
                <w:szCs w:val="24"/>
              </w:rPr>
              <w:t>105</w:t>
            </w:r>
            <w:r w:rsidRPr="005F58A8">
              <w:rPr>
                <w:noProof/>
                <w:webHidden/>
                <w:sz w:val="24"/>
                <w:szCs w:val="24"/>
              </w:rPr>
              <w:fldChar w:fldCharType="end"/>
            </w:r>
          </w:hyperlink>
        </w:p>
        <w:p w:rsidR="00747419" w:rsidRPr="005F58A8" w:rsidRDefault="00747419">
          <w:pPr>
            <w:pStyle w:val="TOC3"/>
            <w:tabs>
              <w:tab w:val="left" w:pos="1320"/>
              <w:tab w:val="right" w:leader="dot" w:pos="8494"/>
            </w:tabs>
            <w:rPr>
              <w:rFonts w:asciiTheme="minorHAnsi" w:eastAsiaTheme="minorEastAsia" w:hAnsiTheme="minorHAnsi" w:cstheme="minorBidi"/>
              <w:noProof/>
              <w:sz w:val="24"/>
              <w:szCs w:val="24"/>
              <w:lang w:eastAsia="es-ES" w:bidi="ar-SA"/>
            </w:rPr>
          </w:pPr>
          <w:hyperlink w:anchor="_Toc266033410" w:history="1">
            <w:r w:rsidRPr="005F58A8">
              <w:rPr>
                <w:rStyle w:val="Hyperlink"/>
                <w:noProof/>
                <w:sz w:val="24"/>
                <w:szCs w:val="24"/>
              </w:rPr>
              <w:t>3.7.3.</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MACRO PROCESO: Gestión de Proyectos</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_Toc266033410 \h </w:instrText>
            </w:r>
            <w:r w:rsidRPr="005F58A8">
              <w:rPr>
                <w:noProof/>
                <w:webHidden/>
                <w:sz w:val="24"/>
                <w:szCs w:val="24"/>
              </w:rPr>
            </w:r>
            <w:r w:rsidRPr="005F58A8">
              <w:rPr>
                <w:noProof/>
                <w:webHidden/>
                <w:sz w:val="24"/>
                <w:szCs w:val="24"/>
              </w:rPr>
              <w:fldChar w:fldCharType="separate"/>
            </w:r>
            <w:r w:rsidR="005F58A8">
              <w:rPr>
                <w:noProof/>
                <w:webHidden/>
                <w:sz w:val="24"/>
                <w:szCs w:val="24"/>
              </w:rPr>
              <w:t>109</w:t>
            </w:r>
            <w:r w:rsidRPr="005F58A8">
              <w:rPr>
                <w:noProof/>
                <w:webHidden/>
                <w:sz w:val="24"/>
                <w:szCs w:val="24"/>
              </w:rPr>
              <w:fldChar w:fldCharType="end"/>
            </w:r>
          </w:hyperlink>
        </w:p>
        <w:p w:rsidR="00747419" w:rsidRPr="005F58A8" w:rsidRDefault="00747419">
          <w:pPr>
            <w:pStyle w:val="TOC3"/>
            <w:tabs>
              <w:tab w:val="left" w:pos="1540"/>
              <w:tab w:val="right" w:leader="dot" w:pos="8494"/>
            </w:tabs>
            <w:rPr>
              <w:rFonts w:asciiTheme="minorHAnsi" w:eastAsiaTheme="minorEastAsia" w:hAnsiTheme="minorHAnsi" w:cstheme="minorBidi"/>
              <w:noProof/>
              <w:sz w:val="24"/>
              <w:szCs w:val="24"/>
              <w:lang w:eastAsia="es-ES" w:bidi="ar-SA"/>
            </w:rPr>
          </w:pPr>
          <w:hyperlink w:anchor="_Toc266033411" w:history="1">
            <w:r w:rsidRPr="005F58A8">
              <w:rPr>
                <w:rStyle w:val="Hyperlink"/>
                <w:noProof/>
                <w:sz w:val="24"/>
                <w:szCs w:val="24"/>
              </w:rPr>
              <w:t>3.7.3.1.</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PROCESO: Participación en concurso del Departamento de Proyectos</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_Toc266033411 \h </w:instrText>
            </w:r>
            <w:r w:rsidRPr="005F58A8">
              <w:rPr>
                <w:noProof/>
                <w:webHidden/>
                <w:sz w:val="24"/>
                <w:szCs w:val="24"/>
              </w:rPr>
            </w:r>
            <w:r w:rsidRPr="005F58A8">
              <w:rPr>
                <w:noProof/>
                <w:webHidden/>
                <w:sz w:val="24"/>
                <w:szCs w:val="24"/>
              </w:rPr>
              <w:fldChar w:fldCharType="separate"/>
            </w:r>
            <w:r w:rsidR="005F58A8">
              <w:rPr>
                <w:noProof/>
                <w:webHidden/>
                <w:sz w:val="24"/>
                <w:szCs w:val="24"/>
              </w:rPr>
              <w:t>112</w:t>
            </w:r>
            <w:r w:rsidRPr="005F58A8">
              <w:rPr>
                <w:noProof/>
                <w:webHidden/>
                <w:sz w:val="24"/>
                <w:szCs w:val="24"/>
              </w:rPr>
              <w:fldChar w:fldCharType="end"/>
            </w:r>
          </w:hyperlink>
        </w:p>
        <w:p w:rsidR="00747419" w:rsidRPr="005F58A8" w:rsidRDefault="00747419">
          <w:pPr>
            <w:pStyle w:val="TOC3"/>
            <w:tabs>
              <w:tab w:val="left" w:pos="1540"/>
              <w:tab w:val="right" w:leader="dot" w:pos="8494"/>
            </w:tabs>
            <w:rPr>
              <w:rFonts w:asciiTheme="minorHAnsi" w:eastAsiaTheme="minorEastAsia" w:hAnsiTheme="minorHAnsi" w:cstheme="minorBidi"/>
              <w:noProof/>
              <w:sz w:val="24"/>
              <w:szCs w:val="24"/>
              <w:lang w:eastAsia="es-ES" w:bidi="ar-SA"/>
            </w:rPr>
          </w:pPr>
          <w:hyperlink w:anchor="_Toc266033412" w:history="1">
            <w:r w:rsidRPr="005F58A8">
              <w:rPr>
                <w:rStyle w:val="Hyperlink"/>
                <w:noProof/>
                <w:sz w:val="24"/>
                <w:szCs w:val="24"/>
              </w:rPr>
              <w:t>3.7.3.2.</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PROCESO: Ejecución de Proyectos del Departamento de Proyectos</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_Toc266033412 \h </w:instrText>
            </w:r>
            <w:r w:rsidRPr="005F58A8">
              <w:rPr>
                <w:noProof/>
                <w:webHidden/>
                <w:sz w:val="24"/>
                <w:szCs w:val="24"/>
              </w:rPr>
            </w:r>
            <w:r w:rsidRPr="005F58A8">
              <w:rPr>
                <w:noProof/>
                <w:webHidden/>
                <w:sz w:val="24"/>
                <w:szCs w:val="24"/>
              </w:rPr>
              <w:fldChar w:fldCharType="separate"/>
            </w:r>
            <w:r w:rsidR="005F58A8">
              <w:rPr>
                <w:noProof/>
                <w:webHidden/>
                <w:sz w:val="24"/>
                <w:szCs w:val="24"/>
              </w:rPr>
              <w:t>115</w:t>
            </w:r>
            <w:r w:rsidRPr="005F58A8">
              <w:rPr>
                <w:noProof/>
                <w:webHidden/>
                <w:sz w:val="24"/>
                <w:szCs w:val="24"/>
              </w:rPr>
              <w:fldChar w:fldCharType="end"/>
            </w:r>
          </w:hyperlink>
        </w:p>
        <w:p w:rsidR="00747419" w:rsidRPr="005F58A8" w:rsidRDefault="00747419">
          <w:pPr>
            <w:pStyle w:val="TOC3"/>
            <w:tabs>
              <w:tab w:val="left" w:pos="1540"/>
              <w:tab w:val="right" w:leader="dot" w:pos="8494"/>
            </w:tabs>
            <w:rPr>
              <w:rFonts w:asciiTheme="minorHAnsi" w:eastAsiaTheme="minorEastAsia" w:hAnsiTheme="minorHAnsi" w:cstheme="minorBidi"/>
              <w:noProof/>
              <w:sz w:val="24"/>
              <w:szCs w:val="24"/>
              <w:lang w:eastAsia="es-ES" w:bidi="ar-SA"/>
            </w:rPr>
          </w:pPr>
          <w:hyperlink w:anchor="_Toc266033413" w:history="1">
            <w:r w:rsidRPr="005F58A8">
              <w:rPr>
                <w:rStyle w:val="Hyperlink"/>
                <w:noProof/>
                <w:sz w:val="24"/>
                <w:szCs w:val="24"/>
              </w:rPr>
              <w:t>3.7.3.2.1.</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SUBPROCESO: Evaluar Proyecto</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_Toc266033413 \h </w:instrText>
            </w:r>
            <w:r w:rsidRPr="005F58A8">
              <w:rPr>
                <w:noProof/>
                <w:webHidden/>
                <w:sz w:val="24"/>
                <w:szCs w:val="24"/>
              </w:rPr>
            </w:r>
            <w:r w:rsidRPr="005F58A8">
              <w:rPr>
                <w:noProof/>
                <w:webHidden/>
                <w:sz w:val="24"/>
                <w:szCs w:val="24"/>
              </w:rPr>
              <w:fldChar w:fldCharType="separate"/>
            </w:r>
            <w:r w:rsidR="005F58A8">
              <w:rPr>
                <w:noProof/>
                <w:webHidden/>
                <w:sz w:val="24"/>
                <w:szCs w:val="24"/>
              </w:rPr>
              <w:t>121</w:t>
            </w:r>
            <w:r w:rsidRPr="005F58A8">
              <w:rPr>
                <w:noProof/>
                <w:webHidden/>
                <w:sz w:val="24"/>
                <w:szCs w:val="24"/>
              </w:rPr>
              <w:fldChar w:fldCharType="end"/>
            </w:r>
          </w:hyperlink>
        </w:p>
        <w:p w:rsidR="00747419" w:rsidRPr="005F58A8" w:rsidRDefault="00747419">
          <w:pPr>
            <w:pStyle w:val="TOC3"/>
            <w:tabs>
              <w:tab w:val="left" w:pos="1540"/>
              <w:tab w:val="right" w:leader="dot" w:pos="8494"/>
            </w:tabs>
            <w:rPr>
              <w:rFonts w:asciiTheme="minorHAnsi" w:eastAsiaTheme="minorEastAsia" w:hAnsiTheme="minorHAnsi" w:cstheme="minorBidi"/>
              <w:noProof/>
              <w:sz w:val="24"/>
              <w:szCs w:val="24"/>
              <w:lang w:eastAsia="es-ES" w:bidi="ar-SA"/>
            </w:rPr>
          </w:pPr>
          <w:hyperlink w:anchor="_Toc266033414" w:history="1">
            <w:r w:rsidRPr="005F58A8">
              <w:rPr>
                <w:rStyle w:val="Hyperlink"/>
                <w:noProof/>
                <w:sz w:val="24"/>
                <w:szCs w:val="24"/>
              </w:rPr>
              <w:t>3.7.3.3.</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PROCESO: Auditoría del Departamento de Proyectos</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_Toc266033414 \h </w:instrText>
            </w:r>
            <w:r w:rsidRPr="005F58A8">
              <w:rPr>
                <w:noProof/>
                <w:webHidden/>
                <w:sz w:val="24"/>
                <w:szCs w:val="24"/>
              </w:rPr>
            </w:r>
            <w:r w:rsidRPr="005F58A8">
              <w:rPr>
                <w:noProof/>
                <w:webHidden/>
                <w:sz w:val="24"/>
                <w:szCs w:val="24"/>
              </w:rPr>
              <w:fldChar w:fldCharType="separate"/>
            </w:r>
            <w:r w:rsidR="005F58A8">
              <w:rPr>
                <w:noProof/>
                <w:webHidden/>
                <w:sz w:val="24"/>
                <w:szCs w:val="24"/>
              </w:rPr>
              <w:t>124</w:t>
            </w:r>
            <w:r w:rsidRPr="005F58A8">
              <w:rPr>
                <w:noProof/>
                <w:webHidden/>
                <w:sz w:val="24"/>
                <w:szCs w:val="24"/>
              </w:rPr>
              <w:fldChar w:fldCharType="end"/>
            </w:r>
          </w:hyperlink>
        </w:p>
        <w:p w:rsidR="00747419" w:rsidRPr="005F58A8" w:rsidRDefault="00747419">
          <w:pPr>
            <w:pStyle w:val="TOC3"/>
            <w:tabs>
              <w:tab w:val="left" w:pos="1320"/>
              <w:tab w:val="right" w:leader="dot" w:pos="8494"/>
            </w:tabs>
            <w:rPr>
              <w:rFonts w:asciiTheme="minorHAnsi" w:eastAsiaTheme="minorEastAsia" w:hAnsiTheme="minorHAnsi" w:cstheme="minorBidi"/>
              <w:noProof/>
              <w:sz w:val="24"/>
              <w:szCs w:val="24"/>
              <w:lang w:eastAsia="es-ES" w:bidi="ar-SA"/>
            </w:rPr>
          </w:pPr>
          <w:hyperlink w:anchor="_Toc266033415" w:history="1">
            <w:r w:rsidRPr="005F58A8">
              <w:rPr>
                <w:rStyle w:val="Hyperlink"/>
                <w:noProof/>
                <w:sz w:val="24"/>
                <w:szCs w:val="24"/>
              </w:rPr>
              <w:t>3.7.4.</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MACRO PROCESO: Gestión de Aseguramiento de la Calidad Educativa</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_Toc266033415 \h </w:instrText>
            </w:r>
            <w:r w:rsidRPr="005F58A8">
              <w:rPr>
                <w:noProof/>
                <w:webHidden/>
                <w:sz w:val="24"/>
                <w:szCs w:val="24"/>
              </w:rPr>
            </w:r>
            <w:r w:rsidRPr="005F58A8">
              <w:rPr>
                <w:noProof/>
                <w:webHidden/>
                <w:sz w:val="24"/>
                <w:szCs w:val="24"/>
              </w:rPr>
              <w:fldChar w:fldCharType="separate"/>
            </w:r>
            <w:r w:rsidR="005F58A8">
              <w:rPr>
                <w:noProof/>
                <w:webHidden/>
                <w:sz w:val="24"/>
                <w:szCs w:val="24"/>
              </w:rPr>
              <w:t>127</w:t>
            </w:r>
            <w:r w:rsidRPr="005F58A8">
              <w:rPr>
                <w:noProof/>
                <w:webHidden/>
                <w:sz w:val="24"/>
                <w:szCs w:val="24"/>
              </w:rPr>
              <w:fldChar w:fldCharType="end"/>
            </w:r>
          </w:hyperlink>
        </w:p>
        <w:p w:rsidR="00747419" w:rsidRPr="005F58A8" w:rsidRDefault="00747419">
          <w:pPr>
            <w:pStyle w:val="TOC3"/>
            <w:tabs>
              <w:tab w:val="left" w:pos="1540"/>
              <w:tab w:val="right" w:leader="dot" w:pos="8494"/>
            </w:tabs>
            <w:rPr>
              <w:rFonts w:asciiTheme="minorHAnsi" w:eastAsiaTheme="minorEastAsia" w:hAnsiTheme="minorHAnsi" w:cstheme="minorBidi"/>
              <w:noProof/>
              <w:sz w:val="24"/>
              <w:szCs w:val="24"/>
              <w:lang w:eastAsia="es-ES" w:bidi="ar-SA"/>
            </w:rPr>
          </w:pPr>
          <w:hyperlink w:anchor="_Toc266033416" w:history="1">
            <w:r w:rsidRPr="005F58A8">
              <w:rPr>
                <w:rStyle w:val="Hyperlink"/>
                <w:noProof/>
                <w:sz w:val="24"/>
                <w:szCs w:val="24"/>
              </w:rPr>
              <w:t>3.7.4.1.</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PROCESO: Acompañamiento del Departamento de Formación</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_Toc266033416 \h </w:instrText>
            </w:r>
            <w:r w:rsidRPr="005F58A8">
              <w:rPr>
                <w:noProof/>
                <w:webHidden/>
                <w:sz w:val="24"/>
                <w:szCs w:val="24"/>
              </w:rPr>
            </w:r>
            <w:r w:rsidRPr="005F58A8">
              <w:rPr>
                <w:noProof/>
                <w:webHidden/>
                <w:sz w:val="24"/>
                <w:szCs w:val="24"/>
              </w:rPr>
              <w:fldChar w:fldCharType="separate"/>
            </w:r>
            <w:r w:rsidR="005F58A8">
              <w:rPr>
                <w:noProof/>
                <w:webHidden/>
                <w:sz w:val="24"/>
                <w:szCs w:val="24"/>
              </w:rPr>
              <w:t>131</w:t>
            </w:r>
            <w:r w:rsidRPr="005F58A8">
              <w:rPr>
                <w:noProof/>
                <w:webHidden/>
                <w:sz w:val="24"/>
                <w:szCs w:val="24"/>
              </w:rPr>
              <w:fldChar w:fldCharType="end"/>
            </w:r>
          </w:hyperlink>
        </w:p>
        <w:p w:rsidR="00747419" w:rsidRPr="005F58A8" w:rsidRDefault="00747419">
          <w:pPr>
            <w:pStyle w:val="TOC3"/>
            <w:tabs>
              <w:tab w:val="left" w:pos="1540"/>
              <w:tab w:val="right" w:leader="dot" w:pos="8494"/>
            </w:tabs>
            <w:rPr>
              <w:rFonts w:asciiTheme="minorHAnsi" w:eastAsiaTheme="minorEastAsia" w:hAnsiTheme="minorHAnsi" w:cstheme="minorBidi"/>
              <w:noProof/>
              <w:sz w:val="24"/>
              <w:szCs w:val="24"/>
              <w:lang w:eastAsia="es-ES" w:bidi="ar-SA"/>
            </w:rPr>
          </w:pPr>
          <w:hyperlink w:anchor="_Toc266033417" w:history="1">
            <w:r w:rsidRPr="005F58A8">
              <w:rPr>
                <w:rStyle w:val="Hyperlink"/>
                <w:noProof/>
                <w:sz w:val="24"/>
                <w:szCs w:val="24"/>
              </w:rPr>
              <w:t>3.7.4.2.</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PROCESO: Capacitaciones del Departamento de Formación</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_Toc266033417 \h </w:instrText>
            </w:r>
            <w:r w:rsidRPr="005F58A8">
              <w:rPr>
                <w:noProof/>
                <w:webHidden/>
                <w:sz w:val="24"/>
                <w:szCs w:val="24"/>
              </w:rPr>
            </w:r>
            <w:r w:rsidRPr="005F58A8">
              <w:rPr>
                <w:noProof/>
                <w:webHidden/>
                <w:sz w:val="24"/>
                <w:szCs w:val="24"/>
              </w:rPr>
              <w:fldChar w:fldCharType="separate"/>
            </w:r>
            <w:r w:rsidR="005F58A8">
              <w:rPr>
                <w:noProof/>
                <w:webHidden/>
                <w:sz w:val="24"/>
                <w:szCs w:val="24"/>
              </w:rPr>
              <w:t>135</w:t>
            </w:r>
            <w:r w:rsidRPr="005F58A8">
              <w:rPr>
                <w:noProof/>
                <w:webHidden/>
                <w:sz w:val="24"/>
                <w:szCs w:val="24"/>
              </w:rPr>
              <w:fldChar w:fldCharType="end"/>
            </w:r>
          </w:hyperlink>
        </w:p>
        <w:p w:rsidR="00747419" w:rsidRPr="005F58A8" w:rsidRDefault="00747419">
          <w:pPr>
            <w:pStyle w:val="TOC3"/>
            <w:tabs>
              <w:tab w:val="left" w:pos="1540"/>
              <w:tab w:val="right" w:leader="dot" w:pos="8494"/>
            </w:tabs>
            <w:rPr>
              <w:rFonts w:asciiTheme="minorHAnsi" w:eastAsiaTheme="minorEastAsia" w:hAnsiTheme="minorHAnsi" w:cstheme="minorBidi"/>
              <w:noProof/>
              <w:sz w:val="24"/>
              <w:szCs w:val="24"/>
              <w:lang w:eastAsia="es-ES" w:bidi="ar-SA"/>
            </w:rPr>
          </w:pPr>
          <w:hyperlink w:anchor="_Toc266033418" w:history="1">
            <w:r w:rsidRPr="005F58A8">
              <w:rPr>
                <w:rStyle w:val="Hyperlink"/>
                <w:noProof/>
                <w:sz w:val="24"/>
                <w:szCs w:val="24"/>
              </w:rPr>
              <w:t>3.7.4.3.</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PROCESO: Acompañamiento de Educación Técnica</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_Toc266033418 \h </w:instrText>
            </w:r>
            <w:r w:rsidRPr="005F58A8">
              <w:rPr>
                <w:noProof/>
                <w:webHidden/>
                <w:sz w:val="24"/>
                <w:szCs w:val="24"/>
              </w:rPr>
            </w:r>
            <w:r w:rsidRPr="005F58A8">
              <w:rPr>
                <w:noProof/>
                <w:webHidden/>
                <w:sz w:val="24"/>
                <w:szCs w:val="24"/>
              </w:rPr>
              <w:fldChar w:fldCharType="separate"/>
            </w:r>
            <w:r w:rsidR="005F58A8">
              <w:rPr>
                <w:noProof/>
                <w:webHidden/>
                <w:sz w:val="24"/>
                <w:szCs w:val="24"/>
              </w:rPr>
              <w:t>139</w:t>
            </w:r>
            <w:r w:rsidRPr="005F58A8">
              <w:rPr>
                <w:noProof/>
                <w:webHidden/>
                <w:sz w:val="24"/>
                <w:szCs w:val="24"/>
              </w:rPr>
              <w:fldChar w:fldCharType="end"/>
            </w:r>
          </w:hyperlink>
        </w:p>
        <w:p w:rsidR="00747419" w:rsidRPr="005F58A8" w:rsidRDefault="00747419">
          <w:pPr>
            <w:pStyle w:val="TOC3"/>
            <w:tabs>
              <w:tab w:val="left" w:pos="1540"/>
              <w:tab w:val="right" w:leader="dot" w:pos="8494"/>
            </w:tabs>
            <w:rPr>
              <w:rFonts w:asciiTheme="minorHAnsi" w:eastAsiaTheme="minorEastAsia" w:hAnsiTheme="minorHAnsi" w:cstheme="minorBidi"/>
              <w:noProof/>
              <w:sz w:val="24"/>
              <w:szCs w:val="24"/>
              <w:lang w:eastAsia="es-ES" w:bidi="ar-SA"/>
            </w:rPr>
          </w:pPr>
          <w:hyperlink w:anchor="_Toc266033419" w:history="1">
            <w:r w:rsidRPr="005F58A8">
              <w:rPr>
                <w:rStyle w:val="Hyperlink"/>
                <w:noProof/>
                <w:sz w:val="24"/>
                <w:szCs w:val="24"/>
              </w:rPr>
              <w:t>3.7.4.4.</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PROCESO: Capacitaciones de Educación Técnica</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_Toc266033419 \h </w:instrText>
            </w:r>
            <w:r w:rsidRPr="005F58A8">
              <w:rPr>
                <w:noProof/>
                <w:webHidden/>
                <w:sz w:val="24"/>
                <w:szCs w:val="24"/>
              </w:rPr>
            </w:r>
            <w:r w:rsidRPr="005F58A8">
              <w:rPr>
                <w:noProof/>
                <w:webHidden/>
                <w:sz w:val="24"/>
                <w:szCs w:val="24"/>
              </w:rPr>
              <w:fldChar w:fldCharType="separate"/>
            </w:r>
            <w:r w:rsidR="005F58A8">
              <w:rPr>
                <w:noProof/>
                <w:webHidden/>
                <w:sz w:val="24"/>
                <w:szCs w:val="24"/>
              </w:rPr>
              <w:t>143</w:t>
            </w:r>
            <w:r w:rsidRPr="005F58A8">
              <w:rPr>
                <w:noProof/>
                <w:webHidden/>
                <w:sz w:val="24"/>
                <w:szCs w:val="24"/>
              </w:rPr>
              <w:fldChar w:fldCharType="end"/>
            </w:r>
          </w:hyperlink>
        </w:p>
        <w:p w:rsidR="00747419" w:rsidRPr="005F58A8" w:rsidRDefault="00747419">
          <w:pPr>
            <w:pStyle w:val="TOC3"/>
            <w:tabs>
              <w:tab w:val="left" w:pos="1540"/>
              <w:tab w:val="right" w:leader="dot" w:pos="8494"/>
            </w:tabs>
            <w:rPr>
              <w:rFonts w:asciiTheme="minorHAnsi" w:eastAsiaTheme="minorEastAsia" w:hAnsiTheme="minorHAnsi" w:cstheme="minorBidi"/>
              <w:noProof/>
              <w:sz w:val="24"/>
              <w:szCs w:val="24"/>
              <w:lang w:eastAsia="es-ES" w:bidi="ar-SA"/>
            </w:rPr>
          </w:pPr>
          <w:hyperlink w:anchor="_Toc266033420" w:history="1">
            <w:r w:rsidRPr="005F58A8">
              <w:rPr>
                <w:rStyle w:val="Hyperlink"/>
                <w:noProof/>
                <w:sz w:val="24"/>
                <w:szCs w:val="24"/>
              </w:rPr>
              <w:t>3.7.4.5.</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PROCESO: Actualización de currículas de Educación Técnica</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_Toc266033420 \h </w:instrText>
            </w:r>
            <w:r w:rsidRPr="005F58A8">
              <w:rPr>
                <w:noProof/>
                <w:webHidden/>
                <w:sz w:val="24"/>
                <w:szCs w:val="24"/>
              </w:rPr>
            </w:r>
            <w:r w:rsidRPr="005F58A8">
              <w:rPr>
                <w:noProof/>
                <w:webHidden/>
                <w:sz w:val="24"/>
                <w:szCs w:val="24"/>
              </w:rPr>
              <w:fldChar w:fldCharType="separate"/>
            </w:r>
            <w:r w:rsidR="005F58A8">
              <w:rPr>
                <w:noProof/>
                <w:webHidden/>
                <w:sz w:val="24"/>
                <w:szCs w:val="24"/>
              </w:rPr>
              <w:t>147</w:t>
            </w:r>
            <w:r w:rsidRPr="005F58A8">
              <w:rPr>
                <w:noProof/>
                <w:webHidden/>
                <w:sz w:val="24"/>
                <w:szCs w:val="24"/>
              </w:rPr>
              <w:fldChar w:fldCharType="end"/>
            </w:r>
          </w:hyperlink>
        </w:p>
        <w:p w:rsidR="00747419" w:rsidRPr="005F58A8" w:rsidRDefault="00747419">
          <w:pPr>
            <w:pStyle w:val="TOC3"/>
            <w:tabs>
              <w:tab w:val="left" w:pos="1320"/>
              <w:tab w:val="right" w:leader="dot" w:pos="8494"/>
            </w:tabs>
            <w:rPr>
              <w:rFonts w:asciiTheme="minorHAnsi" w:eastAsiaTheme="minorEastAsia" w:hAnsiTheme="minorHAnsi" w:cstheme="minorBidi"/>
              <w:noProof/>
              <w:sz w:val="24"/>
              <w:szCs w:val="24"/>
              <w:lang w:eastAsia="es-ES" w:bidi="ar-SA"/>
            </w:rPr>
          </w:pPr>
          <w:hyperlink w:anchor="_Toc266033421" w:history="1">
            <w:r w:rsidRPr="005F58A8">
              <w:rPr>
                <w:rStyle w:val="Hyperlink"/>
                <w:noProof/>
                <w:sz w:val="24"/>
                <w:szCs w:val="24"/>
              </w:rPr>
              <w:t>3.7.5.</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MACRO PROCESO: Gestión de Orientación Pastoral</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_Toc266033421 \h </w:instrText>
            </w:r>
            <w:r w:rsidRPr="005F58A8">
              <w:rPr>
                <w:noProof/>
                <w:webHidden/>
                <w:sz w:val="24"/>
                <w:szCs w:val="24"/>
              </w:rPr>
            </w:r>
            <w:r w:rsidRPr="005F58A8">
              <w:rPr>
                <w:noProof/>
                <w:webHidden/>
                <w:sz w:val="24"/>
                <w:szCs w:val="24"/>
              </w:rPr>
              <w:fldChar w:fldCharType="separate"/>
            </w:r>
            <w:r w:rsidR="005F58A8">
              <w:rPr>
                <w:noProof/>
                <w:webHidden/>
                <w:sz w:val="24"/>
                <w:szCs w:val="24"/>
              </w:rPr>
              <w:t>150</w:t>
            </w:r>
            <w:r w:rsidRPr="005F58A8">
              <w:rPr>
                <w:noProof/>
                <w:webHidden/>
                <w:sz w:val="24"/>
                <w:szCs w:val="24"/>
              </w:rPr>
              <w:fldChar w:fldCharType="end"/>
            </w:r>
          </w:hyperlink>
        </w:p>
        <w:p w:rsidR="00747419" w:rsidRPr="005F58A8" w:rsidRDefault="00747419">
          <w:pPr>
            <w:pStyle w:val="TOC3"/>
            <w:tabs>
              <w:tab w:val="left" w:pos="1540"/>
              <w:tab w:val="right" w:leader="dot" w:pos="8494"/>
            </w:tabs>
            <w:rPr>
              <w:rFonts w:asciiTheme="minorHAnsi" w:eastAsiaTheme="minorEastAsia" w:hAnsiTheme="minorHAnsi" w:cstheme="minorBidi"/>
              <w:noProof/>
              <w:sz w:val="24"/>
              <w:szCs w:val="24"/>
              <w:lang w:eastAsia="es-ES" w:bidi="ar-SA"/>
            </w:rPr>
          </w:pPr>
          <w:hyperlink w:anchor="_Toc266033422" w:history="1">
            <w:r w:rsidRPr="005F58A8">
              <w:rPr>
                <w:rStyle w:val="Hyperlink"/>
                <w:noProof/>
                <w:sz w:val="24"/>
                <w:szCs w:val="24"/>
              </w:rPr>
              <w:t>3.7.5.1.</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PROCESO: Acompañamiento de Pastoral y Educación en Valores</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_Toc266033422 \h </w:instrText>
            </w:r>
            <w:r w:rsidRPr="005F58A8">
              <w:rPr>
                <w:noProof/>
                <w:webHidden/>
                <w:sz w:val="24"/>
                <w:szCs w:val="24"/>
              </w:rPr>
            </w:r>
            <w:r w:rsidRPr="005F58A8">
              <w:rPr>
                <w:noProof/>
                <w:webHidden/>
                <w:sz w:val="24"/>
                <w:szCs w:val="24"/>
              </w:rPr>
              <w:fldChar w:fldCharType="separate"/>
            </w:r>
            <w:r w:rsidR="005F58A8">
              <w:rPr>
                <w:noProof/>
                <w:webHidden/>
                <w:sz w:val="24"/>
                <w:szCs w:val="24"/>
              </w:rPr>
              <w:t>153</w:t>
            </w:r>
            <w:r w:rsidRPr="005F58A8">
              <w:rPr>
                <w:noProof/>
                <w:webHidden/>
                <w:sz w:val="24"/>
                <w:szCs w:val="24"/>
              </w:rPr>
              <w:fldChar w:fldCharType="end"/>
            </w:r>
          </w:hyperlink>
        </w:p>
        <w:p w:rsidR="00747419" w:rsidRPr="005F58A8" w:rsidRDefault="00747419">
          <w:pPr>
            <w:pStyle w:val="TOC3"/>
            <w:tabs>
              <w:tab w:val="left" w:pos="1540"/>
              <w:tab w:val="right" w:leader="dot" w:pos="8494"/>
            </w:tabs>
            <w:rPr>
              <w:rFonts w:asciiTheme="minorHAnsi" w:eastAsiaTheme="minorEastAsia" w:hAnsiTheme="minorHAnsi" w:cstheme="minorBidi"/>
              <w:noProof/>
              <w:sz w:val="24"/>
              <w:szCs w:val="24"/>
              <w:lang w:eastAsia="es-ES" w:bidi="ar-SA"/>
            </w:rPr>
          </w:pPr>
          <w:hyperlink w:anchor="_Toc266033423" w:history="1">
            <w:r w:rsidRPr="005F58A8">
              <w:rPr>
                <w:rStyle w:val="Hyperlink"/>
                <w:noProof/>
                <w:sz w:val="24"/>
                <w:szCs w:val="24"/>
              </w:rPr>
              <w:t>3.7.5.2.</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PROCESO: Ejecución de Talleres de Pastoral y Educación en Valores</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_Toc266033423 \h </w:instrText>
            </w:r>
            <w:r w:rsidRPr="005F58A8">
              <w:rPr>
                <w:noProof/>
                <w:webHidden/>
                <w:sz w:val="24"/>
                <w:szCs w:val="24"/>
              </w:rPr>
            </w:r>
            <w:r w:rsidRPr="005F58A8">
              <w:rPr>
                <w:noProof/>
                <w:webHidden/>
                <w:sz w:val="24"/>
                <w:szCs w:val="24"/>
              </w:rPr>
              <w:fldChar w:fldCharType="separate"/>
            </w:r>
            <w:r w:rsidR="005F58A8">
              <w:rPr>
                <w:noProof/>
                <w:webHidden/>
                <w:sz w:val="24"/>
                <w:szCs w:val="24"/>
              </w:rPr>
              <w:t>156</w:t>
            </w:r>
            <w:r w:rsidRPr="005F58A8">
              <w:rPr>
                <w:noProof/>
                <w:webHidden/>
                <w:sz w:val="24"/>
                <w:szCs w:val="24"/>
              </w:rPr>
              <w:fldChar w:fldCharType="end"/>
            </w:r>
          </w:hyperlink>
        </w:p>
        <w:p w:rsidR="00747419" w:rsidRPr="005F58A8" w:rsidRDefault="00747419">
          <w:pPr>
            <w:pStyle w:val="TOC3"/>
            <w:tabs>
              <w:tab w:val="left" w:pos="1540"/>
              <w:tab w:val="right" w:leader="dot" w:pos="8494"/>
            </w:tabs>
            <w:rPr>
              <w:rFonts w:asciiTheme="minorHAnsi" w:eastAsiaTheme="minorEastAsia" w:hAnsiTheme="minorHAnsi" w:cstheme="minorBidi"/>
              <w:noProof/>
              <w:sz w:val="24"/>
              <w:szCs w:val="24"/>
              <w:lang w:eastAsia="es-ES" w:bidi="ar-SA"/>
            </w:rPr>
          </w:pPr>
          <w:hyperlink w:anchor="_Toc266033424" w:history="1">
            <w:r w:rsidRPr="005F58A8">
              <w:rPr>
                <w:rStyle w:val="Hyperlink"/>
                <w:noProof/>
                <w:sz w:val="24"/>
                <w:szCs w:val="24"/>
              </w:rPr>
              <w:t>3.7.5.3.</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PROCESO: Ejecución de Retiros de Pastoral y Educación en Valores</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_Toc266033424 \h </w:instrText>
            </w:r>
            <w:r w:rsidRPr="005F58A8">
              <w:rPr>
                <w:noProof/>
                <w:webHidden/>
                <w:sz w:val="24"/>
                <w:szCs w:val="24"/>
              </w:rPr>
            </w:r>
            <w:r w:rsidRPr="005F58A8">
              <w:rPr>
                <w:noProof/>
                <w:webHidden/>
                <w:sz w:val="24"/>
                <w:szCs w:val="24"/>
              </w:rPr>
              <w:fldChar w:fldCharType="separate"/>
            </w:r>
            <w:r w:rsidR="005F58A8">
              <w:rPr>
                <w:noProof/>
                <w:webHidden/>
                <w:sz w:val="24"/>
                <w:szCs w:val="24"/>
              </w:rPr>
              <w:t>159</w:t>
            </w:r>
            <w:r w:rsidRPr="005F58A8">
              <w:rPr>
                <w:noProof/>
                <w:webHidden/>
                <w:sz w:val="24"/>
                <w:szCs w:val="24"/>
              </w:rPr>
              <w:fldChar w:fldCharType="end"/>
            </w:r>
          </w:hyperlink>
        </w:p>
        <w:p w:rsidR="00747419" w:rsidRPr="005F58A8" w:rsidRDefault="00747419">
          <w:pPr>
            <w:pStyle w:val="TOC3"/>
            <w:tabs>
              <w:tab w:val="left" w:pos="1320"/>
              <w:tab w:val="right" w:leader="dot" w:pos="8494"/>
            </w:tabs>
            <w:rPr>
              <w:rFonts w:asciiTheme="minorHAnsi" w:eastAsiaTheme="minorEastAsia" w:hAnsiTheme="minorHAnsi" w:cstheme="minorBidi"/>
              <w:noProof/>
              <w:sz w:val="24"/>
              <w:szCs w:val="24"/>
              <w:lang w:eastAsia="es-ES" w:bidi="ar-SA"/>
            </w:rPr>
          </w:pPr>
          <w:hyperlink w:anchor="_Toc266033425" w:history="1">
            <w:r w:rsidRPr="005F58A8">
              <w:rPr>
                <w:rStyle w:val="Hyperlink"/>
                <w:noProof/>
                <w:sz w:val="24"/>
                <w:szCs w:val="24"/>
              </w:rPr>
              <w:t>3.7.6.</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MACRO PROCESO: Contabilidad y Presupuestos</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_Toc266033425 \h </w:instrText>
            </w:r>
            <w:r w:rsidRPr="005F58A8">
              <w:rPr>
                <w:noProof/>
                <w:webHidden/>
                <w:sz w:val="24"/>
                <w:szCs w:val="24"/>
              </w:rPr>
            </w:r>
            <w:r w:rsidRPr="005F58A8">
              <w:rPr>
                <w:noProof/>
                <w:webHidden/>
                <w:sz w:val="24"/>
                <w:szCs w:val="24"/>
              </w:rPr>
              <w:fldChar w:fldCharType="separate"/>
            </w:r>
            <w:r w:rsidR="005F58A8">
              <w:rPr>
                <w:noProof/>
                <w:webHidden/>
                <w:sz w:val="24"/>
                <w:szCs w:val="24"/>
              </w:rPr>
              <w:t>163</w:t>
            </w:r>
            <w:r w:rsidRPr="005F58A8">
              <w:rPr>
                <w:noProof/>
                <w:webHidden/>
                <w:sz w:val="24"/>
                <w:szCs w:val="24"/>
              </w:rPr>
              <w:fldChar w:fldCharType="end"/>
            </w:r>
          </w:hyperlink>
        </w:p>
        <w:p w:rsidR="00747419" w:rsidRPr="005F58A8" w:rsidRDefault="00747419">
          <w:pPr>
            <w:pStyle w:val="TOC3"/>
            <w:tabs>
              <w:tab w:val="left" w:pos="1540"/>
              <w:tab w:val="right" w:leader="dot" w:pos="8494"/>
            </w:tabs>
            <w:rPr>
              <w:rFonts w:asciiTheme="minorHAnsi" w:eastAsiaTheme="minorEastAsia" w:hAnsiTheme="minorHAnsi" w:cstheme="minorBidi"/>
              <w:noProof/>
              <w:sz w:val="24"/>
              <w:szCs w:val="24"/>
              <w:lang w:eastAsia="es-ES" w:bidi="ar-SA"/>
            </w:rPr>
          </w:pPr>
          <w:hyperlink w:anchor="_Toc266033426" w:history="1">
            <w:r w:rsidRPr="005F58A8">
              <w:rPr>
                <w:rStyle w:val="Hyperlink"/>
                <w:noProof/>
                <w:sz w:val="24"/>
                <w:szCs w:val="24"/>
              </w:rPr>
              <w:t>3.7.6.1.</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PROCESO: Planificación del Presupuesto Institucional Anual</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_Toc266033426 \h </w:instrText>
            </w:r>
            <w:r w:rsidRPr="005F58A8">
              <w:rPr>
                <w:noProof/>
                <w:webHidden/>
                <w:sz w:val="24"/>
                <w:szCs w:val="24"/>
              </w:rPr>
            </w:r>
            <w:r w:rsidRPr="005F58A8">
              <w:rPr>
                <w:noProof/>
                <w:webHidden/>
                <w:sz w:val="24"/>
                <w:szCs w:val="24"/>
              </w:rPr>
              <w:fldChar w:fldCharType="separate"/>
            </w:r>
            <w:r w:rsidR="005F58A8">
              <w:rPr>
                <w:noProof/>
                <w:webHidden/>
                <w:sz w:val="24"/>
                <w:szCs w:val="24"/>
              </w:rPr>
              <w:t>166</w:t>
            </w:r>
            <w:r w:rsidRPr="005F58A8">
              <w:rPr>
                <w:noProof/>
                <w:webHidden/>
                <w:sz w:val="24"/>
                <w:szCs w:val="24"/>
              </w:rPr>
              <w:fldChar w:fldCharType="end"/>
            </w:r>
          </w:hyperlink>
        </w:p>
        <w:p w:rsidR="00747419" w:rsidRPr="005F58A8" w:rsidRDefault="00747419">
          <w:pPr>
            <w:pStyle w:val="TOC3"/>
            <w:tabs>
              <w:tab w:val="left" w:pos="1540"/>
              <w:tab w:val="right" w:leader="dot" w:pos="8494"/>
            </w:tabs>
            <w:rPr>
              <w:rFonts w:asciiTheme="minorHAnsi" w:eastAsiaTheme="minorEastAsia" w:hAnsiTheme="minorHAnsi" w:cstheme="minorBidi"/>
              <w:noProof/>
              <w:sz w:val="24"/>
              <w:szCs w:val="24"/>
              <w:lang w:eastAsia="es-ES" w:bidi="ar-SA"/>
            </w:rPr>
          </w:pPr>
          <w:hyperlink w:anchor="_Toc266033427" w:history="1">
            <w:r w:rsidRPr="005F58A8">
              <w:rPr>
                <w:rStyle w:val="Hyperlink"/>
                <w:noProof/>
                <w:sz w:val="24"/>
                <w:szCs w:val="24"/>
              </w:rPr>
              <w:t>3.7.6.2.</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PROCESO: Seguimiento Presupuestal</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_Toc266033427 \h </w:instrText>
            </w:r>
            <w:r w:rsidRPr="005F58A8">
              <w:rPr>
                <w:noProof/>
                <w:webHidden/>
                <w:sz w:val="24"/>
                <w:szCs w:val="24"/>
              </w:rPr>
            </w:r>
            <w:r w:rsidRPr="005F58A8">
              <w:rPr>
                <w:noProof/>
                <w:webHidden/>
                <w:sz w:val="24"/>
                <w:szCs w:val="24"/>
              </w:rPr>
              <w:fldChar w:fldCharType="separate"/>
            </w:r>
            <w:r w:rsidR="005F58A8">
              <w:rPr>
                <w:noProof/>
                <w:webHidden/>
                <w:sz w:val="24"/>
                <w:szCs w:val="24"/>
              </w:rPr>
              <w:t>172</w:t>
            </w:r>
            <w:r w:rsidRPr="005F58A8">
              <w:rPr>
                <w:noProof/>
                <w:webHidden/>
                <w:sz w:val="24"/>
                <w:szCs w:val="24"/>
              </w:rPr>
              <w:fldChar w:fldCharType="end"/>
            </w:r>
          </w:hyperlink>
        </w:p>
        <w:p w:rsidR="00747419" w:rsidRPr="005F58A8" w:rsidRDefault="00747419">
          <w:pPr>
            <w:pStyle w:val="TOC3"/>
            <w:tabs>
              <w:tab w:val="left" w:pos="1320"/>
              <w:tab w:val="right" w:leader="dot" w:pos="8494"/>
            </w:tabs>
            <w:rPr>
              <w:rFonts w:asciiTheme="minorHAnsi" w:eastAsiaTheme="minorEastAsia" w:hAnsiTheme="minorHAnsi" w:cstheme="minorBidi"/>
              <w:noProof/>
              <w:sz w:val="24"/>
              <w:szCs w:val="24"/>
              <w:lang w:eastAsia="es-ES" w:bidi="ar-SA"/>
            </w:rPr>
          </w:pPr>
          <w:hyperlink w:anchor="_Toc266033428" w:history="1">
            <w:r w:rsidRPr="005F58A8">
              <w:rPr>
                <w:rStyle w:val="Hyperlink"/>
                <w:noProof/>
                <w:sz w:val="24"/>
                <w:szCs w:val="24"/>
              </w:rPr>
              <w:t>3.7.7.</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MACRO PROCESO: Gestión de Abastecimiento</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_Toc266033428 \h </w:instrText>
            </w:r>
            <w:r w:rsidRPr="005F58A8">
              <w:rPr>
                <w:noProof/>
                <w:webHidden/>
                <w:sz w:val="24"/>
                <w:szCs w:val="24"/>
              </w:rPr>
            </w:r>
            <w:r w:rsidRPr="005F58A8">
              <w:rPr>
                <w:noProof/>
                <w:webHidden/>
                <w:sz w:val="24"/>
                <w:szCs w:val="24"/>
              </w:rPr>
              <w:fldChar w:fldCharType="separate"/>
            </w:r>
            <w:r w:rsidR="005F58A8">
              <w:rPr>
                <w:noProof/>
                <w:webHidden/>
                <w:sz w:val="24"/>
                <w:szCs w:val="24"/>
              </w:rPr>
              <w:t>175</w:t>
            </w:r>
            <w:r w:rsidRPr="005F58A8">
              <w:rPr>
                <w:noProof/>
                <w:webHidden/>
                <w:sz w:val="24"/>
                <w:szCs w:val="24"/>
              </w:rPr>
              <w:fldChar w:fldCharType="end"/>
            </w:r>
          </w:hyperlink>
        </w:p>
        <w:p w:rsidR="00747419" w:rsidRPr="005F58A8" w:rsidRDefault="00747419">
          <w:pPr>
            <w:pStyle w:val="TOC3"/>
            <w:tabs>
              <w:tab w:val="left" w:pos="1540"/>
              <w:tab w:val="right" w:leader="dot" w:pos="8494"/>
            </w:tabs>
            <w:rPr>
              <w:rFonts w:asciiTheme="minorHAnsi" w:eastAsiaTheme="minorEastAsia" w:hAnsiTheme="minorHAnsi" w:cstheme="minorBidi"/>
              <w:noProof/>
              <w:sz w:val="24"/>
              <w:szCs w:val="24"/>
              <w:lang w:eastAsia="es-ES" w:bidi="ar-SA"/>
            </w:rPr>
          </w:pPr>
          <w:hyperlink w:anchor="_Toc266033429" w:history="1">
            <w:r w:rsidRPr="005F58A8">
              <w:rPr>
                <w:rStyle w:val="Hyperlink"/>
                <w:noProof/>
                <w:sz w:val="24"/>
                <w:szCs w:val="24"/>
              </w:rPr>
              <w:t>3.7.7.1.</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PROCESO: Inventariado de Talleres de Educación Técnica</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_Toc266033429 \h </w:instrText>
            </w:r>
            <w:r w:rsidRPr="005F58A8">
              <w:rPr>
                <w:noProof/>
                <w:webHidden/>
                <w:sz w:val="24"/>
                <w:szCs w:val="24"/>
              </w:rPr>
            </w:r>
            <w:r w:rsidRPr="005F58A8">
              <w:rPr>
                <w:noProof/>
                <w:webHidden/>
                <w:sz w:val="24"/>
                <w:szCs w:val="24"/>
              </w:rPr>
              <w:fldChar w:fldCharType="separate"/>
            </w:r>
            <w:r w:rsidR="005F58A8">
              <w:rPr>
                <w:noProof/>
                <w:webHidden/>
                <w:sz w:val="24"/>
                <w:szCs w:val="24"/>
              </w:rPr>
              <w:t>179</w:t>
            </w:r>
            <w:r w:rsidRPr="005F58A8">
              <w:rPr>
                <w:noProof/>
                <w:webHidden/>
                <w:sz w:val="24"/>
                <w:szCs w:val="24"/>
              </w:rPr>
              <w:fldChar w:fldCharType="end"/>
            </w:r>
          </w:hyperlink>
        </w:p>
        <w:p w:rsidR="00747419" w:rsidRPr="005F58A8" w:rsidRDefault="00747419">
          <w:pPr>
            <w:pStyle w:val="TOC3"/>
            <w:tabs>
              <w:tab w:val="left" w:pos="1320"/>
              <w:tab w:val="right" w:leader="dot" w:pos="8494"/>
            </w:tabs>
            <w:rPr>
              <w:rFonts w:asciiTheme="minorHAnsi" w:eastAsiaTheme="minorEastAsia" w:hAnsiTheme="minorHAnsi" w:cstheme="minorBidi"/>
              <w:noProof/>
              <w:sz w:val="24"/>
              <w:szCs w:val="24"/>
              <w:lang w:eastAsia="es-ES" w:bidi="ar-SA"/>
            </w:rPr>
          </w:pPr>
          <w:hyperlink w:anchor="_Toc266033430" w:history="1">
            <w:r w:rsidRPr="005F58A8">
              <w:rPr>
                <w:rStyle w:val="Hyperlink"/>
                <w:noProof/>
                <w:sz w:val="24"/>
                <w:szCs w:val="24"/>
              </w:rPr>
              <w:t>3.7.8.</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MACRO PROCESO: Gestión de Obras Civiles</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_Toc266033430 \h </w:instrText>
            </w:r>
            <w:r w:rsidRPr="005F58A8">
              <w:rPr>
                <w:noProof/>
                <w:webHidden/>
                <w:sz w:val="24"/>
                <w:szCs w:val="24"/>
              </w:rPr>
            </w:r>
            <w:r w:rsidRPr="005F58A8">
              <w:rPr>
                <w:noProof/>
                <w:webHidden/>
                <w:sz w:val="24"/>
                <w:szCs w:val="24"/>
              </w:rPr>
              <w:fldChar w:fldCharType="separate"/>
            </w:r>
            <w:r w:rsidR="005F58A8">
              <w:rPr>
                <w:noProof/>
                <w:webHidden/>
                <w:sz w:val="24"/>
                <w:szCs w:val="24"/>
              </w:rPr>
              <w:t>183</w:t>
            </w:r>
            <w:r w:rsidRPr="005F58A8">
              <w:rPr>
                <w:noProof/>
                <w:webHidden/>
                <w:sz w:val="24"/>
                <w:szCs w:val="24"/>
              </w:rPr>
              <w:fldChar w:fldCharType="end"/>
            </w:r>
          </w:hyperlink>
        </w:p>
        <w:p w:rsidR="00747419" w:rsidRPr="005F58A8" w:rsidRDefault="00747419">
          <w:pPr>
            <w:pStyle w:val="TOC2"/>
            <w:tabs>
              <w:tab w:val="left" w:pos="880"/>
              <w:tab w:val="right" w:leader="dot" w:pos="8494"/>
            </w:tabs>
            <w:rPr>
              <w:rFonts w:asciiTheme="minorHAnsi" w:eastAsiaTheme="minorEastAsia" w:hAnsiTheme="minorHAnsi" w:cstheme="minorBidi"/>
              <w:noProof/>
              <w:sz w:val="24"/>
              <w:szCs w:val="24"/>
              <w:lang w:eastAsia="es-ES" w:bidi="ar-SA"/>
            </w:rPr>
          </w:pPr>
          <w:hyperlink w:anchor="_Toc266033431" w:history="1">
            <w:r w:rsidRPr="005F58A8">
              <w:rPr>
                <w:rStyle w:val="Hyperlink"/>
                <w:noProof/>
                <w:sz w:val="24"/>
                <w:szCs w:val="24"/>
              </w:rPr>
              <w:t>3.8.</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Arquitectura de procesos</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_Toc266033431 \h </w:instrText>
            </w:r>
            <w:r w:rsidRPr="005F58A8">
              <w:rPr>
                <w:noProof/>
                <w:webHidden/>
                <w:sz w:val="24"/>
                <w:szCs w:val="24"/>
              </w:rPr>
            </w:r>
            <w:r w:rsidRPr="005F58A8">
              <w:rPr>
                <w:noProof/>
                <w:webHidden/>
                <w:sz w:val="24"/>
                <w:szCs w:val="24"/>
              </w:rPr>
              <w:fldChar w:fldCharType="separate"/>
            </w:r>
            <w:r w:rsidR="005F58A8">
              <w:rPr>
                <w:noProof/>
                <w:webHidden/>
                <w:sz w:val="24"/>
                <w:szCs w:val="24"/>
              </w:rPr>
              <w:t>184</w:t>
            </w:r>
            <w:r w:rsidRPr="005F58A8">
              <w:rPr>
                <w:noProof/>
                <w:webHidden/>
                <w:sz w:val="24"/>
                <w:szCs w:val="24"/>
              </w:rPr>
              <w:fldChar w:fldCharType="end"/>
            </w:r>
          </w:hyperlink>
        </w:p>
        <w:p w:rsidR="00747419" w:rsidRPr="005F58A8" w:rsidRDefault="00747419">
          <w:pPr>
            <w:pStyle w:val="TOC2"/>
            <w:tabs>
              <w:tab w:val="left" w:pos="880"/>
              <w:tab w:val="right" w:leader="dot" w:pos="8494"/>
            </w:tabs>
            <w:rPr>
              <w:rFonts w:asciiTheme="minorHAnsi" w:eastAsiaTheme="minorEastAsia" w:hAnsiTheme="minorHAnsi" w:cstheme="minorBidi"/>
              <w:noProof/>
              <w:sz w:val="24"/>
              <w:szCs w:val="24"/>
              <w:lang w:eastAsia="es-ES" w:bidi="ar-SA"/>
            </w:rPr>
          </w:pPr>
          <w:hyperlink w:anchor="_Toc266033432" w:history="1">
            <w:r w:rsidRPr="005F58A8">
              <w:rPr>
                <w:rStyle w:val="Hyperlink"/>
                <w:noProof/>
                <w:sz w:val="24"/>
                <w:szCs w:val="24"/>
              </w:rPr>
              <w:t>3.9.</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MATRIZ DE ASIGNACIÓN DE RESPONSABILIDADES (RAM)</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_Toc266033432 \h </w:instrText>
            </w:r>
            <w:r w:rsidRPr="005F58A8">
              <w:rPr>
                <w:noProof/>
                <w:webHidden/>
                <w:sz w:val="24"/>
                <w:szCs w:val="24"/>
              </w:rPr>
            </w:r>
            <w:r w:rsidRPr="005F58A8">
              <w:rPr>
                <w:noProof/>
                <w:webHidden/>
                <w:sz w:val="24"/>
                <w:szCs w:val="24"/>
              </w:rPr>
              <w:fldChar w:fldCharType="separate"/>
            </w:r>
            <w:r w:rsidR="005F58A8">
              <w:rPr>
                <w:noProof/>
                <w:webHidden/>
                <w:sz w:val="24"/>
                <w:szCs w:val="24"/>
              </w:rPr>
              <w:t>196</w:t>
            </w:r>
            <w:r w:rsidRPr="005F58A8">
              <w:rPr>
                <w:noProof/>
                <w:webHidden/>
                <w:sz w:val="24"/>
                <w:szCs w:val="24"/>
              </w:rPr>
              <w:fldChar w:fldCharType="end"/>
            </w:r>
          </w:hyperlink>
        </w:p>
        <w:p w:rsidR="00747419" w:rsidRPr="005F58A8" w:rsidRDefault="00747419">
          <w:pPr>
            <w:pStyle w:val="TOC2"/>
            <w:tabs>
              <w:tab w:val="left" w:pos="1100"/>
              <w:tab w:val="right" w:leader="dot" w:pos="8494"/>
            </w:tabs>
            <w:rPr>
              <w:rFonts w:asciiTheme="minorHAnsi" w:eastAsiaTheme="minorEastAsia" w:hAnsiTheme="minorHAnsi" w:cstheme="minorBidi"/>
              <w:noProof/>
              <w:sz w:val="24"/>
              <w:szCs w:val="24"/>
              <w:lang w:eastAsia="es-ES" w:bidi="ar-SA"/>
            </w:rPr>
          </w:pPr>
          <w:hyperlink w:anchor="_Toc266033433" w:history="1">
            <w:r w:rsidRPr="005F58A8">
              <w:rPr>
                <w:rStyle w:val="Hyperlink"/>
                <w:noProof/>
                <w:sz w:val="24"/>
                <w:szCs w:val="24"/>
              </w:rPr>
              <w:t>3.10.</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STAKEHOLDERS EMPRESARIALES</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_Toc266033433 \h </w:instrText>
            </w:r>
            <w:r w:rsidRPr="005F58A8">
              <w:rPr>
                <w:noProof/>
                <w:webHidden/>
                <w:sz w:val="24"/>
                <w:szCs w:val="24"/>
              </w:rPr>
            </w:r>
            <w:r w:rsidRPr="005F58A8">
              <w:rPr>
                <w:noProof/>
                <w:webHidden/>
                <w:sz w:val="24"/>
                <w:szCs w:val="24"/>
              </w:rPr>
              <w:fldChar w:fldCharType="separate"/>
            </w:r>
            <w:r w:rsidR="005F58A8">
              <w:rPr>
                <w:noProof/>
                <w:webHidden/>
                <w:sz w:val="24"/>
                <w:szCs w:val="24"/>
              </w:rPr>
              <w:t>200</w:t>
            </w:r>
            <w:r w:rsidRPr="005F58A8">
              <w:rPr>
                <w:noProof/>
                <w:webHidden/>
                <w:sz w:val="24"/>
                <w:szCs w:val="24"/>
              </w:rPr>
              <w:fldChar w:fldCharType="end"/>
            </w:r>
          </w:hyperlink>
        </w:p>
        <w:p w:rsidR="00747419" w:rsidRPr="005F58A8" w:rsidRDefault="00747419">
          <w:pPr>
            <w:pStyle w:val="TOC2"/>
            <w:tabs>
              <w:tab w:val="left" w:pos="1100"/>
              <w:tab w:val="right" w:leader="dot" w:pos="8494"/>
            </w:tabs>
            <w:rPr>
              <w:rFonts w:asciiTheme="minorHAnsi" w:eastAsiaTheme="minorEastAsia" w:hAnsiTheme="minorHAnsi" w:cstheme="minorBidi"/>
              <w:noProof/>
              <w:sz w:val="24"/>
              <w:szCs w:val="24"/>
              <w:lang w:eastAsia="es-ES" w:bidi="ar-SA"/>
            </w:rPr>
          </w:pPr>
          <w:hyperlink w:anchor="_Toc266033434" w:history="1">
            <w:r w:rsidRPr="005F58A8">
              <w:rPr>
                <w:rStyle w:val="Hyperlink"/>
                <w:noProof/>
                <w:sz w:val="24"/>
                <w:szCs w:val="24"/>
              </w:rPr>
              <w:t>3.11.</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MODELO DE DOMINIO</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_Toc266033434 \h </w:instrText>
            </w:r>
            <w:r w:rsidRPr="005F58A8">
              <w:rPr>
                <w:noProof/>
                <w:webHidden/>
                <w:sz w:val="24"/>
                <w:szCs w:val="24"/>
              </w:rPr>
            </w:r>
            <w:r w:rsidRPr="005F58A8">
              <w:rPr>
                <w:noProof/>
                <w:webHidden/>
                <w:sz w:val="24"/>
                <w:szCs w:val="24"/>
              </w:rPr>
              <w:fldChar w:fldCharType="separate"/>
            </w:r>
            <w:r w:rsidR="005F58A8">
              <w:rPr>
                <w:noProof/>
                <w:webHidden/>
                <w:sz w:val="24"/>
                <w:szCs w:val="24"/>
              </w:rPr>
              <w:t>207</w:t>
            </w:r>
            <w:r w:rsidRPr="005F58A8">
              <w:rPr>
                <w:noProof/>
                <w:webHidden/>
                <w:sz w:val="24"/>
                <w:szCs w:val="24"/>
              </w:rPr>
              <w:fldChar w:fldCharType="end"/>
            </w:r>
          </w:hyperlink>
        </w:p>
        <w:p w:rsidR="00747419" w:rsidRPr="005F58A8" w:rsidRDefault="00747419">
          <w:pPr>
            <w:pStyle w:val="TOC2"/>
            <w:tabs>
              <w:tab w:val="left" w:pos="1100"/>
              <w:tab w:val="right" w:leader="dot" w:pos="8494"/>
            </w:tabs>
            <w:rPr>
              <w:rFonts w:asciiTheme="minorHAnsi" w:eastAsiaTheme="minorEastAsia" w:hAnsiTheme="minorHAnsi" w:cstheme="minorBidi"/>
              <w:noProof/>
              <w:sz w:val="24"/>
              <w:szCs w:val="24"/>
              <w:lang w:eastAsia="es-ES" w:bidi="ar-SA"/>
            </w:rPr>
          </w:pPr>
          <w:hyperlink w:anchor="_Toc266033435" w:history="1">
            <w:r w:rsidRPr="005F58A8">
              <w:rPr>
                <w:rStyle w:val="Hyperlink"/>
                <w:noProof/>
                <w:sz w:val="24"/>
                <w:szCs w:val="24"/>
              </w:rPr>
              <w:t>3.12.</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REGLAS DE NEGOCIO</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_Toc266033435 \h </w:instrText>
            </w:r>
            <w:r w:rsidRPr="005F58A8">
              <w:rPr>
                <w:noProof/>
                <w:webHidden/>
                <w:sz w:val="24"/>
                <w:szCs w:val="24"/>
              </w:rPr>
            </w:r>
            <w:r w:rsidRPr="005F58A8">
              <w:rPr>
                <w:noProof/>
                <w:webHidden/>
                <w:sz w:val="24"/>
                <w:szCs w:val="24"/>
              </w:rPr>
              <w:fldChar w:fldCharType="separate"/>
            </w:r>
            <w:r w:rsidR="005F58A8">
              <w:rPr>
                <w:noProof/>
                <w:webHidden/>
                <w:sz w:val="24"/>
                <w:szCs w:val="24"/>
              </w:rPr>
              <w:t>214</w:t>
            </w:r>
            <w:r w:rsidRPr="005F58A8">
              <w:rPr>
                <w:noProof/>
                <w:webHidden/>
                <w:sz w:val="24"/>
                <w:szCs w:val="24"/>
              </w:rPr>
              <w:fldChar w:fldCharType="end"/>
            </w:r>
          </w:hyperlink>
        </w:p>
        <w:p w:rsidR="00747419" w:rsidRPr="005F58A8" w:rsidRDefault="00747419">
          <w:pPr>
            <w:pStyle w:val="TOC2"/>
            <w:tabs>
              <w:tab w:val="left" w:pos="1100"/>
              <w:tab w:val="right" w:leader="dot" w:pos="8494"/>
            </w:tabs>
            <w:rPr>
              <w:rFonts w:asciiTheme="minorHAnsi" w:eastAsiaTheme="minorEastAsia" w:hAnsiTheme="minorHAnsi" w:cstheme="minorBidi"/>
              <w:noProof/>
              <w:sz w:val="24"/>
              <w:szCs w:val="24"/>
              <w:lang w:eastAsia="es-ES" w:bidi="ar-SA"/>
            </w:rPr>
          </w:pPr>
          <w:hyperlink w:anchor="_Toc266033436" w:history="1">
            <w:r w:rsidRPr="005F58A8">
              <w:rPr>
                <w:rStyle w:val="Hyperlink"/>
                <w:noProof/>
                <w:sz w:val="24"/>
                <w:szCs w:val="24"/>
              </w:rPr>
              <w:t>3.13.</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MAPEO ENTIDAD – PROCESO</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_Toc266033436 \h </w:instrText>
            </w:r>
            <w:r w:rsidRPr="005F58A8">
              <w:rPr>
                <w:noProof/>
                <w:webHidden/>
                <w:sz w:val="24"/>
                <w:szCs w:val="24"/>
              </w:rPr>
            </w:r>
            <w:r w:rsidRPr="005F58A8">
              <w:rPr>
                <w:noProof/>
                <w:webHidden/>
                <w:sz w:val="24"/>
                <w:szCs w:val="24"/>
              </w:rPr>
              <w:fldChar w:fldCharType="separate"/>
            </w:r>
            <w:r w:rsidR="005F58A8">
              <w:rPr>
                <w:noProof/>
                <w:webHidden/>
                <w:sz w:val="24"/>
                <w:szCs w:val="24"/>
              </w:rPr>
              <w:t>222</w:t>
            </w:r>
            <w:r w:rsidRPr="005F58A8">
              <w:rPr>
                <w:noProof/>
                <w:webHidden/>
                <w:sz w:val="24"/>
                <w:szCs w:val="24"/>
              </w:rPr>
              <w:fldChar w:fldCharType="end"/>
            </w:r>
          </w:hyperlink>
        </w:p>
        <w:p w:rsidR="00747419" w:rsidRPr="005F58A8" w:rsidRDefault="00747419">
          <w:pPr>
            <w:pStyle w:val="TOC2"/>
            <w:tabs>
              <w:tab w:val="left" w:pos="1100"/>
              <w:tab w:val="right" w:leader="dot" w:pos="8494"/>
            </w:tabs>
            <w:rPr>
              <w:rFonts w:asciiTheme="minorHAnsi" w:eastAsiaTheme="minorEastAsia" w:hAnsiTheme="minorHAnsi" w:cstheme="minorBidi"/>
              <w:noProof/>
              <w:sz w:val="24"/>
              <w:szCs w:val="24"/>
              <w:lang w:eastAsia="es-ES" w:bidi="ar-SA"/>
            </w:rPr>
          </w:pPr>
          <w:hyperlink w:anchor="_Toc266033437" w:history="1">
            <w:r w:rsidRPr="005F58A8">
              <w:rPr>
                <w:rStyle w:val="Hyperlink"/>
                <w:noProof/>
                <w:sz w:val="24"/>
                <w:szCs w:val="24"/>
              </w:rPr>
              <w:t>3.14.</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Priorización de Procesos</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_Toc266033437 \h </w:instrText>
            </w:r>
            <w:r w:rsidRPr="005F58A8">
              <w:rPr>
                <w:noProof/>
                <w:webHidden/>
                <w:sz w:val="24"/>
                <w:szCs w:val="24"/>
              </w:rPr>
            </w:r>
            <w:r w:rsidRPr="005F58A8">
              <w:rPr>
                <w:noProof/>
                <w:webHidden/>
                <w:sz w:val="24"/>
                <w:szCs w:val="24"/>
              </w:rPr>
              <w:fldChar w:fldCharType="separate"/>
            </w:r>
            <w:r w:rsidR="005F58A8">
              <w:rPr>
                <w:noProof/>
                <w:webHidden/>
                <w:sz w:val="24"/>
                <w:szCs w:val="24"/>
              </w:rPr>
              <w:t>225</w:t>
            </w:r>
            <w:r w:rsidRPr="005F58A8">
              <w:rPr>
                <w:noProof/>
                <w:webHidden/>
                <w:sz w:val="24"/>
                <w:szCs w:val="24"/>
              </w:rPr>
              <w:fldChar w:fldCharType="end"/>
            </w:r>
          </w:hyperlink>
        </w:p>
        <w:p w:rsidR="00747419" w:rsidRPr="005F58A8" w:rsidRDefault="00747419">
          <w:pPr>
            <w:pStyle w:val="TOC2"/>
            <w:tabs>
              <w:tab w:val="left" w:pos="1100"/>
              <w:tab w:val="right" w:leader="dot" w:pos="8494"/>
            </w:tabs>
            <w:rPr>
              <w:rFonts w:asciiTheme="minorHAnsi" w:eastAsiaTheme="minorEastAsia" w:hAnsiTheme="minorHAnsi" w:cstheme="minorBidi"/>
              <w:noProof/>
              <w:sz w:val="24"/>
              <w:szCs w:val="24"/>
              <w:lang w:eastAsia="es-ES" w:bidi="ar-SA"/>
            </w:rPr>
          </w:pPr>
          <w:hyperlink w:anchor="_Toc266033438" w:history="1">
            <w:r w:rsidRPr="005F58A8">
              <w:rPr>
                <w:rStyle w:val="Hyperlink"/>
                <w:noProof/>
                <w:sz w:val="24"/>
                <w:szCs w:val="24"/>
              </w:rPr>
              <w:t>3.15.</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Priorización de Entidades</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_Toc266033438 \h </w:instrText>
            </w:r>
            <w:r w:rsidRPr="005F58A8">
              <w:rPr>
                <w:noProof/>
                <w:webHidden/>
                <w:sz w:val="24"/>
                <w:szCs w:val="24"/>
              </w:rPr>
            </w:r>
            <w:r w:rsidRPr="005F58A8">
              <w:rPr>
                <w:noProof/>
                <w:webHidden/>
                <w:sz w:val="24"/>
                <w:szCs w:val="24"/>
              </w:rPr>
              <w:fldChar w:fldCharType="separate"/>
            </w:r>
            <w:r w:rsidR="005F58A8">
              <w:rPr>
                <w:noProof/>
                <w:webHidden/>
                <w:sz w:val="24"/>
                <w:szCs w:val="24"/>
              </w:rPr>
              <w:t>225</w:t>
            </w:r>
            <w:r w:rsidRPr="005F58A8">
              <w:rPr>
                <w:noProof/>
                <w:webHidden/>
                <w:sz w:val="24"/>
                <w:szCs w:val="24"/>
              </w:rPr>
              <w:fldChar w:fldCharType="end"/>
            </w:r>
          </w:hyperlink>
        </w:p>
        <w:p w:rsidR="00747419" w:rsidRPr="005F58A8" w:rsidRDefault="00747419">
          <w:pPr>
            <w:pStyle w:val="TOC2"/>
            <w:tabs>
              <w:tab w:val="left" w:pos="1100"/>
              <w:tab w:val="right" w:leader="dot" w:pos="8494"/>
            </w:tabs>
            <w:rPr>
              <w:rFonts w:asciiTheme="minorHAnsi" w:eastAsiaTheme="minorEastAsia" w:hAnsiTheme="minorHAnsi" w:cstheme="minorBidi"/>
              <w:noProof/>
              <w:sz w:val="24"/>
              <w:szCs w:val="24"/>
              <w:lang w:eastAsia="es-ES" w:bidi="ar-SA"/>
            </w:rPr>
          </w:pPr>
          <w:hyperlink w:anchor="_Toc266033439" w:history="1">
            <w:r w:rsidRPr="005F58A8">
              <w:rPr>
                <w:rStyle w:val="Hyperlink"/>
                <w:noProof/>
                <w:sz w:val="24"/>
                <w:szCs w:val="24"/>
              </w:rPr>
              <w:t>3.16.</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MAPA DE UBICACIÓN</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_Toc266033439 \h </w:instrText>
            </w:r>
            <w:r w:rsidRPr="005F58A8">
              <w:rPr>
                <w:noProof/>
                <w:webHidden/>
                <w:sz w:val="24"/>
                <w:szCs w:val="24"/>
              </w:rPr>
            </w:r>
            <w:r w:rsidRPr="005F58A8">
              <w:rPr>
                <w:noProof/>
                <w:webHidden/>
                <w:sz w:val="24"/>
                <w:szCs w:val="24"/>
              </w:rPr>
              <w:fldChar w:fldCharType="separate"/>
            </w:r>
            <w:r w:rsidR="005F58A8">
              <w:rPr>
                <w:noProof/>
                <w:webHidden/>
                <w:sz w:val="24"/>
                <w:szCs w:val="24"/>
              </w:rPr>
              <w:t>227</w:t>
            </w:r>
            <w:r w:rsidRPr="005F58A8">
              <w:rPr>
                <w:noProof/>
                <w:webHidden/>
                <w:sz w:val="24"/>
                <w:szCs w:val="24"/>
              </w:rPr>
              <w:fldChar w:fldCharType="end"/>
            </w:r>
          </w:hyperlink>
        </w:p>
        <w:p w:rsidR="00747419" w:rsidRPr="005F58A8" w:rsidRDefault="00747419">
          <w:pPr>
            <w:pStyle w:val="TOC2"/>
            <w:tabs>
              <w:tab w:val="left" w:pos="1100"/>
              <w:tab w:val="right" w:leader="dot" w:pos="8494"/>
            </w:tabs>
            <w:rPr>
              <w:rFonts w:asciiTheme="minorHAnsi" w:eastAsiaTheme="minorEastAsia" w:hAnsiTheme="minorHAnsi" w:cstheme="minorBidi"/>
              <w:noProof/>
              <w:sz w:val="24"/>
              <w:szCs w:val="24"/>
              <w:lang w:eastAsia="es-ES" w:bidi="ar-SA"/>
            </w:rPr>
          </w:pPr>
          <w:hyperlink w:anchor="_Toc266033440" w:history="1">
            <w:r w:rsidRPr="005F58A8">
              <w:rPr>
                <w:rStyle w:val="Hyperlink"/>
                <w:noProof/>
                <w:sz w:val="24"/>
                <w:szCs w:val="24"/>
              </w:rPr>
              <w:t>3.17.</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Mapeo Actor – Ubicación</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_Toc266033440 \h </w:instrText>
            </w:r>
            <w:r w:rsidRPr="005F58A8">
              <w:rPr>
                <w:noProof/>
                <w:webHidden/>
                <w:sz w:val="24"/>
                <w:szCs w:val="24"/>
              </w:rPr>
            </w:r>
            <w:r w:rsidRPr="005F58A8">
              <w:rPr>
                <w:noProof/>
                <w:webHidden/>
                <w:sz w:val="24"/>
                <w:szCs w:val="24"/>
              </w:rPr>
              <w:fldChar w:fldCharType="separate"/>
            </w:r>
            <w:r w:rsidR="005F58A8">
              <w:rPr>
                <w:noProof/>
                <w:webHidden/>
                <w:sz w:val="24"/>
                <w:szCs w:val="24"/>
              </w:rPr>
              <w:t>232</w:t>
            </w:r>
            <w:r w:rsidRPr="005F58A8">
              <w:rPr>
                <w:noProof/>
                <w:webHidden/>
                <w:sz w:val="24"/>
                <w:szCs w:val="24"/>
              </w:rPr>
              <w:fldChar w:fldCharType="end"/>
            </w:r>
          </w:hyperlink>
        </w:p>
        <w:p w:rsidR="00747419" w:rsidRPr="005F58A8" w:rsidRDefault="00747419">
          <w:pPr>
            <w:pStyle w:val="TOC2"/>
            <w:tabs>
              <w:tab w:val="left" w:pos="1100"/>
              <w:tab w:val="right" w:leader="dot" w:pos="8494"/>
            </w:tabs>
            <w:rPr>
              <w:rFonts w:asciiTheme="minorHAnsi" w:eastAsiaTheme="minorEastAsia" w:hAnsiTheme="minorHAnsi" w:cstheme="minorBidi"/>
              <w:noProof/>
              <w:sz w:val="24"/>
              <w:szCs w:val="24"/>
              <w:lang w:eastAsia="es-ES" w:bidi="ar-SA"/>
            </w:rPr>
          </w:pPr>
          <w:hyperlink w:anchor="_Toc266033441" w:history="1">
            <w:r w:rsidRPr="005F58A8">
              <w:rPr>
                <w:rStyle w:val="Hyperlink"/>
                <w:noProof/>
                <w:sz w:val="24"/>
                <w:szCs w:val="24"/>
              </w:rPr>
              <w:t>3.18.</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Optimización de procesos</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_Toc266033441 \h </w:instrText>
            </w:r>
            <w:r w:rsidRPr="005F58A8">
              <w:rPr>
                <w:noProof/>
                <w:webHidden/>
                <w:sz w:val="24"/>
                <w:szCs w:val="24"/>
              </w:rPr>
            </w:r>
            <w:r w:rsidRPr="005F58A8">
              <w:rPr>
                <w:noProof/>
                <w:webHidden/>
                <w:sz w:val="24"/>
                <w:szCs w:val="24"/>
              </w:rPr>
              <w:fldChar w:fldCharType="separate"/>
            </w:r>
            <w:r w:rsidR="005F58A8">
              <w:rPr>
                <w:noProof/>
                <w:webHidden/>
                <w:sz w:val="24"/>
                <w:szCs w:val="24"/>
              </w:rPr>
              <w:t>233</w:t>
            </w:r>
            <w:r w:rsidRPr="005F58A8">
              <w:rPr>
                <w:noProof/>
                <w:webHidden/>
                <w:sz w:val="24"/>
                <w:szCs w:val="24"/>
              </w:rPr>
              <w:fldChar w:fldCharType="end"/>
            </w:r>
          </w:hyperlink>
        </w:p>
        <w:p w:rsidR="00747419" w:rsidRPr="005F58A8" w:rsidRDefault="00747419">
          <w:pPr>
            <w:pStyle w:val="TOC2"/>
            <w:tabs>
              <w:tab w:val="left" w:pos="1100"/>
              <w:tab w:val="right" w:leader="dot" w:pos="8494"/>
            </w:tabs>
            <w:rPr>
              <w:rFonts w:asciiTheme="minorHAnsi" w:eastAsiaTheme="minorEastAsia" w:hAnsiTheme="minorHAnsi" w:cstheme="minorBidi"/>
              <w:noProof/>
              <w:sz w:val="24"/>
              <w:szCs w:val="24"/>
              <w:lang w:eastAsia="es-ES" w:bidi="ar-SA"/>
            </w:rPr>
          </w:pPr>
          <w:hyperlink w:anchor="_Toc266033442" w:history="1">
            <w:r w:rsidRPr="005F58A8">
              <w:rPr>
                <w:rStyle w:val="Hyperlink"/>
                <w:noProof/>
                <w:sz w:val="24"/>
                <w:szCs w:val="24"/>
              </w:rPr>
              <w:t>3.19.</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Descomposición funcional</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_Toc266033442 \h </w:instrText>
            </w:r>
            <w:r w:rsidRPr="005F58A8">
              <w:rPr>
                <w:noProof/>
                <w:webHidden/>
                <w:sz w:val="24"/>
                <w:szCs w:val="24"/>
              </w:rPr>
            </w:r>
            <w:r w:rsidRPr="005F58A8">
              <w:rPr>
                <w:noProof/>
                <w:webHidden/>
                <w:sz w:val="24"/>
                <w:szCs w:val="24"/>
              </w:rPr>
              <w:fldChar w:fldCharType="separate"/>
            </w:r>
            <w:r w:rsidR="005F58A8">
              <w:rPr>
                <w:noProof/>
                <w:webHidden/>
                <w:sz w:val="24"/>
                <w:szCs w:val="24"/>
              </w:rPr>
              <w:t>238</w:t>
            </w:r>
            <w:r w:rsidRPr="005F58A8">
              <w:rPr>
                <w:noProof/>
                <w:webHidden/>
                <w:sz w:val="24"/>
                <w:szCs w:val="24"/>
              </w:rPr>
              <w:fldChar w:fldCharType="end"/>
            </w:r>
          </w:hyperlink>
        </w:p>
        <w:p w:rsidR="00747419" w:rsidRPr="005F58A8" w:rsidRDefault="00747419">
          <w:pPr>
            <w:pStyle w:val="TOC1"/>
            <w:tabs>
              <w:tab w:val="right" w:leader="dot" w:pos="8494"/>
            </w:tabs>
            <w:rPr>
              <w:rFonts w:asciiTheme="minorHAnsi" w:eastAsiaTheme="minorEastAsia" w:hAnsiTheme="minorHAnsi" w:cstheme="minorBidi"/>
              <w:noProof/>
              <w:sz w:val="24"/>
              <w:szCs w:val="24"/>
              <w:lang w:eastAsia="es-ES" w:bidi="ar-SA"/>
            </w:rPr>
          </w:pPr>
          <w:hyperlink w:anchor="_Toc266033443" w:history="1">
            <w:r w:rsidRPr="005F58A8">
              <w:rPr>
                <w:rStyle w:val="Hyperlink"/>
                <w:noProof/>
                <w:sz w:val="24"/>
                <w:szCs w:val="24"/>
              </w:rPr>
              <w:t>CAPÍTULO 4 GERENCIA DEL PROYECTO</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_Toc266033443 \h </w:instrText>
            </w:r>
            <w:r w:rsidRPr="005F58A8">
              <w:rPr>
                <w:noProof/>
                <w:webHidden/>
                <w:sz w:val="24"/>
                <w:szCs w:val="24"/>
              </w:rPr>
            </w:r>
            <w:r w:rsidRPr="005F58A8">
              <w:rPr>
                <w:noProof/>
                <w:webHidden/>
                <w:sz w:val="24"/>
                <w:szCs w:val="24"/>
              </w:rPr>
              <w:fldChar w:fldCharType="separate"/>
            </w:r>
            <w:r w:rsidR="005F58A8">
              <w:rPr>
                <w:noProof/>
                <w:webHidden/>
                <w:sz w:val="24"/>
                <w:szCs w:val="24"/>
              </w:rPr>
              <w:t>277</w:t>
            </w:r>
            <w:r w:rsidRPr="005F58A8">
              <w:rPr>
                <w:noProof/>
                <w:webHidden/>
                <w:sz w:val="24"/>
                <w:szCs w:val="24"/>
              </w:rPr>
              <w:fldChar w:fldCharType="end"/>
            </w:r>
          </w:hyperlink>
        </w:p>
        <w:p w:rsidR="00747419" w:rsidRPr="005F58A8" w:rsidRDefault="00747419">
          <w:pPr>
            <w:pStyle w:val="TOC2"/>
            <w:tabs>
              <w:tab w:val="left" w:pos="880"/>
              <w:tab w:val="right" w:leader="dot" w:pos="8494"/>
            </w:tabs>
            <w:rPr>
              <w:rFonts w:asciiTheme="minorHAnsi" w:eastAsiaTheme="minorEastAsia" w:hAnsiTheme="minorHAnsi" w:cstheme="minorBidi"/>
              <w:noProof/>
              <w:sz w:val="24"/>
              <w:szCs w:val="24"/>
              <w:lang w:eastAsia="es-ES" w:bidi="ar-SA"/>
            </w:rPr>
          </w:pPr>
          <w:hyperlink w:anchor="_Toc266033449" w:history="1">
            <w:r w:rsidRPr="005F58A8">
              <w:rPr>
                <w:rStyle w:val="Hyperlink"/>
                <w:noProof/>
                <w:sz w:val="24"/>
                <w:szCs w:val="24"/>
              </w:rPr>
              <w:t>4.1.</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Gestión del alcance del proyecto</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_Toc266033449 \h </w:instrText>
            </w:r>
            <w:r w:rsidRPr="005F58A8">
              <w:rPr>
                <w:noProof/>
                <w:webHidden/>
                <w:sz w:val="24"/>
                <w:szCs w:val="24"/>
              </w:rPr>
            </w:r>
            <w:r w:rsidRPr="005F58A8">
              <w:rPr>
                <w:noProof/>
                <w:webHidden/>
                <w:sz w:val="24"/>
                <w:szCs w:val="24"/>
              </w:rPr>
              <w:fldChar w:fldCharType="separate"/>
            </w:r>
            <w:r w:rsidR="005F58A8">
              <w:rPr>
                <w:noProof/>
                <w:webHidden/>
                <w:sz w:val="24"/>
                <w:szCs w:val="24"/>
              </w:rPr>
              <w:t>277</w:t>
            </w:r>
            <w:r w:rsidRPr="005F58A8">
              <w:rPr>
                <w:noProof/>
                <w:webHidden/>
                <w:sz w:val="24"/>
                <w:szCs w:val="24"/>
              </w:rPr>
              <w:fldChar w:fldCharType="end"/>
            </w:r>
          </w:hyperlink>
        </w:p>
        <w:p w:rsidR="00747419" w:rsidRPr="005F58A8" w:rsidRDefault="00747419">
          <w:pPr>
            <w:pStyle w:val="TOC2"/>
            <w:tabs>
              <w:tab w:val="left" w:pos="880"/>
              <w:tab w:val="right" w:leader="dot" w:pos="8494"/>
            </w:tabs>
            <w:rPr>
              <w:rFonts w:asciiTheme="minorHAnsi" w:eastAsiaTheme="minorEastAsia" w:hAnsiTheme="minorHAnsi" w:cstheme="minorBidi"/>
              <w:noProof/>
              <w:sz w:val="24"/>
              <w:szCs w:val="24"/>
              <w:lang w:eastAsia="es-ES" w:bidi="ar-SA"/>
            </w:rPr>
          </w:pPr>
          <w:hyperlink w:anchor="_Toc266033450" w:history="1">
            <w:r w:rsidRPr="005F58A8">
              <w:rPr>
                <w:rStyle w:val="Hyperlink"/>
                <w:noProof/>
                <w:sz w:val="24"/>
                <w:szCs w:val="24"/>
              </w:rPr>
              <w:t>4.2.</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Gestión del tiempo del proyecto</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_Toc266033450 \h </w:instrText>
            </w:r>
            <w:r w:rsidRPr="005F58A8">
              <w:rPr>
                <w:noProof/>
                <w:webHidden/>
                <w:sz w:val="24"/>
                <w:szCs w:val="24"/>
              </w:rPr>
            </w:r>
            <w:r w:rsidRPr="005F58A8">
              <w:rPr>
                <w:noProof/>
                <w:webHidden/>
                <w:sz w:val="24"/>
                <w:szCs w:val="24"/>
              </w:rPr>
              <w:fldChar w:fldCharType="separate"/>
            </w:r>
            <w:r w:rsidR="005F58A8">
              <w:rPr>
                <w:noProof/>
                <w:webHidden/>
                <w:sz w:val="24"/>
                <w:szCs w:val="24"/>
              </w:rPr>
              <w:t>278</w:t>
            </w:r>
            <w:r w:rsidRPr="005F58A8">
              <w:rPr>
                <w:noProof/>
                <w:webHidden/>
                <w:sz w:val="24"/>
                <w:szCs w:val="24"/>
              </w:rPr>
              <w:fldChar w:fldCharType="end"/>
            </w:r>
          </w:hyperlink>
        </w:p>
        <w:p w:rsidR="00747419" w:rsidRPr="005F58A8" w:rsidRDefault="00747419">
          <w:pPr>
            <w:pStyle w:val="TOC2"/>
            <w:tabs>
              <w:tab w:val="left" w:pos="880"/>
              <w:tab w:val="right" w:leader="dot" w:pos="8494"/>
            </w:tabs>
            <w:rPr>
              <w:rFonts w:asciiTheme="minorHAnsi" w:eastAsiaTheme="minorEastAsia" w:hAnsiTheme="minorHAnsi" w:cstheme="minorBidi"/>
              <w:noProof/>
              <w:sz w:val="24"/>
              <w:szCs w:val="24"/>
              <w:lang w:eastAsia="es-ES" w:bidi="ar-SA"/>
            </w:rPr>
          </w:pPr>
          <w:hyperlink w:anchor="_Toc266033451" w:history="1">
            <w:r w:rsidRPr="005F58A8">
              <w:rPr>
                <w:rStyle w:val="Hyperlink"/>
                <w:noProof/>
                <w:sz w:val="24"/>
                <w:szCs w:val="24"/>
              </w:rPr>
              <w:t>4.3.</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Gestión de Riesgos del Proyecto</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_Toc266033451 \h </w:instrText>
            </w:r>
            <w:r w:rsidRPr="005F58A8">
              <w:rPr>
                <w:noProof/>
                <w:webHidden/>
                <w:sz w:val="24"/>
                <w:szCs w:val="24"/>
              </w:rPr>
            </w:r>
            <w:r w:rsidRPr="005F58A8">
              <w:rPr>
                <w:noProof/>
                <w:webHidden/>
                <w:sz w:val="24"/>
                <w:szCs w:val="24"/>
              </w:rPr>
              <w:fldChar w:fldCharType="separate"/>
            </w:r>
            <w:r w:rsidR="005F58A8">
              <w:rPr>
                <w:noProof/>
                <w:webHidden/>
                <w:sz w:val="24"/>
                <w:szCs w:val="24"/>
              </w:rPr>
              <w:t>279</w:t>
            </w:r>
            <w:r w:rsidRPr="005F58A8">
              <w:rPr>
                <w:noProof/>
                <w:webHidden/>
                <w:sz w:val="24"/>
                <w:szCs w:val="24"/>
              </w:rPr>
              <w:fldChar w:fldCharType="end"/>
            </w:r>
          </w:hyperlink>
        </w:p>
        <w:p w:rsidR="00747419" w:rsidRPr="005F58A8" w:rsidRDefault="00747419">
          <w:pPr>
            <w:pStyle w:val="TOC2"/>
            <w:tabs>
              <w:tab w:val="left" w:pos="880"/>
              <w:tab w:val="right" w:leader="dot" w:pos="8494"/>
            </w:tabs>
            <w:rPr>
              <w:rFonts w:asciiTheme="minorHAnsi" w:eastAsiaTheme="minorEastAsia" w:hAnsiTheme="minorHAnsi" w:cstheme="minorBidi"/>
              <w:noProof/>
              <w:sz w:val="24"/>
              <w:szCs w:val="24"/>
              <w:lang w:eastAsia="es-ES" w:bidi="ar-SA"/>
            </w:rPr>
          </w:pPr>
          <w:hyperlink w:anchor="_Toc266033452" w:history="1">
            <w:r w:rsidRPr="005F58A8">
              <w:rPr>
                <w:rStyle w:val="Hyperlink"/>
                <w:noProof/>
                <w:sz w:val="24"/>
                <w:szCs w:val="24"/>
              </w:rPr>
              <w:t>4.4.</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Actas de Reunión y Documentación adicional</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_Toc266033452 \h </w:instrText>
            </w:r>
            <w:r w:rsidRPr="005F58A8">
              <w:rPr>
                <w:noProof/>
                <w:webHidden/>
                <w:sz w:val="24"/>
                <w:szCs w:val="24"/>
              </w:rPr>
            </w:r>
            <w:r w:rsidRPr="005F58A8">
              <w:rPr>
                <w:noProof/>
                <w:webHidden/>
                <w:sz w:val="24"/>
                <w:szCs w:val="24"/>
              </w:rPr>
              <w:fldChar w:fldCharType="separate"/>
            </w:r>
            <w:r w:rsidR="005F58A8">
              <w:rPr>
                <w:noProof/>
                <w:webHidden/>
                <w:sz w:val="24"/>
                <w:szCs w:val="24"/>
              </w:rPr>
              <w:t>280</w:t>
            </w:r>
            <w:r w:rsidRPr="005F58A8">
              <w:rPr>
                <w:noProof/>
                <w:webHidden/>
                <w:sz w:val="24"/>
                <w:szCs w:val="24"/>
              </w:rPr>
              <w:fldChar w:fldCharType="end"/>
            </w:r>
          </w:hyperlink>
        </w:p>
        <w:p w:rsidR="00747419" w:rsidRPr="005F58A8" w:rsidRDefault="00747419">
          <w:pPr>
            <w:pStyle w:val="TOC2"/>
            <w:tabs>
              <w:tab w:val="left" w:pos="880"/>
              <w:tab w:val="right" w:leader="dot" w:pos="8494"/>
            </w:tabs>
            <w:rPr>
              <w:rFonts w:asciiTheme="minorHAnsi" w:eastAsiaTheme="minorEastAsia" w:hAnsiTheme="minorHAnsi" w:cstheme="minorBidi"/>
              <w:noProof/>
              <w:sz w:val="24"/>
              <w:szCs w:val="24"/>
              <w:lang w:eastAsia="es-ES" w:bidi="ar-SA"/>
            </w:rPr>
          </w:pPr>
          <w:hyperlink w:anchor="_Toc266033453" w:history="1">
            <w:r w:rsidRPr="005F58A8">
              <w:rPr>
                <w:rStyle w:val="Hyperlink"/>
                <w:noProof/>
                <w:sz w:val="24"/>
                <w:szCs w:val="24"/>
              </w:rPr>
              <w:t>4.5.</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Quality Assurance</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_Toc266033453 \h </w:instrText>
            </w:r>
            <w:r w:rsidRPr="005F58A8">
              <w:rPr>
                <w:noProof/>
                <w:webHidden/>
                <w:sz w:val="24"/>
                <w:szCs w:val="24"/>
              </w:rPr>
            </w:r>
            <w:r w:rsidRPr="005F58A8">
              <w:rPr>
                <w:noProof/>
                <w:webHidden/>
                <w:sz w:val="24"/>
                <w:szCs w:val="24"/>
              </w:rPr>
              <w:fldChar w:fldCharType="separate"/>
            </w:r>
            <w:r w:rsidR="005F58A8">
              <w:rPr>
                <w:noProof/>
                <w:webHidden/>
                <w:sz w:val="24"/>
                <w:szCs w:val="24"/>
              </w:rPr>
              <w:t>280</w:t>
            </w:r>
            <w:r w:rsidRPr="005F58A8">
              <w:rPr>
                <w:noProof/>
                <w:webHidden/>
                <w:sz w:val="24"/>
                <w:szCs w:val="24"/>
              </w:rPr>
              <w:fldChar w:fldCharType="end"/>
            </w:r>
          </w:hyperlink>
        </w:p>
        <w:p w:rsidR="00747419" w:rsidRPr="005F58A8" w:rsidRDefault="00747419">
          <w:pPr>
            <w:pStyle w:val="TOC2"/>
            <w:tabs>
              <w:tab w:val="left" w:pos="880"/>
              <w:tab w:val="right" w:leader="dot" w:pos="8494"/>
            </w:tabs>
            <w:rPr>
              <w:rFonts w:asciiTheme="minorHAnsi" w:eastAsiaTheme="minorEastAsia" w:hAnsiTheme="minorHAnsi" w:cstheme="minorBidi"/>
              <w:noProof/>
              <w:sz w:val="24"/>
              <w:szCs w:val="24"/>
              <w:lang w:eastAsia="es-ES" w:bidi="ar-SA"/>
            </w:rPr>
          </w:pPr>
          <w:hyperlink w:anchor="_Toc266033454" w:history="1">
            <w:r w:rsidRPr="005F58A8">
              <w:rPr>
                <w:rStyle w:val="Hyperlink"/>
                <w:noProof/>
                <w:sz w:val="24"/>
                <w:szCs w:val="24"/>
              </w:rPr>
              <w:t>4.6.</w:t>
            </w:r>
            <w:r w:rsidRPr="005F58A8">
              <w:rPr>
                <w:rFonts w:asciiTheme="minorHAnsi" w:eastAsiaTheme="minorEastAsia" w:hAnsiTheme="minorHAnsi" w:cstheme="minorBidi"/>
                <w:noProof/>
                <w:sz w:val="24"/>
                <w:szCs w:val="24"/>
                <w:lang w:eastAsia="es-ES" w:bidi="ar-SA"/>
              </w:rPr>
              <w:tab/>
            </w:r>
            <w:r w:rsidRPr="005F58A8">
              <w:rPr>
                <w:rStyle w:val="Hyperlink"/>
                <w:noProof/>
                <w:sz w:val="24"/>
                <w:szCs w:val="24"/>
              </w:rPr>
              <w:t>Lecciones Aprendidas</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_Toc266033454 \h </w:instrText>
            </w:r>
            <w:r w:rsidRPr="005F58A8">
              <w:rPr>
                <w:noProof/>
                <w:webHidden/>
                <w:sz w:val="24"/>
                <w:szCs w:val="24"/>
              </w:rPr>
            </w:r>
            <w:r w:rsidRPr="005F58A8">
              <w:rPr>
                <w:noProof/>
                <w:webHidden/>
                <w:sz w:val="24"/>
                <w:szCs w:val="24"/>
              </w:rPr>
              <w:fldChar w:fldCharType="separate"/>
            </w:r>
            <w:r w:rsidR="005F58A8">
              <w:rPr>
                <w:noProof/>
                <w:webHidden/>
                <w:sz w:val="24"/>
                <w:szCs w:val="24"/>
              </w:rPr>
              <w:t>281</w:t>
            </w:r>
            <w:r w:rsidRPr="005F58A8">
              <w:rPr>
                <w:noProof/>
                <w:webHidden/>
                <w:sz w:val="24"/>
                <w:szCs w:val="24"/>
              </w:rPr>
              <w:fldChar w:fldCharType="end"/>
            </w:r>
          </w:hyperlink>
        </w:p>
        <w:p w:rsidR="00747419" w:rsidRPr="005F58A8" w:rsidRDefault="00747419">
          <w:pPr>
            <w:pStyle w:val="TOC1"/>
            <w:tabs>
              <w:tab w:val="right" w:leader="dot" w:pos="8494"/>
            </w:tabs>
            <w:rPr>
              <w:rFonts w:asciiTheme="minorHAnsi" w:eastAsiaTheme="minorEastAsia" w:hAnsiTheme="minorHAnsi" w:cstheme="minorBidi"/>
              <w:noProof/>
              <w:sz w:val="24"/>
              <w:szCs w:val="24"/>
              <w:lang w:eastAsia="es-ES" w:bidi="ar-SA"/>
            </w:rPr>
          </w:pPr>
          <w:hyperlink w:anchor="_Toc266033455" w:history="1">
            <w:r w:rsidRPr="005F58A8">
              <w:rPr>
                <w:rStyle w:val="Hyperlink"/>
                <w:noProof/>
                <w:sz w:val="24"/>
                <w:szCs w:val="24"/>
              </w:rPr>
              <w:t>CONCLUSIONES</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_Toc266033455 \h </w:instrText>
            </w:r>
            <w:r w:rsidRPr="005F58A8">
              <w:rPr>
                <w:noProof/>
                <w:webHidden/>
                <w:sz w:val="24"/>
                <w:szCs w:val="24"/>
              </w:rPr>
            </w:r>
            <w:r w:rsidRPr="005F58A8">
              <w:rPr>
                <w:noProof/>
                <w:webHidden/>
                <w:sz w:val="24"/>
                <w:szCs w:val="24"/>
              </w:rPr>
              <w:fldChar w:fldCharType="separate"/>
            </w:r>
            <w:r w:rsidR="005F58A8">
              <w:rPr>
                <w:noProof/>
                <w:webHidden/>
                <w:sz w:val="24"/>
                <w:szCs w:val="24"/>
              </w:rPr>
              <w:t>283</w:t>
            </w:r>
            <w:r w:rsidRPr="005F58A8">
              <w:rPr>
                <w:noProof/>
                <w:webHidden/>
                <w:sz w:val="24"/>
                <w:szCs w:val="24"/>
              </w:rPr>
              <w:fldChar w:fldCharType="end"/>
            </w:r>
          </w:hyperlink>
        </w:p>
        <w:p w:rsidR="00747419" w:rsidRPr="005F58A8" w:rsidRDefault="00747419">
          <w:pPr>
            <w:pStyle w:val="TOC1"/>
            <w:tabs>
              <w:tab w:val="right" w:leader="dot" w:pos="8494"/>
            </w:tabs>
            <w:rPr>
              <w:rFonts w:asciiTheme="minorHAnsi" w:eastAsiaTheme="minorEastAsia" w:hAnsiTheme="minorHAnsi" w:cstheme="minorBidi"/>
              <w:noProof/>
              <w:sz w:val="24"/>
              <w:szCs w:val="24"/>
              <w:lang w:eastAsia="es-ES" w:bidi="ar-SA"/>
            </w:rPr>
          </w:pPr>
          <w:hyperlink w:anchor="_Toc266033456" w:history="1">
            <w:r w:rsidRPr="005F58A8">
              <w:rPr>
                <w:rStyle w:val="Hyperlink"/>
                <w:noProof/>
                <w:sz w:val="24"/>
                <w:szCs w:val="24"/>
              </w:rPr>
              <w:t>BIBLIOGRAFIA</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_Toc266033456 \h </w:instrText>
            </w:r>
            <w:r w:rsidRPr="005F58A8">
              <w:rPr>
                <w:noProof/>
                <w:webHidden/>
                <w:sz w:val="24"/>
                <w:szCs w:val="24"/>
              </w:rPr>
            </w:r>
            <w:r w:rsidRPr="005F58A8">
              <w:rPr>
                <w:noProof/>
                <w:webHidden/>
                <w:sz w:val="24"/>
                <w:szCs w:val="24"/>
              </w:rPr>
              <w:fldChar w:fldCharType="separate"/>
            </w:r>
            <w:r w:rsidR="005F58A8">
              <w:rPr>
                <w:noProof/>
                <w:webHidden/>
                <w:sz w:val="24"/>
                <w:szCs w:val="24"/>
              </w:rPr>
              <w:t>285</w:t>
            </w:r>
            <w:r w:rsidRPr="005F58A8">
              <w:rPr>
                <w:noProof/>
                <w:webHidden/>
                <w:sz w:val="24"/>
                <w:szCs w:val="24"/>
              </w:rPr>
              <w:fldChar w:fldCharType="end"/>
            </w:r>
          </w:hyperlink>
        </w:p>
        <w:p w:rsidR="00747419" w:rsidRPr="005F58A8" w:rsidRDefault="00747419">
          <w:pPr>
            <w:pStyle w:val="TOC1"/>
            <w:tabs>
              <w:tab w:val="right" w:leader="dot" w:pos="8494"/>
            </w:tabs>
            <w:rPr>
              <w:rFonts w:asciiTheme="minorHAnsi" w:eastAsiaTheme="minorEastAsia" w:hAnsiTheme="minorHAnsi" w:cstheme="minorBidi"/>
              <w:noProof/>
              <w:sz w:val="24"/>
              <w:szCs w:val="24"/>
              <w:lang w:eastAsia="es-ES" w:bidi="ar-SA"/>
            </w:rPr>
          </w:pPr>
          <w:hyperlink w:anchor="_Toc266033457" w:history="1">
            <w:r w:rsidRPr="005F58A8">
              <w:rPr>
                <w:rStyle w:val="Hyperlink"/>
                <w:noProof/>
                <w:sz w:val="24"/>
                <w:szCs w:val="24"/>
              </w:rPr>
              <w:t>ANEXOS</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_Toc266033457 \h </w:instrText>
            </w:r>
            <w:r w:rsidRPr="005F58A8">
              <w:rPr>
                <w:noProof/>
                <w:webHidden/>
                <w:sz w:val="24"/>
                <w:szCs w:val="24"/>
              </w:rPr>
            </w:r>
            <w:r w:rsidRPr="005F58A8">
              <w:rPr>
                <w:noProof/>
                <w:webHidden/>
                <w:sz w:val="24"/>
                <w:szCs w:val="24"/>
              </w:rPr>
              <w:fldChar w:fldCharType="separate"/>
            </w:r>
            <w:r w:rsidR="005F58A8">
              <w:rPr>
                <w:noProof/>
                <w:webHidden/>
                <w:sz w:val="24"/>
                <w:szCs w:val="24"/>
              </w:rPr>
              <w:t>286</w:t>
            </w:r>
            <w:r w:rsidRPr="005F58A8">
              <w:rPr>
                <w:noProof/>
                <w:webHidden/>
                <w:sz w:val="24"/>
                <w:szCs w:val="24"/>
              </w:rPr>
              <w:fldChar w:fldCharType="end"/>
            </w:r>
          </w:hyperlink>
        </w:p>
        <w:p w:rsidR="00747419" w:rsidRPr="005F58A8" w:rsidRDefault="00747419">
          <w:pPr>
            <w:pStyle w:val="TOC2"/>
            <w:tabs>
              <w:tab w:val="right" w:leader="dot" w:pos="8494"/>
            </w:tabs>
            <w:rPr>
              <w:rFonts w:asciiTheme="minorHAnsi" w:eastAsiaTheme="minorEastAsia" w:hAnsiTheme="minorHAnsi" w:cstheme="minorBidi"/>
              <w:noProof/>
              <w:sz w:val="24"/>
              <w:szCs w:val="24"/>
              <w:lang w:eastAsia="es-ES" w:bidi="ar-SA"/>
            </w:rPr>
          </w:pPr>
          <w:hyperlink w:anchor="_Toc266033458" w:history="1">
            <w:r w:rsidRPr="005F58A8">
              <w:rPr>
                <w:rStyle w:val="Hyperlink"/>
                <w:noProof/>
                <w:sz w:val="24"/>
                <w:szCs w:val="24"/>
              </w:rPr>
              <w:t>Anexo 1: Project Charter Aprobado</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_Toc266033458 \h </w:instrText>
            </w:r>
            <w:r w:rsidRPr="005F58A8">
              <w:rPr>
                <w:noProof/>
                <w:webHidden/>
                <w:sz w:val="24"/>
                <w:szCs w:val="24"/>
              </w:rPr>
            </w:r>
            <w:r w:rsidRPr="005F58A8">
              <w:rPr>
                <w:noProof/>
                <w:webHidden/>
                <w:sz w:val="24"/>
                <w:szCs w:val="24"/>
              </w:rPr>
              <w:fldChar w:fldCharType="separate"/>
            </w:r>
            <w:r w:rsidR="005F58A8">
              <w:rPr>
                <w:noProof/>
                <w:webHidden/>
                <w:sz w:val="24"/>
                <w:szCs w:val="24"/>
              </w:rPr>
              <w:t>287</w:t>
            </w:r>
            <w:r w:rsidRPr="005F58A8">
              <w:rPr>
                <w:noProof/>
                <w:webHidden/>
                <w:sz w:val="24"/>
                <w:szCs w:val="24"/>
              </w:rPr>
              <w:fldChar w:fldCharType="end"/>
            </w:r>
          </w:hyperlink>
        </w:p>
        <w:p w:rsidR="00747419" w:rsidRPr="005F58A8" w:rsidRDefault="00747419">
          <w:pPr>
            <w:pStyle w:val="TOC2"/>
            <w:tabs>
              <w:tab w:val="right" w:leader="dot" w:pos="8494"/>
            </w:tabs>
            <w:rPr>
              <w:rFonts w:asciiTheme="minorHAnsi" w:eastAsiaTheme="minorEastAsia" w:hAnsiTheme="minorHAnsi" w:cstheme="minorBidi"/>
              <w:noProof/>
              <w:sz w:val="24"/>
              <w:szCs w:val="24"/>
              <w:lang w:eastAsia="es-ES" w:bidi="ar-SA"/>
            </w:rPr>
          </w:pPr>
          <w:hyperlink w:anchor="_Toc266033459" w:history="1">
            <w:r w:rsidRPr="005F58A8">
              <w:rPr>
                <w:rStyle w:val="Hyperlink"/>
                <w:noProof/>
                <w:sz w:val="24"/>
                <w:szCs w:val="24"/>
              </w:rPr>
              <w:t>Anexo 2: Control de cambios 1 y Control de Cambios 2</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_Toc266033459 \h </w:instrText>
            </w:r>
            <w:r w:rsidRPr="005F58A8">
              <w:rPr>
                <w:noProof/>
                <w:webHidden/>
                <w:sz w:val="24"/>
                <w:szCs w:val="24"/>
              </w:rPr>
            </w:r>
            <w:r w:rsidRPr="005F58A8">
              <w:rPr>
                <w:noProof/>
                <w:webHidden/>
                <w:sz w:val="24"/>
                <w:szCs w:val="24"/>
              </w:rPr>
              <w:fldChar w:fldCharType="separate"/>
            </w:r>
            <w:r w:rsidR="005F58A8">
              <w:rPr>
                <w:noProof/>
                <w:webHidden/>
                <w:sz w:val="24"/>
                <w:szCs w:val="24"/>
              </w:rPr>
              <w:t>288</w:t>
            </w:r>
            <w:r w:rsidRPr="005F58A8">
              <w:rPr>
                <w:noProof/>
                <w:webHidden/>
                <w:sz w:val="24"/>
                <w:szCs w:val="24"/>
              </w:rPr>
              <w:fldChar w:fldCharType="end"/>
            </w:r>
          </w:hyperlink>
        </w:p>
        <w:p w:rsidR="00747419" w:rsidRPr="005F58A8" w:rsidRDefault="00747419">
          <w:pPr>
            <w:pStyle w:val="TOC2"/>
            <w:tabs>
              <w:tab w:val="right" w:leader="dot" w:pos="8494"/>
            </w:tabs>
            <w:rPr>
              <w:rFonts w:asciiTheme="minorHAnsi" w:eastAsiaTheme="minorEastAsia" w:hAnsiTheme="minorHAnsi" w:cstheme="minorBidi"/>
              <w:noProof/>
              <w:sz w:val="24"/>
              <w:szCs w:val="24"/>
              <w:lang w:eastAsia="es-ES" w:bidi="ar-SA"/>
            </w:rPr>
          </w:pPr>
          <w:hyperlink w:anchor="_Toc266033460" w:history="1">
            <w:r w:rsidRPr="005F58A8">
              <w:rPr>
                <w:rStyle w:val="Hyperlink"/>
                <w:noProof/>
                <w:sz w:val="24"/>
                <w:szCs w:val="24"/>
              </w:rPr>
              <w:t>Anexo 3: Actas de Reunión</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_Toc266033460 \h </w:instrText>
            </w:r>
            <w:r w:rsidRPr="005F58A8">
              <w:rPr>
                <w:noProof/>
                <w:webHidden/>
                <w:sz w:val="24"/>
                <w:szCs w:val="24"/>
              </w:rPr>
            </w:r>
            <w:r w:rsidRPr="005F58A8">
              <w:rPr>
                <w:noProof/>
                <w:webHidden/>
                <w:sz w:val="24"/>
                <w:szCs w:val="24"/>
              </w:rPr>
              <w:fldChar w:fldCharType="separate"/>
            </w:r>
            <w:r w:rsidR="005F58A8">
              <w:rPr>
                <w:noProof/>
                <w:webHidden/>
                <w:sz w:val="24"/>
                <w:szCs w:val="24"/>
              </w:rPr>
              <w:t>289</w:t>
            </w:r>
            <w:r w:rsidRPr="005F58A8">
              <w:rPr>
                <w:noProof/>
                <w:webHidden/>
                <w:sz w:val="24"/>
                <w:szCs w:val="24"/>
              </w:rPr>
              <w:fldChar w:fldCharType="end"/>
            </w:r>
          </w:hyperlink>
        </w:p>
        <w:p w:rsidR="00747419" w:rsidRPr="005F58A8" w:rsidRDefault="00747419">
          <w:pPr>
            <w:pStyle w:val="TOC2"/>
            <w:tabs>
              <w:tab w:val="right" w:leader="dot" w:pos="8494"/>
            </w:tabs>
            <w:rPr>
              <w:rFonts w:asciiTheme="minorHAnsi" w:eastAsiaTheme="minorEastAsia" w:hAnsiTheme="minorHAnsi" w:cstheme="minorBidi"/>
              <w:noProof/>
              <w:sz w:val="24"/>
              <w:szCs w:val="24"/>
              <w:lang w:eastAsia="es-ES" w:bidi="ar-SA"/>
            </w:rPr>
          </w:pPr>
          <w:hyperlink w:anchor="_Toc266033461" w:history="1">
            <w:r w:rsidRPr="005F58A8">
              <w:rPr>
                <w:rStyle w:val="Hyperlink"/>
                <w:noProof/>
                <w:sz w:val="24"/>
                <w:szCs w:val="24"/>
              </w:rPr>
              <w:t>Anexo 4: Actas de Aceptación</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_Toc266033461 \h </w:instrText>
            </w:r>
            <w:r w:rsidRPr="005F58A8">
              <w:rPr>
                <w:noProof/>
                <w:webHidden/>
                <w:sz w:val="24"/>
                <w:szCs w:val="24"/>
              </w:rPr>
            </w:r>
            <w:r w:rsidRPr="005F58A8">
              <w:rPr>
                <w:noProof/>
                <w:webHidden/>
                <w:sz w:val="24"/>
                <w:szCs w:val="24"/>
              </w:rPr>
              <w:fldChar w:fldCharType="separate"/>
            </w:r>
            <w:r w:rsidR="005F58A8">
              <w:rPr>
                <w:noProof/>
                <w:webHidden/>
                <w:sz w:val="24"/>
                <w:szCs w:val="24"/>
              </w:rPr>
              <w:t>290</w:t>
            </w:r>
            <w:r w:rsidRPr="005F58A8">
              <w:rPr>
                <w:noProof/>
                <w:webHidden/>
                <w:sz w:val="24"/>
                <w:szCs w:val="24"/>
              </w:rPr>
              <w:fldChar w:fldCharType="end"/>
            </w:r>
          </w:hyperlink>
        </w:p>
        <w:p w:rsidR="00747419" w:rsidRPr="005F58A8" w:rsidRDefault="00747419">
          <w:pPr>
            <w:pStyle w:val="TOC2"/>
            <w:tabs>
              <w:tab w:val="right" w:leader="dot" w:pos="8494"/>
            </w:tabs>
            <w:rPr>
              <w:rFonts w:asciiTheme="minorHAnsi" w:eastAsiaTheme="minorEastAsia" w:hAnsiTheme="minorHAnsi" w:cstheme="minorBidi"/>
              <w:noProof/>
              <w:sz w:val="24"/>
              <w:szCs w:val="24"/>
              <w:lang w:eastAsia="es-ES" w:bidi="ar-SA"/>
            </w:rPr>
          </w:pPr>
          <w:hyperlink w:anchor="_Toc266033462" w:history="1">
            <w:r w:rsidRPr="005F58A8">
              <w:rPr>
                <w:rStyle w:val="Hyperlink"/>
                <w:noProof/>
                <w:sz w:val="24"/>
                <w:szCs w:val="24"/>
              </w:rPr>
              <w:t>Anexo 5: Contrato QA, Certificado QA e Informes de QA</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_Toc266033462 \h </w:instrText>
            </w:r>
            <w:r w:rsidRPr="005F58A8">
              <w:rPr>
                <w:noProof/>
                <w:webHidden/>
                <w:sz w:val="24"/>
                <w:szCs w:val="24"/>
              </w:rPr>
            </w:r>
            <w:r w:rsidRPr="005F58A8">
              <w:rPr>
                <w:noProof/>
                <w:webHidden/>
                <w:sz w:val="24"/>
                <w:szCs w:val="24"/>
              </w:rPr>
              <w:fldChar w:fldCharType="separate"/>
            </w:r>
            <w:r w:rsidR="005F58A8">
              <w:rPr>
                <w:noProof/>
                <w:webHidden/>
                <w:sz w:val="24"/>
                <w:szCs w:val="24"/>
              </w:rPr>
              <w:t>291</w:t>
            </w:r>
            <w:r w:rsidRPr="005F58A8">
              <w:rPr>
                <w:noProof/>
                <w:webHidden/>
                <w:sz w:val="24"/>
                <w:szCs w:val="24"/>
              </w:rPr>
              <w:fldChar w:fldCharType="end"/>
            </w:r>
          </w:hyperlink>
        </w:p>
        <w:p w:rsidR="00747419" w:rsidRPr="005F58A8" w:rsidRDefault="00747419">
          <w:pPr>
            <w:pStyle w:val="TOC2"/>
            <w:tabs>
              <w:tab w:val="right" w:leader="dot" w:pos="8494"/>
            </w:tabs>
            <w:rPr>
              <w:rFonts w:asciiTheme="minorHAnsi" w:eastAsiaTheme="minorEastAsia" w:hAnsiTheme="minorHAnsi" w:cstheme="minorBidi"/>
              <w:noProof/>
              <w:sz w:val="24"/>
              <w:szCs w:val="24"/>
              <w:lang w:eastAsia="es-ES" w:bidi="ar-SA"/>
            </w:rPr>
          </w:pPr>
          <w:hyperlink w:anchor="_Toc266033463" w:history="1">
            <w:r w:rsidRPr="005F58A8">
              <w:rPr>
                <w:rStyle w:val="Hyperlink"/>
                <w:noProof/>
                <w:sz w:val="24"/>
                <w:szCs w:val="24"/>
              </w:rPr>
              <w:t>Anexo 6: Gestión de Riesgos</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_Toc266033463 \h </w:instrText>
            </w:r>
            <w:r w:rsidRPr="005F58A8">
              <w:rPr>
                <w:noProof/>
                <w:webHidden/>
                <w:sz w:val="24"/>
                <w:szCs w:val="24"/>
              </w:rPr>
            </w:r>
            <w:r w:rsidRPr="005F58A8">
              <w:rPr>
                <w:noProof/>
                <w:webHidden/>
                <w:sz w:val="24"/>
                <w:szCs w:val="24"/>
              </w:rPr>
              <w:fldChar w:fldCharType="separate"/>
            </w:r>
            <w:r w:rsidR="005F58A8">
              <w:rPr>
                <w:noProof/>
                <w:webHidden/>
                <w:sz w:val="24"/>
                <w:szCs w:val="24"/>
              </w:rPr>
              <w:t>292</w:t>
            </w:r>
            <w:r w:rsidRPr="005F58A8">
              <w:rPr>
                <w:noProof/>
                <w:webHidden/>
                <w:sz w:val="24"/>
                <w:szCs w:val="24"/>
              </w:rPr>
              <w:fldChar w:fldCharType="end"/>
            </w:r>
          </w:hyperlink>
        </w:p>
        <w:p w:rsidR="00747419" w:rsidRPr="005F58A8" w:rsidRDefault="00747419">
          <w:pPr>
            <w:pStyle w:val="TOC2"/>
            <w:tabs>
              <w:tab w:val="right" w:leader="dot" w:pos="8494"/>
            </w:tabs>
            <w:rPr>
              <w:rFonts w:asciiTheme="minorHAnsi" w:eastAsiaTheme="minorEastAsia" w:hAnsiTheme="minorHAnsi" w:cstheme="minorBidi"/>
              <w:noProof/>
              <w:sz w:val="24"/>
              <w:szCs w:val="24"/>
              <w:lang w:eastAsia="es-ES" w:bidi="ar-SA"/>
            </w:rPr>
          </w:pPr>
          <w:hyperlink w:anchor="_Toc266033464" w:history="1">
            <w:r w:rsidRPr="005F58A8">
              <w:rPr>
                <w:rStyle w:val="Hyperlink"/>
                <w:noProof/>
                <w:sz w:val="24"/>
                <w:szCs w:val="24"/>
              </w:rPr>
              <w:t>Anexo 7: Documentación Fe y Alegría</w:t>
            </w:r>
            <w:r w:rsidRPr="005F58A8">
              <w:rPr>
                <w:noProof/>
                <w:webHidden/>
                <w:sz w:val="24"/>
                <w:szCs w:val="24"/>
              </w:rPr>
              <w:tab/>
            </w:r>
            <w:r w:rsidRPr="005F58A8">
              <w:rPr>
                <w:noProof/>
                <w:webHidden/>
                <w:sz w:val="24"/>
                <w:szCs w:val="24"/>
              </w:rPr>
              <w:fldChar w:fldCharType="begin"/>
            </w:r>
            <w:r w:rsidRPr="005F58A8">
              <w:rPr>
                <w:noProof/>
                <w:webHidden/>
                <w:sz w:val="24"/>
                <w:szCs w:val="24"/>
              </w:rPr>
              <w:instrText xml:space="preserve"> PAGEREF _Toc266033464 \h </w:instrText>
            </w:r>
            <w:r w:rsidRPr="005F58A8">
              <w:rPr>
                <w:noProof/>
                <w:webHidden/>
                <w:sz w:val="24"/>
                <w:szCs w:val="24"/>
              </w:rPr>
            </w:r>
            <w:r w:rsidRPr="005F58A8">
              <w:rPr>
                <w:noProof/>
                <w:webHidden/>
                <w:sz w:val="24"/>
                <w:szCs w:val="24"/>
              </w:rPr>
              <w:fldChar w:fldCharType="separate"/>
            </w:r>
            <w:r w:rsidR="005F58A8">
              <w:rPr>
                <w:noProof/>
                <w:webHidden/>
                <w:sz w:val="24"/>
                <w:szCs w:val="24"/>
              </w:rPr>
              <w:t>293</w:t>
            </w:r>
            <w:r w:rsidRPr="005F58A8">
              <w:rPr>
                <w:noProof/>
                <w:webHidden/>
                <w:sz w:val="24"/>
                <w:szCs w:val="24"/>
              </w:rPr>
              <w:fldChar w:fldCharType="end"/>
            </w:r>
          </w:hyperlink>
        </w:p>
        <w:p w:rsidR="00572FE7" w:rsidRDefault="00934198" w:rsidP="00D2622A">
          <w:r w:rsidRPr="005F58A8">
            <w:rPr>
              <w:sz w:val="24"/>
              <w:szCs w:val="24"/>
            </w:rPr>
            <w:fldChar w:fldCharType="end"/>
          </w:r>
        </w:p>
      </w:sdtContent>
    </w:sdt>
    <w:p w:rsidR="00572FE7" w:rsidRDefault="00F02F0F">
      <w:r>
        <w:br w:type="page"/>
      </w:r>
    </w:p>
    <w:p w:rsidR="00572FE7" w:rsidRDefault="00572FE7" w:rsidP="00572FE7">
      <w:pPr>
        <w:spacing w:after="0" w:line="240" w:lineRule="auto"/>
      </w:pPr>
    </w:p>
    <w:p w:rsidR="00572FE7" w:rsidRDefault="00572FE7" w:rsidP="00572FE7">
      <w:pPr>
        <w:spacing w:after="0" w:line="240" w:lineRule="auto"/>
      </w:pPr>
    </w:p>
    <w:p w:rsidR="00572FE7" w:rsidRDefault="00572FE7" w:rsidP="00572FE7">
      <w:pPr>
        <w:spacing w:after="0" w:line="240" w:lineRule="auto"/>
      </w:pPr>
    </w:p>
    <w:p w:rsidR="00572FE7" w:rsidRDefault="00572FE7" w:rsidP="00572FE7">
      <w:pPr>
        <w:spacing w:after="0" w:line="240" w:lineRule="auto"/>
      </w:pPr>
    </w:p>
    <w:p w:rsidR="00572FE7" w:rsidRDefault="00572FE7" w:rsidP="00572FE7">
      <w:pPr>
        <w:spacing w:after="0" w:line="240" w:lineRule="auto"/>
      </w:pPr>
    </w:p>
    <w:p w:rsidR="00572FE7" w:rsidRDefault="00572FE7" w:rsidP="00572FE7">
      <w:pPr>
        <w:spacing w:after="0" w:line="240" w:lineRule="auto"/>
      </w:pPr>
    </w:p>
    <w:p w:rsidR="00572FE7" w:rsidRPr="00572FE7" w:rsidRDefault="00572FE7" w:rsidP="00572FE7">
      <w:pPr>
        <w:pStyle w:val="Heading1"/>
        <w:numPr>
          <w:ilvl w:val="0"/>
          <w:numId w:val="0"/>
        </w:numPr>
        <w:jc w:val="center"/>
        <w:rPr>
          <w:b/>
          <w:sz w:val="24"/>
          <w:szCs w:val="24"/>
          <w:u w:val="single"/>
        </w:rPr>
      </w:pPr>
      <w:bookmarkStart w:id="3" w:name="_Toc266033364"/>
      <w:r w:rsidRPr="00572FE7">
        <w:rPr>
          <w:b/>
          <w:sz w:val="24"/>
          <w:szCs w:val="24"/>
          <w:u w:val="single"/>
        </w:rPr>
        <w:t>ÍNDICE DE ILUSTRACIONES</w:t>
      </w:r>
      <w:bookmarkEnd w:id="3"/>
    </w:p>
    <w:p w:rsidR="00572FE7" w:rsidRDefault="00572FE7" w:rsidP="00572FE7">
      <w:pPr>
        <w:spacing w:after="0" w:line="240" w:lineRule="auto"/>
        <w:jc w:val="center"/>
        <w:rPr>
          <w:b/>
          <w:u w:val="single"/>
        </w:rPr>
      </w:pPr>
    </w:p>
    <w:p w:rsidR="00D2622A" w:rsidRPr="00D2622A" w:rsidRDefault="00934198"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r w:rsidRPr="00D2622A">
        <w:rPr>
          <w:sz w:val="24"/>
          <w:szCs w:val="24"/>
          <w:u w:val="single"/>
        </w:rPr>
        <w:fldChar w:fldCharType="begin"/>
      </w:r>
      <w:r w:rsidR="00572FE7" w:rsidRPr="00D2622A">
        <w:rPr>
          <w:sz w:val="24"/>
          <w:szCs w:val="24"/>
          <w:u w:val="single"/>
        </w:rPr>
        <w:instrText xml:space="preserve"> TOC \h \z \c "Ilustración" </w:instrText>
      </w:r>
      <w:r w:rsidRPr="00D2622A">
        <w:rPr>
          <w:sz w:val="24"/>
          <w:szCs w:val="24"/>
          <w:u w:val="single"/>
        </w:rPr>
        <w:fldChar w:fldCharType="separate"/>
      </w:r>
      <w:hyperlink w:anchor="_Toc266031529" w:history="1">
        <w:r w:rsidR="00D2622A" w:rsidRPr="00D2622A">
          <w:rPr>
            <w:rStyle w:val="Hyperlink"/>
            <w:noProof/>
            <w:sz w:val="24"/>
            <w:szCs w:val="24"/>
          </w:rPr>
          <w:t>Ilustración 1.- Organigrama Oficina Central Fe y Alegría</w:t>
        </w:r>
        <w:r w:rsidR="00D2622A" w:rsidRPr="00D2622A">
          <w:rPr>
            <w:noProof/>
            <w:webHidden/>
            <w:sz w:val="24"/>
            <w:szCs w:val="24"/>
          </w:rPr>
          <w:tab/>
        </w:r>
        <w:r w:rsidR="00D2622A" w:rsidRPr="00D2622A">
          <w:rPr>
            <w:noProof/>
            <w:webHidden/>
            <w:sz w:val="24"/>
            <w:szCs w:val="24"/>
          </w:rPr>
          <w:fldChar w:fldCharType="begin"/>
        </w:r>
        <w:r w:rsidR="00D2622A" w:rsidRPr="00D2622A">
          <w:rPr>
            <w:noProof/>
            <w:webHidden/>
            <w:sz w:val="24"/>
            <w:szCs w:val="24"/>
          </w:rPr>
          <w:instrText xml:space="preserve"> PAGEREF _Toc266031529 \h </w:instrText>
        </w:r>
        <w:r w:rsidR="00D2622A" w:rsidRPr="00D2622A">
          <w:rPr>
            <w:noProof/>
            <w:webHidden/>
            <w:sz w:val="24"/>
            <w:szCs w:val="24"/>
          </w:rPr>
        </w:r>
        <w:r w:rsidR="00D2622A" w:rsidRPr="00D2622A">
          <w:rPr>
            <w:noProof/>
            <w:webHidden/>
            <w:sz w:val="24"/>
            <w:szCs w:val="24"/>
          </w:rPr>
          <w:fldChar w:fldCharType="separate"/>
        </w:r>
        <w:r w:rsidR="005F58A8">
          <w:rPr>
            <w:noProof/>
            <w:webHidden/>
            <w:sz w:val="24"/>
            <w:szCs w:val="24"/>
          </w:rPr>
          <w:t>34</w:t>
        </w:r>
        <w:r w:rsidR="00D2622A"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30" w:history="1">
        <w:r w:rsidRPr="00D2622A">
          <w:rPr>
            <w:rStyle w:val="Hyperlink"/>
            <w:noProof/>
            <w:sz w:val="24"/>
            <w:szCs w:val="24"/>
          </w:rPr>
          <w:t>Ilustración 2.- Organigrama General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_Toc266031530 \h </w:instrText>
        </w:r>
        <w:r w:rsidRPr="00D2622A">
          <w:rPr>
            <w:noProof/>
            <w:webHidden/>
            <w:sz w:val="24"/>
            <w:szCs w:val="24"/>
          </w:rPr>
        </w:r>
        <w:r w:rsidRPr="00D2622A">
          <w:rPr>
            <w:noProof/>
            <w:webHidden/>
            <w:sz w:val="24"/>
            <w:szCs w:val="24"/>
          </w:rPr>
          <w:fldChar w:fldCharType="separate"/>
        </w:r>
        <w:r w:rsidR="005F58A8">
          <w:rPr>
            <w:noProof/>
            <w:webHidden/>
            <w:sz w:val="24"/>
            <w:szCs w:val="24"/>
          </w:rPr>
          <w:t>35</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31" w:history="1">
        <w:r w:rsidRPr="00D2622A">
          <w:rPr>
            <w:rStyle w:val="Hyperlink"/>
            <w:noProof/>
            <w:sz w:val="24"/>
            <w:szCs w:val="24"/>
          </w:rPr>
          <w:t>Ilustración 3.- Diagrama de Objetivos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_Toc266031531 \h </w:instrText>
        </w:r>
        <w:r w:rsidRPr="00D2622A">
          <w:rPr>
            <w:noProof/>
            <w:webHidden/>
            <w:sz w:val="24"/>
            <w:szCs w:val="24"/>
          </w:rPr>
        </w:r>
        <w:r w:rsidRPr="00D2622A">
          <w:rPr>
            <w:noProof/>
            <w:webHidden/>
            <w:sz w:val="24"/>
            <w:szCs w:val="24"/>
          </w:rPr>
          <w:fldChar w:fldCharType="separate"/>
        </w:r>
        <w:r w:rsidR="005F58A8">
          <w:rPr>
            <w:noProof/>
            <w:webHidden/>
            <w:sz w:val="24"/>
            <w:szCs w:val="24"/>
          </w:rPr>
          <w:t>37</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32" w:history="1">
        <w:r w:rsidRPr="00D2622A">
          <w:rPr>
            <w:rStyle w:val="Hyperlink"/>
            <w:noProof/>
            <w:sz w:val="24"/>
            <w:szCs w:val="24"/>
          </w:rPr>
          <w:t>Ilustración 4.- Mapa de Procesos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_Toc266031532 \h </w:instrText>
        </w:r>
        <w:r w:rsidRPr="00D2622A">
          <w:rPr>
            <w:noProof/>
            <w:webHidden/>
            <w:sz w:val="24"/>
            <w:szCs w:val="24"/>
          </w:rPr>
        </w:r>
        <w:r w:rsidRPr="00D2622A">
          <w:rPr>
            <w:noProof/>
            <w:webHidden/>
            <w:sz w:val="24"/>
            <w:szCs w:val="24"/>
          </w:rPr>
          <w:fldChar w:fldCharType="separate"/>
        </w:r>
        <w:r w:rsidR="005F58A8">
          <w:rPr>
            <w:noProof/>
            <w:webHidden/>
            <w:sz w:val="24"/>
            <w:szCs w:val="24"/>
          </w:rPr>
          <w:t>38</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33" w:history="1">
        <w:r w:rsidRPr="00D2622A">
          <w:rPr>
            <w:rStyle w:val="Hyperlink"/>
            <w:noProof/>
            <w:sz w:val="24"/>
            <w:szCs w:val="24"/>
          </w:rPr>
          <w:t>Ilustración 5.- Diagrama de proceso del macro proceso "Planificación"</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_Toc266031533 \h </w:instrText>
        </w:r>
        <w:r w:rsidRPr="00D2622A">
          <w:rPr>
            <w:noProof/>
            <w:webHidden/>
            <w:sz w:val="24"/>
            <w:szCs w:val="24"/>
          </w:rPr>
        </w:r>
        <w:r w:rsidRPr="00D2622A">
          <w:rPr>
            <w:noProof/>
            <w:webHidden/>
            <w:sz w:val="24"/>
            <w:szCs w:val="24"/>
          </w:rPr>
          <w:fldChar w:fldCharType="separate"/>
        </w:r>
        <w:r w:rsidR="005F58A8">
          <w:rPr>
            <w:noProof/>
            <w:webHidden/>
            <w:sz w:val="24"/>
            <w:szCs w:val="24"/>
          </w:rPr>
          <w:t>44</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34" w:history="1">
        <w:r w:rsidRPr="00D2622A">
          <w:rPr>
            <w:rStyle w:val="Hyperlink"/>
            <w:noProof/>
            <w:sz w:val="24"/>
            <w:szCs w:val="24"/>
          </w:rPr>
          <w:t>Ilustración 6.- Diagrama de Proceso "Elaboración del Plan Operativo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_Toc266031534 \h </w:instrText>
        </w:r>
        <w:r w:rsidRPr="00D2622A">
          <w:rPr>
            <w:noProof/>
            <w:webHidden/>
            <w:sz w:val="24"/>
            <w:szCs w:val="24"/>
          </w:rPr>
        </w:r>
        <w:r w:rsidRPr="00D2622A">
          <w:rPr>
            <w:noProof/>
            <w:webHidden/>
            <w:sz w:val="24"/>
            <w:szCs w:val="24"/>
          </w:rPr>
          <w:fldChar w:fldCharType="separate"/>
        </w:r>
        <w:r w:rsidR="005F58A8">
          <w:rPr>
            <w:noProof/>
            <w:webHidden/>
            <w:sz w:val="24"/>
            <w:szCs w:val="24"/>
          </w:rPr>
          <w:t>51</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35" w:history="1">
        <w:r w:rsidRPr="00D2622A">
          <w:rPr>
            <w:rStyle w:val="Hyperlink"/>
            <w:noProof/>
            <w:sz w:val="24"/>
            <w:szCs w:val="24"/>
          </w:rPr>
          <w:t>Ilustración 7 .- Diagrama de Proceso " Planificación del Departamento de Formación"</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_Toc266031535 \h </w:instrText>
        </w:r>
        <w:r w:rsidRPr="00D2622A">
          <w:rPr>
            <w:noProof/>
            <w:webHidden/>
            <w:sz w:val="24"/>
            <w:szCs w:val="24"/>
          </w:rPr>
        </w:r>
        <w:r w:rsidRPr="00D2622A">
          <w:rPr>
            <w:noProof/>
            <w:webHidden/>
            <w:sz w:val="24"/>
            <w:szCs w:val="24"/>
          </w:rPr>
          <w:fldChar w:fldCharType="separate"/>
        </w:r>
        <w:r w:rsidR="005F58A8">
          <w:rPr>
            <w:noProof/>
            <w:webHidden/>
            <w:sz w:val="24"/>
            <w:szCs w:val="24"/>
          </w:rPr>
          <w:t>56</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36" w:history="1">
        <w:r w:rsidRPr="00D2622A">
          <w:rPr>
            <w:rStyle w:val="Hyperlink"/>
            <w:noProof/>
            <w:sz w:val="24"/>
            <w:szCs w:val="24"/>
          </w:rPr>
          <w:t>Ilustración 8 .- Diagrama de Proceso "Planificación de Actividades de Educación Técnica”</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_Toc266031536 \h </w:instrText>
        </w:r>
        <w:r w:rsidRPr="00D2622A">
          <w:rPr>
            <w:noProof/>
            <w:webHidden/>
            <w:sz w:val="24"/>
            <w:szCs w:val="24"/>
          </w:rPr>
        </w:r>
        <w:r w:rsidRPr="00D2622A">
          <w:rPr>
            <w:noProof/>
            <w:webHidden/>
            <w:sz w:val="24"/>
            <w:szCs w:val="24"/>
          </w:rPr>
          <w:fldChar w:fldCharType="separate"/>
        </w:r>
        <w:r w:rsidR="005F58A8">
          <w:rPr>
            <w:noProof/>
            <w:webHidden/>
            <w:sz w:val="24"/>
            <w:szCs w:val="24"/>
          </w:rPr>
          <w:t>62</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37" w:history="1">
        <w:r w:rsidRPr="00D2622A">
          <w:rPr>
            <w:rStyle w:val="Hyperlink"/>
            <w:noProof/>
            <w:sz w:val="24"/>
            <w:szCs w:val="24"/>
          </w:rPr>
          <w:t>Ilustración 9 .-    Diagrama de Proceso "Planificación del Departamento de Proyectos"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_Toc266031537 \h </w:instrText>
        </w:r>
        <w:r w:rsidRPr="00D2622A">
          <w:rPr>
            <w:noProof/>
            <w:webHidden/>
            <w:sz w:val="24"/>
            <w:szCs w:val="24"/>
          </w:rPr>
        </w:r>
        <w:r w:rsidRPr="00D2622A">
          <w:rPr>
            <w:noProof/>
            <w:webHidden/>
            <w:sz w:val="24"/>
            <w:szCs w:val="24"/>
          </w:rPr>
          <w:fldChar w:fldCharType="separate"/>
        </w:r>
        <w:r w:rsidR="005F58A8">
          <w:rPr>
            <w:noProof/>
            <w:webHidden/>
            <w:sz w:val="24"/>
            <w:szCs w:val="24"/>
          </w:rPr>
          <w:t>68</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38" w:history="1">
        <w:r w:rsidRPr="00D2622A">
          <w:rPr>
            <w:rStyle w:val="Hyperlink"/>
            <w:noProof/>
            <w:sz w:val="24"/>
            <w:szCs w:val="24"/>
          </w:rPr>
          <w:t>Ilustración 10 .- Diagrama de Proceso "Planificación del Departamento de Donaciones e Imagen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_Toc266031538 \h </w:instrText>
        </w:r>
        <w:r w:rsidRPr="00D2622A">
          <w:rPr>
            <w:noProof/>
            <w:webHidden/>
            <w:sz w:val="24"/>
            <w:szCs w:val="24"/>
          </w:rPr>
        </w:r>
        <w:r w:rsidRPr="00D2622A">
          <w:rPr>
            <w:noProof/>
            <w:webHidden/>
            <w:sz w:val="24"/>
            <w:szCs w:val="24"/>
          </w:rPr>
          <w:fldChar w:fldCharType="separate"/>
        </w:r>
        <w:r w:rsidR="005F58A8">
          <w:rPr>
            <w:noProof/>
            <w:webHidden/>
            <w:sz w:val="24"/>
            <w:szCs w:val="24"/>
          </w:rPr>
          <w:t>74</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39" w:history="1">
        <w:r w:rsidRPr="00D2622A">
          <w:rPr>
            <w:rStyle w:val="Hyperlink"/>
            <w:noProof/>
            <w:sz w:val="24"/>
            <w:szCs w:val="24"/>
          </w:rPr>
          <w:t>Ilustración 11.- Diagrama de Proceso “Planificación de Pastoral y Educación en Valores”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_Toc266031539 \h </w:instrText>
        </w:r>
        <w:r w:rsidRPr="00D2622A">
          <w:rPr>
            <w:noProof/>
            <w:webHidden/>
            <w:sz w:val="24"/>
            <w:szCs w:val="24"/>
          </w:rPr>
        </w:r>
        <w:r w:rsidRPr="00D2622A">
          <w:rPr>
            <w:noProof/>
            <w:webHidden/>
            <w:sz w:val="24"/>
            <w:szCs w:val="24"/>
          </w:rPr>
          <w:fldChar w:fldCharType="separate"/>
        </w:r>
        <w:r w:rsidR="005F58A8">
          <w:rPr>
            <w:noProof/>
            <w:webHidden/>
            <w:sz w:val="24"/>
            <w:szCs w:val="24"/>
          </w:rPr>
          <w:t>80</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40" w:history="1">
        <w:r w:rsidRPr="00D2622A">
          <w:rPr>
            <w:rStyle w:val="Hyperlink"/>
            <w:noProof/>
            <w:sz w:val="24"/>
            <w:szCs w:val="24"/>
          </w:rPr>
          <w:t>Ilustración 12.- Diagrama de proceso del macro proceso " Gestión de Imagen Institucional y Donaciones”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_Toc266031540 \h </w:instrText>
        </w:r>
        <w:r w:rsidRPr="00D2622A">
          <w:rPr>
            <w:noProof/>
            <w:webHidden/>
            <w:sz w:val="24"/>
            <w:szCs w:val="24"/>
          </w:rPr>
        </w:r>
        <w:r w:rsidRPr="00D2622A">
          <w:rPr>
            <w:noProof/>
            <w:webHidden/>
            <w:sz w:val="24"/>
            <w:szCs w:val="24"/>
          </w:rPr>
          <w:fldChar w:fldCharType="separate"/>
        </w:r>
        <w:r w:rsidR="005F58A8">
          <w:rPr>
            <w:noProof/>
            <w:webHidden/>
            <w:sz w:val="24"/>
            <w:szCs w:val="24"/>
          </w:rPr>
          <w:t>85</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41" w:history="1">
        <w:r w:rsidRPr="00D2622A">
          <w:rPr>
            <w:rStyle w:val="Hyperlink"/>
            <w:noProof/>
            <w:sz w:val="24"/>
            <w:szCs w:val="24"/>
          </w:rPr>
          <w:t>Ilustración 13 .-  Diagrama de Proceso " Elaboración de campaña publicitaria del Departamento de Donaciones e Imagen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_Toc266031541 \h </w:instrText>
        </w:r>
        <w:r w:rsidRPr="00D2622A">
          <w:rPr>
            <w:noProof/>
            <w:webHidden/>
            <w:sz w:val="24"/>
            <w:szCs w:val="24"/>
          </w:rPr>
        </w:r>
        <w:r w:rsidRPr="00D2622A">
          <w:rPr>
            <w:noProof/>
            <w:webHidden/>
            <w:sz w:val="24"/>
            <w:szCs w:val="24"/>
          </w:rPr>
          <w:fldChar w:fldCharType="separate"/>
        </w:r>
        <w:r w:rsidR="005F58A8">
          <w:rPr>
            <w:noProof/>
            <w:webHidden/>
            <w:sz w:val="24"/>
            <w:szCs w:val="24"/>
          </w:rPr>
          <w:t>90</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42" w:history="1">
        <w:r w:rsidRPr="00D2622A">
          <w:rPr>
            <w:rStyle w:val="Hyperlink"/>
            <w:noProof/>
            <w:sz w:val="24"/>
            <w:szCs w:val="24"/>
          </w:rPr>
          <w:t>Ilustración 14 .-  Diagrama de Proceso “Elaboración de campaña periodística del Departamento de Donaciones e Imagen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_Toc266031542 \h </w:instrText>
        </w:r>
        <w:r w:rsidRPr="00D2622A">
          <w:rPr>
            <w:noProof/>
            <w:webHidden/>
            <w:sz w:val="24"/>
            <w:szCs w:val="24"/>
          </w:rPr>
        </w:r>
        <w:r w:rsidRPr="00D2622A">
          <w:rPr>
            <w:noProof/>
            <w:webHidden/>
            <w:sz w:val="24"/>
            <w:szCs w:val="24"/>
          </w:rPr>
          <w:fldChar w:fldCharType="separate"/>
        </w:r>
        <w:r w:rsidR="005F58A8">
          <w:rPr>
            <w:noProof/>
            <w:webHidden/>
            <w:sz w:val="24"/>
            <w:szCs w:val="24"/>
          </w:rPr>
          <w:t>95</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43" w:history="1">
        <w:r w:rsidRPr="00D2622A">
          <w:rPr>
            <w:rStyle w:val="Hyperlink"/>
            <w:noProof/>
            <w:sz w:val="24"/>
            <w:szCs w:val="24"/>
          </w:rPr>
          <w:t>Ilustración 15 .-  Diagrama de Proceso "Elaboración de nota periodística del Departamento de Donaciones e Imagen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_Toc266031543 \h </w:instrText>
        </w:r>
        <w:r w:rsidRPr="00D2622A">
          <w:rPr>
            <w:noProof/>
            <w:webHidden/>
            <w:sz w:val="24"/>
            <w:szCs w:val="24"/>
          </w:rPr>
        </w:r>
        <w:r w:rsidRPr="00D2622A">
          <w:rPr>
            <w:noProof/>
            <w:webHidden/>
            <w:sz w:val="24"/>
            <w:szCs w:val="24"/>
          </w:rPr>
          <w:fldChar w:fldCharType="separate"/>
        </w:r>
        <w:r w:rsidR="005F58A8">
          <w:rPr>
            <w:noProof/>
            <w:webHidden/>
            <w:sz w:val="24"/>
            <w:szCs w:val="24"/>
          </w:rPr>
          <w:t>99</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44" w:history="1">
        <w:r w:rsidRPr="00D2622A">
          <w:rPr>
            <w:rStyle w:val="Hyperlink"/>
            <w:noProof/>
            <w:sz w:val="24"/>
            <w:szCs w:val="24"/>
          </w:rPr>
          <w:t>Ilustración 16 .-  Diagrama de Proceso "Elaboración de comunicación interna del Departamento de Donaciones e Imagen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_Toc266031544 \h </w:instrText>
        </w:r>
        <w:r w:rsidRPr="00D2622A">
          <w:rPr>
            <w:noProof/>
            <w:webHidden/>
            <w:sz w:val="24"/>
            <w:szCs w:val="24"/>
          </w:rPr>
        </w:r>
        <w:r w:rsidRPr="00D2622A">
          <w:rPr>
            <w:noProof/>
            <w:webHidden/>
            <w:sz w:val="24"/>
            <w:szCs w:val="24"/>
          </w:rPr>
          <w:fldChar w:fldCharType="separate"/>
        </w:r>
        <w:r w:rsidR="005F58A8">
          <w:rPr>
            <w:noProof/>
            <w:webHidden/>
            <w:sz w:val="24"/>
            <w:szCs w:val="24"/>
          </w:rPr>
          <w:t>103</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45" w:history="1">
        <w:r w:rsidRPr="00D2622A">
          <w:rPr>
            <w:rStyle w:val="Hyperlink"/>
            <w:noProof/>
            <w:sz w:val="24"/>
            <w:szCs w:val="24"/>
          </w:rPr>
          <w:t>Ilustración 17 .-  Diagrama de Proceso "Canalización de Donaciones del Departamento de Donaciones e Imagen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_Toc266031545 \h </w:instrText>
        </w:r>
        <w:r w:rsidRPr="00D2622A">
          <w:rPr>
            <w:noProof/>
            <w:webHidden/>
            <w:sz w:val="24"/>
            <w:szCs w:val="24"/>
          </w:rPr>
        </w:r>
        <w:r w:rsidRPr="00D2622A">
          <w:rPr>
            <w:noProof/>
            <w:webHidden/>
            <w:sz w:val="24"/>
            <w:szCs w:val="24"/>
          </w:rPr>
          <w:fldChar w:fldCharType="separate"/>
        </w:r>
        <w:r w:rsidR="005F58A8">
          <w:rPr>
            <w:noProof/>
            <w:webHidden/>
            <w:sz w:val="24"/>
            <w:szCs w:val="24"/>
          </w:rPr>
          <w:t>107</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46" w:history="1">
        <w:r w:rsidRPr="00D2622A">
          <w:rPr>
            <w:rStyle w:val="Hyperlink"/>
            <w:noProof/>
            <w:sz w:val="24"/>
            <w:szCs w:val="24"/>
          </w:rPr>
          <w:t>Ilustración 18.- Diagrama de proceso del macro proceso "Gestión de Proyectos”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_Toc266031546 \h </w:instrText>
        </w:r>
        <w:r w:rsidRPr="00D2622A">
          <w:rPr>
            <w:noProof/>
            <w:webHidden/>
            <w:sz w:val="24"/>
            <w:szCs w:val="24"/>
          </w:rPr>
        </w:r>
        <w:r w:rsidRPr="00D2622A">
          <w:rPr>
            <w:noProof/>
            <w:webHidden/>
            <w:sz w:val="24"/>
            <w:szCs w:val="24"/>
          </w:rPr>
          <w:fldChar w:fldCharType="separate"/>
        </w:r>
        <w:r w:rsidR="005F58A8">
          <w:rPr>
            <w:noProof/>
            <w:webHidden/>
            <w:sz w:val="24"/>
            <w:szCs w:val="24"/>
          </w:rPr>
          <w:t>110</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47" w:history="1">
        <w:r w:rsidRPr="00D2622A">
          <w:rPr>
            <w:rStyle w:val="Hyperlink"/>
            <w:noProof/>
            <w:sz w:val="24"/>
            <w:szCs w:val="24"/>
          </w:rPr>
          <w:t>Ilustración 19.-   Diagrama de Proceso "Participación en concurso del Departamento de Proyectos"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_Toc266031547 \h </w:instrText>
        </w:r>
        <w:r w:rsidRPr="00D2622A">
          <w:rPr>
            <w:noProof/>
            <w:webHidden/>
            <w:sz w:val="24"/>
            <w:szCs w:val="24"/>
          </w:rPr>
        </w:r>
        <w:r w:rsidRPr="00D2622A">
          <w:rPr>
            <w:noProof/>
            <w:webHidden/>
            <w:sz w:val="24"/>
            <w:szCs w:val="24"/>
          </w:rPr>
          <w:fldChar w:fldCharType="separate"/>
        </w:r>
        <w:r w:rsidR="005F58A8">
          <w:rPr>
            <w:noProof/>
            <w:webHidden/>
            <w:sz w:val="24"/>
            <w:szCs w:val="24"/>
          </w:rPr>
          <w:t>113</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48" w:history="1">
        <w:r w:rsidRPr="00D2622A">
          <w:rPr>
            <w:rStyle w:val="Hyperlink"/>
            <w:noProof/>
            <w:sz w:val="24"/>
            <w:szCs w:val="24"/>
          </w:rPr>
          <w:t>Ilustración 20.- Diagrama de Proceso “Ejecución de Proyectos del Departamento de Proyectos”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_Toc266031548 \h </w:instrText>
        </w:r>
        <w:r w:rsidRPr="00D2622A">
          <w:rPr>
            <w:noProof/>
            <w:webHidden/>
            <w:sz w:val="24"/>
            <w:szCs w:val="24"/>
          </w:rPr>
        </w:r>
        <w:r w:rsidRPr="00D2622A">
          <w:rPr>
            <w:noProof/>
            <w:webHidden/>
            <w:sz w:val="24"/>
            <w:szCs w:val="24"/>
          </w:rPr>
          <w:fldChar w:fldCharType="separate"/>
        </w:r>
        <w:r w:rsidR="005F58A8">
          <w:rPr>
            <w:noProof/>
            <w:webHidden/>
            <w:sz w:val="24"/>
            <w:szCs w:val="24"/>
          </w:rPr>
          <w:t>117</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49" w:history="1">
        <w:r w:rsidRPr="00D2622A">
          <w:rPr>
            <w:rStyle w:val="Hyperlink"/>
            <w:noProof/>
            <w:sz w:val="24"/>
            <w:szCs w:val="24"/>
          </w:rPr>
          <w:t>Ilustración 21.-Diagrama de Proceso “Evaluar Proyecto del Departamento de Proyectos”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_Toc266031549 \h </w:instrText>
        </w:r>
        <w:r w:rsidRPr="00D2622A">
          <w:rPr>
            <w:noProof/>
            <w:webHidden/>
            <w:sz w:val="24"/>
            <w:szCs w:val="24"/>
          </w:rPr>
        </w:r>
        <w:r w:rsidRPr="00D2622A">
          <w:rPr>
            <w:noProof/>
            <w:webHidden/>
            <w:sz w:val="24"/>
            <w:szCs w:val="24"/>
          </w:rPr>
          <w:fldChar w:fldCharType="separate"/>
        </w:r>
        <w:r w:rsidR="005F58A8">
          <w:rPr>
            <w:noProof/>
            <w:webHidden/>
            <w:sz w:val="24"/>
            <w:szCs w:val="24"/>
          </w:rPr>
          <w:t>122</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50" w:history="1">
        <w:r w:rsidRPr="00D2622A">
          <w:rPr>
            <w:rStyle w:val="Hyperlink"/>
            <w:noProof/>
            <w:sz w:val="24"/>
            <w:szCs w:val="24"/>
          </w:rPr>
          <w:t>Ilustración 22.-   Diagrama de Proceso "Auditoria del Departamento de Proyectos"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_Toc266031550 \h </w:instrText>
        </w:r>
        <w:r w:rsidRPr="00D2622A">
          <w:rPr>
            <w:noProof/>
            <w:webHidden/>
            <w:sz w:val="24"/>
            <w:szCs w:val="24"/>
          </w:rPr>
        </w:r>
        <w:r w:rsidRPr="00D2622A">
          <w:rPr>
            <w:noProof/>
            <w:webHidden/>
            <w:sz w:val="24"/>
            <w:szCs w:val="24"/>
          </w:rPr>
          <w:fldChar w:fldCharType="separate"/>
        </w:r>
        <w:r w:rsidR="005F58A8">
          <w:rPr>
            <w:noProof/>
            <w:webHidden/>
            <w:sz w:val="24"/>
            <w:szCs w:val="24"/>
          </w:rPr>
          <w:t>125</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51" w:history="1">
        <w:r w:rsidRPr="00D2622A">
          <w:rPr>
            <w:rStyle w:val="Hyperlink"/>
            <w:noProof/>
            <w:sz w:val="24"/>
            <w:szCs w:val="24"/>
          </w:rPr>
          <w:t>Ilustración 23.- Diagrama de proceso del macro proceso “Gestión de Aseguramiento de la Calidad Educativa”</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_Toc266031551 \h </w:instrText>
        </w:r>
        <w:r w:rsidRPr="00D2622A">
          <w:rPr>
            <w:noProof/>
            <w:webHidden/>
            <w:sz w:val="24"/>
            <w:szCs w:val="24"/>
          </w:rPr>
        </w:r>
        <w:r w:rsidRPr="00D2622A">
          <w:rPr>
            <w:noProof/>
            <w:webHidden/>
            <w:sz w:val="24"/>
            <w:szCs w:val="24"/>
          </w:rPr>
          <w:fldChar w:fldCharType="separate"/>
        </w:r>
        <w:r w:rsidR="005F58A8">
          <w:rPr>
            <w:noProof/>
            <w:webHidden/>
            <w:sz w:val="24"/>
            <w:szCs w:val="24"/>
          </w:rPr>
          <w:t>128</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52" w:history="1">
        <w:r w:rsidRPr="00D2622A">
          <w:rPr>
            <w:rStyle w:val="Hyperlink"/>
            <w:noProof/>
            <w:sz w:val="24"/>
            <w:szCs w:val="24"/>
          </w:rPr>
          <w:t>Ilustración 24 .- Diagrama de Proceso "Capacitaciones del Departamento de Formación"</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_Toc266031552 \h </w:instrText>
        </w:r>
        <w:r w:rsidRPr="00D2622A">
          <w:rPr>
            <w:noProof/>
            <w:webHidden/>
            <w:sz w:val="24"/>
            <w:szCs w:val="24"/>
          </w:rPr>
        </w:r>
        <w:r w:rsidRPr="00D2622A">
          <w:rPr>
            <w:noProof/>
            <w:webHidden/>
            <w:sz w:val="24"/>
            <w:szCs w:val="24"/>
          </w:rPr>
          <w:fldChar w:fldCharType="separate"/>
        </w:r>
        <w:r w:rsidR="005F58A8">
          <w:rPr>
            <w:noProof/>
            <w:webHidden/>
            <w:sz w:val="24"/>
            <w:szCs w:val="24"/>
          </w:rPr>
          <w:t>137</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53" w:history="1">
        <w:r w:rsidRPr="00D2622A">
          <w:rPr>
            <w:rStyle w:val="Hyperlink"/>
            <w:noProof/>
            <w:sz w:val="24"/>
            <w:szCs w:val="24"/>
          </w:rPr>
          <w:t>Ilustración 25 .-  Diagrama de Proceso "Acompañamiento de Educación Técnica”</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_Toc266031553 \h </w:instrText>
        </w:r>
        <w:r w:rsidRPr="00D2622A">
          <w:rPr>
            <w:noProof/>
            <w:webHidden/>
            <w:sz w:val="24"/>
            <w:szCs w:val="24"/>
          </w:rPr>
        </w:r>
        <w:r w:rsidRPr="00D2622A">
          <w:rPr>
            <w:noProof/>
            <w:webHidden/>
            <w:sz w:val="24"/>
            <w:szCs w:val="24"/>
          </w:rPr>
          <w:fldChar w:fldCharType="separate"/>
        </w:r>
        <w:r w:rsidR="005F58A8">
          <w:rPr>
            <w:noProof/>
            <w:webHidden/>
            <w:sz w:val="24"/>
            <w:szCs w:val="24"/>
          </w:rPr>
          <w:t>141</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54" w:history="1">
        <w:r w:rsidRPr="00D2622A">
          <w:rPr>
            <w:rStyle w:val="Hyperlink"/>
            <w:noProof/>
            <w:sz w:val="24"/>
            <w:szCs w:val="24"/>
          </w:rPr>
          <w:t>Ilustración 26 .-   Diagrama de Proceso "Capacitaciones de Educación Técnica”</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_Toc266031554 \h </w:instrText>
        </w:r>
        <w:r w:rsidRPr="00D2622A">
          <w:rPr>
            <w:noProof/>
            <w:webHidden/>
            <w:sz w:val="24"/>
            <w:szCs w:val="24"/>
          </w:rPr>
        </w:r>
        <w:r w:rsidRPr="00D2622A">
          <w:rPr>
            <w:noProof/>
            <w:webHidden/>
            <w:sz w:val="24"/>
            <w:szCs w:val="24"/>
          </w:rPr>
          <w:fldChar w:fldCharType="separate"/>
        </w:r>
        <w:r w:rsidR="005F58A8">
          <w:rPr>
            <w:noProof/>
            <w:webHidden/>
            <w:sz w:val="24"/>
            <w:szCs w:val="24"/>
          </w:rPr>
          <w:t>145</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55" w:history="1">
        <w:r w:rsidRPr="00D2622A">
          <w:rPr>
            <w:rStyle w:val="Hyperlink"/>
            <w:noProof/>
            <w:sz w:val="24"/>
            <w:szCs w:val="24"/>
          </w:rPr>
          <w:t>Ilustración 27 .-   Diagrama de Proceso " Actualización de currículas de Educación Técnica”</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_Toc266031555 \h </w:instrText>
        </w:r>
        <w:r w:rsidRPr="00D2622A">
          <w:rPr>
            <w:noProof/>
            <w:webHidden/>
            <w:sz w:val="24"/>
            <w:szCs w:val="24"/>
          </w:rPr>
        </w:r>
        <w:r w:rsidRPr="00D2622A">
          <w:rPr>
            <w:noProof/>
            <w:webHidden/>
            <w:sz w:val="24"/>
            <w:szCs w:val="24"/>
          </w:rPr>
          <w:fldChar w:fldCharType="separate"/>
        </w:r>
        <w:r w:rsidR="005F58A8">
          <w:rPr>
            <w:noProof/>
            <w:webHidden/>
            <w:sz w:val="24"/>
            <w:szCs w:val="24"/>
          </w:rPr>
          <w:t>148</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56" w:history="1">
        <w:r w:rsidRPr="00D2622A">
          <w:rPr>
            <w:rStyle w:val="Hyperlink"/>
            <w:noProof/>
            <w:sz w:val="24"/>
            <w:szCs w:val="24"/>
          </w:rPr>
          <w:t>Ilustración 28.- Diagrama de proceso del macro proceso “Gestión de Orientación Pastoral”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_Toc266031556 \h </w:instrText>
        </w:r>
        <w:r w:rsidRPr="00D2622A">
          <w:rPr>
            <w:noProof/>
            <w:webHidden/>
            <w:sz w:val="24"/>
            <w:szCs w:val="24"/>
          </w:rPr>
        </w:r>
        <w:r w:rsidRPr="00D2622A">
          <w:rPr>
            <w:noProof/>
            <w:webHidden/>
            <w:sz w:val="24"/>
            <w:szCs w:val="24"/>
          </w:rPr>
          <w:fldChar w:fldCharType="separate"/>
        </w:r>
        <w:r w:rsidR="005F58A8">
          <w:rPr>
            <w:noProof/>
            <w:webHidden/>
            <w:sz w:val="24"/>
            <w:szCs w:val="24"/>
          </w:rPr>
          <w:t>151</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57" w:history="1">
        <w:r w:rsidRPr="00D2622A">
          <w:rPr>
            <w:rStyle w:val="Hyperlink"/>
            <w:noProof/>
            <w:sz w:val="24"/>
            <w:szCs w:val="24"/>
          </w:rPr>
          <w:t>Ilustración 29.- Diagrama de Proceso “Acompañamiento de Pastoral y Educación en Valores”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_Toc266031557 \h </w:instrText>
        </w:r>
        <w:r w:rsidRPr="00D2622A">
          <w:rPr>
            <w:noProof/>
            <w:webHidden/>
            <w:sz w:val="24"/>
            <w:szCs w:val="24"/>
          </w:rPr>
        </w:r>
        <w:r w:rsidRPr="00D2622A">
          <w:rPr>
            <w:noProof/>
            <w:webHidden/>
            <w:sz w:val="24"/>
            <w:szCs w:val="24"/>
          </w:rPr>
          <w:fldChar w:fldCharType="separate"/>
        </w:r>
        <w:r w:rsidR="005F58A8">
          <w:rPr>
            <w:noProof/>
            <w:webHidden/>
            <w:sz w:val="24"/>
            <w:szCs w:val="24"/>
          </w:rPr>
          <w:t>154</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58" w:history="1">
        <w:r w:rsidRPr="00D2622A">
          <w:rPr>
            <w:rStyle w:val="Hyperlink"/>
            <w:noProof/>
            <w:sz w:val="24"/>
            <w:szCs w:val="24"/>
          </w:rPr>
          <w:t>Ilustración 30.- Diagrama de Proceso “Ejecución de Talleres de Pastoral y Educación en Valores”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_Toc266031558 \h </w:instrText>
        </w:r>
        <w:r w:rsidRPr="00D2622A">
          <w:rPr>
            <w:noProof/>
            <w:webHidden/>
            <w:sz w:val="24"/>
            <w:szCs w:val="24"/>
          </w:rPr>
        </w:r>
        <w:r w:rsidRPr="00D2622A">
          <w:rPr>
            <w:noProof/>
            <w:webHidden/>
            <w:sz w:val="24"/>
            <w:szCs w:val="24"/>
          </w:rPr>
          <w:fldChar w:fldCharType="separate"/>
        </w:r>
        <w:r w:rsidR="005F58A8">
          <w:rPr>
            <w:noProof/>
            <w:webHidden/>
            <w:sz w:val="24"/>
            <w:szCs w:val="24"/>
          </w:rPr>
          <w:t>157</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59" w:history="1">
        <w:r w:rsidRPr="00D2622A">
          <w:rPr>
            <w:rStyle w:val="Hyperlink"/>
            <w:noProof/>
            <w:sz w:val="24"/>
            <w:szCs w:val="24"/>
          </w:rPr>
          <w:t>Ilustración 31.- Diagrama de Proceso “Ejecución de retiros de Pastoral y Educación en Valores”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_Toc266031559 \h </w:instrText>
        </w:r>
        <w:r w:rsidRPr="00D2622A">
          <w:rPr>
            <w:noProof/>
            <w:webHidden/>
            <w:sz w:val="24"/>
            <w:szCs w:val="24"/>
          </w:rPr>
        </w:r>
        <w:r w:rsidRPr="00D2622A">
          <w:rPr>
            <w:noProof/>
            <w:webHidden/>
            <w:sz w:val="24"/>
            <w:szCs w:val="24"/>
          </w:rPr>
          <w:fldChar w:fldCharType="separate"/>
        </w:r>
        <w:r w:rsidR="005F58A8">
          <w:rPr>
            <w:noProof/>
            <w:webHidden/>
            <w:sz w:val="24"/>
            <w:szCs w:val="24"/>
          </w:rPr>
          <w:t>161</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60" w:history="1">
        <w:r w:rsidRPr="00D2622A">
          <w:rPr>
            <w:rStyle w:val="Hyperlink"/>
            <w:noProof/>
            <w:sz w:val="24"/>
            <w:szCs w:val="24"/>
          </w:rPr>
          <w:t>Ilustración 32.- Diagrama del macro proceso “Contabilidad y Presupuestos”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_Toc266031560 \h </w:instrText>
        </w:r>
        <w:r w:rsidRPr="00D2622A">
          <w:rPr>
            <w:noProof/>
            <w:webHidden/>
            <w:sz w:val="24"/>
            <w:szCs w:val="24"/>
          </w:rPr>
        </w:r>
        <w:r w:rsidRPr="00D2622A">
          <w:rPr>
            <w:noProof/>
            <w:webHidden/>
            <w:sz w:val="24"/>
            <w:szCs w:val="24"/>
          </w:rPr>
          <w:fldChar w:fldCharType="separate"/>
        </w:r>
        <w:r w:rsidR="005F58A8">
          <w:rPr>
            <w:noProof/>
            <w:webHidden/>
            <w:sz w:val="24"/>
            <w:szCs w:val="24"/>
          </w:rPr>
          <w:t>164</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61" w:history="1">
        <w:r w:rsidRPr="00D2622A">
          <w:rPr>
            <w:rStyle w:val="Hyperlink"/>
            <w:noProof/>
            <w:sz w:val="24"/>
            <w:szCs w:val="24"/>
          </w:rPr>
          <w:t>Ilustración 33.- Diagrama de Proceso “Planificación del Presupuesto Institucional Anual”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_Toc266031561 \h </w:instrText>
        </w:r>
        <w:r w:rsidRPr="00D2622A">
          <w:rPr>
            <w:noProof/>
            <w:webHidden/>
            <w:sz w:val="24"/>
            <w:szCs w:val="24"/>
          </w:rPr>
        </w:r>
        <w:r w:rsidRPr="00D2622A">
          <w:rPr>
            <w:noProof/>
            <w:webHidden/>
            <w:sz w:val="24"/>
            <w:szCs w:val="24"/>
          </w:rPr>
          <w:fldChar w:fldCharType="separate"/>
        </w:r>
        <w:r w:rsidR="005F58A8">
          <w:rPr>
            <w:noProof/>
            <w:webHidden/>
            <w:sz w:val="24"/>
            <w:szCs w:val="24"/>
          </w:rPr>
          <w:t>168</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62" w:history="1">
        <w:r w:rsidRPr="00D2622A">
          <w:rPr>
            <w:rStyle w:val="Hyperlink"/>
            <w:noProof/>
            <w:sz w:val="24"/>
            <w:szCs w:val="24"/>
          </w:rPr>
          <w:t>Ilustración 34.- Diagrama de Proceso “Seguimiento Presupuestal”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_Toc266031562 \h </w:instrText>
        </w:r>
        <w:r w:rsidRPr="00D2622A">
          <w:rPr>
            <w:noProof/>
            <w:webHidden/>
            <w:sz w:val="24"/>
            <w:szCs w:val="24"/>
          </w:rPr>
        </w:r>
        <w:r w:rsidRPr="00D2622A">
          <w:rPr>
            <w:noProof/>
            <w:webHidden/>
            <w:sz w:val="24"/>
            <w:szCs w:val="24"/>
          </w:rPr>
          <w:fldChar w:fldCharType="separate"/>
        </w:r>
        <w:r w:rsidR="005F58A8">
          <w:rPr>
            <w:noProof/>
            <w:webHidden/>
            <w:sz w:val="24"/>
            <w:szCs w:val="24"/>
          </w:rPr>
          <w:t>173</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63" w:history="1">
        <w:r w:rsidRPr="00D2622A">
          <w:rPr>
            <w:rStyle w:val="Hyperlink"/>
            <w:noProof/>
            <w:sz w:val="24"/>
            <w:szCs w:val="24"/>
          </w:rPr>
          <w:t>Ilustración 35.- Diagrama del macro proceso “Gestión de Abastecimiento”</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_Toc266031563 \h </w:instrText>
        </w:r>
        <w:r w:rsidRPr="00D2622A">
          <w:rPr>
            <w:noProof/>
            <w:webHidden/>
            <w:sz w:val="24"/>
            <w:szCs w:val="24"/>
          </w:rPr>
        </w:r>
        <w:r w:rsidRPr="00D2622A">
          <w:rPr>
            <w:noProof/>
            <w:webHidden/>
            <w:sz w:val="24"/>
            <w:szCs w:val="24"/>
          </w:rPr>
          <w:fldChar w:fldCharType="separate"/>
        </w:r>
        <w:r w:rsidR="005F58A8">
          <w:rPr>
            <w:noProof/>
            <w:webHidden/>
            <w:sz w:val="24"/>
            <w:szCs w:val="24"/>
          </w:rPr>
          <w:t>176</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64" w:history="1">
        <w:r w:rsidRPr="00D2622A">
          <w:rPr>
            <w:rStyle w:val="Hyperlink"/>
            <w:noProof/>
            <w:sz w:val="24"/>
            <w:szCs w:val="24"/>
          </w:rPr>
          <w:t>Ilustración 36 .-  Diagrama de Proceso "Inventariado de Talleres de Educación Técnica”</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_Toc266031564 \h </w:instrText>
        </w:r>
        <w:r w:rsidRPr="00D2622A">
          <w:rPr>
            <w:noProof/>
            <w:webHidden/>
            <w:sz w:val="24"/>
            <w:szCs w:val="24"/>
          </w:rPr>
        </w:r>
        <w:r w:rsidRPr="00D2622A">
          <w:rPr>
            <w:noProof/>
            <w:webHidden/>
            <w:sz w:val="24"/>
            <w:szCs w:val="24"/>
          </w:rPr>
          <w:fldChar w:fldCharType="separate"/>
        </w:r>
        <w:r w:rsidR="005F58A8">
          <w:rPr>
            <w:noProof/>
            <w:webHidden/>
            <w:sz w:val="24"/>
            <w:szCs w:val="24"/>
          </w:rPr>
          <w:t>181</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65" w:history="1">
        <w:r w:rsidRPr="00D2622A">
          <w:rPr>
            <w:rStyle w:val="Hyperlink"/>
            <w:noProof/>
            <w:sz w:val="24"/>
            <w:szCs w:val="24"/>
          </w:rPr>
          <w:t>Ilustración 37.- Diagrama del macro proceso “Gestión de Obras Civiles”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_Toc266031565 \h </w:instrText>
        </w:r>
        <w:r w:rsidRPr="00D2622A">
          <w:rPr>
            <w:noProof/>
            <w:webHidden/>
            <w:sz w:val="24"/>
            <w:szCs w:val="24"/>
          </w:rPr>
        </w:r>
        <w:r w:rsidRPr="00D2622A">
          <w:rPr>
            <w:noProof/>
            <w:webHidden/>
            <w:sz w:val="24"/>
            <w:szCs w:val="24"/>
          </w:rPr>
          <w:fldChar w:fldCharType="separate"/>
        </w:r>
        <w:r w:rsidR="005F58A8">
          <w:rPr>
            <w:noProof/>
            <w:webHidden/>
            <w:sz w:val="24"/>
            <w:szCs w:val="24"/>
          </w:rPr>
          <w:t>183</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66" w:history="1">
        <w:r w:rsidRPr="00D2622A">
          <w:rPr>
            <w:rStyle w:val="Hyperlink"/>
            <w:noProof/>
            <w:sz w:val="24"/>
            <w:szCs w:val="24"/>
          </w:rPr>
          <w:t>Ilustración 38.- Diagrama de Arquitectura de Procesos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_Toc266031566 \h </w:instrText>
        </w:r>
        <w:r w:rsidRPr="00D2622A">
          <w:rPr>
            <w:noProof/>
            <w:webHidden/>
            <w:sz w:val="24"/>
            <w:szCs w:val="24"/>
          </w:rPr>
        </w:r>
        <w:r w:rsidRPr="00D2622A">
          <w:rPr>
            <w:noProof/>
            <w:webHidden/>
            <w:sz w:val="24"/>
            <w:szCs w:val="24"/>
          </w:rPr>
          <w:fldChar w:fldCharType="separate"/>
        </w:r>
        <w:r w:rsidR="005F58A8">
          <w:rPr>
            <w:noProof/>
            <w:webHidden/>
            <w:sz w:val="24"/>
            <w:szCs w:val="24"/>
          </w:rPr>
          <w:t>186</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67" w:history="1">
        <w:r w:rsidRPr="00D2622A">
          <w:rPr>
            <w:rStyle w:val="Hyperlink"/>
            <w:noProof/>
            <w:sz w:val="24"/>
            <w:szCs w:val="24"/>
          </w:rPr>
          <w:t>Ilustración 39.- Diagrama de Stakeholders Empresariales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_Toc266031567 \h </w:instrText>
        </w:r>
        <w:r w:rsidRPr="00D2622A">
          <w:rPr>
            <w:noProof/>
            <w:webHidden/>
            <w:sz w:val="24"/>
            <w:szCs w:val="24"/>
          </w:rPr>
        </w:r>
        <w:r w:rsidRPr="00D2622A">
          <w:rPr>
            <w:noProof/>
            <w:webHidden/>
            <w:sz w:val="24"/>
            <w:szCs w:val="24"/>
          </w:rPr>
          <w:fldChar w:fldCharType="separate"/>
        </w:r>
        <w:r w:rsidR="005F58A8">
          <w:rPr>
            <w:noProof/>
            <w:webHidden/>
            <w:sz w:val="24"/>
            <w:szCs w:val="24"/>
          </w:rPr>
          <w:t>200</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68" w:history="1">
        <w:r w:rsidRPr="00D2622A">
          <w:rPr>
            <w:rStyle w:val="Hyperlink"/>
            <w:noProof/>
            <w:sz w:val="24"/>
            <w:szCs w:val="24"/>
          </w:rPr>
          <w:t>Ilustración 40.- Modelo de Dominio</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_Toc266031568 \h </w:instrText>
        </w:r>
        <w:r w:rsidRPr="00D2622A">
          <w:rPr>
            <w:noProof/>
            <w:webHidden/>
            <w:sz w:val="24"/>
            <w:szCs w:val="24"/>
          </w:rPr>
        </w:r>
        <w:r w:rsidRPr="00D2622A">
          <w:rPr>
            <w:noProof/>
            <w:webHidden/>
            <w:sz w:val="24"/>
            <w:szCs w:val="24"/>
          </w:rPr>
          <w:fldChar w:fldCharType="separate"/>
        </w:r>
        <w:r w:rsidR="005F58A8">
          <w:rPr>
            <w:noProof/>
            <w:webHidden/>
            <w:sz w:val="24"/>
            <w:szCs w:val="24"/>
          </w:rPr>
          <w:t>207</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69" w:history="1">
        <w:r w:rsidRPr="00D2622A">
          <w:rPr>
            <w:rStyle w:val="Hyperlink"/>
            <w:noProof/>
            <w:sz w:val="24"/>
            <w:szCs w:val="24"/>
          </w:rPr>
          <w:t>Ilustración 41.- Diagrama de reglas de negocio</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_Toc266031569 \h </w:instrText>
        </w:r>
        <w:r w:rsidRPr="00D2622A">
          <w:rPr>
            <w:noProof/>
            <w:webHidden/>
            <w:sz w:val="24"/>
            <w:szCs w:val="24"/>
          </w:rPr>
        </w:r>
        <w:r w:rsidRPr="00D2622A">
          <w:rPr>
            <w:noProof/>
            <w:webHidden/>
            <w:sz w:val="24"/>
            <w:szCs w:val="24"/>
          </w:rPr>
          <w:fldChar w:fldCharType="separate"/>
        </w:r>
        <w:r w:rsidR="005F58A8">
          <w:rPr>
            <w:noProof/>
            <w:webHidden/>
            <w:sz w:val="24"/>
            <w:szCs w:val="24"/>
          </w:rPr>
          <w:t>221</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70" w:history="1">
        <w:r w:rsidRPr="00D2622A">
          <w:rPr>
            <w:rStyle w:val="Hyperlink"/>
            <w:noProof/>
            <w:sz w:val="24"/>
            <w:szCs w:val="24"/>
          </w:rPr>
          <w:t>Ilustración 42.- Primer piso de la Casa del Maestro</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_Toc266031570 \h </w:instrText>
        </w:r>
        <w:r w:rsidRPr="00D2622A">
          <w:rPr>
            <w:noProof/>
            <w:webHidden/>
            <w:sz w:val="24"/>
            <w:szCs w:val="24"/>
          </w:rPr>
        </w:r>
        <w:r w:rsidRPr="00D2622A">
          <w:rPr>
            <w:noProof/>
            <w:webHidden/>
            <w:sz w:val="24"/>
            <w:szCs w:val="24"/>
          </w:rPr>
          <w:fldChar w:fldCharType="separate"/>
        </w:r>
        <w:r w:rsidR="005F58A8">
          <w:rPr>
            <w:noProof/>
            <w:webHidden/>
            <w:sz w:val="24"/>
            <w:szCs w:val="24"/>
          </w:rPr>
          <w:t>228</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71" w:history="1">
        <w:r w:rsidRPr="00D2622A">
          <w:rPr>
            <w:rStyle w:val="Hyperlink"/>
            <w:rFonts w:eastAsia="Calibri" w:cs="Times New Roman"/>
            <w:bCs/>
            <w:noProof/>
            <w:sz w:val="24"/>
            <w:szCs w:val="24"/>
            <w:lang w:val="es-PE" w:eastAsia="es-ES"/>
          </w:rPr>
          <w:t>Ilustración 43.- Segundo piso de la Casa del Maestro</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_Toc266031571 \h </w:instrText>
        </w:r>
        <w:r w:rsidRPr="00D2622A">
          <w:rPr>
            <w:noProof/>
            <w:webHidden/>
            <w:sz w:val="24"/>
            <w:szCs w:val="24"/>
          </w:rPr>
        </w:r>
        <w:r w:rsidRPr="00D2622A">
          <w:rPr>
            <w:noProof/>
            <w:webHidden/>
            <w:sz w:val="24"/>
            <w:szCs w:val="24"/>
          </w:rPr>
          <w:fldChar w:fldCharType="separate"/>
        </w:r>
        <w:r w:rsidR="005F58A8">
          <w:rPr>
            <w:noProof/>
            <w:webHidden/>
            <w:sz w:val="24"/>
            <w:szCs w:val="24"/>
          </w:rPr>
          <w:t>229</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72" w:history="1">
        <w:r w:rsidRPr="00D2622A">
          <w:rPr>
            <w:rStyle w:val="Hyperlink"/>
            <w:noProof/>
            <w:sz w:val="24"/>
            <w:szCs w:val="24"/>
          </w:rPr>
          <w:t>Ilustración 44.- Primer piso de la Oficina Central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_Toc266031572 \h </w:instrText>
        </w:r>
        <w:r w:rsidRPr="00D2622A">
          <w:rPr>
            <w:noProof/>
            <w:webHidden/>
            <w:sz w:val="24"/>
            <w:szCs w:val="24"/>
          </w:rPr>
        </w:r>
        <w:r w:rsidRPr="00D2622A">
          <w:rPr>
            <w:noProof/>
            <w:webHidden/>
            <w:sz w:val="24"/>
            <w:szCs w:val="24"/>
          </w:rPr>
          <w:fldChar w:fldCharType="separate"/>
        </w:r>
        <w:r w:rsidR="005F58A8">
          <w:rPr>
            <w:noProof/>
            <w:webHidden/>
            <w:sz w:val="24"/>
            <w:szCs w:val="24"/>
          </w:rPr>
          <w:t>230</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73" w:history="1">
        <w:r w:rsidRPr="00D2622A">
          <w:rPr>
            <w:rStyle w:val="Hyperlink"/>
            <w:noProof/>
            <w:sz w:val="24"/>
            <w:szCs w:val="24"/>
          </w:rPr>
          <w:t>Ilustración 45.- Segundo piso de la Oficina Central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_Toc266031573 \h </w:instrText>
        </w:r>
        <w:r w:rsidRPr="00D2622A">
          <w:rPr>
            <w:noProof/>
            <w:webHidden/>
            <w:sz w:val="24"/>
            <w:szCs w:val="24"/>
          </w:rPr>
        </w:r>
        <w:r w:rsidRPr="00D2622A">
          <w:rPr>
            <w:noProof/>
            <w:webHidden/>
            <w:sz w:val="24"/>
            <w:szCs w:val="24"/>
          </w:rPr>
          <w:fldChar w:fldCharType="separate"/>
        </w:r>
        <w:r w:rsidR="005F58A8">
          <w:rPr>
            <w:noProof/>
            <w:webHidden/>
            <w:sz w:val="24"/>
            <w:szCs w:val="24"/>
          </w:rPr>
          <w:t>231</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74" w:history="1">
        <w:r w:rsidRPr="00D2622A">
          <w:rPr>
            <w:rStyle w:val="Hyperlink"/>
            <w:noProof/>
            <w:sz w:val="24"/>
            <w:szCs w:val="24"/>
          </w:rPr>
          <w:t>Ilustración 46.- Descomposición Funcional en el Diagrama de Proceso “Seguimiento Presupuestal”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_Toc266031574 \h </w:instrText>
        </w:r>
        <w:r w:rsidRPr="00D2622A">
          <w:rPr>
            <w:noProof/>
            <w:webHidden/>
            <w:sz w:val="24"/>
            <w:szCs w:val="24"/>
          </w:rPr>
        </w:r>
        <w:r w:rsidRPr="00D2622A">
          <w:rPr>
            <w:noProof/>
            <w:webHidden/>
            <w:sz w:val="24"/>
            <w:szCs w:val="24"/>
          </w:rPr>
          <w:fldChar w:fldCharType="separate"/>
        </w:r>
        <w:r w:rsidR="005F58A8">
          <w:rPr>
            <w:noProof/>
            <w:webHidden/>
            <w:sz w:val="24"/>
            <w:szCs w:val="24"/>
          </w:rPr>
          <w:t>240</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75" w:history="1">
        <w:r w:rsidRPr="00D2622A">
          <w:rPr>
            <w:rStyle w:val="Hyperlink"/>
            <w:noProof/>
            <w:sz w:val="24"/>
            <w:szCs w:val="24"/>
          </w:rPr>
          <w:t>Ilustración 47.- Descomposición funcional en el Diagrama de Proceso "Elaboración del Plan Operativo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_Toc266031575 \h </w:instrText>
        </w:r>
        <w:r w:rsidRPr="00D2622A">
          <w:rPr>
            <w:noProof/>
            <w:webHidden/>
            <w:sz w:val="24"/>
            <w:szCs w:val="24"/>
          </w:rPr>
        </w:r>
        <w:r w:rsidRPr="00D2622A">
          <w:rPr>
            <w:noProof/>
            <w:webHidden/>
            <w:sz w:val="24"/>
            <w:szCs w:val="24"/>
          </w:rPr>
          <w:fldChar w:fldCharType="separate"/>
        </w:r>
        <w:r w:rsidR="005F58A8">
          <w:rPr>
            <w:noProof/>
            <w:webHidden/>
            <w:sz w:val="24"/>
            <w:szCs w:val="24"/>
          </w:rPr>
          <w:t>241</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76" w:history="1">
        <w:r w:rsidRPr="00D2622A">
          <w:rPr>
            <w:rStyle w:val="Hyperlink"/>
            <w:noProof/>
            <w:sz w:val="24"/>
            <w:szCs w:val="24"/>
          </w:rPr>
          <w:t>Ilustración 48.- Descomposición Funcional en el Diagrama de Proceso “Planificación del Presupuesto Institucional Anual”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_Toc266031576 \h </w:instrText>
        </w:r>
        <w:r w:rsidRPr="00D2622A">
          <w:rPr>
            <w:noProof/>
            <w:webHidden/>
            <w:sz w:val="24"/>
            <w:szCs w:val="24"/>
          </w:rPr>
        </w:r>
        <w:r w:rsidRPr="00D2622A">
          <w:rPr>
            <w:noProof/>
            <w:webHidden/>
            <w:sz w:val="24"/>
            <w:szCs w:val="24"/>
          </w:rPr>
          <w:fldChar w:fldCharType="separate"/>
        </w:r>
        <w:r w:rsidR="005F58A8">
          <w:rPr>
            <w:noProof/>
            <w:webHidden/>
            <w:sz w:val="24"/>
            <w:szCs w:val="24"/>
          </w:rPr>
          <w:t>242</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77" w:history="1">
        <w:r w:rsidRPr="00D2622A">
          <w:rPr>
            <w:rStyle w:val="Hyperlink"/>
            <w:noProof/>
            <w:sz w:val="24"/>
            <w:szCs w:val="24"/>
          </w:rPr>
          <w:t>Ilustración 49.- Descomposición funcional en el Diagrama de Proceso "Planificación del Departamento de Proyectos"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_Toc266031577 \h </w:instrText>
        </w:r>
        <w:r w:rsidRPr="00D2622A">
          <w:rPr>
            <w:noProof/>
            <w:webHidden/>
            <w:sz w:val="24"/>
            <w:szCs w:val="24"/>
          </w:rPr>
        </w:r>
        <w:r w:rsidRPr="00D2622A">
          <w:rPr>
            <w:noProof/>
            <w:webHidden/>
            <w:sz w:val="24"/>
            <w:szCs w:val="24"/>
          </w:rPr>
          <w:fldChar w:fldCharType="separate"/>
        </w:r>
        <w:r w:rsidR="005F58A8">
          <w:rPr>
            <w:noProof/>
            <w:webHidden/>
            <w:sz w:val="24"/>
            <w:szCs w:val="24"/>
          </w:rPr>
          <w:t>243</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78" w:history="1">
        <w:r w:rsidRPr="00D2622A">
          <w:rPr>
            <w:rStyle w:val="Hyperlink"/>
            <w:noProof/>
            <w:sz w:val="24"/>
            <w:szCs w:val="24"/>
          </w:rPr>
          <w:t>Ilustración 50.-   Descomposición funcional en el Diagrama de Proceso "Participación en concurso del Departamento de Proyectos"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_Toc266031578 \h </w:instrText>
        </w:r>
        <w:r w:rsidRPr="00D2622A">
          <w:rPr>
            <w:noProof/>
            <w:webHidden/>
            <w:sz w:val="24"/>
            <w:szCs w:val="24"/>
          </w:rPr>
        </w:r>
        <w:r w:rsidRPr="00D2622A">
          <w:rPr>
            <w:noProof/>
            <w:webHidden/>
            <w:sz w:val="24"/>
            <w:szCs w:val="24"/>
          </w:rPr>
          <w:fldChar w:fldCharType="separate"/>
        </w:r>
        <w:r w:rsidR="005F58A8">
          <w:rPr>
            <w:noProof/>
            <w:webHidden/>
            <w:sz w:val="24"/>
            <w:szCs w:val="24"/>
          </w:rPr>
          <w:t>244</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79" w:history="1">
        <w:r w:rsidRPr="00D2622A">
          <w:rPr>
            <w:rStyle w:val="Hyperlink"/>
            <w:rFonts w:cstheme="minorHAnsi"/>
            <w:noProof/>
            <w:sz w:val="24"/>
            <w:szCs w:val="24"/>
          </w:rPr>
          <w:t>Ilustración 51.- Descomposición funcional en el Diagrama de Proceso “Ejecución de Proyectos del Departamento de Proyectos”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_Toc266031579 \h </w:instrText>
        </w:r>
        <w:r w:rsidRPr="00D2622A">
          <w:rPr>
            <w:noProof/>
            <w:webHidden/>
            <w:sz w:val="24"/>
            <w:szCs w:val="24"/>
          </w:rPr>
        </w:r>
        <w:r w:rsidRPr="00D2622A">
          <w:rPr>
            <w:noProof/>
            <w:webHidden/>
            <w:sz w:val="24"/>
            <w:szCs w:val="24"/>
          </w:rPr>
          <w:fldChar w:fldCharType="separate"/>
        </w:r>
        <w:r w:rsidR="005F58A8">
          <w:rPr>
            <w:noProof/>
            <w:webHidden/>
            <w:sz w:val="24"/>
            <w:szCs w:val="24"/>
          </w:rPr>
          <w:t>245</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80" w:history="1">
        <w:r w:rsidRPr="00D2622A">
          <w:rPr>
            <w:rStyle w:val="Hyperlink"/>
            <w:rFonts w:cstheme="minorHAnsi"/>
            <w:noProof/>
            <w:sz w:val="24"/>
            <w:szCs w:val="24"/>
          </w:rPr>
          <w:t>Ilustración 52.- Descomposición funcional en el Diagrama de Proceso “Evaluar Proyecto”</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_Toc266031580 \h </w:instrText>
        </w:r>
        <w:r w:rsidRPr="00D2622A">
          <w:rPr>
            <w:noProof/>
            <w:webHidden/>
            <w:sz w:val="24"/>
            <w:szCs w:val="24"/>
          </w:rPr>
        </w:r>
        <w:r w:rsidRPr="00D2622A">
          <w:rPr>
            <w:noProof/>
            <w:webHidden/>
            <w:sz w:val="24"/>
            <w:szCs w:val="24"/>
          </w:rPr>
          <w:fldChar w:fldCharType="separate"/>
        </w:r>
        <w:r w:rsidR="005F58A8">
          <w:rPr>
            <w:noProof/>
            <w:webHidden/>
            <w:sz w:val="24"/>
            <w:szCs w:val="24"/>
          </w:rPr>
          <w:t>246</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81" w:history="1">
        <w:r w:rsidRPr="00D2622A">
          <w:rPr>
            <w:rStyle w:val="Hyperlink"/>
            <w:noProof/>
            <w:sz w:val="24"/>
            <w:szCs w:val="24"/>
          </w:rPr>
          <w:t>Ilustración 53.- Descomposición funcional en el Diagrama de Proceso "Auditoria del Departamento de Proyectos"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_Toc266031581 \h </w:instrText>
        </w:r>
        <w:r w:rsidRPr="00D2622A">
          <w:rPr>
            <w:noProof/>
            <w:webHidden/>
            <w:sz w:val="24"/>
            <w:szCs w:val="24"/>
          </w:rPr>
        </w:r>
        <w:r w:rsidRPr="00D2622A">
          <w:rPr>
            <w:noProof/>
            <w:webHidden/>
            <w:sz w:val="24"/>
            <w:szCs w:val="24"/>
          </w:rPr>
          <w:fldChar w:fldCharType="separate"/>
        </w:r>
        <w:r w:rsidR="005F58A8">
          <w:rPr>
            <w:noProof/>
            <w:webHidden/>
            <w:sz w:val="24"/>
            <w:szCs w:val="24"/>
          </w:rPr>
          <w:t>247</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82" w:history="1">
        <w:r w:rsidRPr="00D2622A">
          <w:rPr>
            <w:rStyle w:val="Hyperlink"/>
            <w:noProof/>
            <w:sz w:val="24"/>
            <w:szCs w:val="24"/>
          </w:rPr>
          <w:t>Ilustración 54.- Descomposición funcional del Diagrama de Proceso "Acompañamiento del Departamento de Formación"</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_Toc266031582 \h </w:instrText>
        </w:r>
        <w:r w:rsidRPr="00D2622A">
          <w:rPr>
            <w:noProof/>
            <w:webHidden/>
            <w:sz w:val="24"/>
            <w:szCs w:val="24"/>
          </w:rPr>
        </w:r>
        <w:r w:rsidRPr="00D2622A">
          <w:rPr>
            <w:noProof/>
            <w:webHidden/>
            <w:sz w:val="24"/>
            <w:szCs w:val="24"/>
          </w:rPr>
          <w:fldChar w:fldCharType="separate"/>
        </w:r>
        <w:r w:rsidR="005F58A8">
          <w:rPr>
            <w:noProof/>
            <w:webHidden/>
            <w:sz w:val="24"/>
            <w:szCs w:val="24"/>
          </w:rPr>
          <w:t>248</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83" w:history="1">
        <w:r w:rsidRPr="00D2622A">
          <w:rPr>
            <w:rStyle w:val="Hyperlink"/>
            <w:noProof/>
            <w:sz w:val="24"/>
            <w:szCs w:val="24"/>
          </w:rPr>
          <w:t>Ilustración 55.- Descomposición funcional del Diagrama de Proceso "Capacitaciones del Departamento de Formación"</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_Toc266031583 \h </w:instrText>
        </w:r>
        <w:r w:rsidRPr="00D2622A">
          <w:rPr>
            <w:noProof/>
            <w:webHidden/>
            <w:sz w:val="24"/>
            <w:szCs w:val="24"/>
          </w:rPr>
        </w:r>
        <w:r w:rsidRPr="00D2622A">
          <w:rPr>
            <w:noProof/>
            <w:webHidden/>
            <w:sz w:val="24"/>
            <w:szCs w:val="24"/>
          </w:rPr>
          <w:fldChar w:fldCharType="separate"/>
        </w:r>
        <w:r w:rsidR="005F58A8">
          <w:rPr>
            <w:noProof/>
            <w:webHidden/>
            <w:sz w:val="24"/>
            <w:szCs w:val="24"/>
          </w:rPr>
          <w:t>249</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84" w:history="1">
        <w:r w:rsidRPr="00D2622A">
          <w:rPr>
            <w:rStyle w:val="Hyperlink"/>
            <w:noProof/>
            <w:sz w:val="24"/>
            <w:szCs w:val="24"/>
          </w:rPr>
          <w:t>Ilustración 56.- Descomposición funcional del Diagrama de Proceso " Planificación del Departamento de Formación"</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_Toc266031584 \h </w:instrText>
        </w:r>
        <w:r w:rsidRPr="00D2622A">
          <w:rPr>
            <w:noProof/>
            <w:webHidden/>
            <w:sz w:val="24"/>
            <w:szCs w:val="24"/>
          </w:rPr>
        </w:r>
        <w:r w:rsidRPr="00D2622A">
          <w:rPr>
            <w:noProof/>
            <w:webHidden/>
            <w:sz w:val="24"/>
            <w:szCs w:val="24"/>
          </w:rPr>
          <w:fldChar w:fldCharType="separate"/>
        </w:r>
        <w:r w:rsidR="005F58A8">
          <w:rPr>
            <w:noProof/>
            <w:webHidden/>
            <w:sz w:val="24"/>
            <w:szCs w:val="24"/>
          </w:rPr>
          <w:t>250</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85" w:history="1">
        <w:r w:rsidRPr="00D2622A">
          <w:rPr>
            <w:rStyle w:val="Hyperlink"/>
            <w:noProof/>
            <w:sz w:val="24"/>
            <w:szCs w:val="24"/>
          </w:rPr>
          <w:t>Ilustración 57.- Descomposición Funcional del Diagrama de Proceso "Planificación del Departamento de Donaciones e Imagen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_Toc266031585 \h </w:instrText>
        </w:r>
        <w:r w:rsidRPr="00D2622A">
          <w:rPr>
            <w:noProof/>
            <w:webHidden/>
            <w:sz w:val="24"/>
            <w:szCs w:val="24"/>
          </w:rPr>
        </w:r>
        <w:r w:rsidRPr="00D2622A">
          <w:rPr>
            <w:noProof/>
            <w:webHidden/>
            <w:sz w:val="24"/>
            <w:szCs w:val="24"/>
          </w:rPr>
          <w:fldChar w:fldCharType="separate"/>
        </w:r>
        <w:r w:rsidR="005F58A8">
          <w:rPr>
            <w:noProof/>
            <w:webHidden/>
            <w:sz w:val="24"/>
            <w:szCs w:val="24"/>
          </w:rPr>
          <w:t>251</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86" w:history="1">
        <w:r w:rsidRPr="00D2622A">
          <w:rPr>
            <w:rStyle w:val="Hyperlink"/>
            <w:noProof/>
            <w:sz w:val="24"/>
            <w:szCs w:val="24"/>
          </w:rPr>
          <w:t>Ilustración 58.- Descomposición funcional del Diagrama de Proceso "Canalización de Donaciones del Departamento de Donaciones e Imagen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_Toc266031586 \h </w:instrText>
        </w:r>
        <w:r w:rsidRPr="00D2622A">
          <w:rPr>
            <w:noProof/>
            <w:webHidden/>
            <w:sz w:val="24"/>
            <w:szCs w:val="24"/>
          </w:rPr>
        </w:r>
        <w:r w:rsidRPr="00D2622A">
          <w:rPr>
            <w:noProof/>
            <w:webHidden/>
            <w:sz w:val="24"/>
            <w:szCs w:val="24"/>
          </w:rPr>
          <w:fldChar w:fldCharType="separate"/>
        </w:r>
        <w:r w:rsidR="005F58A8">
          <w:rPr>
            <w:noProof/>
            <w:webHidden/>
            <w:sz w:val="24"/>
            <w:szCs w:val="24"/>
          </w:rPr>
          <w:t>252</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87" w:history="1">
        <w:r w:rsidRPr="00D2622A">
          <w:rPr>
            <w:rStyle w:val="Hyperlink"/>
            <w:noProof/>
            <w:sz w:val="24"/>
            <w:szCs w:val="24"/>
          </w:rPr>
          <w:t>Ilustración 59.- Descomposición funcional del Diagrama de Proceso " Elaboración de campaña publicitaria del Departamento de Donaciones e Imagen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_Toc266031587 \h </w:instrText>
        </w:r>
        <w:r w:rsidRPr="00D2622A">
          <w:rPr>
            <w:noProof/>
            <w:webHidden/>
            <w:sz w:val="24"/>
            <w:szCs w:val="24"/>
          </w:rPr>
        </w:r>
        <w:r w:rsidRPr="00D2622A">
          <w:rPr>
            <w:noProof/>
            <w:webHidden/>
            <w:sz w:val="24"/>
            <w:szCs w:val="24"/>
          </w:rPr>
          <w:fldChar w:fldCharType="separate"/>
        </w:r>
        <w:r w:rsidR="005F58A8">
          <w:rPr>
            <w:noProof/>
            <w:webHidden/>
            <w:sz w:val="24"/>
            <w:szCs w:val="24"/>
          </w:rPr>
          <w:t>253</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88" w:history="1">
        <w:r w:rsidRPr="00D2622A">
          <w:rPr>
            <w:rStyle w:val="Hyperlink"/>
            <w:noProof/>
            <w:sz w:val="24"/>
            <w:szCs w:val="24"/>
          </w:rPr>
          <w:t>Ilustración 60.- Descomposición funcional del  Diagrama de Proceso “Elaboración de campaña periodística del Departamento de Donaciones e Imagen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_Toc266031588 \h </w:instrText>
        </w:r>
        <w:r w:rsidRPr="00D2622A">
          <w:rPr>
            <w:noProof/>
            <w:webHidden/>
            <w:sz w:val="24"/>
            <w:szCs w:val="24"/>
          </w:rPr>
        </w:r>
        <w:r w:rsidRPr="00D2622A">
          <w:rPr>
            <w:noProof/>
            <w:webHidden/>
            <w:sz w:val="24"/>
            <w:szCs w:val="24"/>
          </w:rPr>
          <w:fldChar w:fldCharType="separate"/>
        </w:r>
        <w:r w:rsidR="005F58A8">
          <w:rPr>
            <w:noProof/>
            <w:webHidden/>
            <w:sz w:val="24"/>
            <w:szCs w:val="24"/>
          </w:rPr>
          <w:t>254</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89" w:history="1">
        <w:r w:rsidRPr="00D2622A">
          <w:rPr>
            <w:rStyle w:val="Hyperlink"/>
            <w:noProof/>
            <w:sz w:val="24"/>
            <w:szCs w:val="24"/>
          </w:rPr>
          <w:t>Ilustración 61.- Descomposición funcional del Diagrama de Proceso "Elaboración de comunicación interna del Departamento de Donaciones e Imagen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_Toc266031589 \h </w:instrText>
        </w:r>
        <w:r w:rsidRPr="00D2622A">
          <w:rPr>
            <w:noProof/>
            <w:webHidden/>
            <w:sz w:val="24"/>
            <w:szCs w:val="24"/>
          </w:rPr>
        </w:r>
        <w:r w:rsidRPr="00D2622A">
          <w:rPr>
            <w:noProof/>
            <w:webHidden/>
            <w:sz w:val="24"/>
            <w:szCs w:val="24"/>
          </w:rPr>
          <w:fldChar w:fldCharType="separate"/>
        </w:r>
        <w:r w:rsidR="005F58A8">
          <w:rPr>
            <w:noProof/>
            <w:webHidden/>
            <w:sz w:val="24"/>
            <w:szCs w:val="24"/>
          </w:rPr>
          <w:t>255</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90" w:history="1">
        <w:r w:rsidRPr="00D2622A">
          <w:rPr>
            <w:rStyle w:val="Hyperlink"/>
            <w:noProof/>
            <w:sz w:val="24"/>
            <w:szCs w:val="24"/>
          </w:rPr>
          <w:t>Ilustración 62.- Descomposición funcional del Diagrama de Proceso "Elaboración de nota periodística del Departamento de Donaciones e Imagen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_Toc266031590 \h </w:instrText>
        </w:r>
        <w:r w:rsidRPr="00D2622A">
          <w:rPr>
            <w:noProof/>
            <w:webHidden/>
            <w:sz w:val="24"/>
            <w:szCs w:val="24"/>
          </w:rPr>
        </w:r>
        <w:r w:rsidRPr="00D2622A">
          <w:rPr>
            <w:noProof/>
            <w:webHidden/>
            <w:sz w:val="24"/>
            <w:szCs w:val="24"/>
          </w:rPr>
          <w:fldChar w:fldCharType="separate"/>
        </w:r>
        <w:r w:rsidR="005F58A8">
          <w:rPr>
            <w:noProof/>
            <w:webHidden/>
            <w:sz w:val="24"/>
            <w:szCs w:val="24"/>
          </w:rPr>
          <w:t>256</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91" w:history="1">
        <w:r w:rsidRPr="00D2622A">
          <w:rPr>
            <w:rStyle w:val="Hyperlink"/>
            <w:noProof/>
            <w:sz w:val="24"/>
            <w:szCs w:val="24"/>
          </w:rPr>
          <w:t>Ilustración 63.- Descomposición funcional del Diagrama de Proceso "Planificación de Actividades de Educación Técnica”</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_Toc266031591 \h </w:instrText>
        </w:r>
        <w:r w:rsidRPr="00D2622A">
          <w:rPr>
            <w:noProof/>
            <w:webHidden/>
            <w:sz w:val="24"/>
            <w:szCs w:val="24"/>
          </w:rPr>
        </w:r>
        <w:r w:rsidRPr="00D2622A">
          <w:rPr>
            <w:noProof/>
            <w:webHidden/>
            <w:sz w:val="24"/>
            <w:szCs w:val="24"/>
          </w:rPr>
          <w:fldChar w:fldCharType="separate"/>
        </w:r>
        <w:r w:rsidR="005F58A8">
          <w:rPr>
            <w:noProof/>
            <w:webHidden/>
            <w:sz w:val="24"/>
            <w:szCs w:val="24"/>
          </w:rPr>
          <w:t>257</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92" w:history="1">
        <w:r w:rsidRPr="00D2622A">
          <w:rPr>
            <w:rStyle w:val="Hyperlink"/>
            <w:noProof/>
            <w:sz w:val="24"/>
            <w:szCs w:val="24"/>
          </w:rPr>
          <w:t>Ilustración 64.- Descomposición funcional del Diagrama de Proceso "Inventariado de Talleres de Educación Técnica”</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_Toc266031592 \h </w:instrText>
        </w:r>
        <w:r w:rsidRPr="00D2622A">
          <w:rPr>
            <w:noProof/>
            <w:webHidden/>
            <w:sz w:val="24"/>
            <w:szCs w:val="24"/>
          </w:rPr>
        </w:r>
        <w:r w:rsidRPr="00D2622A">
          <w:rPr>
            <w:noProof/>
            <w:webHidden/>
            <w:sz w:val="24"/>
            <w:szCs w:val="24"/>
          </w:rPr>
          <w:fldChar w:fldCharType="separate"/>
        </w:r>
        <w:r w:rsidR="005F58A8">
          <w:rPr>
            <w:noProof/>
            <w:webHidden/>
            <w:sz w:val="24"/>
            <w:szCs w:val="24"/>
          </w:rPr>
          <w:t>258</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93" w:history="1">
        <w:r w:rsidRPr="00D2622A">
          <w:rPr>
            <w:rStyle w:val="Hyperlink"/>
            <w:rFonts w:cstheme="minorHAnsi"/>
            <w:noProof/>
            <w:sz w:val="24"/>
            <w:szCs w:val="24"/>
          </w:rPr>
          <w:t>Ilustración 65.- Descomposición funcional del Diagrama de Proceso "Acompañamiento de Educación Técnica”</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_Toc266031593 \h </w:instrText>
        </w:r>
        <w:r w:rsidRPr="00D2622A">
          <w:rPr>
            <w:noProof/>
            <w:webHidden/>
            <w:sz w:val="24"/>
            <w:szCs w:val="24"/>
          </w:rPr>
        </w:r>
        <w:r w:rsidRPr="00D2622A">
          <w:rPr>
            <w:noProof/>
            <w:webHidden/>
            <w:sz w:val="24"/>
            <w:szCs w:val="24"/>
          </w:rPr>
          <w:fldChar w:fldCharType="separate"/>
        </w:r>
        <w:r w:rsidR="005F58A8">
          <w:rPr>
            <w:noProof/>
            <w:webHidden/>
            <w:sz w:val="24"/>
            <w:szCs w:val="24"/>
          </w:rPr>
          <w:t>259</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94" w:history="1">
        <w:r w:rsidRPr="00D2622A">
          <w:rPr>
            <w:rStyle w:val="Hyperlink"/>
            <w:noProof/>
            <w:sz w:val="24"/>
            <w:szCs w:val="24"/>
          </w:rPr>
          <w:t>Ilustración 66.- Descomposición funcional del Diagrama de Proceso "Capacitaciones de Educación Técnica”</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_Toc266031594 \h </w:instrText>
        </w:r>
        <w:r w:rsidRPr="00D2622A">
          <w:rPr>
            <w:noProof/>
            <w:webHidden/>
            <w:sz w:val="24"/>
            <w:szCs w:val="24"/>
          </w:rPr>
        </w:r>
        <w:r w:rsidRPr="00D2622A">
          <w:rPr>
            <w:noProof/>
            <w:webHidden/>
            <w:sz w:val="24"/>
            <w:szCs w:val="24"/>
          </w:rPr>
          <w:fldChar w:fldCharType="separate"/>
        </w:r>
        <w:r w:rsidR="005F58A8">
          <w:rPr>
            <w:noProof/>
            <w:webHidden/>
            <w:sz w:val="24"/>
            <w:szCs w:val="24"/>
          </w:rPr>
          <w:t>260</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95" w:history="1">
        <w:r w:rsidRPr="00D2622A">
          <w:rPr>
            <w:rStyle w:val="Hyperlink"/>
            <w:noProof/>
            <w:sz w:val="24"/>
            <w:szCs w:val="24"/>
          </w:rPr>
          <w:t>Ilustración 67.- Descomposición funcional del Diagrama de Proceso " Actualización de currículas de Educación Técnica”</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_Toc266031595 \h </w:instrText>
        </w:r>
        <w:r w:rsidRPr="00D2622A">
          <w:rPr>
            <w:noProof/>
            <w:webHidden/>
            <w:sz w:val="24"/>
            <w:szCs w:val="24"/>
          </w:rPr>
        </w:r>
        <w:r w:rsidRPr="00D2622A">
          <w:rPr>
            <w:noProof/>
            <w:webHidden/>
            <w:sz w:val="24"/>
            <w:szCs w:val="24"/>
          </w:rPr>
          <w:fldChar w:fldCharType="separate"/>
        </w:r>
        <w:r w:rsidR="005F58A8">
          <w:rPr>
            <w:noProof/>
            <w:webHidden/>
            <w:sz w:val="24"/>
            <w:szCs w:val="24"/>
          </w:rPr>
          <w:t>261</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96" w:history="1">
        <w:r w:rsidRPr="00D2622A">
          <w:rPr>
            <w:rStyle w:val="Hyperlink"/>
            <w:noProof/>
            <w:sz w:val="24"/>
            <w:szCs w:val="24"/>
          </w:rPr>
          <w:t>Ilustración 68.- Descomposición Funcional del Diagrama de Proceso “Planificación de Pastoral y Educación en Valores”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_Toc266031596 \h </w:instrText>
        </w:r>
        <w:r w:rsidRPr="00D2622A">
          <w:rPr>
            <w:noProof/>
            <w:webHidden/>
            <w:sz w:val="24"/>
            <w:szCs w:val="24"/>
          </w:rPr>
        </w:r>
        <w:r w:rsidRPr="00D2622A">
          <w:rPr>
            <w:noProof/>
            <w:webHidden/>
            <w:sz w:val="24"/>
            <w:szCs w:val="24"/>
          </w:rPr>
          <w:fldChar w:fldCharType="separate"/>
        </w:r>
        <w:r w:rsidR="005F58A8">
          <w:rPr>
            <w:noProof/>
            <w:webHidden/>
            <w:sz w:val="24"/>
            <w:szCs w:val="24"/>
          </w:rPr>
          <w:t>262</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97" w:history="1">
        <w:r w:rsidRPr="00D2622A">
          <w:rPr>
            <w:rStyle w:val="Hyperlink"/>
            <w:noProof/>
            <w:sz w:val="24"/>
            <w:szCs w:val="24"/>
          </w:rPr>
          <w:t>Ilustración 69.- Descomposición funcional del Diagrama de Proceso “Ejecución de retiros de Pastoral y Educación en Valores”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_Toc266031597 \h </w:instrText>
        </w:r>
        <w:r w:rsidRPr="00D2622A">
          <w:rPr>
            <w:noProof/>
            <w:webHidden/>
            <w:sz w:val="24"/>
            <w:szCs w:val="24"/>
          </w:rPr>
        </w:r>
        <w:r w:rsidRPr="00D2622A">
          <w:rPr>
            <w:noProof/>
            <w:webHidden/>
            <w:sz w:val="24"/>
            <w:szCs w:val="24"/>
          </w:rPr>
          <w:fldChar w:fldCharType="separate"/>
        </w:r>
        <w:r w:rsidR="005F58A8">
          <w:rPr>
            <w:noProof/>
            <w:webHidden/>
            <w:sz w:val="24"/>
            <w:szCs w:val="24"/>
          </w:rPr>
          <w:t>263</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98" w:history="1">
        <w:r w:rsidRPr="00D2622A">
          <w:rPr>
            <w:rStyle w:val="Hyperlink"/>
            <w:noProof/>
            <w:sz w:val="24"/>
            <w:szCs w:val="24"/>
          </w:rPr>
          <w:t>Ilustración 70.- Descomposición Funcional del Diagrama de Proceso “Acompañamiento de Pastoral y Educación en Valores”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_Toc266031598 \h </w:instrText>
        </w:r>
        <w:r w:rsidRPr="00D2622A">
          <w:rPr>
            <w:noProof/>
            <w:webHidden/>
            <w:sz w:val="24"/>
            <w:szCs w:val="24"/>
          </w:rPr>
        </w:r>
        <w:r w:rsidRPr="00D2622A">
          <w:rPr>
            <w:noProof/>
            <w:webHidden/>
            <w:sz w:val="24"/>
            <w:szCs w:val="24"/>
          </w:rPr>
          <w:fldChar w:fldCharType="separate"/>
        </w:r>
        <w:r w:rsidR="005F58A8">
          <w:rPr>
            <w:noProof/>
            <w:webHidden/>
            <w:sz w:val="24"/>
            <w:szCs w:val="24"/>
          </w:rPr>
          <w:t>264</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599" w:history="1">
        <w:r w:rsidRPr="00D2622A">
          <w:rPr>
            <w:rStyle w:val="Hyperlink"/>
            <w:noProof/>
            <w:sz w:val="24"/>
            <w:szCs w:val="24"/>
          </w:rPr>
          <w:t>Ilustración 71.- Descomposición Funcional del Diagrama de Proceso ““Ejecución de Talleres de Pastoral y Educación en Valores”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_Toc266031599 \h </w:instrText>
        </w:r>
        <w:r w:rsidRPr="00D2622A">
          <w:rPr>
            <w:noProof/>
            <w:webHidden/>
            <w:sz w:val="24"/>
            <w:szCs w:val="24"/>
          </w:rPr>
        </w:r>
        <w:r w:rsidRPr="00D2622A">
          <w:rPr>
            <w:noProof/>
            <w:webHidden/>
            <w:sz w:val="24"/>
            <w:szCs w:val="24"/>
          </w:rPr>
          <w:fldChar w:fldCharType="separate"/>
        </w:r>
        <w:r w:rsidR="005F58A8">
          <w:rPr>
            <w:noProof/>
            <w:webHidden/>
            <w:sz w:val="24"/>
            <w:szCs w:val="24"/>
          </w:rPr>
          <w:t>265</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600" w:history="1">
        <w:r w:rsidRPr="00D2622A">
          <w:rPr>
            <w:rStyle w:val="Hyperlink"/>
            <w:noProof/>
            <w:sz w:val="24"/>
            <w:szCs w:val="24"/>
          </w:rPr>
          <w:t>Ilustración 72.- Diagrama de Descomposición Funcional Parte 1 de 4</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_Toc266031600 \h </w:instrText>
        </w:r>
        <w:r w:rsidRPr="00D2622A">
          <w:rPr>
            <w:noProof/>
            <w:webHidden/>
            <w:sz w:val="24"/>
            <w:szCs w:val="24"/>
          </w:rPr>
        </w:r>
        <w:r w:rsidRPr="00D2622A">
          <w:rPr>
            <w:noProof/>
            <w:webHidden/>
            <w:sz w:val="24"/>
            <w:szCs w:val="24"/>
          </w:rPr>
          <w:fldChar w:fldCharType="separate"/>
        </w:r>
        <w:r w:rsidR="005F58A8">
          <w:rPr>
            <w:noProof/>
            <w:webHidden/>
            <w:sz w:val="24"/>
            <w:szCs w:val="24"/>
          </w:rPr>
          <w:t>273</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601" w:history="1">
        <w:r w:rsidRPr="00D2622A">
          <w:rPr>
            <w:rStyle w:val="Hyperlink"/>
            <w:noProof/>
            <w:sz w:val="24"/>
            <w:szCs w:val="24"/>
          </w:rPr>
          <w:t>Ilustración 73.- Diagrama de Descomposición Funcional Parte 2 de 4</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_Toc266031601 \h </w:instrText>
        </w:r>
        <w:r w:rsidRPr="00D2622A">
          <w:rPr>
            <w:noProof/>
            <w:webHidden/>
            <w:sz w:val="24"/>
            <w:szCs w:val="24"/>
          </w:rPr>
        </w:r>
        <w:r w:rsidRPr="00D2622A">
          <w:rPr>
            <w:noProof/>
            <w:webHidden/>
            <w:sz w:val="24"/>
            <w:szCs w:val="24"/>
          </w:rPr>
          <w:fldChar w:fldCharType="separate"/>
        </w:r>
        <w:r w:rsidR="005F58A8">
          <w:rPr>
            <w:noProof/>
            <w:webHidden/>
            <w:sz w:val="24"/>
            <w:szCs w:val="24"/>
          </w:rPr>
          <w:t>274</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602" w:history="1">
        <w:r w:rsidRPr="00D2622A">
          <w:rPr>
            <w:rStyle w:val="Hyperlink"/>
            <w:noProof/>
            <w:sz w:val="24"/>
            <w:szCs w:val="24"/>
          </w:rPr>
          <w:t>Ilustración 74.- Diagrama de Descomposición Funcional Parte 3 de 4</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_Toc266031602 \h </w:instrText>
        </w:r>
        <w:r w:rsidRPr="00D2622A">
          <w:rPr>
            <w:noProof/>
            <w:webHidden/>
            <w:sz w:val="24"/>
            <w:szCs w:val="24"/>
          </w:rPr>
        </w:r>
        <w:r w:rsidRPr="00D2622A">
          <w:rPr>
            <w:noProof/>
            <w:webHidden/>
            <w:sz w:val="24"/>
            <w:szCs w:val="24"/>
          </w:rPr>
          <w:fldChar w:fldCharType="separate"/>
        </w:r>
        <w:r w:rsidR="005F58A8">
          <w:rPr>
            <w:noProof/>
            <w:webHidden/>
            <w:sz w:val="24"/>
            <w:szCs w:val="24"/>
          </w:rPr>
          <w:t>275</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603" w:history="1">
        <w:r w:rsidRPr="00D2622A">
          <w:rPr>
            <w:rStyle w:val="Hyperlink"/>
            <w:noProof/>
            <w:sz w:val="24"/>
            <w:szCs w:val="24"/>
          </w:rPr>
          <w:t>Ilustración 75.- Diagrama de Descomposición Funcional Parte 4 de 4</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_Toc266031603 \h </w:instrText>
        </w:r>
        <w:r w:rsidRPr="00D2622A">
          <w:rPr>
            <w:noProof/>
            <w:webHidden/>
            <w:sz w:val="24"/>
            <w:szCs w:val="24"/>
          </w:rPr>
        </w:r>
        <w:r w:rsidRPr="00D2622A">
          <w:rPr>
            <w:noProof/>
            <w:webHidden/>
            <w:sz w:val="24"/>
            <w:szCs w:val="24"/>
          </w:rPr>
          <w:fldChar w:fldCharType="separate"/>
        </w:r>
        <w:r w:rsidR="005F58A8">
          <w:rPr>
            <w:noProof/>
            <w:webHidden/>
            <w:sz w:val="24"/>
            <w:szCs w:val="24"/>
          </w:rPr>
          <w:t>276</w:t>
        </w:r>
        <w:r w:rsidRPr="00D2622A">
          <w:rPr>
            <w:noProof/>
            <w:webHidden/>
            <w:sz w:val="24"/>
            <w:szCs w:val="24"/>
          </w:rPr>
          <w:fldChar w:fldCharType="end"/>
        </w:r>
      </w:hyperlink>
    </w:p>
    <w:p w:rsidR="00572FE7" w:rsidRDefault="00934198" w:rsidP="00D2622A">
      <w:pPr>
        <w:spacing w:after="240"/>
        <w:jc w:val="center"/>
        <w:rPr>
          <w:b/>
          <w:u w:val="single"/>
        </w:rPr>
      </w:pPr>
      <w:r w:rsidRPr="00D2622A">
        <w:rPr>
          <w:sz w:val="24"/>
          <w:szCs w:val="24"/>
          <w:u w:val="single"/>
        </w:rPr>
        <w:fldChar w:fldCharType="end"/>
      </w:r>
    </w:p>
    <w:p w:rsidR="00572FE7" w:rsidRDefault="00572FE7" w:rsidP="00572FE7">
      <w:pPr>
        <w:spacing w:after="0" w:line="240" w:lineRule="auto"/>
        <w:jc w:val="center"/>
        <w:rPr>
          <w:b/>
          <w:u w:val="single"/>
        </w:rPr>
      </w:pPr>
    </w:p>
    <w:p w:rsidR="00572FE7" w:rsidRDefault="00572FE7" w:rsidP="00572FE7">
      <w:pPr>
        <w:spacing w:after="0" w:line="240" w:lineRule="auto"/>
        <w:jc w:val="center"/>
        <w:rPr>
          <w:b/>
          <w:u w:val="single"/>
        </w:rPr>
      </w:pPr>
    </w:p>
    <w:p w:rsidR="00572FE7" w:rsidRDefault="00572FE7">
      <w:pPr>
        <w:rPr>
          <w:b/>
          <w:u w:val="single"/>
        </w:rPr>
      </w:pPr>
      <w:r>
        <w:rPr>
          <w:b/>
          <w:u w:val="single"/>
        </w:rPr>
        <w:br w:type="page"/>
      </w:r>
    </w:p>
    <w:p w:rsidR="00572FE7" w:rsidRDefault="00572FE7" w:rsidP="00572FE7">
      <w:pPr>
        <w:spacing w:after="0" w:line="240" w:lineRule="auto"/>
        <w:rPr>
          <w:b/>
          <w:u w:val="single"/>
        </w:rPr>
      </w:pPr>
    </w:p>
    <w:p w:rsidR="00572FE7" w:rsidRDefault="00572FE7" w:rsidP="00572FE7">
      <w:pPr>
        <w:spacing w:after="0" w:line="240" w:lineRule="auto"/>
        <w:rPr>
          <w:b/>
          <w:u w:val="single"/>
        </w:rPr>
      </w:pPr>
    </w:p>
    <w:p w:rsidR="00572FE7" w:rsidRDefault="00572FE7" w:rsidP="00572FE7">
      <w:pPr>
        <w:spacing w:after="0" w:line="240" w:lineRule="auto"/>
        <w:rPr>
          <w:b/>
          <w:u w:val="single"/>
        </w:rPr>
      </w:pPr>
    </w:p>
    <w:p w:rsidR="00572FE7" w:rsidRDefault="00572FE7" w:rsidP="00572FE7">
      <w:pPr>
        <w:spacing w:after="0" w:line="240" w:lineRule="auto"/>
        <w:rPr>
          <w:b/>
          <w:u w:val="single"/>
        </w:rPr>
      </w:pPr>
    </w:p>
    <w:p w:rsidR="00572FE7" w:rsidRDefault="00572FE7" w:rsidP="00572FE7">
      <w:pPr>
        <w:spacing w:after="0" w:line="240" w:lineRule="auto"/>
        <w:rPr>
          <w:b/>
          <w:u w:val="single"/>
        </w:rPr>
      </w:pPr>
    </w:p>
    <w:p w:rsidR="00572FE7" w:rsidRPr="00572FE7" w:rsidRDefault="00572FE7" w:rsidP="00572FE7">
      <w:pPr>
        <w:spacing w:after="0" w:line="240" w:lineRule="auto"/>
        <w:rPr>
          <w:b/>
          <w:u w:val="single"/>
        </w:rPr>
      </w:pPr>
    </w:p>
    <w:p w:rsidR="00572FE7" w:rsidRPr="00572FE7" w:rsidRDefault="00572FE7" w:rsidP="00572FE7">
      <w:pPr>
        <w:pStyle w:val="Heading1"/>
        <w:numPr>
          <w:ilvl w:val="0"/>
          <w:numId w:val="0"/>
        </w:numPr>
        <w:jc w:val="center"/>
        <w:rPr>
          <w:b/>
          <w:sz w:val="24"/>
          <w:szCs w:val="24"/>
          <w:u w:val="single"/>
        </w:rPr>
      </w:pPr>
      <w:bookmarkStart w:id="4" w:name="_Toc266033365"/>
      <w:r w:rsidRPr="00572FE7">
        <w:rPr>
          <w:b/>
          <w:sz w:val="24"/>
          <w:szCs w:val="24"/>
          <w:u w:val="single"/>
        </w:rPr>
        <w:t>ÍNDICE DE TABLAS</w:t>
      </w:r>
      <w:bookmarkEnd w:id="4"/>
    </w:p>
    <w:p w:rsidR="00572FE7" w:rsidRDefault="00572FE7" w:rsidP="00572FE7">
      <w:pPr>
        <w:spacing w:after="0" w:line="240" w:lineRule="auto"/>
      </w:pPr>
    </w:p>
    <w:p w:rsidR="00D2622A" w:rsidRPr="00D2622A" w:rsidRDefault="00934198"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r w:rsidRPr="00D2622A">
        <w:rPr>
          <w:sz w:val="24"/>
          <w:szCs w:val="24"/>
        </w:rPr>
        <w:fldChar w:fldCharType="begin"/>
      </w:r>
      <w:r w:rsidR="00572FE7" w:rsidRPr="00D2622A">
        <w:rPr>
          <w:sz w:val="24"/>
          <w:szCs w:val="24"/>
        </w:rPr>
        <w:instrText xml:space="preserve"> TOC \h \z \c "Tabla" </w:instrText>
      </w:r>
      <w:r w:rsidRPr="00D2622A">
        <w:rPr>
          <w:sz w:val="24"/>
          <w:szCs w:val="24"/>
        </w:rPr>
        <w:fldChar w:fldCharType="separate"/>
      </w:r>
      <w:hyperlink w:anchor="_Toc266031687" w:history="1">
        <w:r w:rsidR="00D2622A" w:rsidRPr="00D2622A">
          <w:rPr>
            <w:rStyle w:val="Hyperlink"/>
            <w:noProof/>
            <w:sz w:val="24"/>
            <w:szCs w:val="24"/>
          </w:rPr>
          <w:t>Tabla 1.- Mapeo Procesos - Objetivos</w:t>
        </w:r>
        <w:r w:rsidR="00D2622A" w:rsidRPr="00D2622A">
          <w:rPr>
            <w:noProof/>
            <w:webHidden/>
            <w:sz w:val="24"/>
            <w:szCs w:val="24"/>
          </w:rPr>
          <w:tab/>
        </w:r>
        <w:r w:rsidR="00D2622A" w:rsidRPr="00D2622A">
          <w:rPr>
            <w:noProof/>
            <w:webHidden/>
            <w:sz w:val="24"/>
            <w:szCs w:val="24"/>
          </w:rPr>
          <w:fldChar w:fldCharType="begin"/>
        </w:r>
        <w:r w:rsidR="00D2622A" w:rsidRPr="00D2622A">
          <w:rPr>
            <w:noProof/>
            <w:webHidden/>
            <w:sz w:val="24"/>
            <w:szCs w:val="24"/>
          </w:rPr>
          <w:instrText xml:space="preserve"> PAGEREF _Toc266031687 \h </w:instrText>
        </w:r>
        <w:r w:rsidR="00D2622A" w:rsidRPr="00D2622A">
          <w:rPr>
            <w:noProof/>
            <w:webHidden/>
            <w:sz w:val="24"/>
            <w:szCs w:val="24"/>
          </w:rPr>
        </w:r>
        <w:r w:rsidR="00D2622A" w:rsidRPr="00D2622A">
          <w:rPr>
            <w:noProof/>
            <w:webHidden/>
            <w:sz w:val="24"/>
            <w:szCs w:val="24"/>
          </w:rPr>
          <w:fldChar w:fldCharType="separate"/>
        </w:r>
        <w:r w:rsidR="005F58A8">
          <w:rPr>
            <w:noProof/>
            <w:webHidden/>
            <w:sz w:val="24"/>
            <w:szCs w:val="24"/>
          </w:rPr>
          <w:t>41</w:t>
        </w:r>
        <w:r w:rsidR="00D2622A"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688" w:history="1">
        <w:r w:rsidRPr="00D2622A">
          <w:rPr>
            <w:rStyle w:val="Hyperlink"/>
            <w:noProof/>
            <w:sz w:val="24"/>
            <w:szCs w:val="24"/>
          </w:rPr>
          <w:t>Tabla 2.- Definición del macro proceso "Planificación"</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_Toc266031688 \h </w:instrText>
        </w:r>
        <w:r w:rsidRPr="00D2622A">
          <w:rPr>
            <w:noProof/>
            <w:webHidden/>
            <w:sz w:val="24"/>
            <w:szCs w:val="24"/>
          </w:rPr>
        </w:r>
        <w:r w:rsidRPr="00D2622A">
          <w:rPr>
            <w:noProof/>
            <w:webHidden/>
            <w:sz w:val="24"/>
            <w:szCs w:val="24"/>
          </w:rPr>
          <w:fldChar w:fldCharType="separate"/>
        </w:r>
        <w:r w:rsidR="005F58A8">
          <w:rPr>
            <w:noProof/>
            <w:webHidden/>
            <w:sz w:val="24"/>
            <w:szCs w:val="24"/>
          </w:rPr>
          <w:t>43</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689" w:history="1">
        <w:r w:rsidRPr="00D2622A">
          <w:rPr>
            <w:rStyle w:val="Hyperlink"/>
            <w:noProof/>
            <w:sz w:val="24"/>
            <w:szCs w:val="24"/>
          </w:rPr>
          <w:t>Tabla 3.- Caracterización del macro proceso "Planificación"</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_Toc266031689 \h </w:instrText>
        </w:r>
        <w:r w:rsidRPr="00D2622A">
          <w:rPr>
            <w:noProof/>
            <w:webHidden/>
            <w:sz w:val="24"/>
            <w:szCs w:val="24"/>
          </w:rPr>
        </w:r>
        <w:r w:rsidRPr="00D2622A">
          <w:rPr>
            <w:noProof/>
            <w:webHidden/>
            <w:sz w:val="24"/>
            <w:szCs w:val="24"/>
          </w:rPr>
          <w:fldChar w:fldCharType="separate"/>
        </w:r>
        <w:r w:rsidR="005F58A8">
          <w:rPr>
            <w:noProof/>
            <w:webHidden/>
            <w:sz w:val="24"/>
            <w:szCs w:val="24"/>
          </w:rPr>
          <w:t>49</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690" w:history="1">
        <w:r w:rsidRPr="00D2622A">
          <w:rPr>
            <w:rStyle w:val="Hyperlink"/>
            <w:noProof/>
            <w:sz w:val="24"/>
            <w:szCs w:val="24"/>
          </w:rPr>
          <w:t>Tabla 4.- Definición de Proceso “Elaboración del Plan Operativo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_Toc266031690 \h </w:instrText>
        </w:r>
        <w:r w:rsidRPr="00D2622A">
          <w:rPr>
            <w:noProof/>
            <w:webHidden/>
            <w:sz w:val="24"/>
            <w:szCs w:val="24"/>
          </w:rPr>
        </w:r>
        <w:r w:rsidRPr="00D2622A">
          <w:rPr>
            <w:noProof/>
            <w:webHidden/>
            <w:sz w:val="24"/>
            <w:szCs w:val="24"/>
          </w:rPr>
          <w:fldChar w:fldCharType="separate"/>
        </w:r>
        <w:r w:rsidR="005F58A8">
          <w:rPr>
            <w:noProof/>
            <w:webHidden/>
            <w:sz w:val="24"/>
            <w:szCs w:val="24"/>
          </w:rPr>
          <w:t>51</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691" w:history="1">
        <w:r w:rsidRPr="00D2622A">
          <w:rPr>
            <w:rStyle w:val="Hyperlink"/>
            <w:noProof/>
            <w:sz w:val="24"/>
            <w:szCs w:val="24"/>
          </w:rPr>
          <w:t>Tabla 5.- Caracterización de Proceso " Elaboración del Plan Operativo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_Toc266031691 \h </w:instrText>
        </w:r>
        <w:r w:rsidRPr="00D2622A">
          <w:rPr>
            <w:noProof/>
            <w:webHidden/>
            <w:sz w:val="24"/>
            <w:szCs w:val="24"/>
          </w:rPr>
        </w:r>
        <w:r w:rsidRPr="00D2622A">
          <w:rPr>
            <w:noProof/>
            <w:webHidden/>
            <w:sz w:val="24"/>
            <w:szCs w:val="24"/>
          </w:rPr>
          <w:fldChar w:fldCharType="separate"/>
        </w:r>
        <w:r w:rsidR="005F58A8">
          <w:rPr>
            <w:noProof/>
            <w:webHidden/>
            <w:sz w:val="24"/>
            <w:szCs w:val="24"/>
          </w:rPr>
          <w:t>53</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692" w:history="1">
        <w:r w:rsidRPr="00D2622A">
          <w:rPr>
            <w:rStyle w:val="Hyperlink"/>
            <w:noProof/>
            <w:sz w:val="24"/>
            <w:szCs w:val="24"/>
          </w:rPr>
          <w:t>Tabla 6.- Definición de Proceso "Planificación del Departamento de Formación”</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_Toc266031692 \h </w:instrText>
        </w:r>
        <w:r w:rsidRPr="00D2622A">
          <w:rPr>
            <w:noProof/>
            <w:webHidden/>
            <w:sz w:val="24"/>
            <w:szCs w:val="24"/>
          </w:rPr>
        </w:r>
        <w:r w:rsidRPr="00D2622A">
          <w:rPr>
            <w:noProof/>
            <w:webHidden/>
            <w:sz w:val="24"/>
            <w:szCs w:val="24"/>
          </w:rPr>
          <w:fldChar w:fldCharType="separate"/>
        </w:r>
        <w:r w:rsidR="005F58A8">
          <w:rPr>
            <w:noProof/>
            <w:webHidden/>
            <w:sz w:val="24"/>
            <w:szCs w:val="24"/>
          </w:rPr>
          <w:t>55</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693" w:history="1">
        <w:r w:rsidRPr="00D2622A">
          <w:rPr>
            <w:rStyle w:val="Hyperlink"/>
            <w:noProof/>
            <w:sz w:val="24"/>
            <w:szCs w:val="24"/>
          </w:rPr>
          <w:t>Tabla 7.- Caracterización de Proceso " Planificación del Departamento de Formación"</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_Toc266031693 \h </w:instrText>
        </w:r>
        <w:r w:rsidRPr="00D2622A">
          <w:rPr>
            <w:noProof/>
            <w:webHidden/>
            <w:sz w:val="24"/>
            <w:szCs w:val="24"/>
          </w:rPr>
        </w:r>
        <w:r w:rsidRPr="00D2622A">
          <w:rPr>
            <w:noProof/>
            <w:webHidden/>
            <w:sz w:val="24"/>
            <w:szCs w:val="24"/>
          </w:rPr>
          <w:fldChar w:fldCharType="separate"/>
        </w:r>
        <w:r w:rsidR="005F58A8">
          <w:rPr>
            <w:noProof/>
            <w:webHidden/>
            <w:sz w:val="24"/>
            <w:szCs w:val="24"/>
          </w:rPr>
          <w:t>59</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694" w:history="1">
        <w:r w:rsidRPr="00D2622A">
          <w:rPr>
            <w:rStyle w:val="Hyperlink"/>
            <w:noProof/>
            <w:sz w:val="24"/>
            <w:szCs w:val="24"/>
          </w:rPr>
          <w:t>Tabla 8.- Definición de Proceso "Planificación de Actividades de Educación Técnica”</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_Toc266031694 \h </w:instrText>
        </w:r>
        <w:r w:rsidRPr="00D2622A">
          <w:rPr>
            <w:noProof/>
            <w:webHidden/>
            <w:sz w:val="24"/>
            <w:szCs w:val="24"/>
          </w:rPr>
        </w:r>
        <w:r w:rsidRPr="00D2622A">
          <w:rPr>
            <w:noProof/>
            <w:webHidden/>
            <w:sz w:val="24"/>
            <w:szCs w:val="24"/>
          </w:rPr>
          <w:fldChar w:fldCharType="separate"/>
        </w:r>
        <w:r w:rsidR="005F58A8">
          <w:rPr>
            <w:noProof/>
            <w:webHidden/>
            <w:sz w:val="24"/>
            <w:szCs w:val="24"/>
          </w:rPr>
          <w:t>61</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695" w:history="1">
        <w:r w:rsidRPr="00D2622A">
          <w:rPr>
            <w:rStyle w:val="Hyperlink"/>
            <w:noProof/>
            <w:sz w:val="24"/>
            <w:szCs w:val="24"/>
          </w:rPr>
          <w:t>Tabla 9.- Caracterización de Proceso "Planificación de Actividades de Educación Técnica”</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_Toc266031695 \h </w:instrText>
        </w:r>
        <w:r w:rsidRPr="00D2622A">
          <w:rPr>
            <w:noProof/>
            <w:webHidden/>
            <w:sz w:val="24"/>
            <w:szCs w:val="24"/>
          </w:rPr>
        </w:r>
        <w:r w:rsidRPr="00D2622A">
          <w:rPr>
            <w:noProof/>
            <w:webHidden/>
            <w:sz w:val="24"/>
            <w:szCs w:val="24"/>
          </w:rPr>
          <w:fldChar w:fldCharType="separate"/>
        </w:r>
        <w:r w:rsidR="005F58A8">
          <w:rPr>
            <w:noProof/>
            <w:webHidden/>
            <w:sz w:val="24"/>
            <w:szCs w:val="24"/>
          </w:rPr>
          <w:t>65</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696" w:history="1">
        <w:r w:rsidRPr="00D2622A">
          <w:rPr>
            <w:rStyle w:val="Hyperlink"/>
            <w:noProof/>
            <w:sz w:val="24"/>
            <w:szCs w:val="24"/>
          </w:rPr>
          <w:t>Tabla 10.-   Definición de Proceso "Planificación del Departamento de Proyectos"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_Toc266031696 \h </w:instrText>
        </w:r>
        <w:r w:rsidRPr="00D2622A">
          <w:rPr>
            <w:noProof/>
            <w:webHidden/>
            <w:sz w:val="24"/>
            <w:szCs w:val="24"/>
          </w:rPr>
        </w:r>
        <w:r w:rsidRPr="00D2622A">
          <w:rPr>
            <w:noProof/>
            <w:webHidden/>
            <w:sz w:val="24"/>
            <w:szCs w:val="24"/>
          </w:rPr>
          <w:fldChar w:fldCharType="separate"/>
        </w:r>
        <w:r w:rsidR="005F58A8">
          <w:rPr>
            <w:noProof/>
            <w:webHidden/>
            <w:sz w:val="24"/>
            <w:szCs w:val="24"/>
          </w:rPr>
          <w:t>67</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697" w:history="1">
        <w:r w:rsidRPr="00D2622A">
          <w:rPr>
            <w:rStyle w:val="Hyperlink"/>
            <w:noProof/>
            <w:sz w:val="24"/>
            <w:szCs w:val="24"/>
          </w:rPr>
          <w:t>Tabla 11.-   Caracterización de Proceso "Planificación del Departamento de Proyectos"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_Toc266031697 \h </w:instrText>
        </w:r>
        <w:r w:rsidRPr="00D2622A">
          <w:rPr>
            <w:noProof/>
            <w:webHidden/>
            <w:sz w:val="24"/>
            <w:szCs w:val="24"/>
          </w:rPr>
        </w:r>
        <w:r w:rsidRPr="00D2622A">
          <w:rPr>
            <w:noProof/>
            <w:webHidden/>
            <w:sz w:val="24"/>
            <w:szCs w:val="24"/>
          </w:rPr>
          <w:fldChar w:fldCharType="separate"/>
        </w:r>
        <w:r w:rsidR="005F58A8">
          <w:rPr>
            <w:noProof/>
            <w:webHidden/>
            <w:sz w:val="24"/>
            <w:szCs w:val="24"/>
          </w:rPr>
          <w:t>71</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698" w:history="1">
        <w:r w:rsidRPr="00D2622A">
          <w:rPr>
            <w:rStyle w:val="Hyperlink"/>
            <w:noProof/>
            <w:sz w:val="24"/>
            <w:szCs w:val="24"/>
          </w:rPr>
          <w:t>Tabla 12.-   Definición de Proceso "Planificación del Departamento de Donaciones e Imagen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_Toc266031698 \h </w:instrText>
        </w:r>
        <w:r w:rsidRPr="00D2622A">
          <w:rPr>
            <w:noProof/>
            <w:webHidden/>
            <w:sz w:val="24"/>
            <w:szCs w:val="24"/>
          </w:rPr>
        </w:r>
        <w:r w:rsidRPr="00D2622A">
          <w:rPr>
            <w:noProof/>
            <w:webHidden/>
            <w:sz w:val="24"/>
            <w:szCs w:val="24"/>
          </w:rPr>
          <w:fldChar w:fldCharType="separate"/>
        </w:r>
        <w:r w:rsidR="005F58A8">
          <w:rPr>
            <w:noProof/>
            <w:webHidden/>
            <w:sz w:val="24"/>
            <w:szCs w:val="24"/>
          </w:rPr>
          <w:t>73</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699" w:history="1">
        <w:r w:rsidRPr="00D2622A">
          <w:rPr>
            <w:rStyle w:val="Hyperlink"/>
            <w:noProof/>
            <w:sz w:val="24"/>
            <w:szCs w:val="24"/>
          </w:rPr>
          <w:t>Tabla 13.-   Caracterización de Proceso " Planificación del Departamento de Donaciones e Imagen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_Toc266031699 \h </w:instrText>
        </w:r>
        <w:r w:rsidRPr="00D2622A">
          <w:rPr>
            <w:noProof/>
            <w:webHidden/>
            <w:sz w:val="24"/>
            <w:szCs w:val="24"/>
          </w:rPr>
        </w:r>
        <w:r w:rsidRPr="00D2622A">
          <w:rPr>
            <w:noProof/>
            <w:webHidden/>
            <w:sz w:val="24"/>
            <w:szCs w:val="24"/>
          </w:rPr>
          <w:fldChar w:fldCharType="separate"/>
        </w:r>
        <w:r w:rsidR="005F58A8">
          <w:rPr>
            <w:noProof/>
            <w:webHidden/>
            <w:sz w:val="24"/>
            <w:szCs w:val="24"/>
          </w:rPr>
          <w:t>77</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00" w:history="1">
        <w:r w:rsidRPr="00D2622A">
          <w:rPr>
            <w:rStyle w:val="Hyperlink"/>
            <w:noProof/>
            <w:sz w:val="24"/>
            <w:szCs w:val="24"/>
          </w:rPr>
          <w:t>Tabla 14.- Definición de Proceso “Planificación de Pastoral y Educación en Valores”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_Toc266031700 \h </w:instrText>
        </w:r>
        <w:r w:rsidRPr="00D2622A">
          <w:rPr>
            <w:noProof/>
            <w:webHidden/>
            <w:sz w:val="24"/>
            <w:szCs w:val="24"/>
          </w:rPr>
        </w:r>
        <w:r w:rsidRPr="00D2622A">
          <w:rPr>
            <w:noProof/>
            <w:webHidden/>
            <w:sz w:val="24"/>
            <w:szCs w:val="24"/>
          </w:rPr>
          <w:fldChar w:fldCharType="separate"/>
        </w:r>
        <w:r w:rsidR="005F58A8">
          <w:rPr>
            <w:noProof/>
            <w:webHidden/>
            <w:sz w:val="24"/>
            <w:szCs w:val="24"/>
          </w:rPr>
          <w:t>79</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01" w:history="1">
        <w:r w:rsidRPr="00D2622A">
          <w:rPr>
            <w:rStyle w:val="Hyperlink"/>
            <w:noProof/>
            <w:sz w:val="24"/>
            <w:szCs w:val="24"/>
          </w:rPr>
          <w:t>Tabla 15.- Caracterización de Proceso “Planificación de Pastoral y Educación en Valores”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_Toc266031701 \h </w:instrText>
        </w:r>
        <w:r w:rsidRPr="00D2622A">
          <w:rPr>
            <w:noProof/>
            <w:webHidden/>
            <w:sz w:val="24"/>
            <w:szCs w:val="24"/>
          </w:rPr>
        </w:r>
        <w:r w:rsidRPr="00D2622A">
          <w:rPr>
            <w:noProof/>
            <w:webHidden/>
            <w:sz w:val="24"/>
            <w:szCs w:val="24"/>
          </w:rPr>
          <w:fldChar w:fldCharType="separate"/>
        </w:r>
        <w:r w:rsidR="005F58A8">
          <w:rPr>
            <w:noProof/>
            <w:webHidden/>
            <w:sz w:val="24"/>
            <w:szCs w:val="24"/>
          </w:rPr>
          <w:t>83</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02" w:history="1">
        <w:r w:rsidRPr="00D2622A">
          <w:rPr>
            <w:rStyle w:val="Hyperlink"/>
            <w:noProof/>
            <w:sz w:val="24"/>
            <w:szCs w:val="24"/>
          </w:rPr>
          <w:t>Tabla 16.- Definición del macro proceso " Gestión de Imagen Institucional y Donaciones”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_Toc266031702 \h </w:instrText>
        </w:r>
        <w:r w:rsidRPr="00D2622A">
          <w:rPr>
            <w:noProof/>
            <w:webHidden/>
            <w:sz w:val="24"/>
            <w:szCs w:val="24"/>
          </w:rPr>
        </w:r>
        <w:r w:rsidRPr="00D2622A">
          <w:rPr>
            <w:noProof/>
            <w:webHidden/>
            <w:sz w:val="24"/>
            <w:szCs w:val="24"/>
          </w:rPr>
          <w:fldChar w:fldCharType="separate"/>
        </w:r>
        <w:r w:rsidR="005F58A8">
          <w:rPr>
            <w:noProof/>
            <w:webHidden/>
            <w:sz w:val="24"/>
            <w:szCs w:val="24"/>
          </w:rPr>
          <w:t>85</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03" w:history="1">
        <w:r w:rsidRPr="00D2622A">
          <w:rPr>
            <w:rStyle w:val="Hyperlink"/>
            <w:noProof/>
            <w:sz w:val="24"/>
            <w:szCs w:val="24"/>
          </w:rPr>
          <w:t>Tabla 17.- Caracterización del macro proceso "Gestión de Imagen Institucional y Donaciones"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_Toc266031703 \h </w:instrText>
        </w:r>
        <w:r w:rsidRPr="00D2622A">
          <w:rPr>
            <w:noProof/>
            <w:webHidden/>
            <w:sz w:val="24"/>
            <w:szCs w:val="24"/>
          </w:rPr>
        </w:r>
        <w:r w:rsidRPr="00D2622A">
          <w:rPr>
            <w:noProof/>
            <w:webHidden/>
            <w:sz w:val="24"/>
            <w:szCs w:val="24"/>
          </w:rPr>
          <w:fldChar w:fldCharType="separate"/>
        </w:r>
        <w:r w:rsidR="005F58A8">
          <w:rPr>
            <w:noProof/>
            <w:webHidden/>
            <w:sz w:val="24"/>
            <w:szCs w:val="24"/>
          </w:rPr>
          <w:t>87</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04" w:history="1">
        <w:r w:rsidRPr="00D2622A">
          <w:rPr>
            <w:rStyle w:val="Hyperlink"/>
            <w:noProof/>
            <w:sz w:val="24"/>
            <w:szCs w:val="24"/>
          </w:rPr>
          <w:t>Tabla 18.-  Definición de Proceso "Elaboración de campaña publicitaria del Departamento de Donaciones e Imagen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_Toc266031704 \h </w:instrText>
        </w:r>
        <w:r w:rsidRPr="00D2622A">
          <w:rPr>
            <w:noProof/>
            <w:webHidden/>
            <w:sz w:val="24"/>
            <w:szCs w:val="24"/>
          </w:rPr>
        </w:r>
        <w:r w:rsidRPr="00D2622A">
          <w:rPr>
            <w:noProof/>
            <w:webHidden/>
            <w:sz w:val="24"/>
            <w:szCs w:val="24"/>
          </w:rPr>
          <w:fldChar w:fldCharType="separate"/>
        </w:r>
        <w:r w:rsidR="005F58A8">
          <w:rPr>
            <w:noProof/>
            <w:webHidden/>
            <w:sz w:val="24"/>
            <w:szCs w:val="24"/>
          </w:rPr>
          <w:t>89</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05" w:history="1">
        <w:r w:rsidRPr="00D2622A">
          <w:rPr>
            <w:rStyle w:val="Hyperlink"/>
            <w:noProof/>
            <w:sz w:val="24"/>
            <w:szCs w:val="24"/>
          </w:rPr>
          <w:t>Tabla 19.- Caracterización de Proceso "Elaboración de campaña publicitaria del Departamento de Donaciones e Imagen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_Toc266031705 \h </w:instrText>
        </w:r>
        <w:r w:rsidRPr="00D2622A">
          <w:rPr>
            <w:noProof/>
            <w:webHidden/>
            <w:sz w:val="24"/>
            <w:szCs w:val="24"/>
          </w:rPr>
        </w:r>
        <w:r w:rsidRPr="00D2622A">
          <w:rPr>
            <w:noProof/>
            <w:webHidden/>
            <w:sz w:val="24"/>
            <w:szCs w:val="24"/>
          </w:rPr>
          <w:fldChar w:fldCharType="separate"/>
        </w:r>
        <w:r w:rsidR="005F58A8">
          <w:rPr>
            <w:noProof/>
            <w:webHidden/>
            <w:sz w:val="24"/>
            <w:szCs w:val="24"/>
          </w:rPr>
          <w:t>92</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06" w:history="1">
        <w:r w:rsidRPr="00D2622A">
          <w:rPr>
            <w:rStyle w:val="Hyperlink"/>
            <w:noProof/>
            <w:sz w:val="24"/>
            <w:szCs w:val="24"/>
          </w:rPr>
          <w:t>Tabla 20.- Definición de Proceso "Elaboración de campaña periodística del Departamento de Donaciones e Imagen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_Toc266031706 \h </w:instrText>
        </w:r>
        <w:r w:rsidRPr="00D2622A">
          <w:rPr>
            <w:noProof/>
            <w:webHidden/>
            <w:sz w:val="24"/>
            <w:szCs w:val="24"/>
          </w:rPr>
        </w:r>
        <w:r w:rsidRPr="00D2622A">
          <w:rPr>
            <w:noProof/>
            <w:webHidden/>
            <w:sz w:val="24"/>
            <w:szCs w:val="24"/>
          </w:rPr>
          <w:fldChar w:fldCharType="separate"/>
        </w:r>
        <w:r w:rsidR="005F58A8">
          <w:rPr>
            <w:noProof/>
            <w:webHidden/>
            <w:sz w:val="24"/>
            <w:szCs w:val="24"/>
          </w:rPr>
          <w:t>94</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07" w:history="1">
        <w:r w:rsidRPr="00D2622A">
          <w:rPr>
            <w:rStyle w:val="Hyperlink"/>
            <w:noProof/>
            <w:sz w:val="24"/>
            <w:szCs w:val="24"/>
          </w:rPr>
          <w:t>Tabla 21.- Caracterización de Proceso "Elaboración de campaña periodística del Departamento de Donaciones e Imagen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_Toc266031707 \h </w:instrText>
        </w:r>
        <w:r w:rsidRPr="00D2622A">
          <w:rPr>
            <w:noProof/>
            <w:webHidden/>
            <w:sz w:val="24"/>
            <w:szCs w:val="24"/>
          </w:rPr>
        </w:r>
        <w:r w:rsidRPr="00D2622A">
          <w:rPr>
            <w:noProof/>
            <w:webHidden/>
            <w:sz w:val="24"/>
            <w:szCs w:val="24"/>
          </w:rPr>
          <w:fldChar w:fldCharType="separate"/>
        </w:r>
        <w:r w:rsidR="005F58A8">
          <w:rPr>
            <w:noProof/>
            <w:webHidden/>
            <w:sz w:val="24"/>
            <w:szCs w:val="24"/>
          </w:rPr>
          <w:t>96</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08" w:history="1">
        <w:r w:rsidRPr="00D2622A">
          <w:rPr>
            <w:rStyle w:val="Hyperlink"/>
            <w:noProof/>
            <w:sz w:val="24"/>
            <w:szCs w:val="24"/>
          </w:rPr>
          <w:t>Tabla 22.-  Definición de Proceso "Elaboración de nota periodística del Departamento de Donaciones e Imagen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_Toc266031708 \h </w:instrText>
        </w:r>
        <w:r w:rsidRPr="00D2622A">
          <w:rPr>
            <w:noProof/>
            <w:webHidden/>
            <w:sz w:val="24"/>
            <w:szCs w:val="24"/>
          </w:rPr>
        </w:r>
        <w:r w:rsidRPr="00D2622A">
          <w:rPr>
            <w:noProof/>
            <w:webHidden/>
            <w:sz w:val="24"/>
            <w:szCs w:val="24"/>
          </w:rPr>
          <w:fldChar w:fldCharType="separate"/>
        </w:r>
        <w:r w:rsidR="005F58A8">
          <w:rPr>
            <w:noProof/>
            <w:webHidden/>
            <w:sz w:val="24"/>
            <w:szCs w:val="24"/>
          </w:rPr>
          <w:t>98</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09" w:history="1">
        <w:r w:rsidRPr="00D2622A">
          <w:rPr>
            <w:rStyle w:val="Hyperlink"/>
            <w:noProof/>
            <w:sz w:val="24"/>
            <w:szCs w:val="24"/>
          </w:rPr>
          <w:t>Tabla 23.- Caracterización de Proceso "Elaboración de nota periodística del Departamento de Donaciones e Imagen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_Toc266031709 \h </w:instrText>
        </w:r>
        <w:r w:rsidRPr="00D2622A">
          <w:rPr>
            <w:noProof/>
            <w:webHidden/>
            <w:sz w:val="24"/>
            <w:szCs w:val="24"/>
          </w:rPr>
        </w:r>
        <w:r w:rsidRPr="00D2622A">
          <w:rPr>
            <w:noProof/>
            <w:webHidden/>
            <w:sz w:val="24"/>
            <w:szCs w:val="24"/>
          </w:rPr>
          <w:fldChar w:fldCharType="separate"/>
        </w:r>
        <w:r w:rsidR="005F58A8">
          <w:rPr>
            <w:noProof/>
            <w:webHidden/>
            <w:sz w:val="24"/>
            <w:szCs w:val="24"/>
          </w:rPr>
          <w:t>100</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10" w:history="1">
        <w:r w:rsidRPr="00D2622A">
          <w:rPr>
            <w:rStyle w:val="Hyperlink"/>
            <w:noProof/>
            <w:sz w:val="24"/>
            <w:szCs w:val="24"/>
          </w:rPr>
          <w:t>Tabla 24.- Definición de Proceso "Elaboración de comunicación interna del Departamento de Donaciones e Imagen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_Toc266031710 \h </w:instrText>
        </w:r>
        <w:r w:rsidRPr="00D2622A">
          <w:rPr>
            <w:noProof/>
            <w:webHidden/>
            <w:sz w:val="24"/>
            <w:szCs w:val="24"/>
          </w:rPr>
        </w:r>
        <w:r w:rsidRPr="00D2622A">
          <w:rPr>
            <w:noProof/>
            <w:webHidden/>
            <w:sz w:val="24"/>
            <w:szCs w:val="24"/>
          </w:rPr>
          <w:fldChar w:fldCharType="separate"/>
        </w:r>
        <w:r w:rsidR="005F58A8">
          <w:rPr>
            <w:noProof/>
            <w:webHidden/>
            <w:sz w:val="24"/>
            <w:szCs w:val="24"/>
          </w:rPr>
          <w:t>102</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11" w:history="1">
        <w:r w:rsidRPr="00D2622A">
          <w:rPr>
            <w:rStyle w:val="Hyperlink"/>
            <w:noProof/>
            <w:sz w:val="24"/>
            <w:szCs w:val="24"/>
          </w:rPr>
          <w:t>Tabla 25.-  Caracterización de Proceso "Elaboración de comunicación interna del Departamento de Donaciones e Imagen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_Toc266031711 \h </w:instrText>
        </w:r>
        <w:r w:rsidRPr="00D2622A">
          <w:rPr>
            <w:noProof/>
            <w:webHidden/>
            <w:sz w:val="24"/>
            <w:szCs w:val="24"/>
          </w:rPr>
        </w:r>
        <w:r w:rsidRPr="00D2622A">
          <w:rPr>
            <w:noProof/>
            <w:webHidden/>
            <w:sz w:val="24"/>
            <w:szCs w:val="24"/>
          </w:rPr>
          <w:fldChar w:fldCharType="separate"/>
        </w:r>
        <w:r w:rsidR="005F58A8">
          <w:rPr>
            <w:noProof/>
            <w:webHidden/>
            <w:sz w:val="24"/>
            <w:szCs w:val="24"/>
          </w:rPr>
          <w:t>104</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12" w:history="1">
        <w:r w:rsidRPr="00D2622A">
          <w:rPr>
            <w:rStyle w:val="Hyperlink"/>
            <w:noProof/>
            <w:sz w:val="24"/>
            <w:szCs w:val="24"/>
          </w:rPr>
          <w:t>Tabla 26.-  Definición de Proceso "Canalización de Donaciones del Departamento de Donaciones e Imagen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_Toc266031712 \h </w:instrText>
        </w:r>
        <w:r w:rsidRPr="00D2622A">
          <w:rPr>
            <w:noProof/>
            <w:webHidden/>
            <w:sz w:val="24"/>
            <w:szCs w:val="24"/>
          </w:rPr>
        </w:r>
        <w:r w:rsidRPr="00D2622A">
          <w:rPr>
            <w:noProof/>
            <w:webHidden/>
            <w:sz w:val="24"/>
            <w:szCs w:val="24"/>
          </w:rPr>
          <w:fldChar w:fldCharType="separate"/>
        </w:r>
        <w:r w:rsidR="005F58A8">
          <w:rPr>
            <w:noProof/>
            <w:webHidden/>
            <w:sz w:val="24"/>
            <w:szCs w:val="24"/>
          </w:rPr>
          <w:t>106</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13" w:history="1">
        <w:r w:rsidRPr="00D2622A">
          <w:rPr>
            <w:rStyle w:val="Hyperlink"/>
            <w:noProof/>
            <w:sz w:val="24"/>
            <w:szCs w:val="24"/>
          </w:rPr>
          <w:t>Tabla 27.- Caracterización de Proceso "Canalización de Donaciones del Departamento de Donaciones e Imagen Institucional”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_Toc266031713 \h </w:instrText>
        </w:r>
        <w:r w:rsidRPr="00D2622A">
          <w:rPr>
            <w:noProof/>
            <w:webHidden/>
            <w:sz w:val="24"/>
            <w:szCs w:val="24"/>
          </w:rPr>
        </w:r>
        <w:r w:rsidRPr="00D2622A">
          <w:rPr>
            <w:noProof/>
            <w:webHidden/>
            <w:sz w:val="24"/>
            <w:szCs w:val="24"/>
          </w:rPr>
          <w:fldChar w:fldCharType="separate"/>
        </w:r>
        <w:r w:rsidR="005F58A8">
          <w:rPr>
            <w:noProof/>
            <w:webHidden/>
            <w:sz w:val="24"/>
            <w:szCs w:val="24"/>
          </w:rPr>
          <w:t>108</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14" w:history="1">
        <w:r w:rsidRPr="00D2622A">
          <w:rPr>
            <w:rStyle w:val="Hyperlink"/>
            <w:noProof/>
            <w:sz w:val="24"/>
            <w:szCs w:val="24"/>
          </w:rPr>
          <w:t>Tabla 28.- Definición del macro proceso "Gestión de Proyectos”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_Toc266031714 \h </w:instrText>
        </w:r>
        <w:r w:rsidRPr="00D2622A">
          <w:rPr>
            <w:noProof/>
            <w:webHidden/>
            <w:sz w:val="24"/>
            <w:szCs w:val="24"/>
          </w:rPr>
        </w:r>
        <w:r w:rsidRPr="00D2622A">
          <w:rPr>
            <w:noProof/>
            <w:webHidden/>
            <w:sz w:val="24"/>
            <w:szCs w:val="24"/>
          </w:rPr>
          <w:fldChar w:fldCharType="separate"/>
        </w:r>
        <w:r w:rsidR="005F58A8">
          <w:rPr>
            <w:noProof/>
            <w:webHidden/>
            <w:sz w:val="24"/>
            <w:szCs w:val="24"/>
          </w:rPr>
          <w:t>110</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15" w:history="1">
        <w:r w:rsidRPr="00D2622A">
          <w:rPr>
            <w:rStyle w:val="Hyperlink"/>
            <w:noProof/>
            <w:sz w:val="24"/>
            <w:szCs w:val="24"/>
          </w:rPr>
          <w:t>Tabla 29.- Caracterización del macro proceso " Gestión de Proyectos"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_Toc266031715 \h </w:instrText>
        </w:r>
        <w:r w:rsidRPr="00D2622A">
          <w:rPr>
            <w:noProof/>
            <w:webHidden/>
            <w:sz w:val="24"/>
            <w:szCs w:val="24"/>
          </w:rPr>
        </w:r>
        <w:r w:rsidRPr="00D2622A">
          <w:rPr>
            <w:noProof/>
            <w:webHidden/>
            <w:sz w:val="24"/>
            <w:szCs w:val="24"/>
          </w:rPr>
          <w:fldChar w:fldCharType="separate"/>
        </w:r>
        <w:r w:rsidR="005F58A8">
          <w:rPr>
            <w:noProof/>
            <w:webHidden/>
            <w:sz w:val="24"/>
            <w:szCs w:val="24"/>
          </w:rPr>
          <w:t>111</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16" w:history="1">
        <w:r w:rsidRPr="00D2622A">
          <w:rPr>
            <w:rStyle w:val="Hyperlink"/>
            <w:noProof/>
            <w:sz w:val="24"/>
            <w:szCs w:val="24"/>
          </w:rPr>
          <w:t>Tabla 30.-   Definición de Proceso "Participación en concurso del Departamento de Proyectos"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_Toc266031716 \h </w:instrText>
        </w:r>
        <w:r w:rsidRPr="00D2622A">
          <w:rPr>
            <w:noProof/>
            <w:webHidden/>
            <w:sz w:val="24"/>
            <w:szCs w:val="24"/>
          </w:rPr>
        </w:r>
        <w:r w:rsidRPr="00D2622A">
          <w:rPr>
            <w:noProof/>
            <w:webHidden/>
            <w:sz w:val="24"/>
            <w:szCs w:val="24"/>
          </w:rPr>
          <w:fldChar w:fldCharType="separate"/>
        </w:r>
        <w:r w:rsidR="005F58A8">
          <w:rPr>
            <w:noProof/>
            <w:webHidden/>
            <w:sz w:val="24"/>
            <w:szCs w:val="24"/>
          </w:rPr>
          <w:t>113</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17" w:history="1">
        <w:r w:rsidRPr="00D2622A">
          <w:rPr>
            <w:rStyle w:val="Hyperlink"/>
            <w:noProof/>
            <w:sz w:val="24"/>
            <w:szCs w:val="24"/>
          </w:rPr>
          <w:t>Tabla 31.-   Caracterización de Proceso "Participación en concurso del Departamento de Proyectos"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_Toc266031717 \h </w:instrText>
        </w:r>
        <w:r w:rsidRPr="00D2622A">
          <w:rPr>
            <w:noProof/>
            <w:webHidden/>
            <w:sz w:val="24"/>
            <w:szCs w:val="24"/>
          </w:rPr>
        </w:r>
        <w:r w:rsidRPr="00D2622A">
          <w:rPr>
            <w:noProof/>
            <w:webHidden/>
            <w:sz w:val="24"/>
            <w:szCs w:val="24"/>
          </w:rPr>
          <w:fldChar w:fldCharType="separate"/>
        </w:r>
        <w:r w:rsidR="005F58A8">
          <w:rPr>
            <w:noProof/>
            <w:webHidden/>
            <w:sz w:val="24"/>
            <w:szCs w:val="24"/>
          </w:rPr>
          <w:t>114</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18" w:history="1">
        <w:r w:rsidRPr="00D2622A">
          <w:rPr>
            <w:rStyle w:val="Hyperlink"/>
            <w:noProof/>
            <w:sz w:val="24"/>
            <w:szCs w:val="24"/>
          </w:rPr>
          <w:t>Tabla 32.- Definición de Proceso “Ejecución de Proyectos del Departamento de Proyectos”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_Toc266031718 \h </w:instrText>
        </w:r>
        <w:r w:rsidRPr="00D2622A">
          <w:rPr>
            <w:noProof/>
            <w:webHidden/>
            <w:sz w:val="24"/>
            <w:szCs w:val="24"/>
          </w:rPr>
        </w:r>
        <w:r w:rsidRPr="00D2622A">
          <w:rPr>
            <w:noProof/>
            <w:webHidden/>
            <w:sz w:val="24"/>
            <w:szCs w:val="24"/>
          </w:rPr>
          <w:fldChar w:fldCharType="separate"/>
        </w:r>
        <w:r w:rsidR="005F58A8">
          <w:rPr>
            <w:noProof/>
            <w:webHidden/>
            <w:sz w:val="24"/>
            <w:szCs w:val="24"/>
          </w:rPr>
          <w:t>116</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19" w:history="1">
        <w:r w:rsidRPr="00D2622A">
          <w:rPr>
            <w:rStyle w:val="Hyperlink"/>
            <w:noProof/>
            <w:sz w:val="24"/>
            <w:szCs w:val="24"/>
          </w:rPr>
          <w:t>Tabla 33.- Caracterización de Proceso “Ejecución de Proyectos del Departamento de Proyectos”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_Toc266031719 \h </w:instrText>
        </w:r>
        <w:r w:rsidRPr="00D2622A">
          <w:rPr>
            <w:noProof/>
            <w:webHidden/>
            <w:sz w:val="24"/>
            <w:szCs w:val="24"/>
          </w:rPr>
        </w:r>
        <w:r w:rsidRPr="00D2622A">
          <w:rPr>
            <w:noProof/>
            <w:webHidden/>
            <w:sz w:val="24"/>
            <w:szCs w:val="24"/>
          </w:rPr>
          <w:fldChar w:fldCharType="separate"/>
        </w:r>
        <w:r w:rsidR="005F58A8">
          <w:rPr>
            <w:noProof/>
            <w:webHidden/>
            <w:sz w:val="24"/>
            <w:szCs w:val="24"/>
          </w:rPr>
          <w:t>120</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20" w:history="1">
        <w:r w:rsidRPr="00D2622A">
          <w:rPr>
            <w:rStyle w:val="Hyperlink"/>
            <w:noProof/>
            <w:sz w:val="24"/>
            <w:szCs w:val="24"/>
          </w:rPr>
          <w:t>Tabla 34.- Definición de Proceso “Evaluar Proyecto del Departamento de Proyectos”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_Toc266031720 \h </w:instrText>
        </w:r>
        <w:r w:rsidRPr="00D2622A">
          <w:rPr>
            <w:noProof/>
            <w:webHidden/>
            <w:sz w:val="24"/>
            <w:szCs w:val="24"/>
          </w:rPr>
        </w:r>
        <w:r w:rsidRPr="00D2622A">
          <w:rPr>
            <w:noProof/>
            <w:webHidden/>
            <w:sz w:val="24"/>
            <w:szCs w:val="24"/>
          </w:rPr>
          <w:fldChar w:fldCharType="separate"/>
        </w:r>
        <w:r w:rsidR="005F58A8">
          <w:rPr>
            <w:noProof/>
            <w:webHidden/>
            <w:sz w:val="24"/>
            <w:szCs w:val="24"/>
          </w:rPr>
          <w:t>122</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21" w:history="1">
        <w:r w:rsidRPr="00D2622A">
          <w:rPr>
            <w:rStyle w:val="Hyperlink"/>
            <w:noProof/>
            <w:sz w:val="24"/>
            <w:szCs w:val="24"/>
          </w:rPr>
          <w:t>Tabla 35.- Caracterización de Proceso “Evaluar Proyecto del Departamento de Proyectos”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_Toc266031721 \h </w:instrText>
        </w:r>
        <w:r w:rsidRPr="00D2622A">
          <w:rPr>
            <w:noProof/>
            <w:webHidden/>
            <w:sz w:val="24"/>
            <w:szCs w:val="24"/>
          </w:rPr>
        </w:r>
        <w:r w:rsidRPr="00D2622A">
          <w:rPr>
            <w:noProof/>
            <w:webHidden/>
            <w:sz w:val="24"/>
            <w:szCs w:val="24"/>
          </w:rPr>
          <w:fldChar w:fldCharType="separate"/>
        </w:r>
        <w:r w:rsidR="005F58A8">
          <w:rPr>
            <w:noProof/>
            <w:webHidden/>
            <w:sz w:val="24"/>
            <w:szCs w:val="24"/>
          </w:rPr>
          <w:t>123</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22" w:history="1">
        <w:r w:rsidRPr="00D2622A">
          <w:rPr>
            <w:rStyle w:val="Hyperlink"/>
            <w:noProof/>
            <w:sz w:val="24"/>
            <w:szCs w:val="24"/>
          </w:rPr>
          <w:t>Tabla 36.-   Definición de Proceso "Auditoria del Departamento de Proyectos"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_Toc266031722 \h </w:instrText>
        </w:r>
        <w:r w:rsidRPr="00D2622A">
          <w:rPr>
            <w:noProof/>
            <w:webHidden/>
            <w:sz w:val="24"/>
            <w:szCs w:val="24"/>
          </w:rPr>
        </w:r>
        <w:r w:rsidRPr="00D2622A">
          <w:rPr>
            <w:noProof/>
            <w:webHidden/>
            <w:sz w:val="24"/>
            <w:szCs w:val="24"/>
          </w:rPr>
          <w:fldChar w:fldCharType="separate"/>
        </w:r>
        <w:r w:rsidR="005F58A8">
          <w:rPr>
            <w:noProof/>
            <w:webHidden/>
            <w:sz w:val="24"/>
            <w:szCs w:val="24"/>
          </w:rPr>
          <w:t>124</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23" w:history="1">
        <w:r w:rsidRPr="00D2622A">
          <w:rPr>
            <w:rStyle w:val="Hyperlink"/>
            <w:noProof/>
            <w:sz w:val="24"/>
            <w:szCs w:val="24"/>
          </w:rPr>
          <w:t>Tabla 37.-   Caracterización de Proceso "Auditoria del Departamento de Proyectos"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_Toc266031723 \h </w:instrText>
        </w:r>
        <w:r w:rsidRPr="00D2622A">
          <w:rPr>
            <w:noProof/>
            <w:webHidden/>
            <w:sz w:val="24"/>
            <w:szCs w:val="24"/>
          </w:rPr>
        </w:r>
        <w:r w:rsidRPr="00D2622A">
          <w:rPr>
            <w:noProof/>
            <w:webHidden/>
            <w:sz w:val="24"/>
            <w:szCs w:val="24"/>
          </w:rPr>
          <w:fldChar w:fldCharType="separate"/>
        </w:r>
        <w:r w:rsidR="005F58A8">
          <w:rPr>
            <w:noProof/>
            <w:webHidden/>
            <w:sz w:val="24"/>
            <w:szCs w:val="24"/>
          </w:rPr>
          <w:t>126</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24" w:history="1">
        <w:r w:rsidRPr="00D2622A">
          <w:rPr>
            <w:rStyle w:val="Hyperlink"/>
            <w:noProof/>
            <w:sz w:val="24"/>
            <w:szCs w:val="24"/>
          </w:rPr>
          <w:t>Tabla 38.- Definición del macro proceso " Gestión de Aseguramiento de la Calidad Educativa”</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_Toc266031724 \h </w:instrText>
        </w:r>
        <w:r w:rsidRPr="00D2622A">
          <w:rPr>
            <w:noProof/>
            <w:webHidden/>
            <w:sz w:val="24"/>
            <w:szCs w:val="24"/>
          </w:rPr>
        </w:r>
        <w:r w:rsidRPr="00D2622A">
          <w:rPr>
            <w:noProof/>
            <w:webHidden/>
            <w:sz w:val="24"/>
            <w:szCs w:val="24"/>
          </w:rPr>
          <w:fldChar w:fldCharType="separate"/>
        </w:r>
        <w:r w:rsidR="005F58A8">
          <w:rPr>
            <w:noProof/>
            <w:webHidden/>
            <w:sz w:val="24"/>
            <w:szCs w:val="24"/>
          </w:rPr>
          <w:t>127</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25" w:history="1">
        <w:r w:rsidRPr="00D2622A">
          <w:rPr>
            <w:rStyle w:val="Hyperlink"/>
            <w:noProof/>
            <w:sz w:val="24"/>
            <w:szCs w:val="24"/>
          </w:rPr>
          <w:t>Tabla 39.- Caracterización del macro proceso " Gestión de Aseguramiento de la Calidad Educativa"</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_Toc266031725 \h </w:instrText>
        </w:r>
        <w:r w:rsidRPr="00D2622A">
          <w:rPr>
            <w:noProof/>
            <w:webHidden/>
            <w:sz w:val="24"/>
            <w:szCs w:val="24"/>
          </w:rPr>
        </w:r>
        <w:r w:rsidRPr="00D2622A">
          <w:rPr>
            <w:noProof/>
            <w:webHidden/>
            <w:sz w:val="24"/>
            <w:szCs w:val="24"/>
          </w:rPr>
          <w:fldChar w:fldCharType="separate"/>
        </w:r>
        <w:r w:rsidR="005F58A8">
          <w:rPr>
            <w:noProof/>
            <w:webHidden/>
            <w:sz w:val="24"/>
            <w:szCs w:val="24"/>
          </w:rPr>
          <w:t>130</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26" w:history="1">
        <w:r w:rsidRPr="00D2622A">
          <w:rPr>
            <w:rStyle w:val="Hyperlink"/>
            <w:noProof/>
            <w:sz w:val="24"/>
            <w:szCs w:val="24"/>
          </w:rPr>
          <w:t>Tabla 40.- Definición de Proceso "Acompañamiento del Departamento de Formación”</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_Toc266031726 \h </w:instrText>
        </w:r>
        <w:r w:rsidRPr="00D2622A">
          <w:rPr>
            <w:noProof/>
            <w:webHidden/>
            <w:sz w:val="24"/>
            <w:szCs w:val="24"/>
          </w:rPr>
        </w:r>
        <w:r w:rsidRPr="00D2622A">
          <w:rPr>
            <w:noProof/>
            <w:webHidden/>
            <w:sz w:val="24"/>
            <w:szCs w:val="24"/>
          </w:rPr>
          <w:fldChar w:fldCharType="separate"/>
        </w:r>
        <w:r w:rsidR="005F58A8">
          <w:rPr>
            <w:noProof/>
            <w:webHidden/>
            <w:sz w:val="24"/>
            <w:szCs w:val="24"/>
          </w:rPr>
          <w:t>132</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27" w:history="1">
        <w:r w:rsidRPr="00D2622A">
          <w:rPr>
            <w:rStyle w:val="Hyperlink"/>
            <w:noProof/>
            <w:sz w:val="24"/>
            <w:szCs w:val="24"/>
          </w:rPr>
          <w:t>Tabla 41.- Caracterización de Proceso "Acompañamiento del Departamento de Formación"</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_Toc266031727 \h </w:instrText>
        </w:r>
        <w:r w:rsidRPr="00D2622A">
          <w:rPr>
            <w:noProof/>
            <w:webHidden/>
            <w:sz w:val="24"/>
            <w:szCs w:val="24"/>
          </w:rPr>
        </w:r>
        <w:r w:rsidRPr="00D2622A">
          <w:rPr>
            <w:noProof/>
            <w:webHidden/>
            <w:sz w:val="24"/>
            <w:szCs w:val="24"/>
          </w:rPr>
          <w:fldChar w:fldCharType="separate"/>
        </w:r>
        <w:r w:rsidR="005F58A8">
          <w:rPr>
            <w:noProof/>
            <w:webHidden/>
            <w:sz w:val="24"/>
            <w:szCs w:val="24"/>
          </w:rPr>
          <w:t>134</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28" w:history="1">
        <w:r w:rsidRPr="00D2622A">
          <w:rPr>
            <w:rStyle w:val="Hyperlink"/>
            <w:noProof/>
            <w:sz w:val="24"/>
            <w:szCs w:val="24"/>
          </w:rPr>
          <w:t>Tabla 42.- Definición de Proceso "Capacitaciones del Departamento de Formación”</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_Toc266031728 \h </w:instrText>
        </w:r>
        <w:r w:rsidRPr="00D2622A">
          <w:rPr>
            <w:noProof/>
            <w:webHidden/>
            <w:sz w:val="24"/>
            <w:szCs w:val="24"/>
          </w:rPr>
        </w:r>
        <w:r w:rsidRPr="00D2622A">
          <w:rPr>
            <w:noProof/>
            <w:webHidden/>
            <w:sz w:val="24"/>
            <w:szCs w:val="24"/>
          </w:rPr>
          <w:fldChar w:fldCharType="separate"/>
        </w:r>
        <w:r w:rsidR="005F58A8">
          <w:rPr>
            <w:noProof/>
            <w:webHidden/>
            <w:sz w:val="24"/>
            <w:szCs w:val="24"/>
          </w:rPr>
          <w:t>136</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29" w:history="1">
        <w:r w:rsidRPr="00D2622A">
          <w:rPr>
            <w:rStyle w:val="Hyperlink"/>
            <w:noProof/>
            <w:sz w:val="24"/>
            <w:szCs w:val="24"/>
          </w:rPr>
          <w:t>Tabla 43.- Caracterización de Proceso "Capacitaciones del Departamento de Formación”</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_Toc266031729 \h </w:instrText>
        </w:r>
        <w:r w:rsidRPr="00D2622A">
          <w:rPr>
            <w:noProof/>
            <w:webHidden/>
            <w:sz w:val="24"/>
            <w:szCs w:val="24"/>
          </w:rPr>
        </w:r>
        <w:r w:rsidRPr="00D2622A">
          <w:rPr>
            <w:noProof/>
            <w:webHidden/>
            <w:sz w:val="24"/>
            <w:szCs w:val="24"/>
          </w:rPr>
          <w:fldChar w:fldCharType="separate"/>
        </w:r>
        <w:r w:rsidR="005F58A8">
          <w:rPr>
            <w:noProof/>
            <w:webHidden/>
            <w:sz w:val="24"/>
            <w:szCs w:val="24"/>
          </w:rPr>
          <w:t>138</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30" w:history="1">
        <w:r w:rsidRPr="00D2622A">
          <w:rPr>
            <w:rStyle w:val="Hyperlink"/>
            <w:noProof/>
            <w:sz w:val="24"/>
            <w:szCs w:val="24"/>
          </w:rPr>
          <w:t>Tabla 44.-  Definición de Proceso "Acompañamiento de Educación Técnica”</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_Toc266031730 \h </w:instrText>
        </w:r>
        <w:r w:rsidRPr="00D2622A">
          <w:rPr>
            <w:noProof/>
            <w:webHidden/>
            <w:sz w:val="24"/>
            <w:szCs w:val="24"/>
          </w:rPr>
        </w:r>
        <w:r w:rsidRPr="00D2622A">
          <w:rPr>
            <w:noProof/>
            <w:webHidden/>
            <w:sz w:val="24"/>
            <w:szCs w:val="24"/>
          </w:rPr>
          <w:fldChar w:fldCharType="separate"/>
        </w:r>
        <w:r w:rsidR="005F58A8">
          <w:rPr>
            <w:noProof/>
            <w:webHidden/>
            <w:sz w:val="24"/>
            <w:szCs w:val="24"/>
          </w:rPr>
          <w:t>140</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31" w:history="1">
        <w:r w:rsidRPr="00D2622A">
          <w:rPr>
            <w:rStyle w:val="Hyperlink"/>
            <w:noProof/>
            <w:sz w:val="24"/>
            <w:szCs w:val="24"/>
          </w:rPr>
          <w:t>Tabla 45.- Caracterización de Proceso "Acompañamiento de Educación Técnica”</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_Toc266031731 \h </w:instrText>
        </w:r>
        <w:r w:rsidRPr="00D2622A">
          <w:rPr>
            <w:noProof/>
            <w:webHidden/>
            <w:sz w:val="24"/>
            <w:szCs w:val="24"/>
          </w:rPr>
        </w:r>
        <w:r w:rsidRPr="00D2622A">
          <w:rPr>
            <w:noProof/>
            <w:webHidden/>
            <w:sz w:val="24"/>
            <w:szCs w:val="24"/>
          </w:rPr>
          <w:fldChar w:fldCharType="separate"/>
        </w:r>
        <w:r w:rsidR="005F58A8">
          <w:rPr>
            <w:noProof/>
            <w:webHidden/>
            <w:sz w:val="24"/>
            <w:szCs w:val="24"/>
          </w:rPr>
          <w:t>142</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32" w:history="1">
        <w:r w:rsidRPr="00D2622A">
          <w:rPr>
            <w:rStyle w:val="Hyperlink"/>
            <w:noProof/>
            <w:sz w:val="24"/>
            <w:szCs w:val="24"/>
          </w:rPr>
          <w:t>Tabla 46.-   Definición de Proceso "Capacitaciones de Educación Técnica”</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_Toc266031732 \h </w:instrText>
        </w:r>
        <w:r w:rsidRPr="00D2622A">
          <w:rPr>
            <w:noProof/>
            <w:webHidden/>
            <w:sz w:val="24"/>
            <w:szCs w:val="24"/>
          </w:rPr>
        </w:r>
        <w:r w:rsidRPr="00D2622A">
          <w:rPr>
            <w:noProof/>
            <w:webHidden/>
            <w:sz w:val="24"/>
            <w:szCs w:val="24"/>
          </w:rPr>
          <w:fldChar w:fldCharType="separate"/>
        </w:r>
        <w:r w:rsidR="005F58A8">
          <w:rPr>
            <w:noProof/>
            <w:webHidden/>
            <w:sz w:val="24"/>
            <w:szCs w:val="24"/>
          </w:rPr>
          <w:t>144</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33" w:history="1">
        <w:r w:rsidRPr="00D2622A">
          <w:rPr>
            <w:rStyle w:val="Hyperlink"/>
            <w:noProof/>
            <w:sz w:val="24"/>
            <w:szCs w:val="24"/>
          </w:rPr>
          <w:t>Tabla 47.- Caracterización de Proceso "Capacitaciones de Educación Técnica”</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_Toc266031733 \h </w:instrText>
        </w:r>
        <w:r w:rsidRPr="00D2622A">
          <w:rPr>
            <w:noProof/>
            <w:webHidden/>
            <w:sz w:val="24"/>
            <w:szCs w:val="24"/>
          </w:rPr>
        </w:r>
        <w:r w:rsidRPr="00D2622A">
          <w:rPr>
            <w:noProof/>
            <w:webHidden/>
            <w:sz w:val="24"/>
            <w:szCs w:val="24"/>
          </w:rPr>
          <w:fldChar w:fldCharType="separate"/>
        </w:r>
        <w:r w:rsidR="005F58A8">
          <w:rPr>
            <w:noProof/>
            <w:webHidden/>
            <w:sz w:val="24"/>
            <w:szCs w:val="24"/>
          </w:rPr>
          <w:t>146</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34" w:history="1">
        <w:r w:rsidRPr="00D2622A">
          <w:rPr>
            <w:rStyle w:val="Hyperlink"/>
            <w:noProof/>
            <w:sz w:val="24"/>
            <w:szCs w:val="24"/>
          </w:rPr>
          <w:t>Tabla 48.-   Definición de Proceso "Actualización de currículas de Educación Técnica”</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_Toc266031734 \h </w:instrText>
        </w:r>
        <w:r w:rsidRPr="00D2622A">
          <w:rPr>
            <w:noProof/>
            <w:webHidden/>
            <w:sz w:val="24"/>
            <w:szCs w:val="24"/>
          </w:rPr>
        </w:r>
        <w:r w:rsidRPr="00D2622A">
          <w:rPr>
            <w:noProof/>
            <w:webHidden/>
            <w:sz w:val="24"/>
            <w:szCs w:val="24"/>
          </w:rPr>
          <w:fldChar w:fldCharType="separate"/>
        </w:r>
        <w:r w:rsidR="005F58A8">
          <w:rPr>
            <w:noProof/>
            <w:webHidden/>
            <w:sz w:val="24"/>
            <w:szCs w:val="24"/>
          </w:rPr>
          <w:t>147</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35" w:history="1">
        <w:r w:rsidRPr="00D2622A">
          <w:rPr>
            <w:rStyle w:val="Hyperlink"/>
            <w:noProof/>
            <w:sz w:val="24"/>
            <w:szCs w:val="24"/>
          </w:rPr>
          <w:t>Tabla 49.-  Caracterización de Proceso "Actualización de currículas de Educación Técnica”</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_Toc266031735 \h </w:instrText>
        </w:r>
        <w:r w:rsidRPr="00D2622A">
          <w:rPr>
            <w:noProof/>
            <w:webHidden/>
            <w:sz w:val="24"/>
            <w:szCs w:val="24"/>
          </w:rPr>
        </w:r>
        <w:r w:rsidRPr="00D2622A">
          <w:rPr>
            <w:noProof/>
            <w:webHidden/>
            <w:sz w:val="24"/>
            <w:szCs w:val="24"/>
          </w:rPr>
          <w:fldChar w:fldCharType="separate"/>
        </w:r>
        <w:r w:rsidR="005F58A8">
          <w:rPr>
            <w:noProof/>
            <w:webHidden/>
            <w:sz w:val="24"/>
            <w:szCs w:val="24"/>
          </w:rPr>
          <w:t>149</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36" w:history="1">
        <w:r w:rsidRPr="00D2622A">
          <w:rPr>
            <w:rStyle w:val="Hyperlink"/>
            <w:noProof/>
            <w:sz w:val="24"/>
            <w:szCs w:val="24"/>
          </w:rPr>
          <w:t>Tabla 50.- Definición del macro proceso " Gestión de Orientación Pastoral”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_Toc266031736 \h </w:instrText>
        </w:r>
        <w:r w:rsidRPr="00D2622A">
          <w:rPr>
            <w:noProof/>
            <w:webHidden/>
            <w:sz w:val="24"/>
            <w:szCs w:val="24"/>
          </w:rPr>
        </w:r>
        <w:r w:rsidRPr="00D2622A">
          <w:rPr>
            <w:noProof/>
            <w:webHidden/>
            <w:sz w:val="24"/>
            <w:szCs w:val="24"/>
          </w:rPr>
          <w:fldChar w:fldCharType="separate"/>
        </w:r>
        <w:r w:rsidR="005F58A8">
          <w:rPr>
            <w:noProof/>
            <w:webHidden/>
            <w:sz w:val="24"/>
            <w:szCs w:val="24"/>
          </w:rPr>
          <w:t>150</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37" w:history="1">
        <w:r w:rsidRPr="00D2622A">
          <w:rPr>
            <w:rStyle w:val="Hyperlink"/>
            <w:noProof/>
            <w:sz w:val="24"/>
            <w:szCs w:val="24"/>
          </w:rPr>
          <w:t>Tabla 51.- Caracterización del macro proceso " Gestión de Orientación Pastoral"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_Toc266031737 \h </w:instrText>
        </w:r>
        <w:r w:rsidRPr="00D2622A">
          <w:rPr>
            <w:noProof/>
            <w:webHidden/>
            <w:sz w:val="24"/>
            <w:szCs w:val="24"/>
          </w:rPr>
        </w:r>
        <w:r w:rsidRPr="00D2622A">
          <w:rPr>
            <w:noProof/>
            <w:webHidden/>
            <w:sz w:val="24"/>
            <w:szCs w:val="24"/>
          </w:rPr>
          <w:fldChar w:fldCharType="separate"/>
        </w:r>
        <w:r w:rsidR="005F58A8">
          <w:rPr>
            <w:noProof/>
            <w:webHidden/>
            <w:sz w:val="24"/>
            <w:szCs w:val="24"/>
          </w:rPr>
          <w:t>152</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38" w:history="1">
        <w:r w:rsidRPr="00D2622A">
          <w:rPr>
            <w:rStyle w:val="Hyperlink"/>
            <w:noProof/>
            <w:sz w:val="24"/>
            <w:szCs w:val="24"/>
          </w:rPr>
          <w:t>Tabla 52.- Definición de Proceso “Acompañamiento de Pastoral y Educación en Valores”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_Toc266031738 \h </w:instrText>
        </w:r>
        <w:r w:rsidRPr="00D2622A">
          <w:rPr>
            <w:noProof/>
            <w:webHidden/>
            <w:sz w:val="24"/>
            <w:szCs w:val="24"/>
          </w:rPr>
        </w:r>
        <w:r w:rsidRPr="00D2622A">
          <w:rPr>
            <w:noProof/>
            <w:webHidden/>
            <w:sz w:val="24"/>
            <w:szCs w:val="24"/>
          </w:rPr>
          <w:fldChar w:fldCharType="separate"/>
        </w:r>
        <w:r w:rsidR="005F58A8">
          <w:rPr>
            <w:noProof/>
            <w:webHidden/>
            <w:sz w:val="24"/>
            <w:szCs w:val="24"/>
          </w:rPr>
          <w:t>153</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39" w:history="1">
        <w:r w:rsidRPr="00D2622A">
          <w:rPr>
            <w:rStyle w:val="Hyperlink"/>
            <w:noProof/>
            <w:sz w:val="24"/>
            <w:szCs w:val="24"/>
          </w:rPr>
          <w:t>Tabla 53.- Caracterización de Proceso “Acompañamiento de Pastoral y Educación en Valores”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_Toc266031739 \h </w:instrText>
        </w:r>
        <w:r w:rsidRPr="00D2622A">
          <w:rPr>
            <w:noProof/>
            <w:webHidden/>
            <w:sz w:val="24"/>
            <w:szCs w:val="24"/>
          </w:rPr>
        </w:r>
        <w:r w:rsidRPr="00D2622A">
          <w:rPr>
            <w:noProof/>
            <w:webHidden/>
            <w:sz w:val="24"/>
            <w:szCs w:val="24"/>
          </w:rPr>
          <w:fldChar w:fldCharType="separate"/>
        </w:r>
        <w:r w:rsidR="005F58A8">
          <w:rPr>
            <w:noProof/>
            <w:webHidden/>
            <w:sz w:val="24"/>
            <w:szCs w:val="24"/>
          </w:rPr>
          <w:t>155</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40" w:history="1">
        <w:r w:rsidRPr="00D2622A">
          <w:rPr>
            <w:rStyle w:val="Hyperlink"/>
            <w:noProof/>
            <w:sz w:val="24"/>
            <w:szCs w:val="24"/>
          </w:rPr>
          <w:t>Tabla 54.- Definición de Proceso “Ejecución de Talleres de Pastoral y Educación en Valores”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_Toc266031740 \h </w:instrText>
        </w:r>
        <w:r w:rsidRPr="00D2622A">
          <w:rPr>
            <w:noProof/>
            <w:webHidden/>
            <w:sz w:val="24"/>
            <w:szCs w:val="24"/>
          </w:rPr>
        </w:r>
        <w:r w:rsidRPr="00D2622A">
          <w:rPr>
            <w:noProof/>
            <w:webHidden/>
            <w:sz w:val="24"/>
            <w:szCs w:val="24"/>
          </w:rPr>
          <w:fldChar w:fldCharType="separate"/>
        </w:r>
        <w:r w:rsidR="005F58A8">
          <w:rPr>
            <w:noProof/>
            <w:webHidden/>
            <w:sz w:val="24"/>
            <w:szCs w:val="24"/>
          </w:rPr>
          <w:t>156</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41" w:history="1">
        <w:r w:rsidRPr="00D2622A">
          <w:rPr>
            <w:rStyle w:val="Hyperlink"/>
            <w:noProof/>
            <w:sz w:val="24"/>
            <w:szCs w:val="24"/>
          </w:rPr>
          <w:t>Tabla 55.- Caracterización de Proceso “Ejecución de Talleres de Pastoral y Educación en Valores”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_Toc266031741 \h </w:instrText>
        </w:r>
        <w:r w:rsidRPr="00D2622A">
          <w:rPr>
            <w:noProof/>
            <w:webHidden/>
            <w:sz w:val="24"/>
            <w:szCs w:val="24"/>
          </w:rPr>
        </w:r>
        <w:r w:rsidRPr="00D2622A">
          <w:rPr>
            <w:noProof/>
            <w:webHidden/>
            <w:sz w:val="24"/>
            <w:szCs w:val="24"/>
          </w:rPr>
          <w:fldChar w:fldCharType="separate"/>
        </w:r>
        <w:r w:rsidR="005F58A8">
          <w:rPr>
            <w:noProof/>
            <w:webHidden/>
            <w:sz w:val="24"/>
            <w:szCs w:val="24"/>
          </w:rPr>
          <w:t>158</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42" w:history="1">
        <w:r w:rsidRPr="00D2622A">
          <w:rPr>
            <w:rStyle w:val="Hyperlink"/>
            <w:noProof/>
            <w:sz w:val="24"/>
            <w:szCs w:val="24"/>
          </w:rPr>
          <w:t>Tabla 56.- Definición de Proceso “Ejecución de retiros de Pastoral y Educación en Valores”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_Toc266031742 \h </w:instrText>
        </w:r>
        <w:r w:rsidRPr="00D2622A">
          <w:rPr>
            <w:noProof/>
            <w:webHidden/>
            <w:sz w:val="24"/>
            <w:szCs w:val="24"/>
          </w:rPr>
        </w:r>
        <w:r w:rsidRPr="00D2622A">
          <w:rPr>
            <w:noProof/>
            <w:webHidden/>
            <w:sz w:val="24"/>
            <w:szCs w:val="24"/>
          </w:rPr>
          <w:fldChar w:fldCharType="separate"/>
        </w:r>
        <w:r w:rsidR="005F58A8">
          <w:rPr>
            <w:noProof/>
            <w:webHidden/>
            <w:sz w:val="24"/>
            <w:szCs w:val="24"/>
          </w:rPr>
          <w:t>160</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43" w:history="1">
        <w:r w:rsidRPr="00D2622A">
          <w:rPr>
            <w:rStyle w:val="Hyperlink"/>
            <w:noProof/>
            <w:sz w:val="24"/>
            <w:szCs w:val="24"/>
          </w:rPr>
          <w:t>Tabla 57.- Caracterización de Proceso “Ejecución de retiros de Pastoral y Educación en Valores”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_Toc266031743 \h </w:instrText>
        </w:r>
        <w:r w:rsidRPr="00D2622A">
          <w:rPr>
            <w:noProof/>
            <w:webHidden/>
            <w:sz w:val="24"/>
            <w:szCs w:val="24"/>
          </w:rPr>
        </w:r>
        <w:r w:rsidRPr="00D2622A">
          <w:rPr>
            <w:noProof/>
            <w:webHidden/>
            <w:sz w:val="24"/>
            <w:szCs w:val="24"/>
          </w:rPr>
          <w:fldChar w:fldCharType="separate"/>
        </w:r>
        <w:r w:rsidR="005F58A8">
          <w:rPr>
            <w:noProof/>
            <w:webHidden/>
            <w:sz w:val="24"/>
            <w:szCs w:val="24"/>
          </w:rPr>
          <w:t>162</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44" w:history="1">
        <w:r w:rsidRPr="00D2622A">
          <w:rPr>
            <w:rStyle w:val="Hyperlink"/>
            <w:noProof/>
            <w:sz w:val="24"/>
            <w:szCs w:val="24"/>
          </w:rPr>
          <w:t>Tabla 58.- Definición del macro proceso " Contabilidad y Presupuestos”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_Toc266031744 \h </w:instrText>
        </w:r>
        <w:r w:rsidRPr="00D2622A">
          <w:rPr>
            <w:noProof/>
            <w:webHidden/>
            <w:sz w:val="24"/>
            <w:szCs w:val="24"/>
          </w:rPr>
        </w:r>
        <w:r w:rsidRPr="00D2622A">
          <w:rPr>
            <w:noProof/>
            <w:webHidden/>
            <w:sz w:val="24"/>
            <w:szCs w:val="24"/>
          </w:rPr>
          <w:fldChar w:fldCharType="separate"/>
        </w:r>
        <w:r w:rsidR="005F58A8">
          <w:rPr>
            <w:noProof/>
            <w:webHidden/>
            <w:sz w:val="24"/>
            <w:szCs w:val="24"/>
          </w:rPr>
          <w:t>163</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45" w:history="1">
        <w:r w:rsidRPr="00D2622A">
          <w:rPr>
            <w:rStyle w:val="Hyperlink"/>
            <w:noProof/>
            <w:sz w:val="24"/>
            <w:szCs w:val="24"/>
          </w:rPr>
          <w:t>Tabla 59.- Caracterización del macro proceso " Contabilidad y Presupuestos"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_Toc266031745 \h </w:instrText>
        </w:r>
        <w:r w:rsidRPr="00D2622A">
          <w:rPr>
            <w:noProof/>
            <w:webHidden/>
            <w:sz w:val="24"/>
            <w:szCs w:val="24"/>
          </w:rPr>
        </w:r>
        <w:r w:rsidRPr="00D2622A">
          <w:rPr>
            <w:noProof/>
            <w:webHidden/>
            <w:sz w:val="24"/>
            <w:szCs w:val="24"/>
          </w:rPr>
          <w:fldChar w:fldCharType="separate"/>
        </w:r>
        <w:r w:rsidR="005F58A8">
          <w:rPr>
            <w:noProof/>
            <w:webHidden/>
            <w:sz w:val="24"/>
            <w:szCs w:val="24"/>
          </w:rPr>
          <w:t>165</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46" w:history="1">
        <w:r w:rsidRPr="00D2622A">
          <w:rPr>
            <w:rStyle w:val="Hyperlink"/>
            <w:noProof/>
            <w:sz w:val="24"/>
            <w:szCs w:val="24"/>
          </w:rPr>
          <w:t>Tabla 60.- Definición de Proceso “Planificación del Presupuesto Institucional Anual”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_Toc266031746 \h </w:instrText>
        </w:r>
        <w:r w:rsidRPr="00D2622A">
          <w:rPr>
            <w:noProof/>
            <w:webHidden/>
            <w:sz w:val="24"/>
            <w:szCs w:val="24"/>
          </w:rPr>
        </w:r>
        <w:r w:rsidRPr="00D2622A">
          <w:rPr>
            <w:noProof/>
            <w:webHidden/>
            <w:sz w:val="24"/>
            <w:szCs w:val="24"/>
          </w:rPr>
          <w:fldChar w:fldCharType="separate"/>
        </w:r>
        <w:r w:rsidR="005F58A8">
          <w:rPr>
            <w:noProof/>
            <w:webHidden/>
            <w:sz w:val="24"/>
            <w:szCs w:val="24"/>
          </w:rPr>
          <w:t>167</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47" w:history="1">
        <w:r w:rsidRPr="00D2622A">
          <w:rPr>
            <w:rStyle w:val="Hyperlink"/>
            <w:noProof/>
            <w:sz w:val="24"/>
            <w:szCs w:val="24"/>
          </w:rPr>
          <w:t>Tabla 61.- Caracterización de Proceso “Planificación del Presupuesto Institucional Anual”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_Toc266031747 \h </w:instrText>
        </w:r>
        <w:r w:rsidRPr="00D2622A">
          <w:rPr>
            <w:noProof/>
            <w:webHidden/>
            <w:sz w:val="24"/>
            <w:szCs w:val="24"/>
          </w:rPr>
        </w:r>
        <w:r w:rsidRPr="00D2622A">
          <w:rPr>
            <w:noProof/>
            <w:webHidden/>
            <w:sz w:val="24"/>
            <w:szCs w:val="24"/>
          </w:rPr>
          <w:fldChar w:fldCharType="separate"/>
        </w:r>
        <w:r w:rsidR="005F58A8">
          <w:rPr>
            <w:noProof/>
            <w:webHidden/>
            <w:sz w:val="24"/>
            <w:szCs w:val="24"/>
          </w:rPr>
          <w:t>171</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48" w:history="1">
        <w:r w:rsidRPr="00D2622A">
          <w:rPr>
            <w:rStyle w:val="Hyperlink"/>
            <w:noProof/>
            <w:sz w:val="24"/>
            <w:szCs w:val="24"/>
          </w:rPr>
          <w:t>Tabla 62.- Definición de Proceso “Seguimiento Presupuestal”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_Toc266031748 \h </w:instrText>
        </w:r>
        <w:r w:rsidRPr="00D2622A">
          <w:rPr>
            <w:noProof/>
            <w:webHidden/>
            <w:sz w:val="24"/>
            <w:szCs w:val="24"/>
          </w:rPr>
        </w:r>
        <w:r w:rsidRPr="00D2622A">
          <w:rPr>
            <w:noProof/>
            <w:webHidden/>
            <w:sz w:val="24"/>
            <w:szCs w:val="24"/>
          </w:rPr>
          <w:fldChar w:fldCharType="separate"/>
        </w:r>
        <w:r w:rsidR="005F58A8">
          <w:rPr>
            <w:noProof/>
            <w:webHidden/>
            <w:sz w:val="24"/>
            <w:szCs w:val="24"/>
          </w:rPr>
          <w:t>172</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49" w:history="1">
        <w:r w:rsidRPr="00D2622A">
          <w:rPr>
            <w:rStyle w:val="Hyperlink"/>
            <w:noProof/>
            <w:sz w:val="24"/>
            <w:szCs w:val="24"/>
          </w:rPr>
          <w:t>Tabla 63.- Caracterización del Proceso "Seguimiento Presupuestal"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_Toc266031749 \h </w:instrText>
        </w:r>
        <w:r w:rsidRPr="00D2622A">
          <w:rPr>
            <w:noProof/>
            <w:webHidden/>
            <w:sz w:val="24"/>
            <w:szCs w:val="24"/>
          </w:rPr>
        </w:r>
        <w:r w:rsidRPr="00D2622A">
          <w:rPr>
            <w:noProof/>
            <w:webHidden/>
            <w:sz w:val="24"/>
            <w:szCs w:val="24"/>
          </w:rPr>
          <w:fldChar w:fldCharType="separate"/>
        </w:r>
        <w:r w:rsidR="005F58A8">
          <w:rPr>
            <w:noProof/>
            <w:webHidden/>
            <w:sz w:val="24"/>
            <w:szCs w:val="24"/>
          </w:rPr>
          <w:t>174</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50" w:history="1">
        <w:r w:rsidRPr="00D2622A">
          <w:rPr>
            <w:rStyle w:val="Hyperlink"/>
            <w:noProof/>
            <w:sz w:val="24"/>
            <w:szCs w:val="24"/>
          </w:rPr>
          <w:t>Tabla 64.- Definición del macro proceso "Gestión de Abastecimiento”</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_Toc266031750 \h </w:instrText>
        </w:r>
        <w:r w:rsidRPr="00D2622A">
          <w:rPr>
            <w:noProof/>
            <w:webHidden/>
            <w:sz w:val="24"/>
            <w:szCs w:val="24"/>
          </w:rPr>
        </w:r>
        <w:r w:rsidRPr="00D2622A">
          <w:rPr>
            <w:noProof/>
            <w:webHidden/>
            <w:sz w:val="24"/>
            <w:szCs w:val="24"/>
          </w:rPr>
          <w:fldChar w:fldCharType="separate"/>
        </w:r>
        <w:r w:rsidR="005F58A8">
          <w:rPr>
            <w:noProof/>
            <w:webHidden/>
            <w:sz w:val="24"/>
            <w:szCs w:val="24"/>
          </w:rPr>
          <w:t>175</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51" w:history="1">
        <w:r w:rsidRPr="00D2622A">
          <w:rPr>
            <w:rStyle w:val="Hyperlink"/>
            <w:noProof/>
            <w:sz w:val="24"/>
            <w:szCs w:val="24"/>
          </w:rPr>
          <w:t>Tabla 65.- Caracterización del macro proceso " Gestión de Abastecimiento"</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_Toc266031751 \h </w:instrText>
        </w:r>
        <w:r w:rsidRPr="00D2622A">
          <w:rPr>
            <w:noProof/>
            <w:webHidden/>
            <w:sz w:val="24"/>
            <w:szCs w:val="24"/>
          </w:rPr>
        </w:r>
        <w:r w:rsidRPr="00D2622A">
          <w:rPr>
            <w:noProof/>
            <w:webHidden/>
            <w:sz w:val="24"/>
            <w:szCs w:val="24"/>
          </w:rPr>
          <w:fldChar w:fldCharType="separate"/>
        </w:r>
        <w:r w:rsidR="005F58A8">
          <w:rPr>
            <w:noProof/>
            <w:webHidden/>
            <w:sz w:val="24"/>
            <w:szCs w:val="24"/>
          </w:rPr>
          <w:t>178</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52" w:history="1">
        <w:r w:rsidRPr="00D2622A">
          <w:rPr>
            <w:rStyle w:val="Hyperlink"/>
            <w:noProof/>
            <w:sz w:val="24"/>
            <w:szCs w:val="24"/>
          </w:rPr>
          <w:t>Tabla 66.-  Definición de Proceso "Inventariado de Talleres de Educación Técnica”</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_Toc266031752 \h </w:instrText>
        </w:r>
        <w:r w:rsidRPr="00D2622A">
          <w:rPr>
            <w:noProof/>
            <w:webHidden/>
            <w:sz w:val="24"/>
            <w:szCs w:val="24"/>
          </w:rPr>
        </w:r>
        <w:r w:rsidRPr="00D2622A">
          <w:rPr>
            <w:noProof/>
            <w:webHidden/>
            <w:sz w:val="24"/>
            <w:szCs w:val="24"/>
          </w:rPr>
          <w:fldChar w:fldCharType="separate"/>
        </w:r>
        <w:r w:rsidR="005F58A8">
          <w:rPr>
            <w:noProof/>
            <w:webHidden/>
            <w:sz w:val="24"/>
            <w:szCs w:val="24"/>
          </w:rPr>
          <w:t>180</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53" w:history="1">
        <w:r w:rsidRPr="00D2622A">
          <w:rPr>
            <w:rStyle w:val="Hyperlink"/>
            <w:noProof/>
            <w:sz w:val="24"/>
            <w:szCs w:val="24"/>
          </w:rPr>
          <w:t>Tabla 67.- Caracterización de Proceso "Inventariado de Talleres de Educación Técnica”</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_Toc266031753 \h </w:instrText>
        </w:r>
        <w:r w:rsidRPr="00D2622A">
          <w:rPr>
            <w:noProof/>
            <w:webHidden/>
            <w:sz w:val="24"/>
            <w:szCs w:val="24"/>
          </w:rPr>
        </w:r>
        <w:r w:rsidRPr="00D2622A">
          <w:rPr>
            <w:noProof/>
            <w:webHidden/>
            <w:sz w:val="24"/>
            <w:szCs w:val="24"/>
          </w:rPr>
          <w:fldChar w:fldCharType="separate"/>
        </w:r>
        <w:r w:rsidR="005F58A8">
          <w:rPr>
            <w:noProof/>
            <w:webHidden/>
            <w:sz w:val="24"/>
            <w:szCs w:val="24"/>
          </w:rPr>
          <w:t>182</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54" w:history="1">
        <w:r w:rsidRPr="00D2622A">
          <w:rPr>
            <w:rStyle w:val="Hyperlink"/>
            <w:noProof/>
            <w:sz w:val="24"/>
            <w:szCs w:val="24"/>
          </w:rPr>
          <w:t>Tabla 68.- Definición del macro proceso " Gestión de Obras Civiles”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_Toc266031754 \h </w:instrText>
        </w:r>
        <w:r w:rsidRPr="00D2622A">
          <w:rPr>
            <w:noProof/>
            <w:webHidden/>
            <w:sz w:val="24"/>
            <w:szCs w:val="24"/>
          </w:rPr>
        </w:r>
        <w:r w:rsidRPr="00D2622A">
          <w:rPr>
            <w:noProof/>
            <w:webHidden/>
            <w:sz w:val="24"/>
            <w:szCs w:val="24"/>
          </w:rPr>
          <w:fldChar w:fldCharType="separate"/>
        </w:r>
        <w:r w:rsidR="005F58A8">
          <w:rPr>
            <w:noProof/>
            <w:webHidden/>
            <w:sz w:val="24"/>
            <w:szCs w:val="24"/>
          </w:rPr>
          <w:t>183</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55" w:history="1">
        <w:r w:rsidRPr="00D2622A">
          <w:rPr>
            <w:rStyle w:val="Hyperlink"/>
            <w:noProof/>
            <w:sz w:val="24"/>
            <w:szCs w:val="24"/>
          </w:rPr>
          <w:t>Tabla 69.- Caracterización del macro proceso " Gestión de Obras Civiles”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_Toc266031755 \h </w:instrText>
        </w:r>
        <w:r w:rsidRPr="00D2622A">
          <w:rPr>
            <w:noProof/>
            <w:webHidden/>
            <w:sz w:val="24"/>
            <w:szCs w:val="24"/>
          </w:rPr>
        </w:r>
        <w:r w:rsidRPr="00D2622A">
          <w:rPr>
            <w:noProof/>
            <w:webHidden/>
            <w:sz w:val="24"/>
            <w:szCs w:val="24"/>
          </w:rPr>
          <w:fldChar w:fldCharType="separate"/>
        </w:r>
        <w:r w:rsidR="005F58A8">
          <w:rPr>
            <w:noProof/>
            <w:webHidden/>
            <w:sz w:val="24"/>
            <w:szCs w:val="24"/>
          </w:rPr>
          <w:t>184</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56" w:history="1">
        <w:r w:rsidRPr="00D2622A">
          <w:rPr>
            <w:rStyle w:val="Hyperlink"/>
            <w:noProof/>
            <w:sz w:val="24"/>
            <w:szCs w:val="24"/>
          </w:rPr>
          <w:t>Tabla 70.- Definición de la Arquitectura de Procesos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_Toc266031756 \h </w:instrText>
        </w:r>
        <w:r w:rsidRPr="00D2622A">
          <w:rPr>
            <w:noProof/>
            <w:webHidden/>
            <w:sz w:val="24"/>
            <w:szCs w:val="24"/>
          </w:rPr>
        </w:r>
        <w:r w:rsidRPr="00D2622A">
          <w:rPr>
            <w:noProof/>
            <w:webHidden/>
            <w:sz w:val="24"/>
            <w:szCs w:val="24"/>
          </w:rPr>
          <w:fldChar w:fldCharType="separate"/>
        </w:r>
        <w:r w:rsidR="005F58A8">
          <w:rPr>
            <w:noProof/>
            <w:webHidden/>
            <w:sz w:val="24"/>
            <w:szCs w:val="24"/>
          </w:rPr>
          <w:t>185</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57" w:history="1">
        <w:r w:rsidRPr="00D2622A">
          <w:rPr>
            <w:rStyle w:val="Hyperlink"/>
            <w:noProof/>
            <w:sz w:val="24"/>
            <w:szCs w:val="24"/>
          </w:rPr>
          <w:t>Tabla 71.- Caracterización de la arquitectura de procesos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_Toc266031757 \h </w:instrText>
        </w:r>
        <w:r w:rsidRPr="00D2622A">
          <w:rPr>
            <w:noProof/>
            <w:webHidden/>
            <w:sz w:val="24"/>
            <w:szCs w:val="24"/>
          </w:rPr>
        </w:r>
        <w:r w:rsidRPr="00D2622A">
          <w:rPr>
            <w:noProof/>
            <w:webHidden/>
            <w:sz w:val="24"/>
            <w:szCs w:val="24"/>
          </w:rPr>
          <w:fldChar w:fldCharType="separate"/>
        </w:r>
        <w:r w:rsidR="005F58A8">
          <w:rPr>
            <w:noProof/>
            <w:webHidden/>
            <w:sz w:val="24"/>
            <w:szCs w:val="24"/>
          </w:rPr>
          <w:t>195</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58" w:history="1">
        <w:r w:rsidRPr="00D2622A">
          <w:rPr>
            <w:rStyle w:val="Hyperlink"/>
            <w:noProof/>
            <w:sz w:val="24"/>
            <w:szCs w:val="24"/>
          </w:rPr>
          <w:t>Tabla 72.- Matriz de asignación de responsabilidades (RAM)</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_Toc266031758 \h </w:instrText>
        </w:r>
        <w:r w:rsidRPr="00D2622A">
          <w:rPr>
            <w:noProof/>
            <w:webHidden/>
            <w:sz w:val="24"/>
            <w:szCs w:val="24"/>
          </w:rPr>
        </w:r>
        <w:r w:rsidRPr="00D2622A">
          <w:rPr>
            <w:noProof/>
            <w:webHidden/>
            <w:sz w:val="24"/>
            <w:szCs w:val="24"/>
          </w:rPr>
          <w:fldChar w:fldCharType="separate"/>
        </w:r>
        <w:r w:rsidR="005F58A8">
          <w:rPr>
            <w:noProof/>
            <w:webHidden/>
            <w:sz w:val="24"/>
            <w:szCs w:val="24"/>
          </w:rPr>
          <w:t>199</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59" w:history="1">
        <w:r w:rsidRPr="00D2622A">
          <w:rPr>
            <w:rStyle w:val="Hyperlink"/>
            <w:noProof/>
            <w:sz w:val="24"/>
            <w:szCs w:val="24"/>
          </w:rPr>
          <w:t>Tabla 73.- Descripción de stakeholders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_Toc266031759 \h </w:instrText>
        </w:r>
        <w:r w:rsidRPr="00D2622A">
          <w:rPr>
            <w:noProof/>
            <w:webHidden/>
            <w:sz w:val="24"/>
            <w:szCs w:val="24"/>
          </w:rPr>
        </w:r>
        <w:r w:rsidRPr="00D2622A">
          <w:rPr>
            <w:noProof/>
            <w:webHidden/>
            <w:sz w:val="24"/>
            <w:szCs w:val="24"/>
          </w:rPr>
          <w:fldChar w:fldCharType="separate"/>
        </w:r>
        <w:r w:rsidR="005F58A8">
          <w:rPr>
            <w:noProof/>
            <w:webHidden/>
            <w:sz w:val="24"/>
            <w:szCs w:val="24"/>
          </w:rPr>
          <w:t>202</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60" w:history="1">
        <w:r w:rsidRPr="00D2622A">
          <w:rPr>
            <w:rStyle w:val="Hyperlink"/>
            <w:noProof/>
            <w:sz w:val="24"/>
            <w:szCs w:val="24"/>
          </w:rPr>
          <w:t>Tabla 74.- Mapeo Actor – Proceso</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_Toc266031760 \h </w:instrText>
        </w:r>
        <w:r w:rsidRPr="00D2622A">
          <w:rPr>
            <w:noProof/>
            <w:webHidden/>
            <w:sz w:val="24"/>
            <w:szCs w:val="24"/>
          </w:rPr>
        </w:r>
        <w:r w:rsidRPr="00D2622A">
          <w:rPr>
            <w:noProof/>
            <w:webHidden/>
            <w:sz w:val="24"/>
            <w:szCs w:val="24"/>
          </w:rPr>
          <w:fldChar w:fldCharType="separate"/>
        </w:r>
        <w:r w:rsidR="005F58A8">
          <w:rPr>
            <w:noProof/>
            <w:webHidden/>
            <w:sz w:val="24"/>
            <w:szCs w:val="24"/>
          </w:rPr>
          <w:t>206</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61" w:history="1">
        <w:r w:rsidRPr="00D2622A">
          <w:rPr>
            <w:rStyle w:val="Hyperlink"/>
            <w:noProof/>
            <w:sz w:val="24"/>
            <w:szCs w:val="24"/>
          </w:rPr>
          <w:t>Tabla 75.- Reglas de negocio</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_Toc266031761 \h </w:instrText>
        </w:r>
        <w:r w:rsidRPr="00D2622A">
          <w:rPr>
            <w:noProof/>
            <w:webHidden/>
            <w:sz w:val="24"/>
            <w:szCs w:val="24"/>
          </w:rPr>
        </w:r>
        <w:r w:rsidRPr="00D2622A">
          <w:rPr>
            <w:noProof/>
            <w:webHidden/>
            <w:sz w:val="24"/>
            <w:szCs w:val="24"/>
          </w:rPr>
          <w:fldChar w:fldCharType="separate"/>
        </w:r>
        <w:r w:rsidR="005F58A8">
          <w:rPr>
            <w:noProof/>
            <w:webHidden/>
            <w:sz w:val="24"/>
            <w:szCs w:val="24"/>
          </w:rPr>
          <w:t>220</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62" w:history="1">
        <w:r w:rsidRPr="00D2622A">
          <w:rPr>
            <w:rStyle w:val="Hyperlink"/>
            <w:noProof/>
            <w:sz w:val="24"/>
            <w:szCs w:val="24"/>
          </w:rPr>
          <w:t>Tabla 76.- Mapeo Entidad – Proceso</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_Toc266031762 \h </w:instrText>
        </w:r>
        <w:r w:rsidRPr="00D2622A">
          <w:rPr>
            <w:noProof/>
            <w:webHidden/>
            <w:sz w:val="24"/>
            <w:szCs w:val="24"/>
          </w:rPr>
        </w:r>
        <w:r w:rsidRPr="00D2622A">
          <w:rPr>
            <w:noProof/>
            <w:webHidden/>
            <w:sz w:val="24"/>
            <w:szCs w:val="24"/>
          </w:rPr>
          <w:fldChar w:fldCharType="separate"/>
        </w:r>
        <w:r w:rsidR="005F58A8">
          <w:rPr>
            <w:noProof/>
            <w:webHidden/>
            <w:sz w:val="24"/>
            <w:szCs w:val="24"/>
          </w:rPr>
          <w:t>224</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63" w:history="1">
        <w:r w:rsidRPr="00D2622A">
          <w:rPr>
            <w:rStyle w:val="Hyperlink"/>
            <w:noProof/>
            <w:sz w:val="24"/>
            <w:szCs w:val="24"/>
          </w:rPr>
          <w:t>Tabla 77.- Priorización de Procesos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_Toc266031763 \h </w:instrText>
        </w:r>
        <w:r w:rsidRPr="00D2622A">
          <w:rPr>
            <w:noProof/>
            <w:webHidden/>
            <w:sz w:val="24"/>
            <w:szCs w:val="24"/>
          </w:rPr>
        </w:r>
        <w:r w:rsidRPr="00D2622A">
          <w:rPr>
            <w:noProof/>
            <w:webHidden/>
            <w:sz w:val="24"/>
            <w:szCs w:val="24"/>
          </w:rPr>
          <w:fldChar w:fldCharType="separate"/>
        </w:r>
        <w:r w:rsidR="005F58A8">
          <w:rPr>
            <w:noProof/>
            <w:webHidden/>
            <w:sz w:val="24"/>
            <w:szCs w:val="24"/>
          </w:rPr>
          <w:t>225</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64" w:history="1">
        <w:r w:rsidRPr="00D2622A">
          <w:rPr>
            <w:rStyle w:val="Hyperlink"/>
            <w:noProof/>
            <w:sz w:val="24"/>
            <w:szCs w:val="24"/>
          </w:rPr>
          <w:t>Tabla 78.- Priorización de entidades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_Toc266031764 \h </w:instrText>
        </w:r>
        <w:r w:rsidRPr="00D2622A">
          <w:rPr>
            <w:noProof/>
            <w:webHidden/>
            <w:sz w:val="24"/>
            <w:szCs w:val="24"/>
          </w:rPr>
        </w:r>
        <w:r w:rsidRPr="00D2622A">
          <w:rPr>
            <w:noProof/>
            <w:webHidden/>
            <w:sz w:val="24"/>
            <w:szCs w:val="24"/>
          </w:rPr>
          <w:fldChar w:fldCharType="separate"/>
        </w:r>
        <w:r w:rsidR="005F58A8">
          <w:rPr>
            <w:noProof/>
            <w:webHidden/>
            <w:sz w:val="24"/>
            <w:szCs w:val="24"/>
          </w:rPr>
          <w:t>226</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65" w:history="1">
        <w:r w:rsidRPr="00D2622A">
          <w:rPr>
            <w:rStyle w:val="Hyperlink"/>
            <w:noProof/>
            <w:sz w:val="24"/>
            <w:szCs w:val="24"/>
          </w:rPr>
          <w:t>Tabla 79.- Mapeo Actor – Ubicación</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_Toc266031765 \h </w:instrText>
        </w:r>
        <w:r w:rsidRPr="00D2622A">
          <w:rPr>
            <w:noProof/>
            <w:webHidden/>
            <w:sz w:val="24"/>
            <w:szCs w:val="24"/>
          </w:rPr>
        </w:r>
        <w:r w:rsidRPr="00D2622A">
          <w:rPr>
            <w:noProof/>
            <w:webHidden/>
            <w:sz w:val="24"/>
            <w:szCs w:val="24"/>
          </w:rPr>
          <w:fldChar w:fldCharType="separate"/>
        </w:r>
        <w:r w:rsidR="005F58A8">
          <w:rPr>
            <w:noProof/>
            <w:webHidden/>
            <w:sz w:val="24"/>
            <w:szCs w:val="24"/>
          </w:rPr>
          <w:t>232</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66" w:history="1">
        <w:r w:rsidRPr="00D2622A">
          <w:rPr>
            <w:rStyle w:val="Hyperlink"/>
            <w:noProof/>
            <w:sz w:val="24"/>
            <w:szCs w:val="24"/>
          </w:rPr>
          <w:t>Tabla 80.- Análisis de Descomposición Funcional</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_Toc266031766 \h </w:instrText>
        </w:r>
        <w:r w:rsidRPr="00D2622A">
          <w:rPr>
            <w:noProof/>
            <w:webHidden/>
            <w:sz w:val="24"/>
            <w:szCs w:val="24"/>
          </w:rPr>
        </w:r>
        <w:r w:rsidRPr="00D2622A">
          <w:rPr>
            <w:noProof/>
            <w:webHidden/>
            <w:sz w:val="24"/>
            <w:szCs w:val="24"/>
          </w:rPr>
          <w:fldChar w:fldCharType="separate"/>
        </w:r>
        <w:r w:rsidR="005F58A8">
          <w:rPr>
            <w:noProof/>
            <w:webHidden/>
            <w:sz w:val="24"/>
            <w:szCs w:val="24"/>
          </w:rPr>
          <w:t>272</w:t>
        </w:r>
        <w:r w:rsidRPr="00D2622A">
          <w:rPr>
            <w:noProof/>
            <w:webHidden/>
            <w:sz w:val="24"/>
            <w:szCs w:val="24"/>
          </w:rPr>
          <w:fldChar w:fldCharType="end"/>
        </w:r>
      </w:hyperlink>
    </w:p>
    <w:p w:rsidR="00D2622A" w:rsidRPr="00D2622A" w:rsidRDefault="00D2622A" w:rsidP="00D2622A">
      <w:pPr>
        <w:pStyle w:val="TableofFigures"/>
        <w:tabs>
          <w:tab w:val="right" w:leader="dot" w:pos="8494"/>
        </w:tabs>
        <w:spacing w:after="240"/>
        <w:rPr>
          <w:rFonts w:asciiTheme="minorHAnsi" w:eastAsiaTheme="minorEastAsia" w:hAnsiTheme="minorHAnsi" w:cstheme="minorBidi"/>
          <w:noProof/>
          <w:sz w:val="24"/>
          <w:szCs w:val="24"/>
          <w:lang w:eastAsia="es-ES" w:bidi="ar-SA"/>
        </w:rPr>
      </w:pPr>
      <w:hyperlink w:anchor="_Toc266031767" w:history="1">
        <w:r w:rsidRPr="00D2622A">
          <w:rPr>
            <w:rStyle w:val="Hyperlink"/>
            <w:noProof/>
            <w:sz w:val="24"/>
            <w:szCs w:val="24"/>
          </w:rPr>
          <w:t>Tabla 81.- Lecciones aprendidas</w:t>
        </w:r>
        <w:r w:rsidRPr="00D2622A">
          <w:rPr>
            <w:noProof/>
            <w:webHidden/>
            <w:sz w:val="24"/>
            <w:szCs w:val="24"/>
          </w:rPr>
          <w:tab/>
        </w:r>
        <w:r w:rsidRPr="00D2622A">
          <w:rPr>
            <w:noProof/>
            <w:webHidden/>
            <w:sz w:val="24"/>
            <w:szCs w:val="24"/>
          </w:rPr>
          <w:fldChar w:fldCharType="begin"/>
        </w:r>
        <w:r w:rsidRPr="00D2622A">
          <w:rPr>
            <w:noProof/>
            <w:webHidden/>
            <w:sz w:val="24"/>
            <w:szCs w:val="24"/>
          </w:rPr>
          <w:instrText xml:space="preserve"> PAGEREF _Toc266031767 \h </w:instrText>
        </w:r>
        <w:r w:rsidRPr="00D2622A">
          <w:rPr>
            <w:noProof/>
            <w:webHidden/>
            <w:sz w:val="24"/>
            <w:szCs w:val="24"/>
          </w:rPr>
        </w:r>
        <w:r w:rsidRPr="00D2622A">
          <w:rPr>
            <w:noProof/>
            <w:webHidden/>
            <w:sz w:val="24"/>
            <w:szCs w:val="24"/>
          </w:rPr>
          <w:fldChar w:fldCharType="separate"/>
        </w:r>
        <w:r w:rsidR="005F58A8">
          <w:rPr>
            <w:noProof/>
            <w:webHidden/>
            <w:sz w:val="24"/>
            <w:szCs w:val="24"/>
          </w:rPr>
          <w:t>282</w:t>
        </w:r>
        <w:r w:rsidRPr="00D2622A">
          <w:rPr>
            <w:noProof/>
            <w:webHidden/>
            <w:sz w:val="24"/>
            <w:szCs w:val="24"/>
          </w:rPr>
          <w:fldChar w:fldCharType="end"/>
        </w:r>
      </w:hyperlink>
    </w:p>
    <w:p w:rsidR="00572FE7" w:rsidRPr="00D2622A" w:rsidRDefault="00934198" w:rsidP="00D2622A">
      <w:pPr>
        <w:spacing w:after="240"/>
        <w:rPr>
          <w:sz w:val="24"/>
          <w:szCs w:val="24"/>
        </w:rPr>
      </w:pPr>
      <w:r w:rsidRPr="00D2622A">
        <w:rPr>
          <w:sz w:val="24"/>
          <w:szCs w:val="24"/>
        </w:rPr>
        <w:fldChar w:fldCharType="end"/>
      </w:r>
    </w:p>
    <w:p w:rsidR="00572FE7" w:rsidRDefault="00572FE7" w:rsidP="00D2622A">
      <w:pPr>
        <w:spacing w:after="240" w:line="240" w:lineRule="auto"/>
      </w:pPr>
    </w:p>
    <w:p w:rsidR="00572FE7" w:rsidRDefault="00572FE7" w:rsidP="00572FE7">
      <w:pPr>
        <w:spacing w:after="0" w:line="240" w:lineRule="auto"/>
      </w:pPr>
    </w:p>
    <w:p w:rsidR="00572FE7" w:rsidRDefault="00572FE7" w:rsidP="00572FE7">
      <w:pPr>
        <w:spacing w:after="0" w:line="240" w:lineRule="auto"/>
      </w:pPr>
    </w:p>
    <w:p w:rsidR="00572FE7" w:rsidRDefault="00572FE7" w:rsidP="00572FE7">
      <w:pPr>
        <w:spacing w:after="0" w:line="240" w:lineRule="auto"/>
      </w:pPr>
    </w:p>
    <w:p w:rsidR="00572FE7" w:rsidRDefault="00572FE7" w:rsidP="00572FE7">
      <w:pPr>
        <w:spacing w:after="0" w:line="240" w:lineRule="auto"/>
      </w:pPr>
    </w:p>
    <w:p w:rsidR="00572FE7" w:rsidRDefault="00572FE7" w:rsidP="00572FE7">
      <w:pPr>
        <w:spacing w:after="0" w:line="240" w:lineRule="auto"/>
      </w:pPr>
    </w:p>
    <w:p w:rsidR="00572FE7" w:rsidRDefault="00572FE7" w:rsidP="00572FE7">
      <w:pPr>
        <w:spacing w:after="0" w:line="240" w:lineRule="auto"/>
      </w:pPr>
    </w:p>
    <w:p w:rsidR="00572FE7" w:rsidRDefault="00572FE7" w:rsidP="00572FE7">
      <w:pPr>
        <w:spacing w:after="0" w:line="240" w:lineRule="auto"/>
      </w:pPr>
    </w:p>
    <w:p w:rsidR="00572FE7" w:rsidRDefault="00572FE7" w:rsidP="00572FE7">
      <w:pPr>
        <w:spacing w:after="0" w:line="240" w:lineRule="auto"/>
      </w:pPr>
    </w:p>
    <w:p w:rsidR="00572FE7" w:rsidRDefault="00572FE7" w:rsidP="00572FE7">
      <w:pPr>
        <w:spacing w:after="0" w:line="240" w:lineRule="auto"/>
      </w:pPr>
    </w:p>
    <w:p w:rsidR="00572FE7" w:rsidRDefault="00572FE7" w:rsidP="00572FE7">
      <w:pPr>
        <w:spacing w:after="0" w:line="240" w:lineRule="auto"/>
      </w:pPr>
    </w:p>
    <w:p w:rsidR="00572FE7" w:rsidRDefault="00572FE7" w:rsidP="00572FE7">
      <w:pPr>
        <w:spacing w:after="0" w:line="240" w:lineRule="auto"/>
      </w:pPr>
    </w:p>
    <w:p w:rsidR="00572FE7" w:rsidRDefault="00572FE7" w:rsidP="00572FE7">
      <w:pPr>
        <w:spacing w:after="0" w:line="240" w:lineRule="auto"/>
      </w:pPr>
    </w:p>
    <w:p w:rsidR="00572FE7" w:rsidRDefault="00572FE7" w:rsidP="00572FE7">
      <w:pPr>
        <w:spacing w:after="0" w:line="240" w:lineRule="auto"/>
      </w:pPr>
    </w:p>
    <w:p w:rsidR="00572FE7" w:rsidRDefault="00572FE7" w:rsidP="00572FE7">
      <w:pPr>
        <w:spacing w:after="0" w:line="240" w:lineRule="auto"/>
      </w:pPr>
    </w:p>
    <w:p w:rsidR="00572FE7" w:rsidRDefault="00572FE7">
      <w:pPr>
        <w:rPr>
          <w:b/>
          <w:u w:val="single"/>
        </w:rPr>
      </w:pPr>
      <w:r>
        <w:rPr>
          <w:b/>
          <w:u w:val="single"/>
        </w:rPr>
        <w:br w:type="page"/>
      </w:r>
    </w:p>
    <w:p w:rsidR="00F02F0F" w:rsidRDefault="00F02F0F" w:rsidP="00572FE7">
      <w:pPr>
        <w:spacing w:after="0"/>
      </w:pPr>
    </w:p>
    <w:p w:rsidR="00F02F0F" w:rsidRDefault="00F02F0F" w:rsidP="00572FE7">
      <w:pPr>
        <w:spacing w:after="0"/>
      </w:pPr>
    </w:p>
    <w:p w:rsidR="00F02F0F" w:rsidRDefault="00F02F0F" w:rsidP="00572FE7">
      <w:pPr>
        <w:spacing w:after="0"/>
      </w:pPr>
    </w:p>
    <w:p w:rsidR="00F02F0F" w:rsidRDefault="00F02F0F" w:rsidP="00572FE7">
      <w:pPr>
        <w:spacing w:after="0"/>
      </w:pPr>
    </w:p>
    <w:p w:rsidR="00F02F0F" w:rsidRDefault="00F02F0F" w:rsidP="00572FE7">
      <w:pPr>
        <w:spacing w:after="0"/>
      </w:pPr>
    </w:p>
    <w:p w:rsidR="00F02F0F" w:rsidRDefault="00F02F0F" w:rsidP="00572FE7">
      <w:pPr>
        <w:spacing w:after="0"/>
      </w:pPr>
    </w:p>
    <w:p w:rsidR="00F02F0F" w:rsidRPr="00572FE7" w:rsidRDefault="00F02F0F" w:rsidP="00572FE7">
      <w:pPr>
        <w:pStyle w:val="Heading1"/>
        <w:numPr>
          <w:ilvl w:val="0"/>
          <w:numId w:val="0"/>
        </w:numPr>
        <w:spacing w:before="0"/>
        <w:jc w:val="center"/>
        <w:rPr>
          <w:b/>
          <w:sz w:val="24"/>
          <w:szCs w:val="24"/>
          <w:u w:val="single"/>
        </w:rPr>
      </w:pPr>
      <w:bookmarkStart w:id="5" w:name="_Toc266033366"/>
      <w:r w:rsidRPr="00572FE7">
        <w:rPr>
          <w:b/>
          <w:sz w:val="24"/>
          <w:szCs w:val="24"/>
          <w:u w:val="single"/>
        </w:rPr>
        <w:t>INTRODUCCIÓN</w:t>
      </w:r>
      <w:bookmarkEnd w:id="5"/>
    </w:p>
    <w:p w:rsidR="00F02F0F" w:rsidRDefault="00F02F0F" w:rsidP="00572FE7">
      <w:pPr>
        <w:spacing w:after="0"/>
      </w:pPr>
    </w:p>
    <w:p w:rsidR="00F02F0F" w:rsidRPr="00BC4F03" w:rsidRDefault="00F02F0F" w:rsidP="00A31F4C">
      <w:pPr>
        <w:spacing w:line="360" w:lineRule="auto"/>
        <w:jc w:val="both"/>
        <w:rPr>
          <w:sz w:val="24"/>
          <w:szCs w:val="24"/>
        </w:rPr>
      </w:pPr>
      <w:r w:rsidRPr="00BC4F03">
        <w:rPr>
          <w:sz w:val="24"/>
          <w:szCs w:val="24"/>
        </w:rPr>
        <w:t xml:space="preserve">La </w:t>
      </w:r>
      <w:r>
        <w:rPr>
          <w:sz w:val="24"/>
          <w:szCs w:val="24"/>
        </w:rPr>
        <w:t xml:space="preserve">presente </w:t>
      </w:r>
      <w:r w:rsidRPr="00F02F0F">
        <w:rPr>
          <w:sz w:val="24"/>
          <w:szCs w:val="24"/>
        </w:rPr>
        <w:t>memoria</w:t>
      </w:r>
      <w:r w:rsidRPr="00BC4F03">
        <w:rPr>
          <w:sz w:val="24"/>
          <w:szCs w:val="24"/>
        </w:rPr>
        <w:t xml:space="preserve"> </w:t>
      </w:r>
      <w:r>
        <w:rPr>
          <w:sz w:val="24"/>
          <w:szCs w:val="24"/>
        </w:rPr>
        <w:t>documenta el</w:t>
      </w:r>
      <w:r w:rsidRPr="00BC4F03">
        <w:rPr>
          <w:sz w:val="24"/>
          <w:szCs w:val="24"/>
        </w:rPr>
        <w:t xml:space="preserve"> proyecto “Modelo de negocios empresarial de </w:t>
      </w:r>
      <w:smartTag w:uri="urn:schemas-microsoft-com:office:smarttags" w:element="PersonName">
        <w:smartTagPr>
          <w:attr w:name="ProductID" w:val="la Oficina Central"/>
        </w:smartTagPr>
        <w:r w:rsidRPr="00BC4F03">
          <w:rPr>
            <w:sz w:val="24"/>
            <w:szCs w:val="24"/>
          </w:rPr>
          <w:t>la Oficina Central</w:t>
        </w:r>
      </w:smartTag>
      <w:r w:rsidRPr="00BC4F03">
        <w:rPr>
          <w:sz w:val="24"/>
          <w:szCs w:val="24"/>
        </w:rPr>
        <w:t xml:space="preserve"> Fe y Alegría”. Este proyecto fue inspirado en la diversidad de proyectos anteriores basados en los Colegios Fe y Alegría y en una vi</w:t>
      </w:r>
      <w:r w:rsidR="004B594C">
        <w:rPr>
          <w:sz w:val="24"/>
          <w:szCs w:val="24"/>
        </w:rPr>
        <w:t xml:space="preserve">sita al colegio </w:t>
      </w:r>
      <w:r w:rsidR="00D2622A">
        <w:rPr>
          <w:sz w:val="24"/>
          <w:szCs w:val="24"/>
        </w:rPr>
        <w:t xml:space="preserve">Fe y Alegría </w:t>
      </w:r>
      <w:r w:rsidR="004B594C">
        <w:rPr>
          <w:sz w:val="24"/>
          <w:szCs w:val="24"/>
        </w:rPr>
        <w:t>número 33, en la</w:t>
      </w:r>
      <w:r w:rsidRPr="00BC4F03">
        <w:rPr>
          <w:sz w:val="24"/>
          <w:szCs w:val="24"/>
        </w:rPr>
        <w:t xml:space="preserve"> cual nos mencionaron la labor que realiza la Oficina Central</w:t>
      </w:r>
      <w:r w:rsidR="004B594C">
        <w:rPr>
          <w:sz w:val="24"/>
          <w:szCs w:val="24"/>
        </w:rPr>
        <w:t xml:space="preserve"> Fe y Alegría Perú</w:t>
      </w:r>
      <w:r w:rsidRPr="00BC4F03">
        <w:rPr>
          <w:sz w:val="24"/>
          <w:szCs w:val="24"/>
        </w:rPr>
        <w:t xml:space="preserve"> para proveer de recursos y capacitación  a los 77 centros educativos</w:t>
      </w:r>
      <w:r w:rsidR="004B594C">
        <w:rPr>
          <w:sz w:val="24"/>
          <w:szCs w:val="24"/>
        </w:rPr>
        <w:t xml:space="preserve"> Fe y Alegría a nivel nacional</w:t>
      </w:r>
      <w:r w:rsidRPr="00BC4F03">
        <w:rPr>
          <w:sz w:val="24"/>
          <w:szCs w:val="24"/>
        </w:rPr>
        <w:t>. Por ello, el resultado de este proyecto busca lograr un modelado que permita desarrollar un sistema de información que apoye a la gestión de los centros educativos Fe y Alegría desde la Oficina Central.</w:t>
      </w:r>
    </w:p>
    <w:p w:rsidR="00F02F0F" w:rsidRPr="00BC4F03" w:rsidRDefault="00F02F0F" w:rsidP="00A31F4C">
      <w:pPr>
        <w:spacing w:line="360" w:lineRule="auto"/>
        <w:jc w:val="both"/>
        <w:rPr>
          <w:sz w:val="24"/>
          <w:szCs w:val="24"/>
        </w:rPr>
      </w:pPr>
      <w:r w:rsidRPr="00BC4F03">
        <w:rPr>
          <w:sz w:val="24"/>
          <w:szCs w:val="24"/>
        </w:rPr>
        <w:t xml:space="preserve">La </w:t>
      </w:r>
      <w:r w:rsidRPr="00F02F0F">
        <w:rPr>
          <w:sz w:val="24"/>
          <w:szCs w:val="24"/>
        </w:rPr>
        <w:t>memoria</w:t>
      </w:r>
      <w:r w:rsidRPr="00BC4F03">
        <w:rPr>
          <w:sz w:val="24"/>
          <w:szCs w:val="24"/>
        </w:rPr>
        <w:t xml:space="preserve"> está compuesta por cuatro capítulos </w:t>
      </w:r>
      <w:r w:rsidR="00D2622A">
        <w:rPr>
          <w:sz w:val="24"/>
          <w:szCs w:val="24"/>
        </w:rPr>
        <w:t xml:space="preserve">en los que se detalla </w:t>
      </w:r>
      <w:r w:rsidRPr="00BC4F03">
        <w:rPr>
          <w:sz w:val="24"/>
          <w:szCs w:val="24"/>
        </w:rPr>
        <w:t xml:space="preserve">el trabajo </w:t>
      </w:r>
      <w:r w:rsidR="004B594C">
        <w:rPr>
          <w:sz w:val="24"/>
          <w:szCs w:val="24"/>
        </w:rPr>
        <w:t>desarrollado</w:t>
      </w:r>
      <w:r w:rsidR="00D2622A">
        <w:rPr>
          <w:sz w:val="24"/>
          <w:szCs w:val="24"/>
        </w:rPr>
        <w:t xml:space="preserve"> en el presente proyecto</w:t>
      </w:r>
      <w:r w:rsidRPr="00BC4F03">
        <w:rPr>
          <w:sz w:val="24"/>
          <w:szCs w:val="24"/>
        </w:rPr>
        <w:t xml:space="preserve">. El primer capítulo muestra una breve descripción del Movimiento Fe y Alegría Perú, y </w:t>
      </w:r>
      <w:r w:rsidR="00D2622A">
        <w:rPr>
          <w:sz w:val="24"/>
          <w:szCs w:val="24"/>
        </w:rPr>
        <w:t>la propuesta pedagógica</w:t>
      </w:r>
      <w:r w:rsidRPr="00BC4F03">
        <w:rPr>
          <w:sz w:val="24"/>
          <w:szCs w:val="24"/>
        </w:rPr>
        <w:t xml:space="preserve"> que imparten en sus centros educativos. En el segundo capítulo se describe el proyecto que se está realizando en términos de los beneficios que brinda, los objetivos, alcance, el método de trabajo utilizado y una breve descripción del producto a obtenerse. En el tercer capítulo se presentan los entregables correspondientes al modelo de negocios empresarial en lo que respecta al modelado de procesos, personas, entidades y organización. Finalmente, en el cuarto capítulo podemos apreciar la labor de g</w:t>
      </w:r>
      <w:r w:rsidR="00D2622A">
        <w:rPr>
          <w:sz w:val="24"/>
          <w:szCs w:val="24"/>
        </w:rPr>
        <w:t xml:space="preserve">erencia de proyecto que se llevó a cabo para </w:t>
      </w:r>
      <w:r w:rsidRPr="00BC4F03">
        <w:rPr>
          <w:sz w:val="24"/>
          <w:szCs w:val="24"/>
        </w:rPr>
        <w:t>asegur</w:t>
      </w:r>
      <w:r w:rsidR="00D2622A">
        <w:rPr>
          <w:sz w:val="24"/>
          <w:szCs w:val="24"/>
        </w:rPr>
        <w:t>ar e</w:t>
      </w:r>
      <w:r w:rsidRPr="00BC4F03">
        <w:rPr>
          <w:sz w:val="24"/>
          <w:szCs w:val="24"/>
        </w:rPr>
        <w:t xml:space="preserve">l cumplimiento de los objetivos del proyecto. </w:t>
      </w:r>
    </w:p>
    <w:p w:rsidR="00F02F0F" w:rsidRDefault="00F02F0F" w:rsidP="00A31F4C">
      <w:pPr>
        <w:spacing w:line="360" w:lineRule="auto"/>
        <w:jc w:val="both"/>
        <w:rPr>
          <w:sz w:val="24"/>
          <w:szCs w:val="24"/>
        </w:rPr>
      </w:pPr>
      <w:r w:rsidRPr="00BC4F03">
        <w:rPr>
          <w:sz w:val="24"/>
          <w:szCs w:val="24"/>
        </w:rPr>
        <w:t xml:space="preserve">La principal fuente de información para el presente trabajo </w:t>
      </w:r>
      <w:r w:rsidR="00D2622A">
        <w:rPr>
          <w:sz w:val="24"/>
          <w:szCs w:val="24"/>
        </w:rPr>
        <w:t>constó</w:t>
      </w:r>
      <w:r w:rsidRPr="00BC4F03">
        <w:rPr>
          <w:sz w:val="24"/>
          <w:szCs w:val="24"/>
        </w:rPr>
        <w:t xml:space="preserve"> de las entrevistas realizadas al personal de la Oficina Central Fe y Alegría; en las cuales </w:t>
      </w:r>
      <w:r w:rsidR="00D2622A">
        <w:rPr>
          <w:sz w:val="24"/>
          <w:szCs w:val="24"/>
        </w:rPr>
        <w:t xml:space="preserve">se </w:t>
      </w:r>
      <w:r w:rsidRPr="00BC4F03">
        <w:rPr>
          <w:sz w:val="24"/>
          <w:szCs w:val="24"/>
        </w:rPr>
        <w:t>explicaron las la</w:t>
      </w:r>
      <w:r w:rsidR="00450067">
        <w:rPr>
          <w:sz w:val="24"/>
          <w:szCs w:val="24"/>
        </w:rPr>
        <w:t>bores que realizaban y validaron</w:t>
      </w:r>
      <w:r w:rsidRPr="00BC4F03">
        <w:rPr>
          <w:sz w:val="24"/>
          <w:szCs w:val="24"/>
        </w:rPr>
        <w:t xml:space="preserve"> los entregables </w:t>
      </w:r>
      <w:r w:rsidR="00450067">
        <w:rPr>
          <w:sz w:val="24"/>
          <w:szCs w:val="24"/>
        </w:rPr>
        <w:t>elaborados</w:t>
      </w:r>
      <w:r w:rsidRPr="00BC4F03">
        <w:rPr>
          <w:sz w:val="24"/>
          <w:szCs w:val="24"/>
        </w:rPr>
        <w:t xml:space="preserve">, lo cual enriqueció el trabajo realizado. </w:t>
      </w:r>
    </w:p>
    <w:p w:rsidR="00450067" w:rsidRPr="00BC4F03" w:rsidRDefault="00450067" w:rsidP="00A31F4C">
      <w:pPr>
        <w:spacing w:line="360" w:lineRule="auto"/>
        <w:jc w:val="both"/>
        <w:rPr>
          <w:sz w:val="24"/>
          <w:szCs w:val="24"/>
        </w:rPr>
      </w:pPr>
      <w:r>
        <w:rPr>
          <w:sz w:val="24"/>
          <w:szCs w:val="24"/>
        </w:rPr>
        <w:t>Los principales riesgos que ha tenido el proyecto se centran en la complejidad y diversidad de operaciones que realiza la Oficina Central Fe y Alegría Perú. Lo cual</w:t>
      </w:r>
      <w:r w:rsidR="00D2622A">
        <w:rPr>
          <w:sz w:val="24"/>
          <w:szCs w:val="24"/>
        </w:rPr>
        <w:t xml:space="preserve"> requería un </w:t>
      </w:r>
      <w:r>
        <w:rPr>
          <w:sz w:val="24"/>
          <w:szCs w:val="24"/>
        </w:rPr>
        <w:t xml:space="preserve">trabajo más cercano con los colaboradores de la Oficina Central Fe y Alegría </w:t>
      </w:r>
      <w:r w:rsidR="00D2622A">
        <w:rPr>
          <w:sz w:val="24"/>
          <w:szCs w:val="24"/>
        </w:rPr>
        <w:t>Perú para lograr precisión en el modelado</w:t>
      </w:r>
      <w:r>
        <w:rPr>
          <w:sz w:val="24"/>
          <w:szCs w:val="24"/>
        </w:rPr>
        <w:t xml:space="preserve">. Esta necesidad de </w:t>
      </w:r>
      <w:r w:rsidR="00F50E2F">
        <w:rPr>
          <w:sz w:val="24"/>
          <w:szCs w:val="24"/>
        </w:rPr>
        <w:t xml:space="preserve">trabajar continuamente con los colaboradores de la Oficina Central por medio del levantamiento de información y validación de procesos, nos mostró el mayor obstáculo, la imposibilidad de obtener el apoyo del Departamento de Administración y Abastecimientos que se encuentra, hasta la fecha de elaboración de la presente memoria, en auditoría institucional y por ello no pudieron brindarnos la información necesaria para modelar los procesos desarrollados por el departamento.  </w:t>
      </w:r>
      <w:r>
        <w:rPr>
          <w:sz w:val="24"/>
          <w:szCs w:val="24"/>
        </w:rPr>
        <w:t xml:space="preserve"> </w:t>
      </w:r>
    </w:p>
    <w:p w:rsidR="00406B95" w:rsidRDefault="00F02F0F" w:rsidP="00D2622A">
      <w:pPr>
        <w:spacing w:line="360" w:lineRule="auto"/>
        <w:jc w:val="both"/>
        <w:rPr>
          <w:sz w:val="24"/>
          <w:szCs w:val="24"/>
        </w:rPr>
        <w:sectPr w:rsidR="00406B95" w:rsidSect="00EE30E1">
          <w:headerReference w:type="default" r:id="rId10"/>
          <w:footerReference w:type="default" r:id="rId11"/>
          <w:pgSz w:w="11906" w:h="16838"/>
          <w:pgMar w:top="1417" w:right="1701" w:bottom="1417" w:left="1701" w:header="708" w:footer="708" w:gutter="0"/>
          <w:pgNumType w:fmt="lowerRoman" w:start="1"/>
          <w:cols w:space="708"/>
          <w:docGrid w:linePitch="360"/>
        </w:sectPr>
      </w:pPr>
      <w:r w:rsidRPr="00BC4F03">
        <w:rPr>
          <w:sz w:val="24"/>
          <w:szCs w:val="24"/>
        </w:rPr>
        <w:t xml:space="preserve">Este proyecto </w:t>
      </w:r>
      <w:r w:rsidR="00450067">
        <w:rPr>
          <w:sz w:val="24"/>
          <w:szCs w:val="24"/>
        </w:rPr>
        <w:t>ha obtenido un modelo</w:t>
      </w:r>
      <w:r w:rsidR="00D2622A">
        <w:rPr>
          <w:sz w:val="24"/>
          <w:szCs w:val="24"/>
        </w:rPr>
        <w:t xml:space="preserve"> de negocios empresarial</w:t>
      </w:r>
      <w:r w:rsidR="00450067">
        <w:rPr>
          <w:sz w:val="24"/>
          <w:szCs w:val="24"/>
        </w:rPr>
        <w:t xml:space="preserve"> que describe</w:t>
      </w:r>
      <w:r w:rsidRPr="00BC4F03">
        <w:rPr>
          <w:sz w:val="24"/>
          <w:szCs w:val="24"/>
        </w:rPr>
        <w:t xml:space="preserve"> a la Oficina Central</w:t>
      </w:r>
      <w:r w:rsidR="00450067">
        <w:rPr>
          <w:sz w:val="24"/>
          <w:szCs w:val="24"/>
        </w:rPr>
        <w:t xml:space="preserve"> Fe y Alegría, y permitirá</w:t>
      </w:r>
      <w:r w:rsidRPr="00BC4F03">
        <w:rPr>
          <w:sz w:val="24"/>
          <w:szCs w:val="24"/>
        </w:rPr>
        <w:t xml:space="preserve"> la realización de un</w:t>
      </w:r>
      <w:r w:rsidR="00D2622A">
        <w:rPr>
          <w:sz w:val="24"/>
          <w:szCs w:val="24"/>
        </w:rPr>
        <w:t xml:space="preserve">a futura arquitectura empresarial </w:t>
      </w:r>
      <w:r w:rsidRPr="00BC4F03">
        <w:rPr>
          <w:sz w:val="24"/>
          <w:szCs w:val="24"/>
        </w:rPr>
        <w:t xml:space="preserve">que apoye su gestión.   </w:t>
      </w:r>
    </w:p>
    <w:p w:rsidR="00F02F0F" w:rsidRPr="00BC4F03" w:rsidRDefault="00F02F0F" w:rsidP="00A31F4C">
      <w:pPr>
        <w:spacing w:line="360" w:lineRule="auto"/>
        <w:jc w:val="both"/>
        <w:rPr>
          <w:sz w:val="24"/>
          <w:szCs w:val="24"/>
        </w:rPr>
      </w:pPr>
    </w:p>
    <w:p w:rsidR="00F50E2F" w:rsidRDefault="00F50E2F">
      <w:r>
        <w:br w:type="page"/>
      </w:r>
    </w:p>
    <w:p w:rsidR="008F66A0" w:rsidRPr="008F66A0" w:rsidRDefault="008F66A0" w:rsidP="008F66A0">
      <w:pPr>
        <w:spacing w:after="0" w:line="240" w:lineRule="auto"/>
        <w:rPr>
          <w:sz w:val="24"/>
          <w:szCs w:val="24"/>
        </w:rPr>
      </w:pPr>
    </w:p>
    <w:p w:rsidR="008F66A0" w:rsidRPr="008F66A0" w:rsidRDefault="008F66A0" w:rsidP="008F66A0">
      <w:pPr>
        <w:spacing w:after="0" w:line="240" w:lineRule="auto"/>
        <w:rPr>
          <w:sz w:val="24"/>
          <w:szCs w:val="24"/>
        </w:rPr>
      </w:pPr>
    </w:p>
    <w:p w:rsidR="008F66A0" w:rsidRPr="008F66A0" w:rsidRDefault="008F66A0" w:rsidP="008F66A0">
      <w:pPr>
        <w:spacing w:after="0" w:line="240" w:lineRule="auto"/>
        <w:rPr>
          <w:sz w:val="24"/>
          <w:szCs w:val="24"/>
        </w:rPr>
      </w:pPr>
    </w:p>
    <w:p w:rsidR="008F66A0" w:rsidRPr="008F66A0" w:rsidRDefault="008F66A0" w:rsidP="008F66A0">
      <w:pPr>
        <w:spacing w:after="0" w:line="240" w:lineRule="auto"/>
        <w:rPr>
          <w:sz w:val="24"/>
          <w:szCs w:val="24"/>
        </w:rPr>
      </w:pPr>
    </w:p>
    <w:p w:rsidR="00F02F0F" w:rsidRPr="00DF629A" w:rsidRDefault="008F66A0" w:rsidP="00DF629A">
      <w:pPr>
        <w:pStyle w:val="Heading1"/>
        <w:spacing w:before="0" w:line="480" w:lineRule="auto"/>
        <w:jc w:val="right"/>
        <w:rPr>
          <w:b/>
          <w:sz w:val="24"/>
          <w:szCs w:val="24"/>
          <w:u w:val="single"/>
        </w:rPr>
      </w:pPr>
      <w:r>
        <w:t xml:space="preserve"> </w:t>
      </w:r>
      <w:bookmarkStart w:id="6" w:name="_Toc266033367"/>
      <w:r w:rsidR="00F50E2F" w:rsidRPr="00DF629A">
        <w:rPr>
          <w:b/>
          <w:sz w:val="24"/>
          <w:szCs w:val="24"/>
          <w:u w:val="single"/>
        </w:rPr>
        <w:t>MOVIMIENTO FE Y ALEGRÍA EN EL PERÚ</w:t>
      </w:r>
      <w:bookmarkEnd w:id="6"/>
    </w:p>
    <w:p w:rsidR="00EC75C4" w:rsidRPr="00EC75C4" w:rsidRDefault="00EC75C4" w:rsidP="00EC75C4">
      <w:pPr>
        <w:spacing w:line="360" w:lineRule="auto"/>
        <w:jc w:val="both"/>
        <w:rPr>
          <w:sz w:val="24"/>
        </w:rPr>
      </w:pPr>
      <w:r w:rsidRPr="00EC75C4">
        <w:rPr>
          <w:sz w:val="24"/>
        </w:rPr>
        <w:t>En el presente capítulo se expondrá una breve descripción sobre el origen y desarrollo del Movimiento Fe y Alegría, el cual propone la creación de escuelas de calidad en los sectores más pobres o como nos diría un colaborador de Fe y Alegría en una de las entrevistas iniciales “En donde termina el asfalto, empieza un Colegio Fe y Alegría”.</w:t>
      </w:r>
    </w:p>
    <w:p w:rsidR="00EC75C4" w:rsidRPr="00EC75C4" w:rsidRDefault="00EC75C4" w:rsidP="00EC75C4">
      <w:pPr>
        <w:spacing w:line="360" w:lineRule="auto"/>
        <w:jc w:val="both"/>
        <w:rPr>
          <w:sz w:val="24"/>
        </w:rPr>
      </w:pPr>
      <w:r w:rsidRPr="00EC75C4">
        <w:rPr>
          <w:sz w:val="24"/>
        </w:rPr>
        <w:t>La formación de la Oficina Central de Fe y Alegría Perú, encargada de la construcción de los colegios y de supervisar que estos se alineen a los objetivos del movimiento Fe y Alegría,  y el crecimiento que ha experimentado este movimiento en nuestro país.</w:t>
      </w:r>
    </w:p>
    <w:p w:rsidR="00EC75C4" w:rsidRPr="00EC75C4" w:rsidRDefault="00EC75C4" w:rsidP="00EC75C4">
      <w:pPr>
        <w:spacing w:line="360" w:lineRule="auto"/>
        <w:jc w:val="both"/>
        <w:rPr>
          <w:sz w:val="24"/>
        </w:rPr>
      </w:pPr>
      <w:r w:rsidRPr="00EC75C4">
        <w:rPr>
          <w:sz w:val="24"/>
        </w:rPr>
        <w:t xml:space="preserve">Asimismo, este capítulo expondrá los tres pilares en los cuales se basa la propuesta pedagógica impartida por el movimiento Fe y Alegría en el Perú. Además de ello, se expondrá la situación actual en la que se encuentra la Oficina Central de Fe y Alegría. </w:t>
      </w:r>
    </w:p>
    <w:p w:rsidR="00DF629A" w:rsidRPr="00DF629A" w:rsidRDefault="00DF629A" w:rsidP="00B420B6">
      <w:pPr>
        <w:pStyle w:val="Heading2"/>
        <w:numPr>
          <w:ilvl w:val="1"/>
          <w:numId w:val="12"/>
        </w:numPr>
        <w:spacing w:line="360" w:lineRule="auto"/>
        <w:jc w:val="both"/>
        <w:rPr>
          <w:b/>
          <w:smallCaps w:val="0"/>
          <w:sz w:val="24"/>
          <w:szCs w:val="24"/>
          <w:u w:val="single"/>
        </w:rPr>
      </w:pPr>
      <w:bookmarkStart w:id="7" w:name="_Toc266033368"/>
      <w:r w:rsidRPr="00DF629A">
        <w:rPr>
          <w:b/>
          <w:smallCaps w:val="0"/>
          <w:sz w:val="24"/>
          <w:szCs w:val="24"/>
          <w:u w:val="single"/>
        </w:rPr>
        <w:t xml:space="preserve">Historia del Movimiento Fe y </w:t>
      </w:r>
      <w:r>
        <w:rPr>
          <w:b/>
          <w:smallCaps w:val="0"/>
          <w:sz w:val="24"/>
          <w:szCs w:val="24"/>
          <w:u w:val="single"/>
        </w:rPr>
        <w:t>Alegría en el Perú</w:t>
      </w:r>
      <w:bookmarkEnd w:id="7"/>
    </w:p>
    <w:p w:rsidR="00DF629A" w:rsidRPr="005B264B" w:rsidRDefault="00DF629A" w:rsidP="00A31F4C">
      <w:pPr>
        <w:pStyle w:val="ListParagraph"/>
        <w:spacing w:after="0" w:line="360" w:lineRule="auto"/>
        <w:ind w:left="705"/>
        <w:rPr>
          <w:sz w:val="24"/>
          <w:szCs w:val="24"/>
        </w:rPr>
      </w:pPr>
    </w:p>
    <w:p w:rsidR="00EC75C4" w:rsidRPr="005B264B" w:rsidRDefault="00EC75C4" w:rsidP="00EC75C4">
      <w:pPr>
        <w:pStyle w:val="ListParagraph"/>
        <w:spacing w:after="0" w:line="360" w:lineRule="auto"/>
        <w:ind w:left="0"/>
        <w:jc w:val="both"/>
        <w:rPr>
          <w:sz w:val="24"/>
          <w:szCs w:val="24"/>
        </w:rPr>
      </w:pPr>
      <w:r w:rsidRPr="005B264B">
        <w:rPr>
          <w:sz w:val="24"/>
          <w:szCs w:val="24"/>
        </w:rPr>
        <w:t xml:space="preserve">Fe y Alegría es un movimiento de Educación Popular que </w:t>
      </w:r>
      <w:r>
        <w:rPr>
          <w:sz w:val="24"/>
          <w:szCs w:val="24"/>
        </w:rPr>
        <w:t>nació y crece a través de la vivencia de la Fe Cristiana,</w:t>
      </w:r>
      <w:r w:rsidRPr="005B264B">
        <w:rPr>
          <w:sz w:val="24"/>
          <w:szCs w:val="24"/>
        </w:rPr>
        <w:t xml:space="preserve"> se encuentra comprometido </w:t>
      </w:r>
      <w:r>
        <w:rPr>
          <w:sz w:val="24"/>
          <w:szCs w:val="24"/>
        </w:rPr>
        <w:t>con</w:t>
      </w:r>
      <w:r w:rsidRPr="005B264B">
        <w:rPr>
          <w:sz w:val="24"/>
          <w:szCs w:val="24"/>
        </w:rPr>
        <w:t xml:space="preserve"> el desarrollo</w:t>
      </w:r>
      <w:r>
        <w:rPr>
          <w:sz w:val="24"/>
          <w:szCs w:val="24"/>
        </w:rPr>
        <w:t xml:space="preserve"> de los sectores más pobres y con</w:t>
      </w:r>
      <w:r w:rsidRPr="005B264B">
        <w:rPr>
          <w:sz w:val="24"/>
          <w:szCs w:val="24"/>
        </w:rPr>
        <w:t xml:space="preserve"> la construcción de una sociedad más justa y fraterna.</w:t>
      </w:r>
      <w:r w:rsidRPr="005B264B">
        <w:rPr>
          <w:rStyle w:val="FootnoteReference"/>
          <w:sz w:val="24"/>
          <w:szCs w:val="24"/>
        </w:rPr>
        <w:footnoteReference w:id="1"/>
      </w:r>
    </w:p>
    <w:p w:rsidR="00EC75C4" w:rsidRPr="005B264B" w:rsidRDefault="00EC75C4" w:rsidP="00EC75C4">
      <w:pPr>
        <w:pStyle w:val="ListParagraph"/>
        <w:spacing w:after="0" w:line="360" w:lineRule="auto"/>
        <w:ind w:left="0"/>
        <w:jc w:val="both"/>
        <w:rPr>
          <w:sz w:val="24"/>
          <w:szCs w:val="24"/>
        </w:rPr>
      </w:pPr>
    </w:p>
    <w:p w:rsidR="00EC75C4" w:rsidRDefault="00EC75C4" w:rsidP="00EC75C4">
      <w:pPr>
        <w:pStyle w:val="ListParagraph"/>
        <w:spacing w:after="0" w:line="360" w:lineRule="auto"/>
        <w:ind w:left="0"/>
        <w:jc w:val="both"/>
        <w:rPr>
          <w:sz w:val="24"/>
          <w:szCs w:val="24"/>
        </w:rPr>
      </w:pPr>
      <w:r>
        <w:rPr>
          <w:sz w:val="24"/>
          <w:szCs w:val="24"/>
        </w:rPr>
        <w:t xml:space="preserve">Este movimiento latinoamericano de personas comprometidas con la educación popular integral cristiana fue fundado </w:t>
      </w:r>
      <w:r w:rsidRPr="00205F6A">
        <w:rPr>
          <w:sz w:val="24"/>
          <w:szCs w:val="24"/>
        </w:rPr>
        <w:t>en Venezuela en el año 1955 por el Padre José María Velaz, un sacerdote jesuita de origen chileno</w:t>
      </w:r>
      <w:r>
        <w:rPr>
          <w:sz w:val="24"/>
          <w:szCs w:val="24"/>
        </w:rPr>
        <w:t>,</w:t>
      </w:r>
      <w:r w:rsidRPr="00205F6A">
        <w:rPr>
          <w:sz w:val="24"/>
          <w:szCs w:val="24"/>
        </w:rPr>
        <w:t xml:space="preserve"> </w:t>
      </w:r>
      <w:r>
        <w:rPr>
          <w:sz w:val="24"/>
          <w:szCs w:val="24"/>
        </w:rPr>
        <w:t>cuyo pensamiento radica en que mientras los hombres sigan siendo esclavos de su ignorancia no sabrán cómo emplear y defender sus derechos. Por ello, una educación integral en los sectores populares brindaría los conocimientos necesarios para permitir que ellos tengan una vida más justa</w:t>
      </w:r>
      <w:r>
        <w:rPr>
          <w:rStyle w:val="FootnoteReference"/>
          <w:sz w:val="24"/>
          <w:szCs w:val="24"/>
        </w:rPr>
        <w:footnoteReference w:id="2"/>
      </w:r>
      <w:r>
        <w:rPr>
          <w:sz w:val="24"/>
          <w:szCs w:val="24"/>
        </w:rPr>
        <w:t>.</w:t>
      </w:r>
    </w:p>
    <w:p w:rsidR="00EC75C4" w:rsidRPr="005B264B" w:rsidRDefault="00EC75C4" w:rsidP="00EC75C4">
      <w:pPr>
        <w:pStyle w:val="ListParagraph"/>
        <w:spacing w:after="0" w:line="360" w:lineRule="auto"/>
        <w:ind w:left="0"/>
        <w:jc w:val="both"/>
        <w:rPr>
          <w:sz w:val="24"/>
          <w:szCs w:val="24"/>
        </w:rPr>
      </w:pPr>
    </w:p>
    <w:p w:rsidR="00EC75C4" w:rsidRDefault="00EC75C4" w:rsidP="00EC75C4">
      <w:pPr>
        <w:pStyle w:val="ListParagraph"/>
        <w:spacing w:after="0" w:line="360" w:lineRule="auto"/>
        <w:ind w:left="0"/>
        <w:jc w:val="both"/>
        <w:rPr>
          <w:sz w:val="24"/>
          <w:szCs w:val="24"/>
        </w:rPr>
      </w:pPr>
      <w:r>
        <w:rPr>
          <w:sz w:val="24"/>
          <w:szCs w:val="24"/>
        </w:rPr>
        <w:t xml:space="preserve">De acuerdo a este pensamiento, </w:t>
      </w:r>
      <w:r w:rsidRPr="005B264B">
        <w:rPr>
          <w:sz w:val="24"/>
          <w:szCs w:val="24"/>
        </w:rPr>
        <w:t>el Padre Velaz</w:t>
      </w:r>
      <w:r>
        <w:rPr>
          <w:sz w:val="24"/>
          <w:szCs w:val="24"/>
        </w:rPr>
        <w:t xml:space="preserve"> junto a un grupo de estudiantes universitarios empezaron a realizar visitas a los residentes de </w:t>
      </w:r>
      <w:r w:rsidRPr="005B264B">
        <w:rPr>
          <w:sz w:val="24"/>
          <w:szCs w:val="24"/>
        </w:rPr>
        <w:t>la barriada Gato Negro</w:t>
      </w:r>
      <w:r>
        <w:rPr>
          <w:sz w:val="24"/>
          <w:szCs w:val="24"/>
        </w:rPr>
        <w:t xml:space="preserve"> de Catai en Caracas, Venezuela; recogiendo sus problemas y buscando una solución para estos. Durante el desarrollo de estas visitas el padre Velaz percibe que el problema más grande que tenía esta barriada era el de no contar con una escuela, es precisamente en ese momento cuando conoce a Abraham Reyes, un humilde albañil residente de la barriada, el cual pone a disposición del padre Velaz la primera planta de su casa para formar la primera escuela de Fe y Alegría para los niños varones. Un tiempo después haber inaugurado la primera escuela de Fe y Alegría, el padre Velaz siguiendo el credo de una educación para todos, busca concretar que está primera escuela sea mixta, hecho que se vio completado gracias a que Abraham Reyes  otorgara esta vez la totalidad de su hogar en beneficio de la escuela. </w:t>
      </w:r>
    </w:p>
    <w:p w:rsidR="00EC75C4" w:rsidRDefault="00EC75C4" w:rsidP="00EC75C4">
      <w:pPr>
        <w:pStyle w:val="ListParagraph"/>
        <w:spacing w:after="0" w:line="360" w:lineRule="auto"/>
        <w:ind w:left="0"/>
        <w:jc w:val="both"/>
        <w:rPr>
          <w:sz w:val="24"/>
          <w:szCs w:val="24"/>
        </w:rPr>
      </w:pPr>
    </w:p>
    <w:p w:rsidR="00EC75C4" w:rsidRPr="00205F6A" w:rsidRDefault="00EC75C4" w:rsidP="00EC75C4">
      <w:pPr>
        <w:pStyle w:val="ListParagraph"/>
        <w:spacing w:after="0" w:line="360" w:lineRule="auto"/>
        <w:ind w:left="0"/>
        <w:jc w:val="both"/>
        <w:rPr>
          <w:sz w:val="24"/>
          <w:szCs w:val="24"/>
        </w:rPr>
      </w:pPr>
      <w:r>
        <w:rPr>
          <w:sz w:val="24"/>
          <w:szCs w:val="24"/>
        </w:rPr>
        <w:t>Desde la creación de esta primera escuela y consciente de que el cambio radica en la prestación de una enseñanza de calidad, es que todos los centros educativos Fe y Alegría nacen con la mística de ser formadores de agentes de cambio. A continuación mostramos la visión del padre Velaz sobre cómo debería ser enfocado un centro educativo Fe y Alegría:</w:t>
      </w:r>
    </w:p>
    <w:p w:rsidR="00EC75C4" w:rsidRPr="005B264B" w:rsidRDefault="00EC75C4" w:rsidP="00EC75C4">
      <w:pPr>
        <w:pStyle w:val="ListParagraph"/>
        <w:spacing w:after="0" w:line="360" w:lineRule="auto"/>
        <w:ind w:left="0"/>
        <w:jc w:val="both"/>
        <w:rPr>
          <w:sz w:val="24"/>
          <w:szCs w:val="24"/>
        </w:rPr>
      </w:pPr>
    </w:p>
    <w:p w:rsidR="00EC75C4" w:rsidRPr="005B264B" w:rsidRDefault="00EC75C4" w:rsidP="00EC75C4">
      <w:pPr>
        <w:pStyle w:val="ListParagraph"/>
        <w:spacing w:after="0" w:line="240" w:lineRule="auto"/>
        <w:ind w:left="711"/>
        <w:jc w:val="both"/>
        <w:rPr>
          <w:sz w:val="24"/>
          <w:szCs w:val="24"/>
        </w:rPr>
      </w:pPr>
      <w:r w:rsidRPr="005B264B">
        <w:rPr>
          <w:sz w:val="24"/>
          <w:szCs w:val="24"/>
        </w:rPr>
        <w:t>“Centro</w:t>
      </w:r>
      <w:r>
        <w:rPr>
          <w:sz w:val="24"/>
          <w:szCs w:val="24"/>
        </w:rPr>
        <w:t>s</w:t>
      </w:r>
      <w:r w:rsidRPr="005B264B">
        <w:rPr>
          <w:sz w:val="24"/>
          <w:szCs w:val="24"/>
        </w:rPr>
        <w:t xml:space="preserve"> promotores de desarrollo social, reforzando las relaciones con las organizaciones de la comunidad y proyectándonos a ella; que sean centros de producción, desde los primeros grados y los programas de capacitación técnica y agrícola; que sean centros de vivencia de compromiso cristiano, anunciando a Jesucristo y acompañando el crecimiento de la fe a partir de la realidad popular para que se manifieste en obras de justicia; que sean centros de generación cultural, revalorando la cultura loca</w:t>
      </w:r>
      <w:r>
        <w:rPr>
          <w:sz w:val="24"/>
          <w:szCs w:val="24"/>
        </w:rPr>
        <w:t>l</w:t>
      </w:r>
      <w:r w:rsidRPr="005B264B">
        <w:rPr>
          <w:sz w:val="24"/>
          <w:szCs w:val="24"/>
        </w:rPr>
        <w:t>, para que sea el mismo pueblo quien vaya incorporando a su cultura modos y formas nuevas”. (</w:t>
      </w:r>
      <w:r>
        <w:rPr>
          <w:sz w:val="24"/>
          <w:szCs w:val="24"/>
        </w:rPr>
        <w:t>FE Y ALEGRÍA 2005:15</w:t>
      </w:r>
      <w:r w:rsidRPr="005B264B">
        <w:rPr>
          <w:sz w:val="24"/>
          <w:szCs w:val="24"/>
        </w:rPr>
        <w:t>)</w:t>
      </w:r>
    </w:p>
    <w:p w:rsidR="00EC75C4" w:rsidRDefault="00EC75C4" w:rsidP="00EC75C4">
      <w:pPr>
        <w:pStyle w:val="ListParagraph"/>
        <w:spacing w:after="0" w:line="360" w:lineRule="auto"/>
        <w:ind w:left="0"/>
        <w:jc w:val="both"/>
        <w:rPr>
          <w:sz w:val="24"/>
          <w:szCs w:val="24"/>
        </w:rPr>
      </w:pPr>
    </w:p>
    <w:p w:rsidR="00EC75C4" w:rsidRPr="005B264B" w:rsidRDefault="00EC75C4" w:rsidP="00EC75C4">
      <w:pPr>
        <w:pStyle w:val="ListParagraph"/>
        <w:spacing w:after="0" w:line="360" w:lineRule="auto"/>
        <w:ind w:left="0"/>
        <w:jc w:val="both"/>
        <w:rPr>
          <w:sz w:val="24"/>
          <w:szCs w:val="24"/>
        </w:rPr>
      </w:pPr>
      <w:r>
        <w:rPr>
          <w:sz w:val="24"/>
          <w:szCs w:val="24"/>
        </w:rPr>
        <w:t>Es así que bajo esta gran visión del padre Velaz y con el transcurso del tiempo</w:t>
      </w:r>
      <w:r w:rsidRPr="005B264B">
        <w:rPr>
          <w:sz w:val="24"/>
          <w:szCs w:val="24"/>
        </w:rPr>
        <w:t xml:space="preserve"> </w:t>
      </w:r>
      <w:r>
        <w:rPr>
          <w:sz w:val="24"/>
          <w:szCs w:val="24"/>
        </w:rPr>
        <w:t>que</w:t>
      </w:r>
      <w:r w:rsidRPr="005B264B">
        <w:rPr>
          <w:sz w:val="24"/>
          <w:szCs w:val="24"/>
        </w:rPr>
        <w:t xml:space="preserve"> </w:t>
      </w:r>
      <w:r>
        <w:rPr>
          <w:sz w:val="24"/>
          <w:szCs w:val="24"/>
        </w:rPr>
        <w:t>el movimiento Fe y Alegría fue</w:t>
      </w:r>
      <w:r w:rsidRPr="005B264B">
        <w:rPr>
          <w:sz w:val="24"/>
          <w:szCs w:val="24"/>
        </w:rPr>
        <w:t xml:space="preserve"> creciendo gradualmente, al punto de expandirse y encontrarse presente en más de 14 países de Latinoamérica y África</w:t>
      </w:r>
      <w:r>
        <w:rPr>
          <w:sz w:val="24"/>
          <w:szCs w:val="24"/>
        </w:rPr>
        <w:t>.</w:t>
      </w:r>
    </w:p>
    <w:p w:rsidR="00EC75C4" w:rsidRPr="005B264B" w:rsidRDefault="00EC75C4" w:rsidP="00EC75C4">
      <w:pPr>
        <w:pStyle w:val="ListParagraph"/>
        <w:spacing w:after="0" w:line="360" w:lineRule="auto"/>
        <w:ind w:left="0"/>
        <w:jc w:val="both"/>
        <w:rPr>
          <w:sz w:val="24"/>
          <w:szCs w:val="24"/>
        </w:rPr>
      </w:pPr>
    </w:p>
    <w:p w:rsidR="00EC75C4" w:rsidRDefault="00EC75C4" w:rsidP="00EC75C4">
      <w:pPr>
        <w:pStyle w:val="ListParagraph"/>
        <w:spacing w:after="0" w:line="360" w:lineRule="auto"/>
        <w:ind w:left="0"/>
        <w:jc w:val="both"/>
        <w:rPr>
          <w:sz w:val="24"/>
          <w:szCs w:val="24"/>
        </w:rPr>
      </w:pPr>
      <w:r w:rsidRPr="005B264B">
        <w:rPr>
          <w:sz w:val="24"/>
          <w:szCs w:val="24"/>
        </w:rPr>
        <w:t>La llega</w:t>
      </w:r>
      <w:r>
        <w:rPr>
          <w:sz w:val="24"/>
          <w:szCs w:val="24"/>
        </w:rPr>
        <w:t>da</w:t>
      </w:r>
      <w:r w:rsidRPr="005B264B">
        <w:rPr>
          <w:sz w:val="24"/>
          <w:szCs w:val="24"/>
        </w:rPr>
        <w:t xml:space="preserve"> del movimiento Fe y Alegría al Perú se produce en el año 1965, </w:t>
      </w:r>
      <w:r>
        <w:rPr>
          <w:sz w:val="24"/>
          <w:szCs w:val="24"/>
        </w:rPr>
        <w:t>lo que nos convierte</w:t>
      </w:r>
      <w:r w:rsidRPr="005B264B">
        <w:rPr>
          <w:sz w:val="24"/>
          <w:szCs w:val="24"/>
        </w:rPr>
        <w:t xml:space="preserve"> en el cuarto país </w:t>
      </w:r>
      <w:r>
        <w:rPr>
          <w:sz w:val="24"/>
          <w:szCs w:val="24"/>
        </w:rPr>
        <w:t>en e</w:t>
      </w:r>
      <w:r w:rsidRPr="005B264B">
        <w:rPr>
          <w:sz w:val="24"/>
          <w:szCs w:val="24"/>
        </w:rPr>
        <w:t>l cual este movimiento inicia sus servicios</w:t>
      </w:r>
      <w:r>
        <w:rPr>
          <w:sz w:val="24"/>
          <w:szCs w:val="24"/>
        </w:rPr>
        <w:t xml:space="preserve"> educativos</w:t>
      </w:r>
      <w:r w:rsidRPr="005B264B">
        <w:rPr>
          <w:sz w:val="24"/>
          <w:szCs w:val="24"/>
        </w:rPr>
        <w:t xml:space="preserve">, </w:t>
      </w:r>
      <w:r>
        <w:rPr>
          <w:sz w:val="24"/>
          <w:szCs w:val="24"/>
        </w:rPr>
        <w:t>creándose  así la Oficina Central de Fe y Alegría Perú y teniendo como principal función la creación de cimientos o escuelas para que las congregaciones religiosas puedan apoyar con su vocación pedagógica y de servicio. Además de ello, vela por que estos cimientos se integren al Ideario de Fe y Alegría, y que al crecer estas escuelas no pierdan nunca la mística y objetivos del Movimiento Fe y Alegría.</w:t>
      </w:r>
    </w:p>
    <w:p w:rsidR="00EC75C4" w:rsidRDefault="00EC75C4" w:rsidP="00EC75C4">
      <w:pPr>
        <w:pStyle w:val="ListParagraph"/>
        <w:spacing w:after="0" w:line="360" w:lineRule="auto"/>
        <w:ind w:left="0"/>
        <w:jc w:val="both"/>
        <w:rPr>
          <w:sz w:val="24"/>
          <w:szCs w:val="24"/>
        </w:rPr>
      </w:pPr>
    </w:p>
    <w:p w:rsidR="00EC75C4" w:rsidRPr="005B264B" w:rsidRDefault="00EC75C4" w:rsidP="00EC75C4">
      <w:pPr>
        <w:pStyle w:val="ListParagraph"/>
        <w:spacing w:after="0" w:line="360" w:lineRule="auto"/>
        <w:ind w:left="0"/>
        <w:jc w:val="both"/>
        <w:rPr>
          <w:sz w:val="24"/>
          <w:szCs w:val="24"/>
        </w:rPr>
      </w:pPr>
      <w:r>
        <w:rPr>
          <w:sz w:val="24"/>
          <w:szCs w:val="24"/>
        </w:rPr>
        <w:t>En el año 1966, u</w:t>
      </w:r>
      <w:r w:rsidRPr="005B264B">
        <w:rPr>
          <w:sz w:val="24"/>
          <w:szCs w:val="24"/>
        </w:rPr>
        <w:t xml:space="preserve">n año </w:t>
      </w:r>
      <w:r>
        <w:rPr>
          <w:sz w:val="24"/>
          <w:szCs w:val="24"/>
        </w:rPr>
        <w:t>después de</w:t>
      </w:r>
      <w:r w:rsidRPr="005B264B">
        <w:rPr>
          <w:sz w:val="24"/>
          <w:szCs w:val="24"/>
        </w:rPr>
        <w:t xml:space="preserve"> la formación de la Oficina Central de Fe y Alegría Perú</w:t>
      </w:r>
      <w:r>
        <w:rPr>
          <w:sz w:val="24"/>
          <w:szCs w:val="24"/>
        </w:rPr>
        <w:t>,</w:t>
      </w:r>
      <w:r w:rsidRPr="005B264B">
        <w:rPr>
          <w:sz w:val="24"/>
          <w:szCs w:val="24"/>
        </w:rPr>
        <w:t xml:space="preserve"> se realiza la inauguración en paralelo de los cinco primeros colegios Fe y Alegría: </w:t>
      </w:r>
      <w:r>
        <w:rPr>
          <w:sz w:val="24"/>
          <w:szCs w:val="24"/>
        </w:rPr>
        <w:t xml:space="preserve">dos en San Martin de Porres, uno en </w:t>
      </w:r>
      <w:r w:rsidRPr="005B264B">
        <w:rPr>
          <w:sz w:val="24"/>
          <w:szCs w:val="24"/>
        </w:rPr>
        <w:t xml:space="preserve">San Juan de Miraflores y dos en Chacarilla. </w:t>
      </w:r>
      <w:r>
        <w:rPr>
          <w:sz w:val="24"/>
          <w:szCs w:val="24"/>
        </w:rPr>
        <w:t>La apertura de estos colegios fue pensado</w:t>
      </w:r>
      <w:r w:rsidRPr="005B264B">
        <w:rPr>
          <w:sz w:val="24"/>
          <w:szCs w:val="24"/>
        </w:rPr>
        <w:t xml:space="preserve"> </w:t>
      </w:r>
      <w:r>
        <w:rPr>
          <w:sz w:val="24"/>
          <w:szCs w:val="24"/>
        </w:rPr>
        <w:t>para brindar só</w:t>
      </w:r>
      <w:r w:rsidRPr="005B264B">
        <w:rPr>
          <w:sz w:val="24"/>
          <w:szCs w:val="24"/>
        </w:rPr>
        <w:t xml:space="preserve">lo </w:t>
      </w:r>
      <w:r>
        <w:rPr>
          <w:sz w:val="24"/>
          <w:szCs w:val="24"/>
        </w:rPr>
        <w:t xml:space="preserve">servicios educativos de </w:t>
      </w:r>
      <w:r w:rsidRPr="005B264B">
        <w:rPr>
          <w:sz w:val="24"/>
          <w:szCs w:val="24"/>
        </w:rPr>
        <w:t>nivel primario, con una escuela nocturna y un club de madres, pero este hecho</w:t>
      </w:r>
      <w:r>
        <w:rPr>
          <w:sz w:val="24"/>
          <w:szCs w:val="24"/>
        </w:rPr>
        <w:t xml:space="preserve"> cambiaría en</w:t>
      </w:r>
      <w:r w:rsidRPr="005B264B">
        <w:rPr>
          <w:sz w:val="24"/>
          <w:szCs w:val="24"/>
        </w:rPr>
        <w:t xml:space="preserve"> 1967</w:t>
      </w:r>
      <w:r>
        <w:rPr>
          <w:sz w:val="24"/>
          <w:szCs w:val="24"/>
        </w:rPr>
        <w:t>,</w:t>
      </w:r>
      <w:r w:rsidRPr="005B264B">
        <w:rPr>
          <w:sz w:val="24"/>
          <w:szCs w:val="24"/>
        </w:rPr>
        <w:t xml:space="preserve"> cuando se dio inicio a la enseñanza del nivel secundario en tres de los cincos colegios creados inicialmente.</w:t>
      </w:r>
      <w:r>
        <w:rPr>
          <w:rStyle w:val="FootnoteReference"/>
          <w:sz w:val="24"/>
          <w:szCs w:val="24"/>
        </w:rPr>
        <w:footnoteReference w:id="3"/>
      </w:r>
      <w:r w:rsidRPr="005B264B">
        <w:rPr>
          <w:sz w:val="24"/>
          <w:szCs w:val="24"/>
        </w:rPr>
        <w:t xml:space="preserve"> </w:t>
      </w:r>
      <w:r>
        <w:rPr>
          <w:sz w:val="24"/>
          <w:szCs w:val="24"/>
        </w:rPr>
        <w:t xml:space="preserve">Una vez iniciada la expansión del movimiento Fe y Alegría en la capital, es que se decide </w:t>
      </w:r>
      <w:r w:rsidRPr="005B264B">
        <w:rPr>
          <w:sz w:val="24"/>
          <w:szCs w:val="24"/>
        </w:rPr>
        <w:t xml:space="preserve">en </w:t>
      </w:r>
      <w:r>
        <w:rPr>
          <w:sz w:val="24"/>
          <w:szCs w:val="24"/>
        </w:rPr>
        <w:t xml:space="preserve">el año de </w:t>
      </w:r>
      <w:r w:rsidRPr="005B264B">
        <w:rPr>
          <w:sz w:val="24"/>
          <w:szCs w:val="24"/>
        </w:rPr>
        <w:t xml:space="preserve">1970 </w:t>
      </w:r>
      <w:r>
        <w:rPr>
          <w:sz w:val="24"/>
          <w:szCs w:val="24"/>
        </w:rPr>
        <w:t xml:space="preserve">iniciar </w:t>
      </w:r>
      <w:r w:rsidRPr="005B264B">
        <w:rPr>
          <w:sz w:val="24"/>
          <w:szCs w:val="24"/>
        </w:rPr>
        <w:t xml:space="preserve">la extensión de </w:t>
      </w:r>
      <w:r>
        <w:rPr>
          <w:sz w:val="24"/>
          <w:szCs w:val="24"/>
        </w:rPr>
        <w:t>estos</w:t>
      </w:r>
      <w:r w:rsidRPr="005B264B">
        <w:rPr>
          <w:sz w:val="24"/>
          <w:szCs w:val="24"/>
        </w:rPr>
        <w:t xml:space="preserve"> centros educativos </w:t>
      </w:r>
      <w:r>
        <w:rPr>
          <w:sz w:val="24"/>
          <w:szCs w:val="24"/>
        </w:rPr>
        <w:t>en</w:t>
      </w:r>
      <w:r w:rsidRPr="005B264B">
        <w:rPr>
          <w:sz w:val="24"/>
          <w:szCs w:val="24"/>
        </w:rPr>
        <w:t xml:space="preserve"> las provincias del Perú</w:t>
      </w:r>
      <w:r>
        <w:rPr>
          <w:sz w:val="24"/>
          <w:szCs w:val="24"/>
        </w:rPr>
        <w:t>, es así que en el año 1971 se inauguran dos colegios en Chimbote y uno en Piura, dos años más tarde se realiza la inauguración de un colegio en  Huaraz y otro Sullana, y en el año de 1974 se inauguran otros dos colegios en el Cuzco, convirtiendo así ha estas en las primeras provincias en las cuales se instalarían los centros educativos Fe y Alegría</w:t>
      </w:r>
      <w:r w:rsidRPr="005B264B">
        <w:rPr>
          <w:sz w:val="24"/>
          <w:szCs w:val="24"/>
        </w:rPr>
        <w:t>.</w:t>
      </w:r>
      <w:r>
        <w:rPr>
          <w:rStyle w:val="FootnoteReference"/>
          <w:sz w:val="24"/>
          <w:szCs w:val="24"/>
        </w:rPr>
        <w:footnoteReference w:id="4"/>
      </w:r>
    </w:p>
    <w:p w:rsidR="00EC75C4" w:rsidRPr="005B264B" w:rsidRDefault="00EC75C4" w:rsidP="00EC75C4">
      <w:pPr>
        <w:pStyle w:val="ListParagraph"/>
        <w:spacing w:after="0" w:line="360" w:lineRule="auto"/>
        <w:ind w:left="0"/>
        <w:jc w:val="both"/>
        <w:rPr>
          <w:sz w:val="24"/>
          <w:szCs w:val="24"/>
        </w:rPr>
      </w:pPr>
    </w:p>
    <w:p w:rsidR="00EC75C4" w:rsidRPr="005B264B" w:rsidRDefault="00EC75C4" w:rsidP="00EC75C4">
      <w:pPr>
        <w:spacing w:after="0" w:line="360" w:lineRule="auto"/>
        <w:jc w:val="both"/>
        <w:rPr>
          <w:sz w:val="24"/>
          <w:szCs w:val="24"/>
        </w:rPr>
      </w:pPr>
      <w:r w:rsidRPr="005B264B">
        <w:rPr>
          <w:sz w:val="24"/>
          <w:szCs w:val="24"/>
        </w:rPr>
        <w:tab/>
        <w:t xml:space="preserve">Desde la apertura de sus colegios en el año 1966, el </w:t>
      </w:r>
      <w:r>
        <w:rPr>
          <w:sz w:val="24"/>
          <w:szCs w:val="24"/>
        </w:rPr>
        <w:t xml:space="preserve">movimiento </w:t>
      </w:r>
      <w:r w:rsidRPr="005B264B">
        <w:rPr>
          <w:sz w:val="24"/>
          <w:szCs w:val="24"/>
        </w:rPr>
        <w:t xml:space="preserve">de Fe y Alegría </w:t>
      </w:r>
      <w:r>
        <w:rPr>
          <w:sz w:val="24"/>
          <w:szCs w:val="24"/>
        </w:rPr>
        <w:t xml:space="preserve">en el </w:t>
      </w:r>
      <w:r w:rsidRPr="005B264B">
        <w:rPr>
          <w:sz w:val="24"/>
          <w:szCs w:val="24"/>
        </w:rPr>
        <w:t>Perú ha pasado a convertirse en una de las mejores instituciones no lucrativas</w:t>
      </w:r>
      <w:r>
        <w:rPr>
          <w:sz w:val="24"/>
          <w:szCs w:val="24"/>
        </w:rPr>
        <w:t>,</w:t>
      </w:r>
      <w:r w:rsidRPr="005B264B">
        <w:rPr>
          <w:sz w:val="24"/>
          <w:szCs w:val="24"/>
        </w:rPr>
        <w:t xml:space="preserve"> brindando servicios de educación gratuitos en los sectores más pobres del país.</w:t>
      </w:r>
      <w:r>
        <w:rPr>
          <w:sz w:val="24"/>
          <w:szCs w:val="24"/>
        </w:rPr>
        <w:t xml:space="preserve"> Bajo el trabajo de</w:t>
      </w:r>
      <w:r w:rsidRPr="005B264B">
        <w:rPr>
          <w:sz w:val="24"/>
          <w:szCs w:val="24"/>
        </w:rPr>
        <w:t xml:space="preserve"> cuarenta y siete congregaciones religiosas, </w:t>
      </w:r>
      <w:r>
        <w:rPr>
          <w:sz w:val="24"/>
          <w:szCs w:val="24"/>
        </w:rPr>
        <w:t>se brinda</w:t>
      </w:r>
      <w:r w:rsidRPr="005B264B">
        <w:rPr>
          <w:sz w:val="24"/>
          <w:szCs w:val="24"/>
        </w:rPr>
        <w:t xml:space="preserve"> educación a 81,000 alumnos por medio de 77 colegios, 123 escuelas rurales, 238 talleres de educación técnica, 4 institutos superiores, 10 centros de educación técnico productiva y un instituto radiofónico (IRFA) que permite llevar la educación básica alternativa a distancia.</w:t>
      </w:r>
      <w:r w:rsidRPr="005B264B">
        <w:rPr>
          <w:rStyle w:val="FootnoteReference"/>
          <w:sz w:val="24"/>
          <w:szCs w:val="24"/>
        </w:rPr>
        <w:footnoteReference w:id="5"/>
      </w:r>
      <w:r w:rsidRPr="005B264B">
        <w:rPr>
          <w:sz w:val="24"/>
          <w:szCs w:val="24"/>
        </w:rPr>
        <w:t xml:space="preserve"> </w:t>
      </w:r>
    </w:p>
    <w:p w:rsidR="00EC75C4" w:rsidRPr="005B264B" w:rsidRDefault="00EC75C4" w:rsidP="00EC75C4">
      <w:pPr>
        <w:spacing w:after="0" w:line="360" w:lineRule="auto"/>
        <w:jc w:val="both"/>
        <w:rPr>
          <w:sz w:val="24"/>
          <w:szCs w:val="24"/>
        </w:rPr>
      </w:pPr>
    </w:p>
    <w:p w:rsidR="00EC75C4" w:rsidRDefault="00EC75C4" w:rsidP="00EC75C4">
      <w:pPr>
        <w:pStyle w:val="ListParagraph"/>
        <w:spacing w:after="0" w:line="360" w:lineRule="auto"/>
        <w:ind w:left="3" w:hanging="3"/>
        <w:jc w:val="both"/>
        <w:rPr>
          <w:sz w:val="24"/>
          <w:szCs w:val="24"/>
        </w:rPr>
      </w:pPr>
      <w:r>
        <w:rPr>
          <w:sz w:val="24"/>
          <w:szCs w:val="24"/>
        </w:rPr>
        <w:t xml:space="preserve">Este raudo crecimiento ha podido ser sostenible dado que la Oficina Central de Fe y Alegría tiene como principales fuentes de financiamiento las rifas anuales que organiza, las donaciones que reciben por parte de personales naturales y empresas, la participación en concursos de financiamiento educativo, el apoyo del estado pagando los sueldos magisteriales de los centros educativos y sobre todo por las personas que integran la institución, las cuales forman la pieza fundamental para el cumplimiento de los objetivos del movimiento de Fe y Alegría. </w:t>
      </w:r>
    </w:p>
    <w:p w:rsidR="00DF629A" w:rsidRPr="005B264B" w:rsidRDefault="00DF629A" w:rsidP="00EC75C4">
      <w:pPr>
        <w:pStyle w:val="ListParagraph"/>
        <w:spacing w:after="0" w:line="360" w:lineRule="auto"/>
        <w:ind w:left="0"/>
        <w:jc w:val="both"/>
        <w:rPr>
          <w:sz w:val="24"/>
          <w:szCs w:val="24"/>
        </w:rPr>
      </w:pPr>
    </w:p>
    <w:p w:rsidR="00DF629A" w:rsidRPr="00DF629A" w:rsidRDefault="00DF629A" w:rsidP="00B420B6">
      <w:pPr>
        <w:pStyle w:val="Heading2"/>
        <w:numPr>
          <w:ilvl w:val="1"/>
          <w:numId w:val="12"/>
        </w:numPr>
        <w:spacing w:line="360" w:lineRule="auto"/>
        <w:jc w:val="both"/>
        <w:rPr>
          <w:b/>
          <w:smallCaps w:val="0"/>
          <w:sz w:val="24"/>
          <w:szCs w:val="24"/>
          <w:u w:val="single"/>
        </w:rPr>
      </w:pPr>
      <w:bookmarkStart w:id="8" w:name="_Toc266033369"/>
      <w:r w:rsidRPr="00DF629A">
        <w:rPr>
          <w:b/>
          <w:smallCaps w:val="0"/>
          <w:sz w:val="24"/>
          <w:szCs w:val="24"/>
          <w:u w:val="single"/>
        </w:rPr>
        <w:t>Propuesta Pedagógica de Fe y Alegría Perú</w:t>
      </w:r>
      <w:bookmarkEnd w:id="8"/>
    </w:p>
    <w:p w:rsidR="00DF629A" w:rsidRPr="005B264B" w:rsidRDefault="00DF629A" w:rsidP="00A31F4C">
      <w:pPr>
        <w:pStyle w:val="ListParagraph"/>
        <w:spacing w:after="0" w:line="360" w:lineRule="auto"/>
        <w:ind w:left="705"/>
        <w:rPr>
          <w:sz w:val="24"/>
          <w:szCs w:val="24"/>
        </w:rPr>
      </w:pPr>
    </w:p>
    <w:p w:rsidR="00EC75C4" w:rsidRPr="005B264B" w:rsidRDefault="00EC75C4" w:rsidP="00EC75C4">
      <w:pPr>
        <w:spacing w:after="0" w:line="360" w:lineRule="auto"/>
        <w:jc w:val="both"/>
        <w:rPr>
          <w:sz w:val="24"/>
          <w:szCs w:val="24"/>
        </w:rPr>
      </w:pPr>
      <w:r w:rsidRPr="005B264B">
        <w:rPr>
          <w:sz w:val="24"/>
          <w:szCs w:val="24"/>
        </w:rPr>
        <w:t xml:space="preserve">El movimiento Fe y Alegría Perú </w:t>
      </w:r>
      <w:r>
        <w:rPr>
          <w:sz w:val="24"/>
          <w:szCs w:val="24"/>
        </w:rPr>
        <w:t xml:space="preserve">es </w:t>
      </w:r>
      <w:r w:rsidRPr="005B264B">
        <w:rPr>
          <w:sz w:val="24"/>
          <w:szCs w:val="24"/>
        </w:rPr>
        <w:t>consciente de su labor formadora de personas de una nueva sociedad bajo una educación de calidad, es</w:t>
      </w:r>
      <w:r>
        <w:rPr>
          <w:sz w:val="24"/>
          <w:szCs w:val="24"/>
        </w:rPr>
        <w:t xml:space="preserve"> por ello</w:t>
      </w:r>
      <w:r w:rsidRPr="005B264B">
        <w:rPr>
          <w:sz w:val="24"/>
          <w:szCs w:val="24"/>
        </w:rPr>
        <w:t xml:space="preserve"> que estructura el desarrollo de su</w:t>
      </w:r>
      <w:r>
        <w:rPr>
          <w:sz w:val="24"/>
          <w:szCs w:val="24"/>
        </w:rPr>
        <w:t xml:space="preserve"> acción</w:t>
      </w:r>
      <w:r w:rsidRPr="005B264B">
        <w:rPr>
          <w:sz w:val="24"/>
          <w:szCs w:val="24"/>
        </w:rPr>
        <w:t xml:space="preserve"> </w:t>
      </w:r>
      <w:r>
        <w:rPr>
          <w:sz w:val="24"/>
          <w:szCs w:val="24"/>
        </w:rPr>
        <w:t xml:space="preserve">pedagógica </w:t>
      </w:r>
      <w:r w:rsidRPr="005B264B">
        <w:rPr>
          <w:sz w:val="24"/>
          <w:szCs w:val="24"/>
        </w:rPr>
        <w:t>bajo tres pilares:</w:t>
      </w:r>
    </w:p>
    <w:p w:rsidR="00EC75C4" w:rsidRPr="005B264B" w:rsidRDefault="00EC75C4" w:rsidP="00EC75C4">
      <w:pPr>
        <w:spacing w:after="0" w:line="360" w:lineRule="auto"/>
        <w:jc w:val="both"/>
        <w:rPr>
          <w:sz w:val="24"/>
          <w:szCs w:val="24"/>
        </w:rPr>
      </w:pPr>
    </w:p>
    <w:p w:rsidR="00EC75C4" w:rsidRPr="00EC75C4" w:rsidRDefault="00EC75C4" w:rsidP="00EC75C4">
      <w:pPr>
        <w:spacing w:after="0" w:line="360" w:lineRule="auto"/>
        <w:jc w:val="both"/>
        <w:rPr>
          <w:sz w:val="24"/>
          <w:szCs w:val="24"/>
          <w:u w:val="single"/>
        </w:rPr>
      </w:pPr>
      <w:r w:rsidRPr="00EC75C4">
        <w:rPr>
          <w:sz w:val="24"/>
          <w:szCs w:val="24"/>
          <w:u w:val="single"/>
        </w:rPr>
        <w:t>Formación de educadores</w:t>
      </w:r>
    </w:p>
    <w:p w:rsidR="00EC75C4" w:rsidRPr="005B264B" w:rsidRDefault="00EC75C4" w:rsidP="00EC75C4">
      <w:pPr>
        <w:pStyle w:val="ListParagraph"/>
        <w:spacing w:after="0" w:line="360" w:lineRule="auto"/>
        <w:ind w:left="0"/>
        <w:jc w:val="both"/>
        <w:rPr>
          <w:sz w:val="24"/>
          <w:szCs w:val="24"/>
        </w:rPr>
      </w:pPr>
      <w:r w:rsidRPr="005B264B">
        <w:rPr>
          <w:sz w:val="24"/>
          <w:szCs w:val="24"/>
        </w:rPr>
        <w:t xml:space="preserve">Este pilar propone que los </w:t>
      </w:r>
      <w:r>
        <w:rPr>
          <w:sz w:val="24"/>
          <w:szCs w:val="24"/>
        </w:rPr>
        <w:t>docentes</w:t>
      </w:r>
      <w:r w:rsidRPr="005B264B">
        <w:rPr>
          <w:sz w:val="24"/>
          <w:szCs w:val="24"/>
        </w:rPr>
        <w:t xml:space="preserve"> de cada centro e</w:t>
      </w:r>
      <w:r>
        <w:rPr>
          <w:sz w:val="24"/>
          <w:szCs w:val="24"/>
        </w:rPr>
        <w:t>ducativo Fe y Alegría, se sientan</w:t>
      </w:r>
      <w:r w:rsidRPr="005B264B">
        <w:rPr>
          <w:sz w:val="24"/>
          <w:szCs w:val="24"/>
        </w:rPr>
        <w:t xml:space="preserve"> parte de la gran familia de Fe y Alegría, que sean capaces de transmitir en sus aulas a sus alumnos que</w:t>
      </w:r>
      <w:r>
        <w:rPr>
          <w:sz w:val="24"/>
          <w:szCs w:val="24"/>
        </w:rPr>
        <w:t xml:space="preserve"> ellos mismos</w:t>
      </w:r>
      <w:r w:rsidRPr="005B264B">
        <w:rPr>
          <w:sz w:val="24"/>
          <w:szCs w:val="24"/>
        </w:rPr>
        <w:t xml:space="preserve"> son capaces de dirigir su propia vida, de enfrentar cualquier dificultad, de resolver cualquier problema y que se planteen la gran tarea de construir una sociedad más justa. </w:t>
      </w:r>
    </w:p>
    <w:p w:rsidR="00EC75C4" w:rsidRPr="005B264B" w:rsidRDefault="00EC75C4" w:rsidP="00EC75C4">
      <w:pPr>
        <w:pStyle w:val="ListParagraph"/>
        <w:spacing w:after="0" w:line="360" w:lineRule="auto"/>
        <w:ind w:left="0"/>
        <w:jc w:val="both"/>
        <w:rPr>
          <w:sz w:val="24"/>
          <w:szCs w:val="24"/>
        </w:rPr>
      </w:pPr>
      <w:r w:rsidRPr="005B264B">
        <w:rPr>
          <w:sz w:val="24"/>
          <w:szCs w:val="24"/>
        </w:rPr>
        <w:t>Para poder cumplir con este pilar, la Oficina Central de Fe y Alegría Perú forma y capacita perennemente a los maestros y directivos de cada centro educativo,  monitorea</w:t>
      </w:r>
      <w:r>
        <w:rPr>
          <w:sz w:val="24"/>
          <w:szCs w:val="24"/>
        </w:rPr>
        <w:t>ndo</w:t>
      </w:r>
      <w:r w:rsidRPr="005B264B">
        <w:rPr>
          <w:sz w:val="24"/>
          <w:szCs w:val="24"/>
        </w:rPr>
        <w:t xml:space="preserve"> y asesora</w:t>
      </w:r>
      <w:r>
        <w:rPr>
          <w:sz w:val="24"/>
          <w:szCs w:val="24"/>
        </w:rPr>
        <w:t>ndo</w:t>
      </w:r>
      <w:r w:rsidRPr="005B264B">
        <w:rPr>
          <w:sz w:val="24"/>
          <w:szCs w:val="24"/>
        </w:rPr>
        <w:t xml:space="preserve"> de forma presencial y a distancia a los maestros, </w:t>
      </w:r>
      <w:r>
        <w:rPr>
          <w:sz w:val="24"/>
          <w:szCs w:val="24"/>
        </w:rPr>
        <w:t>y haciendo</w:t>
      </w:r>
      <w:r w:rsidRPr="005B264B">
        <w:rPr>
          <w:sz w:val="24"/>
          <w:szCs w:val="24"/>
        </w:rPr>
        <w:t xml:space="preserve"> uso de las tecnolog</w:t>
      </w:r>
      <w:r>
        <w:rPr>
          <w:sz w:val="24"/>
          <w:szCs w:val="24"/>
        </w:rPr>
        <w:t>ías para mejorar la enseñanza, además de brindar capacitaciones</w:t>
      </w:r>
      <w:r w:rsidRPr="005B264B">
        <w:rPr>
          <w:sz w:val="24"/>
          <w:szCs w:val="24"/>
        </w:rPr>
        <w:t xml:space="preserve">. </w:t>
      </w:r>
    </w:p>
    <w:p w:rsidR="00EC75C4" w:rsidRPr="005B264B" w:rsidRDefault="00EC75C4" w:rsidP="00EC75C4">
      <w:pPr>
        <w:pStyle w:val="ListParagraph"/>
        <w:spacing w:after="0" w:line="360" w:lineRule="auto"/>
        <w:ind w:left="437"/>
        <w:jc w:val="both"/>
        <w:rPr>
          <w:sz w:val="24"/>
          <w:szCs w:val="24"/>
        </w:rPr>
      </w:pPr>
    </w:p>
    <w:p w:rsidR="00EC75C4" w:rsidRPr="00EC75C4" w:rsidRDefault="00EC75C4" w:rsidP="00EC75C4">
      <w:pPr>
        <w:spacing w:after="0" w:line="360" w:lineRule="auto"/>
        <w:jc w:val="both"/>
        <w:rPr>
          <w:sz w:val="24"/>
          <w:szCs w:val="24"/>
          <w:u w:val="single"/>
        </w:rPr>
      </w:pPr>
      <w:r w:rsidRPr="00EC75C4">
        <w:rPr>
          <w:sz w:val="24"/>
          <w:szCs w:val="24"/>
          <w:u w:val="single"/>
        </w:rPr>
        <w:t>Educación en Valores</w:t>
      </w:r>
    </w:p>
    <w:p w:rsidR="00EC75C4" w:rsidRPr="005B264B" w:rsidRDefault="00EC75C4" w:rsidP="00EC75C4">
      <w:pPr>
        <w:pStyle w:val="ListParagraph"/>
        <w:spacing w:after="0" w:line="360" w:lineRule="auto"/>
        <w:ind w:left="0"/>
        <w:jc w:val="both"/>
        <w:rPr>
          <w:sz w:val="24"/>
          <w:szCs w:val="24"/>
        </w:rPr>
      </w:pPr>
      <w:r w:rsidRPr="005B264B">
        <w:rPr>
          <w:sz w:val="24"/>
          <w:szCs w:val="24"/>
        </w:rPr>
        <w:t xml:space="preserve">Este pilar propone fortalecer el ámbito pedagógico desde la conciencia crítica de los alumnos en relación con la realidad social, buscando que </w:t>
      </w:r>
      <w:r>
        <w:rPr>
          <w:sz w:val="24"/>
          <w:szCs w:val="24"/>
        </w:rPr>
        <w:t>ellos</w:t>
      </w:r>
      <w:r w:rsidRPr="005B264B">
        <w:rPr>
          <w:sz w:val="24"/>
          <w:szCs w:val="24"/>
        </w:rPr>
        <w:t xml:space="preserve"> tengan una formación integral, desde su identidad cristiana, que promueva una conciencia moral, la práctica de valores y el</w:t>
      </w:r>
      <w:r>
        <w:rPr>
          <w:sz w:val="24"/>
          <w:szCs w:val="24"/>
        </w:rPr>
        <w:t xml:space="preserve"> compromiso con el otro, su ent</w:t>
      </w:r>
      <w:r w:rsidRPr="005B264B">
        <w:rPr>
          <w:sz w:val="24"/>
          <w:szCs w:val="24"/>
        </w:rPr>
        <w:t>o</w:t>
      </w:r>
      <w:r>
        <w:rPr>
          <w:sz w:val="24"/>
          <w:szCs w:val="24"/>
        </w:rPr>
        <w:t>r</w:t>
      </w:r>
      <w:r w:rsidRPr="005B264B">
        <w:rPr>
          <w:sz w:val="24"/>
          <w:szCs w:val="24"/>
        </w:rPr>
        <w:t>no natural y social.</w:t>
      </w:r>
    </w:p>
    <w:p w:rsidR="00EC75C4" w:rsidRPr="005B264B" w:rsidRDefault="00EC75C4" w:rsidP="00EC75C4">
      <w:pPr>
        <w:pStyle w:val="ListParagraph"/>
        <w:spacing w:after="0" w:line="360" w:lineRule="auto"/>
        <w:ind w:left="0"/>
        <w:jc w:val="both"/>
        <w:rPr>
          <w:sz w:val="24"/>
          <w:szCs w:val="24"/>
        </w:rPr>
      </w:pPr>
      <w:r w:rsidRPr="005B264B">
        <w:rPr>
          <w:sz w:val="24"/>
          <w:szCs w:val="24"/>
        </w:rPr>
        <w:t xml:space="preserve">Para cumplir con ello, la Oficina Central de Fe y Alegría Perú busca en primer lugar ser el mejor ejemplo de esto, brindando una solida Identidad Institucional, motivando a los alumnos de cada centro educativo a un fortalecimiento de la fe y su vivencia espiritual, </w:t>
      </w:r>
      <w:r>
        <w:rPr>
          <w:sz w:val="24"/>
          <w:szCs w:val="24"/>
        </w:rPr>
        <w:t>a través de los agentes pastorales que se encuentran en cada centro educativo y ofreciendo retiros y jornadas espirituales tanto para los docentes como alumnos.</w:t>
      </w:r>
      <w:r w:rsidRPr="005B264B">
        <w:rPr>
          <w:sz w:val="24"/>
          <w:szCs w:val="24"/>
        </w:rPr>
        <w:t xml:space="preserve"> </w:t>
      </w:r>
    </w:p>
    <w:p w:rsidR="00EC75C4" w:rsidRPr="005B264B" w:rsidRDefault="00EC75C4" w:rsidP="00EC75C4">
      <w:pPr>
        <w:pStyle w:val="ListParagraph"/>
        <w:spacing w:after="0" w:line="360" w:lineRule="auto"/>
        <w:ind w:left="437"/>
        <w:jc w:val="both"/>
        <w:rPr>
          <w:sz w:val="24"/>
          <w:szCs w:val="24"/>
        </w:rPr>
      </w:pPr>
    </w:p>
    <w:p w:rsidR="00EC75C4" w:rsidRDefault="00EC75C4" w:rsidP="00EC75C4">
      <w:pPr>
        <w:pStyle w:val="ListParagraph"/>
        <w:spacing w:after="0" w:line="360" w:lineRule="auto"/>
        <w:ind w:left="437"/>
        <w:jc w:val="both"/>
        <w:rPr>
          <w:sz w:val="24"/>
          <w:szCs w:val="24"/>
        </w:rPr>
      </w:pPr>
    </w:p>
    <w:p w:rsidR="00EC75C4" w:rsidRPr="00EC75C4" w:rsidRDefault="00EC75C4" w:rsidP="00EC75C4">
      <w:pPr>
        <w:spacing w:after="0" w:line="360" w:lineRule="auto"/>
        <w:jc w:val="both"/>
        <w:rPr>
          <w:sz w:val="24"/>
          <w:szCs w:val="24"/>
          <w:u w:val="single"/>
        </w:rPr>
      </w:pPr>
      <w:r w:rsidRPr="00EC75C4">
        <w:rPr>
          <w:sz w:val="24"/>
          <w:szCs w:val="24"/>
          <w:u w:val="single"/>
        </w:rPr>
        <w:t>Educación Técnica en y para el trabajo</w:t>
      </w:r>
    </w:p>
    <w:p w:rsidR="00EC75C4" w:rsidRPr="005B264B" w:rsidRDefault="00EC75C4" w:rsidP="00EC75C4">
      <w:pPr>
        <w:pStyle w:val="ListParagraph"/>
        <w:spacing w:after="0" w:line="360" w:lineRule="auto"/>
        <w:ind w:left="0"/>
        <w:jc w:val="both"/>
        <w:rPr>
          <w:sz w:val="24"/>
          <w:szCs w:val="24"/>
        </w:rPr>
      </w:pPr>
      <w:r w:rsidRPr="005B264B">
        <w:rPr>
          <w:sz w:val="24"/>
          <w:szCs w:val="24"/>
        </w:rPr>
        <w:t>Este pilar propone la formación de los alumnos para el trabajo, desarrollando sus habilidades de observación, análisis e investigación desde inicial a primaria, para luego despertar el espíritu emprendedor y crear una cultura empresarial en los adolecentes y jóvenes.</w:t>
      </w:r>
    </w:p>
    <w:p w:rsidR="00EC75C4" w:rsidRPr="005B264B" w:rsidRDefault="00EC75C4" w:rsidP="00EC75C4">
      <w:pPr>
        <w:pStyle w:val="ListParagraph"/>
        <w:spacing w:after="0" w:line="360" w:lineRule="auto"/>
        <w:ind w:left="0"/>
        <w:jc w:val="both"/>
        <w:rPr>
          <w:sz w:val="24"/>
          <w:szCs w:val="24"/>
        </w:rPr>
      </w:pPr>
      <w:r w:rsidRPr="005B264B">
        <w:rPr>
          <w:sz w:val="24"/>
          <w:szCs w:val="24"/>
        </w:rPr>
        <w:t>Para poder cumplir con este cometido, la Oficina Central de Fe y Alegría Perú ha puesto en los centros educativos Fe y Alegría talleres de aplicación práctica, los cuales faciliten la inserción del alumno en el mundo laboral.</w:t>
      </w:r>
    </w:p>
    <w:p w:rsidR="00EC75C4" w:rsidRPr="005B264B" w:rsidRDefault="00EC75C4" w:rsidP="00EC75C4">
      <w:pPr>
        <w:pStyle w:val="ListParagraph"/>
        <w:spacing w:after="0" w:line="360" w:lineRule="auto"/>
        <w:ind w:left="426"/>
        <w:jc w:val="both"/>
        <w:rPr>
          <w:sz w:val="24"/>
          <w:szCs w:val="24"/>
        </w:rPr>
      </w:pPr>
    </w:p>
    <w:p w:rsidR="00EC75C4" w:rsidRPr="005B264B" w:rsidRDefault="00EC75C4" w:rsidP="00EC75C4">
      <w:pPr>
        <w:spacing w:after="0" w:line="360" w:lineRule="auto"/>
        <w:jc w:val="both"/>
        <w:rPr>
          <w:sz w:val="24"/>
          <w:szCs w:val="24"/>
        </w:rPr>
      </w:pPr>
      <w:r>
        <w:rPr>
          <w:sz w:val="24"/>
          <w:szCs w:val="24"/>
        </w:rPr>
        <w:t xml:space="preserve">El enfoque de la educación bajo estos pilares </w:t>
      </w:r>
      <w:r w:rsidRPr="005B264B">
        <w:rPr>
          <w:sz w:val="24"/>
          <w:szCs w:val="24"/>
        </w:rPr>
        <w:t>hace hincapié en la formaci</w:t>
      </w:r>
      <w:r w:rsidR="0099582E">
        <w:rPr>
          <w:sz w:val="24"/>
          <w:szCs w:val="24"/>
        </w:rPr>
        <w:t>ón integral de la persona, no só</w:t>
      </w:r>
      <w:r w:rsidRPr="005B264B">
        <w:rPr>
          <w:sz w:val="24"/>
          <w:szCs w:val="24"/>
        </w:rPr>
        <w:t xml:space="preserve">lo en la parte humanística por medio de los valores, sino también por medio de educación técnica que asegure al estudiante un futuro mejor.  </w:t>
      </w:r>
    </w:p>
    <w:p w:rsidR="00DF629A" w:rsidRPr="005B264B" w:rsidRDefault="00DF629A" w:rsidP="00A31F4C">
      <w:pPr>
        <w:spacing w:line="360" w:lineRule="auto"/>
        <w:rPr>
          <w:sz w:val="24"/>
          <w:szCs w:val="24"/>
        </w:rPr>
      </w:pPr>
    </w:p>
    <w:p w:rsidR="00DF629A" w:rsidRPr="00DF629A" w:rsidRDefault="00DF629A" w:rsidP="00B420B6">
      <w:pPr>
        <w:pStyle w:val="Heading2"/>
        <w:numPr>
          <w:ilvl w:val="1"/>
          <w:numId w:val="12"/>
        </w:numPr>
        <w:spacing w:line="360" w:lineRule="auto"/>
        <w:jc w:val="both"/>
        <w:rPr>
          <w:b/>
          <w:smallCaps w:val="0"/>
          <w:sz w:val="24"/>
          <w:szCs w:val="24"/>
          <w:u w:val="single"/>
        </w:rPr>
      </w:pPr>
      <w:bookmarkStart w:id="9" w:name="_Toc266033370"/>
      <w:r w:rsidRPr="00DF629A">
        <w:rPr>
          <w:b/>
          <w:smallCaps w:val="0"/>
          <w:sz w:val="24"/>
          <w:szCs w:val="24"/>
          <w:u w:val="single"/>
        </w:rPr>
        <w:t>Situación actual de la Oficina Central Fe y Alegría Perú</w:t>
      </w:r>
      <w:bookmarkEnd w:id="9"/>
    </w:p>
    <w:p w:rsidR="00DF629A" w:rsidRPr="005B264B" w:rsidRDefault="00DF629A" w:rsidP="00A31F4C">
      <w:pPr>
        <w:spacing w:after="0" w:line="360" w:lineRule="auto"/>
        <w:rPr>
          <w:sz w:val="24"/>
          <w:szCs w:val="24"/>
        </w:rPr>
      </w:pPr>
    </w:p>
    <w:p w:rsidR="00EC75C4" w:rsidRPr="005B264B" w:rsidRDefault="00EC75C4" w:rsidP="00EC75C4">
      <w:pPr>
        <w:spacing w:after="0" w:line="360" w:lineRule="auto"/>
        <w:jc w:val="both"/>
        <w:rPr>
          <w:sz w:val="24"/>
          <w:szCs w:val="24"/>
        </w:rPr>
      </w:pPr>
      <w:r w:rsidRPr="005B264B">
        <w:rPr>
          <w:sz w:val="24"/>
          <w:szCs w:val="24"/>
        </w:rPr>
        <w:t xml:space="preserve">Desde la apertura de los cinco centros educativos de Fe y Alegría en el año 1966, la Oficina Central de Fe y Alegría Perú ha experimentando un crecimiento exponencial llegando a contar </w:t>
      </w:r>
      <w:r>
        <w:rPr>
          <w:sz w:val="24"/>
          <w:szCs w:val="24"/>
        </w:rPr>
        <w:t xml:space="preserve">en la actualidad </w:t>
      </w:r>
      <w:r w:rsidRPr="005B264B">
        <w:rPr>
          <w:sz w:val="24"/>
          <w:szCs w:val="24"/>
        </w:rPr>
        <w:t>con 77 colegios, 123 escuelas rurales, 238 talleres de educación técnica, 4 institutos superiores, 10 centros de educación técnico productiva y un instituto radiofónico (IRFA) que permite llevar la educación básica alternativa a distancia.</w:t>
      </w:r>
      <w:r>
        <w:rPr>
          <w:rStyle w:val="FootnoteReference"/>
          <w:sz w:val="24"/>
          <w:szCs w:val="24"/>
        </w:rPr>
        <w:footnoteReference w:id="6"/>
      </w:r>
      <w:r w:rsidRPr="005B264B">
        <w:rPr>
          <w:sz w:val="24"/>
          <w:szCs w:val="24"/>
        </w:rPr>
        <w:t xml:space="preserve"> </w:t>
      </w:r>
    </w:p>
    <w:p w:rsidR="00EC75C4" w:rsidRPr="005B264B" w:rsidRDefault="00EC75C4" w:rsidP="00EC75C4">
      <w:pPr>
        <w:spacing w:after="0" w:line="360" w:lineRule="auto"/>
        <w:jc w:val="both"/>
        <w:rPr>
          <w:sz w:val="24"/>
          <w:szCs w:val="24"/>
        </w:rPr>
      </w:pPr>
    </w:p>
    <w:p w:rsidR="00EC75C4" w:rsidRPr="005B264B" w:rsidRDefault="00EC75C4" w:rsidP="00EC75C4">
      <w:pPr>
        <w:spacing w:after="0" w:line="360" w:lineRule="auto"/>
        <w:jc w:val="both"/>
        <w:rPr>
          <w:sz w:val="24"/>
          <w:szCs w:val="24"/>
        </w:rPr>
      </w:pPr>
      <w:r w:rsidRPr="005B264B">
        <w:rPr>
          <w:sz w:val="24"/>
          <w:szCs w:val="24"/>
        </w:rPr>
        <w:t xml:space="preserve">Si bien, este crecimiento repentino ha ocasionado que las labores realizadas dentro de la oficina central hayan aumentado significativamente su complejidad, la mística </w:t>
      </w:r>
      <w:r>
        <w:rPr>
          <w:sz w:val="24"/>
          <w:szCs w:val="24"/>
        </w:rPr>
        <w:t>con la cual el movimiento inició</w:t>
      </w:r>
      <w:r w:rsidRPr="005B264B">
        <w:rPr>
          <w:sz w:val="24"/>
          <w:szCs w:val="24"/>
        </w:rPr>
        <w:t xml:space="preserve"> sus servicios en el Perú no ha sufrido alteraciones ni se ha perdido con el tiempo. </w:t>
      </w:r>
    </w:p>
    <w:p w:rsidR="00EC75C4" w:rsidRPr="005B264B" w:rsidRDefault="00EC75C4" w:rsidP="00EC75C4">
      <w:pPr>
        <w:spacing w:after="0" w:line="360" w:lineRule="auto"/>
        <w:jc w:val="both"/>
        <w:rPr>
          <w:sz w:val="24"/>
          <w:szCs w:val="24"/>
        </w:rPr>
      </w:pPr>
    </w:p>
    <w:p w:rsidR="00EC75C4" w:rsidRPr="005B264B" w:rsidRDefault="00EC75C4" w:rsidP="00EC75C4">
      <w:pPr>
        <w:spacing w:after="0" w:line="360" w:lineRule="auto"/>
        <w:jc w:val="both"/>
        <w:rPr>
          <w:sz w:val="24"/>
          <w:szCs w:val="24"/>
        </w:rPr>
      </w:pPr>
      <w:r w:rsidRPr="005B264B">
        <w:rPr>
          <w:sz w:val="24"/>
          <w:szCs w:val="24"/>
        </w:rPr>
        <w:t xml:space="preserve">Actualmente la Oficina Central viene desarrollando sus actividades sin ningún tipo de </w:t>
      </w:r>
      <w:r>
        <w:rPr>
          <w:sz w:val="24"/>
          <w:szCs w:val="24"/>
        </w:rPr>
        <w:t>automatización</w:t>
      </w:r>
      <w:r w:rsidRPr="005B264B">
        <w:rPr>
          <w:sz w:val="24"/>
          <w:szCs w:val="24"/>
        </w:rPr>
        <w:t>, ocasionando que los tiempos en el cumplimiento de las labores cotidianas se incrementen y la efectividad de las mismas se vea mermada. Asimismo, la fluidez de la comunicación y coordinación entre la Oficina Central y los centros educativos se ha  deteriorado</w:t>
      </w:r>
      <w:r>
        <w:rPr>
          <w:sz w:val="24"/>
          <w:szCs w:val="24"/>
        </w:rPr>
        <w:t>,</w:t>
      </w:r>
      <w:r w:rsidRPr="005B264B">
        <w:rPr>
          <w:sz w:val="24"/>
          <w:szCs w:val="24"/>
        </w:rPr>
        <w:t xml:space="preserve"> ocasionando que existan mayores esfuerzos </w:t>
      </w:r>
      <w:r>
        <w:rPr>
          <w:sz w:val="24"/>
          <w:szCs w:val="24"/>
        </w:rPr>
        <w:t xml:space="preserve">manuales </w:t>
      </w:r>
      <w:r w:rsidRPr="005B264B">
        <w:rPr>
          <w:sz w:val="24"/>
          <w:szCs w:val="24"/>
        </w:rPr>
        <w:t xml:space="preserve">para que esta se </w:t>
      </w:r>
      <w:r>
        <w:rPr>
          <w:sz w:val="24"/>
          <w:szCs w:val="24"/>
        </w:rPr>
        <w:t>establezca</w:t>
      </w:r>
      <w:r w:rsidRPr="005B264B">
        <w:rPr>
          <w:sz w:val="24"/>
          <w:szCs w:val="24"/>
        </w:rPr>
        <w:t>.</w:t>
      </w:r>
    </w:p>
    <w:p w:rsidR="00EC75C4" w:rsidRPr="005B264B" w:rsidRDefault="00EC75C4" w:rsidP="00EC75C4">
      <w:pPr>
        <w:spacing w:after="0" w:line="360" w:lineRule="auto"/>
        <w:jc w:val="both"/>
        <w:rPr>
          <w:sz w:val="24"/>
          <w:szCs w:val="24"/>
        </w:rPr>
      </w:pPr>
    </w:p>
    <w:p w:rsidR="00EC75C4" w:rsidRPr="005B264B" w:rsidRDefault="00EC75C4" w:rsidP="00EC75C4">
      <w:pPr>
        <w:spacing w:after="0" w:line="360" w:lineRule="auto"/>
        <w:jc w:val="both"/>
        <w:rPr>
          <w:sz w:val="24"/>
          <w:szCs w:val="24"/>
        </w:rPr>
      </w:pPr>
      <w:r w:rsidRPr="005B264B">
        <w:rPr>
          <w:sz w:val="24"/>
          <w:szCs w:val="24"/>
        </w:rPr>
        <w:t xml:space="preserve">Por otro lado, este rápido crecimiento experimentado ha ocasionado que las responsabilidades de cada </w:t>
      </w:r>
      <w:r>
        <w:rPr>
          <w:sz w:val="24"/>
          <w:szCs w:val="24"/>
        </w:rPr>
        <w:t>área funcional</w:t>
      </w:r>
      <w:r w:rsidRPr="005B264B">
        <w:rPr>
          <w:sz w:val="24"/>
          <w:szCs w:val="24"/>
        </w:rPr>
        <w:t xml:space="preserve"> de la Oficina Central no se encuentre definida en su totalidad y con ello, el trabajo que se realizado </w:t>
      </w:r>
      <w:r>
        <w:rPr>
          <w:sz w:val="24"/>
          <w:szCs w:val="24"/>
        </w:rPr>
        <w:t>en cada uno de esta</w:t>
      </w:r>
      <w:r w:rsidRPr="005B264B">
        <w:rPr>
          <w:sz w:val="24"/>
          <w:szCs w:val="24"/>
        </w:rPr>
        <w:t xml:space="preserve">s </w:t>
      </w:r>
      <w:r>
        <w:rPr>
          <w:sz w:val="24"/>
          <w:szCs w:val="24"/>
        </w:rPr>
        <w:t xml:space="preserve">áreas </w:t>
      </w:r>
      <w:r w:rsidRPr="005B264B">
        <w:rPr>
          <w:sz w:val="24"/>
          <w:szCs w:val="24"/>
        </w:rPr>
        <w:t xml:space="preserve"> se vea </w:t>
      </w:r>
      <w:r>
        <w:rPr>
          <w:sz w:val="24"/>
          <w:szCs w:val="24"/>
        </w:rPr>
        <w:t>duplicado</w:t>
      </w:r>
      <w:r w:rsidRPr="005B264B">
        <w:rPr>
          <w:sz w:val="24"/>
          <w:szCs w:val="24"/>
        </w:rPr>
        <w:t xml:space="preserve"> en otro u exista más carga laboral en uno que en otro.</w:t>
      </w:r>
    </w:p>
    <w:p w:rsidR="00DF629A" w:rsidRPr="005B264B" w:rsidRDefault="00DF629A" w:rsidP="00A31F4C">
      <w:pPr>
        <w:spacing w:after="0" w:line="360" w:lineRule="auto"/>
        <w:ind w:left="703"/>
        <w:jc w:val="both"/>
        <w:rPr>
          <w:sz w:val="24"/>
          <w:szCs w:val="24"/>
        </w:rPr>
      </w:pPr>
    </w:p>
    <w:p w:rsidR="00DF629A" w:rsidRPr="005B264B" w:rsidRDefault="00DF629A" w:rsidP="00A31F4C">
      <w:pPr>
        <w:spacing w:after="0" w:line="360" w:lineRule="auto"/>
        <w:rPr>
          <w:sz w:val="24"/>
          <w:szCs w:val="24"/>
        </w:rPr>
      </w:pPr>
    </w:p>
    <w:p w:rsidR="008F66A0" w:rsidRDefault="008F66A0" w:rsidP="008F66A0"/>
    <w:p w:rsidR="008F66A0" w:rsidRDefault="008F66A0" w:rsidP="008F66A0"/>
    <w:p w:rsidR="008F66A0" w:rsidRDefault="008F66A0">
      <w:r>
        <w:br w:type="page"/>
      </w:r>
    </w:p>
    <w:p w:rsidR="008F66A0" w:rsidRDefault="008F66A0" w:rsidP="008F66A0">
      <w:pPr>
        <w:spacing w:after="0"/>
        <w:rPr>
          <w:sz w:val="24"/>
          <w:szCs w:val="24"/>
        </w:rPr>
      </w:pPr>
      <w:bookmarkStart w:id="10" w:name="_Toc261077865"/>
    </w:p>
    <w:p w:rsidR="008F66A0" w:rsidRDefault="008F66A0" w:rsidP="008F66A0">
      <w:pPr>
        <w:spacing w:after="0"/>
        <w:rPr>
          <w:sz w:val="24"/>
          <w:szCs w:val="24"/>
        </w:rPr>
      </w:pPr>
    </w:p>
    <w:p w:rsidR="008F66A0" w:rsidRDefault="008F66A0" w:rsidP="008F66A0">
      <w:pPr>
        <w:spacing w:after="0"/>
        <w:rPr>
          <w:sz w:val="24"/>
          <w:szCs w:val="24"/>
        </w:rPr>
      </w:pPr>
    </w:p>
    <w:p w:rsidR="008F66A0" w:rsidRPr="008F66A0" w:rsidRDefault="008F66A0" w:rsidP="008F66A0">
      <w:pPr>
        <w:spacing w:after="0"/>
        <w:rPr>
          <w:sz w:val="24"/>
          <w:szCs w:val="24"/>
        </w:rPr>
      </w:pPr>
    </w:p>
    <w:p w:rsidR="008F66A0" w:rsidRPr="00DF629A" w:rsidRDefault="008F66A0" w:rsidP="00DF629A">
      <w:pPr>
        <w:pStyle w:val="Heading1"/>
        <w:spacing w:before="0" w:line="480" w:lineRule="auto"/>
        <w:jc w:val="right"/>
        <w:rPr>
          <w:b/>
          <w:sz w:val="24"/>
          <w:szCs w:val="24"/>
          <w:u w:val="single"/>
        </w:rPr>
      </w:pPr>
      <w:r>
        <w:t xml:space="preserve"> </w:t>
      </w:r>
      <w:bookmarkStart w:id="11" w:name="_Toc266033371"/>
      <w:bookmarkEnd w:id="10"/>
      <w:r w:rsidRPr="00DF629A">
        <w:rPr>
          <w:b/>
          <w:sz w:val="24"/>
          <w:szCs w:val="24"/>
          <w:u w:val="single"/>
        </w:rPr>
        <w:t>DESCRIPCIÓN DEL PROYECTO</w:t>
      </w:r>
      <w:bookmarkEnd w:id="11"/>
    </w:p>
    <w:p w:rsidR="00A3540B" w:rsidRDefault="00A3540B" w:rsidP="008F66A0">
      <w:pPr>
        <w:spacing w:line="480" w:lineRule="auto"/>
        <w:jc w:val="both"/>
        <w:rPr>
          <w:sz w:val="24"/>
          <w:szCs w:val="24"/>
        </w:rPr>
      </w:pPr>
    </w:p>
    <w:p w:rsidR="008F66A0" w:rsidRPr="008F66A0" w:rsidRDefault="008F66A0" w:rsidP="00582F70">
      <w:pPr>
        <w:spacing w:line="360" w:lineRule="auto"/>
        <w:jc w:val="both"/>
        <w:rPr>
          <w:sz w:val="24"/>
          <w:szCs w:val="24"/>
        </w:rPr>
      </w:pPr>
      <w:r w:rsidRPr="008F66A0">
        <w:rPr>
          <w:sz w:val="24"/>
          <w:szCs w:val="24"/>
        </w:rPr>
        <w:t xml:space="preserve">En el presente capítulo se tratará del proyecto sobre el cual está basada la presente memoria. Este mismo consiste en la propuesta de un </w:t>
      </w:r>
      <w:r>
        <w:rPr>
          <w:sz w:val="24"/>
          <w:szCs w:val="24"/>
        </w:rPr>
        <w:t>modelo de negocios</w:t>
      </w:r>
      <w:r w:rsidRPr="008F66A0">
        <w:rPr>
          <w:sz w:val="24"/>
          <w:szCs w:val="24"/>
        </w:rPr>
        <w:t xml:space="preserve"> empresarial para la Oficina Central Fe y Alegría, encargada de la gestión de los centros educativos</w:t>
      </w:r>
      <w:r>
        <w:rPr>
          <w:sz w:val="24"/>
          <w:szCs w:val="24"/>
        </w:rPr>
        <w:t xml:space="preserve"> Fe y Alegría en Lima</w:t>
      </w:r>
      <w:r w:rsidRPr="008F66A0">
        <w:rPr>
          <w:sz w:val="24"/>
          <w:szCs w:val="24"/>
        </w:rPr>
        <w:t xml:space="preserve">. </w:t>
      </w:r>
    </w:p>
    <w:p w:rsidR="008F66A0" w:rsidRDefault="008F66A0" w:rsidP="00582F70">
      <w:pPr>
        <w:spacing w:line="360" w:lineRule="auto"/>
        <w:jc w:val="both"/>
        <w:rPr>
          <w:sz w:val="24"/>
          <w:szCs w:val="24"/>
        </w:rPr>
      </w:pPr>
      <w:r w:rsidRPr="008F66A0">
        <w:rPr>
          <w:sz w:val="24"/>
          <w:szCs w:val="24"/>
        </w:rPr>
        <w:t>Se describirá los beneficios para la organización, los objetivos del proyecto, el alcance del mismo, la metodología de trabajo a utilizarse y la descripción del producto. Para mayor información sobre la estructura del proyecto se puede consultar el Project Charter aprobado</w:t>
      </w:r>
      <w:r>
        <w:rPr>
          <w:sz w:val="24"/>
          <w:szCs w:val="24"/>
        </w:rPr>
        <w:t xml:space="preserve"> y los controles de cambios correspondientes</w:t>
      </w:r>
      <w:r w:rsidRPr="008F66A0">
        <w:rPr>
          <w:sz w:val="24"/>
          <w:szCs w:val="24"/>
        </w:rPr>
        <w:t>, adjunto</w:t>
      </w:r>
      <w:r>
        <w:rPr>
          <w:sz w:val="24"/>
          <w:szCs w:val="24"/>
        </w:rPr>
        <w:t>s</w:t>
      </w:r>
      <w:r w:rsidRPr="008F66A0">
        <w:rPr>
          <w:sz w:val="24"/>
          <w:szCs w:val="24"/>
        </w:rPr>
        <w:t xml:space="preserve"> como anexo 1.</w:t>
      </w:r>
    </w:p>
    <w:p w:rsidR="00582F70" w:rsidRDefault="00582F70" w:rsidP="00582F70">
      <w:pPr>
        <w:spacing w:line="360" w:lineRule="auto"/>
        <w:jc w:val="both"/>
        <w:rPr>
          <w:sz w:val="24"/>
          <w:szCs w:val="24"/>
        </w:rPr>
      </w:pPr>
    </w:p>
    <w:p w:rsidR="00406B95" w:rsidRPr="00406B95" w:rsidRDefault="00406B95" w:rsidP="00EF1133">
      <w:pPr>
        <w:pStyle w:val="ListParagraph"/>
        <w:numPr>
          <w:ilvl w:val="0"/>
          <w:numId w:val="2"/>
        </w:numPr>
        <w:spacing w:before="200" w:after="0" w:line="360" w:lineRule="auto"/>
        <w:contextualSpacing w:val="0"/>
        <w:jc w:val="both"/>
        <w:outlineLvl w:val="1"/>
        <w:rPr>
          <w:rFonts w:ascii="Cambria" w:eastAsia="Times New Roman" w:hAnsi="Cambria" w:cs="Times New Roman"/>
          <w:b/>
          <w:vanish/>
          <w:sz w:val="24"/>
          <w:szCs w:val="24"/>
          <w:u w:val="single"/>
        </w:rPr>
      </w:pPr>
      <w:bookmarkStart w:id="12" w:name="_Toc265765210"/>
      <w:bookmarkStart w:id="13" w:name="_Toc265765343"/>
      <w:bookmarkStart w:id="14" w:name="_Toc265765803"/>
      <w:bookmarkStart w:id="15" w:name="_Toc265837956"/>
      <w:bookmarkStart w:id="16" w:name="_Toc265848433"/>
      <w:bookmarkStart w:id="17" w:name="_Toc265853316"/>
      <w:bookmarkStart w:id="18" w:name="_Toc265853406"/>
      <w:bookmarkStart w:id="19" w:name="_Toc265853998"/>
      <w:bookmarkStart w:id="20" w:name="_Toc265854088"/>
      <w:bookmarkStart w:id="21" w:name="_Toc265854382"/>
      <w:bookmarkStart w:id="22" w:name="_Toc265854480"/>
      <w:bookmarkStart w:id="23" w:name="_Toc265854580"/>
      <w:bookmarkStart w:id="24" w:name="_Toc261077868"/>
      <w:bookmarkStart w:id="25" w:name="_Toc266031159"/>
      <w:bookmarkStart w:id="26" w:name="_Toc266031778"/>
      <w:bookmarkStart w:id="27" w:name="_Toc266033269"/>
      <w:bookmarkStart w:id="28" w:name="_Toc266033372"/>
      <w:bookmarkEnd w:id="12"/>
      <w:bookmarkEnd w:id="13"/>
      <w:bookmarkEnd w:id="14"/>
      <w:bookmarkEnd w:id="15"/>
      <w:bookmarkEnd w:id="16"/>
      <w:bookmarkEnd w:id="17"/>
      <w:bookmarkEnd w:id="18"/>
      <w:bookmarkEnd w:id="19"/>
      <w:bookmarkEnd w:id="20"/>
      <w:bookmarkEnd w:id="21"/>
      <w:bookmarkEnd w:id="22"/>
      <w:bookmarkEnd w:id="23"/>
      <w:bookmarkEnd w:id="25"/>
      <w:bookmarkEnd w:id="26"/>
      <w:bookmarkEnd w:id="27"/>
      <w:bookmarkEnd w:id="28"/>
    </w:p>
    <w:p w:rsidR="00406B95" w:rsidRPr="00406B95" w:rsidRDefault="00406B95" w:rsidP="00EF1133">
      <w:pPr>
        <w:pStyle w:val="ListParagraph"/>
        <w:numPr>
          <w:ilvl w:val="0"/>
          <w:numId w:val="2"/>
        </w:numPr>
        <w:spacing w:before="200" w:after="0" w:line="360" w:lineRule="auto"/>
        <w:contextualSpacing w:val="0"/>
        <w:jc w:val="both"/>
        <w:outlineLvl w:val="1"/>
        <w:rPr>
          <w:rFonts w:ascii="Cambria" w:eastAsia="Times New Roman" w:hAnsi="Cambria" w:cs="Times New Roman"/>
          <w:b/>
          <w:vanish/>
          <w:sz w:val="24"/>
          <w:szCs w:val="24"/>
          <w:u w:val="single"/>
        </w:rPr>
      </w:pPr>
      <w:bookmarkStart w:id="29" w:name="_Toc265765211"/>
      <w:bookmarkStart w:id="30" w:name="_Toc265765344"/>
      <w:bookmarkStart w:id="31" w:name="_Toc265765804"/>
      <w:bookmarkStart w:id="32" w:name="_Toc265837957"/>
      <w:bookmarkStart w:id="33" w:name="_Toc265848434"/>
      <w:bookmarkStart w:id="34" w:name="_Toc265853317"/>
      <w:bookmarkStart w:id="35" w:name="_Toc265853407"/>
      <w:bookmarkStart w:id="36" w:name="_Toc265853999"/>
      <w:bookmarkStart w:id="37" w:name="_Toc265854089"/>
      <w:bookmarkStart w:id="38" w:name="_Toc265854383"/>
      <w:bookmarkStart w:id="39" w:name="_Toc265854481"/>
      <w:bookmarkStart w:id="40" w:name="_Toc265854581"/>
      <w:bookmarkStart w:id="41" w:name="_Toc266031160"/>
      <w:bookmarkStart w:id="42" w:name="_Toc266031779"/>
      <w:bookmarkStart w:id="43" w:name="_Toc266033270"/>
      <w:bookmarkStart w:id="44" w:name="_Toc266033373"/>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rsidR="00B22D1B" w:rsidRPr="00B22D1B" w:rsidRDefault="00B22D1B" w:rsidP="00B420B6">
      <w:pPr>
        <w:pStyle w:val="ListParagraph"/>
        <w:numPr>
          <w:ilvl w:val="0"/>
          <w:numId w:val="12"/>
        </w:numPr>
        <w:spacing w:before="200" w:after="0" w:line="360" w:lineRule="auto"/>
        <w:contextualSpacing w:val="0"/>
        <w:jc w:val="both"/>
        <w:outlineLvl w:val="1"/>
        <w:rPr>
          <w:rFonts w:ascii="Cambria" w:eastAsia="Times New Roman" w:hAnsi="Cambria" w:cs="Times New Roman"/>
          <w:b/>
          <w:vanish/>
          <w:sz w:val="24"/>
          <w:szCs w:val="24"/>
          <w:u w:val="single"/>
        </w:rPr>
      </w:pPr>
      <w:bookmarkStart w:id="45" w:name="_Toc265837958"/>
      <w:bookmarkStart w:id="46" w:name="_Toc265848435"/>
      <w:bookmarkStart w:id="47" w:name="_Toc265853318"/>
      <w:bookmarkStart w:id="48" w:name="_Toc265853408"/>
      <w:bookmarkStart w:id="49" w:name="_Toc265854000"/>
      <w:bookmarkStart w:id="50" w:name="_Toc265854090"/>
      <w:bookmarkStart w:id="51" w:name="_Toc265854384"/>
      <w:bookmarkStart w:id="52" w:name="_Toc265854482"/>
      <w:bookmarkStart w:id="53" w:name="_Toc265854582"/>
      <w:bookmarkStart w:id="54" w:name="_Toc266031161"/>
      <w:bookmarkStart w:id="55" w:name="_Toc266031780"/>
      <w:bookmarkStart w:id="56" w:name="_Toc266033271"/>
      <w:bookmarkStart w:id="57" w:name="_Toc266033374"/>
      <w:bookmarkEnd w:id="45"/>
      <w:bookmarkEnd w:id="46"/>
      <w:bookmarkEnd w:id="47"/>
      <w:bookmarkEnd w:id="48"/>
      <w:bookmarkEnd w:id="49"/>
      <w:bookmarkEnd w:id="50"/>
      <w:bookmarkEnd w:id="51"/>
      <w:bookmarkEnd w:id="52"/>
      <w:bookmarkEnd w:id="53"/>
      <w:bookmarkEnd w:id="54"/>
      <w:bookmarkEnd w:id="55"/>
      <w:bookmarkEnd w:id="56"/>
      <w:bookmarkEnd w:id="57"/>
    </w:p>
    <w:p w:rsidR="006A4024" w:rsidRPr="00BC4F03" w:rsidRDefault="006A4024" w:rsidP="00B420B6">
      <w:pPr>
        <w:pStyle w:val="Heading2"/>
        <w:numPr>
          <w:ilvl w:val="1"/>
          <w:numId w:val="12"/>
        </w:numPr>
        <w:spacing w:after="240" w:line="360" w:lineRule="auto"/>
        <w:jc w:val="both"/>
        <w:rPr>
          <w:b/>
          <w:smallCaps w:val="0"/>
          <w:sz w:val="24"/>
          <w:szCs w:val="24"/>
          <w:u w:val="single"/>
        </w:rPr>
      </w:pPr>
      <w:bookmarkStart w:id="58" w:name="_Toc266033375"/>
      <w:r w:rsidRPr="00BC4F03">
        <w:rPr>
          <w:b/>
          <w:smallCaps w:val="0"/>
          <w:sz w:val="24"/>
          <w:szCs w:val="24"/>
          <w:u w:val="single"/>
        </w:rPr>
        <w:t>Beneficios para la organización</w:t>
      </w:r>
      <w:bookmarkEnd w:id="24"/>
      <w:bookmarkEnd w:id="58"/>
    </w:p>
    <w:p w:rsidR="006A4024" w:rsidRPr="00BC4F03" w:rsidRDefault="006A4024" w:rsidP="00582F70">
      <w:pPr>
        <w:spacing w:line="360" w:lineRule="auto"/>
        <w:jc w:val="both"/>
        <w:rPr>
          <w:sz w:val="24"/>
          <w:szCs w:val="24"/>
        </w:rPr>
      </w:pPr>
      <w:r w:rsidRPr="00BC4F03">
        <w:rPr>
          <w:sz w:val="24"/>
          <w:szCs w:val="24"/>
        </w:rPr>
        <w:t>Luego de analizar el problema del negocio, se pudo identificar que en las operaciones diarias de la Oficina Central Fe y Alegría se presentan tres problemas que dificultan la gestión de los centros educativos.</w:t>
      </w:r>
    </w:p>
    <w:p w:rsidR="006A4024" w:rsidRPr="00BC4F03" w:rsidRDefault="006A4024" w:rsidP="00582F70">
      <w:pPr>
        <w:spacing w:line="360" w:lineRule="auto"/>
        <w:jc w:val="both"/>
        <w:rPr>
          <w:sz w:val="24"/>
          <w:szCs w:val="24"/>
        </w:rPr>
      </w:pPr>
      <w:r w:rsidRPr="00BC4F03">
        <w:rPr>
          <w:sz w:val="24"/>
          <w:szCs w:val="24"/>
        </w:rPr>
        <w:t xml:space="preserve">Al ser un movimiento descentralizado, donde cada centro educativo es autónomo, se presenta el problema de acceso a información verídica y en tiempo real. Por ejemplo, el inventariado que maneja </w:t>
      </w:r>
      <w:smartTag w:uri="urn:schemas-microsoft-com:office:smarttags" w:element="PersonName">
        <w:smartTagPr>
          <w:attr w:name="ProductID" w:val="la Oficina Central"/>
        </w:smartTagPr>
        <w:r w:rsidRPr="00BC4F03">
          <w:rPr>
            <w:sz w:val="24"/>
            <w:szCs w:val="24"/>
          </w:rPr>
          <w:t>la Oficina Central</w:t>
        </w:r>
      </w:smartTag>
      <w:r w:rsidRPr="00BC4F03">
        <w:rPr>
          <w:sz w:val="24"/>
          <w:szCs w:val="24"/>
        </w:rPr>
        <w:t xml:space="preserve"> con respecto a los recursos que manejan los centros educativos no es confiable, debido a que los centros educativos pueden recibir donaciones de otras fuentes y no siempre reportan los bienes recibidos. Este problema dificulta la toma de decisiones en el tema de distribución de donaciones por parte de </w:t>
      </w:r>
      <w:smartTag w:uri="urn:schemas-microsoft-com:office:smarttags" w:element="PersonName">
        <w:smartTagPr>
          <w:attr w:name="ProductID" w:val="la Oficina Central."/>
        </w:smartTagPr>
        <w:r w:rsidRPr="00BC4F03">
          <w:rPr>
            <w:sz w:val="24"/>
            <w:szCs w:val="24"/>
          </w:rPr>
          <w:t>la Oficina Central.</w:t>
        </w:r>
      </w:smartTag>
    </w:p>
    <w:p w:rsidR="006A4024" w:rsidRPr="00BC4F03" w:rsidRDefault="006A4024" w:rsidP="00582F70">
      <w:pPr>
        <w:spacing w:line="360" w:lineRule="auto"/>
        <w:jc w:val="both"/>
        <w:rPr>
          <w:sz w:val="24"/>
          <w:szCs w:val="24"/>
        </w:rPr>
      </w:pPr>
      <w:r w:rsidRPr="00BC4F03">
        <w:rPr>
          <w:sz w:val="24"/>
          <w:szCs w:val="24"/>
        </w:rPr>
        <w:t xml:space="preserve">Por otro lado, la gestión de los recursos humanos es más complicada en el esquema de trabajo de los centros educativos Fe y Alegría, debido a que estos son públicos de administración privada. Ello implica que los docentes sean contratados por el estado y este proceso no pueda ser controlado por el movimiento. El resultado de estos inconvenientes puede llegar a iniciar las clases escolares con alumnos sin docentes. </w:t>
      </w:r>
    </w:p>
    <w:p w:rsidR="006A4024" w:rsidRPr="00BC4F03" w:rsidRDefault="006A4024" w:rsidP="00582F70">
      <w:pPr>
        <w:spacing w:line="360" w:lineRule="auto"/>
        <w:jc w:val="both"/>
        <w:rPr>
          <w:sz w:val="24"/>
          <w:szCs w:val="24"/>
        </w:rPr>
      </w:pPr>
      <w:r w:rsidRPr="00BC4F03">
        <w:rPr>
          <w:sz w:val="24"/>
          <w:szCs w:val="24"/>
        </w:rPr>
        <w:t xml:space="preserve">Al ser Fe y Alegría un movimiento que se basa en las donaciones de las personas, las soluciones software que manejan resultan de iniciativas aisladas que no se encuentran integrados entre sí. Ello genera una duplicidad de trabajo e información inconsistente debido a la cantidad de errores que se puede inyectar por el tratamiento de data manual. </w:t>
      </w:r>
    </w:p>
    <w:p w:rsidR="006A4024" w:rsidRDefault="00406B95" w:rsidP="00582F70">
      <w:pPr>
        <w:spacing w:line="360" w:lineRule="auto"/>
        <w:jc w:val="both"/>
        <w:rPr>
          <w:sz w:val="24"/>
          <w:szCs w:val="24"/>
        </w:rPr>
      </w:pPr>
      <w:r>
        <w:rPr>
          <w:sz w:val="24"/>
          <w:szCs w:val="24"/>
        </w:rPr>
        <w:t>E</w:t>
      </w:r>
      <w:r w:rsidR="006A4024" w:rsidRPr="00BC4F03">
        <w:rPr>
          <w:sz w:val="24"/>
          <w:szCs w:val="24"/>
        </w:rPr>
        <w:t>l presente proyecto tiene como finalidad ofrecer</w:t>
      </w:r>
      <w:r>
        <w:rPr>
          <w:sz w:val="24"/>
          <w:szCs w:val="24"/>
        </w:rPr>
        <w:t xml:space="preserve"> un primer análisis para brindar una solución de tecnologías de información que permita la optimización</w:t>
      </w:r>
      <w:r w:rsidR="006A4024" w:rsidRPr="00BC4F03">
        <w:rPr>
          <w:sz w:val="24"/>
          <w:szCs w:val="24"/>
        </w:rPr>
        <w:t xml:space="preserve"> del uso de recursos y el aseguramiento de la integridad de la información. </w:t>
      </w:r>
    </w:p>
    <w:p w:rsidR="00406B95" w:rsidRDefault="00406B95" w:rsidP="00582F70">
      <w:pPr>
        <w:spacing w:line="360" w:lineRule="auto"/>
        <w:jc w:val="both"/>
        <w:rPr>
          <w:sz w:val="24"/>
          <w:szCs w:val="24"/>
        </w:rPr>
      </w:pPr>
    </w:p>
    <w:p w:rsidR="00406B95" w:rsidRPr="00B22D1B" w:rsidRDefault="00406B95" w:rsidP="00B420B6">
      <w:pPr>
        <w:pStyle w:val="Heading2"/>
        <w:numPr>
          <w:ilvl w:val="1"/>
          <w:numId w:val="12"/>
        </w:numPr>
        <w:spacing w:after="240" w:line="360" w:lineRule="auto"/>
        <w:jc w:val="both"/>
        <w:rPr>
          <w:b/>
          <w:smallCaps w:val="0"/>
          <w:sz w:val="24"/>
          <w:szCs w:val="24"/>
          <w:u w:val="single"/>
        </w:rPr>
      </w:pPr>
      <w:bookmarkStart w:id="59" w:name="_Toc261077871"/>
      <w:bookmarkStart w:id="60" w:name="_Toc266033376"/>
      <w:r w:rsidRPr="00BC4F03">
        <w:rPr>
          <w:b/>
          <w:smallCaps w:val="0"/>
          <w:sz w:val="24"/>
          <w:szCs w:val="24"/>
          <w:u w:val="single"/>
        </w:rPr>
        <w:t>Objetivos del proyecto</w:t>
      </w:r>
      <w:bookmarkEnd w:id="59"/>
      <w:bookmarkEnd w:id="60"/>
    </w:p>
    <w:p w:rsidR="00406B95" w:rsidRPr="00BC4F03" w:rsidRDefault="00406B95" w:rsidP="00582F70">
      <w:pPr>
        <w:spacing w:after="0" w:line="360" w:lineRule="auto"/>
        <w:jc w:val="both"/>
        <w:rPr>
          <w:sz w:val="24"/>
          <w:szCs w:val="24"/>
        </w:rPr>
      </w:pPr>
      <w:r w:rsidRPr="00BC4F03">
        <w:rPr>
          <w:sz w:val="24"/>
          <w:szCs w:val="24"/>
        </w:rPr>
        <w:t>El objetivo general del presente proyecto consiste en:</w:t>
      </w:r>
    </w:p>
    <w:p w:rsidR="00406B95" w:rsidRPr="00BC4F03" w:rsidRDefault="00406B95" w:rsidP="00582F70">
      <w:pPr>
        <w:spacing w:line="360" w:lineRule="auto"/>
        <w:ind w:left="705" w:hanging="705"/>
        <w:jc w:val="both"/>
        <w:rPr>
          <w:sz w:val="24"/>
          <w:szCs w:val="24"/>
        </w:rPr>
      </w:pPr>
      <w:r w:rsidRPr="00BC4F03">
        <w:rPr>
          <w:b/>
          <w:sz w:val="24"/>
          <w:szCs w:val="24"/>
        </w:rPr>
        <w:t>OG</w:t>
      </w:r>
      <w:r w:rsidRPr="00BC4F03">
        <w:rPr>
          <w:b/>
          <w:sz w:val="24"/>
          <w:szCs w:val="24"/>
        </w:rPr>
        <w:tab/>
      </w:r>
      <w:r w:rsidRPr="00BC4F03">
        <w:rPr>
          <w:sz w:val="24"/>
          <w:szCs w:val="24"/>
        </w:rPr>
        <w:t xml:space="preserve">Desarrollar un modelo de negocios empresarial para apoyar la mejora de la gestión de los centros educativos Fe y Alegría desde </w:t>
      </w:r>
      <w:smartTag w:uri="urn:schemas-microsoft-com:office:smarttags" w:element="PersonName">
        <w:smartTagPr>
          <w:attr w:name="ProductID" w:val="la Oficina Central"/>
        </w:smartTagPr>
        <w:r w:rsidRPr="00BC4F03">
          <w:rPr>
            <w:sz w:val="24"/>
            <w:szCs w:val="24"/>
          </w:rPr>
          <w:t>la Oficina Central</w:t>
        </w:r>
      </w:smartTag>
      <w:r w:rsidRPr="00BC4F03">
        <w:rPr>
          <w:sz w:val="24"/>
          <w:szCs w:val="24"/>
        </w:rPr>
        <w:t xml:space="preserve"> Fe y Alegría Perú.</w:t>
      </w:r>
    </w:p>
    <w:p w:rsidR="00406B95" w:rsidRPr="00BC4F03" w:rsidRDefault="00406B95" w:rsidP="00582F70">
      <w:pPr>
        <w:spacing w:line="360" w:lineRule="auto"/>
        <w:jc w:val="both"/>
        <w:rPr>
          <w:sz w:val="24"/>
          <w:szCs w:val="24"/>
        </w:rPr>
      </w:pPr>
      <w:r w:rsidRPr="00BC4F03">
        <w:rPr>
          <w:sz w:val="24"/>
          <w:szCs w:val="24"/>
        </w:rPr>
        <w:t>Para lograr este objetivo se han planteado los siguientes objetivos específicos:</w:t>
      </w:r>
    </w:p>
    <w:p w:rsidR="00406B95" w:rsidRPr="00AE4205" w:rsidRDefault="00406B95" w:rsidP="00582F70">
      <w:pPr>
        <w:spacing w:after="0" w:line="360" w:lineRule="auto"/>
        <w:ind w:left="705" w:hanging="630"/>
        <w:jc w:val="both"/>
        <w:rPr>
          <w:sz w:val="24"/>
          <w:szCs w:val="24"/>
        </w:rPr>
      </w:pPr>
      <w:r w:rsidRPr="00AE4205">
        <w:rPr>
          <w:b/>
          <w:sz w:val="24"/>
          <w:szCs w:val="24"/>
        </w:rPr>
        <w:t>OE1</w:t>
      </w:r>
      <w:r>
        <w:rPr>
          <w:sz w:val="24"/>
          <w:szCs w:val="24"/>
        </w:rPr>
        <w:tab/>
      </w:r>
      <w:r w:rsidRPr="00AE4205">
        <w:rPr>
          <w:sz w:val="24"/>
          <w:szCs w:val="24"/>
        </w:rPr>
        <w:t xml:space="preserve">Documentar y definir los procesos actuales de </w:t>
      </w:r>
      <w:smartTag w:uri="urn:schemas-microsoft-com:office:smarttags" w:element="PersonName">
        <w:smartTagPr>
          <w:attr w:name="ProductID" w:val="la Oficina Central"/>
        </w:smartTagPr>
        <w:r w:rsidRPr="00AE4205">
          <w:rPr>
            <w:sz w:val="24"/>
            <w:szCs w:val="24"/>
          </w:rPr>
          <w:t>la Oficina Central</w:t>
        </w:r>
      </w:smartTag>
      <w:r w:rsidRPr="00AE4205">
        <w:rPr>
          <w:sz w:val="24"/>
          <w:szCs w:val="24"/>
        </w:rPr>
        <w:t xml:space="preserve"> Fe y Alegría.</w:t>
      </w:r>
    </w:p>
    <w:p w:rsidR="00406B95" w:rsidRPr="00AE4205" w:rsidRDefault="00406B95" w:rsidP="00582F70">
      <w:pPr>
        <w:spacing w:after="0" w:line="360" w:lineRule="auto"/>
        <w:jc w:val="both"/>
        <w:rPr>
          <w:sz w:val="24"/>
          <w:szCs w:val="24"/>
        </w:rPr>
      </w:pPr>
    </w:p>
    <w:p w:rsidR="00406B95" w:rsidRPr="00AE4205" w:rsidRDefault="00406B95" w:rsidP="00582F70">
      <w:pPr>
        <w:spacing w:after="0" w:line="360" w:lineRule="auto"/>
        <w:ind w:left="705" w:hanging="630"/>
        <w:jc w:val="both"/>
        <w:rPr>
          <w:sz w:val="24"/>
          <w:szCs w:val="24"/>
        </w:rPr>
      </w:pPr>
      <w:r w:rsidRPr="00AE4205">
        <w:rPr>
          <w:b/>
          <w:sz w:val="24"/>
          <w:szCs w:val="24"/>
        </w:rPr>
        <w:t>OE2</w:t>
      </w:r>
      <w:r>
        <w:rPr>
          <w:sz w:val="24"/>
          <w:szCs w:val="24"/>
        </w:rPr>
        <w:tab/>
      </w:r>
      <w:r w:rsidRPr="00AE4205">
        <w:rPr>
          <w:sz w:val="24"/>
          <w:szCs w:val="24"/>
        </w:rPr>
        <w:t xml:space="preserve">Modelar e Integrar los procesos definidos bajo una arquitectura de procesos para </w:t>
      </w:r>
      <w:smartTag w:uri="urn:schemas-microsoft-com:office:smarttags" w:element="PersonName">
        <w:smartTagPr>
          <w:attr w:name="ProductID" w:val="la Oficina Central"/>
        </w:smartTagPr>
        <w:r w:rsidRPr="00AE4205">
          <w:rPr>
            <w:sz w:val="24"/>
            <w:szCs w:val="24"/>
          </w:rPr>
          <w:t>la Oficina Central</w:t>
        </w:r>
      </w:smartTag>
      <w:r w:rsidRPr="00AE4205">
        <w:rPr>
          <w:sz w:val="24"/>
          <w:szCs w:val="24"/>
        </w:rPr>
        <w:t xml:space="preserve"> Fe y Alegría.</w:t>
      </w:r>
    </w:p>
    <w:p w:rsidR="00406B95" w:rsidRPr="00AE4205" w:rsidRDefault="00406B95" w:rsidP="00582F70">
      <w:pPr>
        <w:spacing w:after="0" w:line="360" w:lineRule="auto"/>
        <w:jc w:val="both"/>
        <w:rPr>
          <w:sz w:val="24"/>
          <w:szCs w:val="24"/>
        </w:rPr>
      </w:pPr>
    </w:p>
    <w:p w:rsidR="00406B95" w:rsidRDefault="00406B95" w:rsidP="00582F70">
      <w:pPr>
        <w:spacing w:after="0" w:line="360" w:lineRule="auto"/>
        <w:ind w:left="705" w:hanging="630"/>
        <w:jc w:val="both"/>
        <w:rPr>
          <w:sz w:val="24"/>
          <w:szCs w:val="24"/>
        </w:rPr>
      </w:pPr>
      <w:r w:rsidRPr="00AE4205">
        <w:rPr>
          <w:b/>
          <w:sz w:val="24"/>
          <w:szCs w:val="24"/>
        </w:rPr>
        <w:t>OE3</w:t>
      </w:r>
      <w:r>
        <w:rPr>
          <w:sz w:val="24"/>
          <w:szCs w:val="24"/>
        </w:rPr>
        <w:tab/>
      </w:r>
      <w:r w:rsidRPr="00AE4205">
        <w:rPr>
          <w:sz w:val="24"/>
          <w:szCs w:val="24"/>
        </w:rPr>
        <w:t xml:space="preserve">Definir las entidades participantes de los procesos modelados y sus respectivas reglas de negocio dentro de </w:t>
      </w:r>
      <w:smartTag w:uri="urn:schemas-microsoft-com:office:smarttags" w:element="PersonName">
        <w:smartTagPr>
          <w:attr w:name="ProductID" w:val="la Oficina Central"/>
        </w:smartTagPr>
        <w:r w:rsidRPr="00AE4205">
          <w:rPr>
            <w:sz w:val="24"/>
            <w:szCs w:val="24"/>
          </w:rPr>
          <w:t>la Oficina Central</w:t>
        </w:r>
      </w:smartTag>
      <w:r w:rsidRPr="00AE4205">
        <w:rPr>
          <w:sz w:val="24"/>
          <w:szCs w:val="24"/>
        </w:rPr>
        <w:t xml:space="preserve"> Fe y Alegría.</w:t>
      </w:r>
    </w:p>
    <w:p w:rsidR="00B22D1B" w:rsidRDefault="00B22D1B" w:rsidP="00582F70">
      <w:pPr>
        <w:spacing w:after="0" w:line="360" w:lineRule="auto"/>
        <w:ind w:left="705" w:hanging="630"/>
        <w:jc w:val="both"/>
        <w:rPr>
          <w:sz w:val="24"/>
          <w:szCs w:val="24"/>
        </w:rPr>
      </w:pPr>
    </w:p>
    <w:p w:rsidR="00406B95" w:rsidRPr="00B22D1B" w:rsidRDefault="00406B95" w:rsidP="00B420B6">
      <w:pPr>
        <w:pStyle w:val="Heading2"/>
        <w:numPr>
          <w:ilvl w:val="1"/>
          <w:numId w:val="12"/>
        </w:numPr>
        <w:spacing w:after="240" w:line="360" w:lineRule="auto"/>
        <w:jc w:val="both"/>
        <w:rPr>
          <w:b/>
          <w:smallCaps w:val="0"/>
          <w:sz w:val="24"/>
          <w:szCs w:val="24"/>
          <w:u w:val="single"/>
        </w:rPr>
      </w:pPr>
      <w:bookmarkStart w:id="61" w:name="_Toc261077872"/>
      <w:bookmarkStart w:id="62" w:name="_Toc266033377"/>
      <w:r w:rsidRPr="00BC4F03">
        <w:rPr>
          <w:b/>
          <w:smallCaps w:val="0"/>
          <w:sz w:val="24"/>
          <w:szCs w:val="24"/>
          <w:u w:val="single"/>
        </w:rPr>
        <w:t>Alcance</w:t>
      </w:r>
      <w:bookmarkEnd w:id="61"/>
      <w:bookmarkEnd w:id="62"/>
    </w:p>
    <w:p w:rsidR="00406B95" w:rsidRPr="00BC4F03" w:rsidRDefault="0099582E" w:rsidP="00582F70">
      <w:pPr>
        <w:spacing w:line="360" w:lineRule="auto"/>
        <w:jc w:val="both"/>
        <w:rPr>
          <w:sz w:val="24"/>
          <w:szCs w:val="24"/>
        </w:rPr>
      </w:pPr>
      <w:r>
        <w:rPr>
          <w:sz w:val="24"/>
          <w:szCs w:val="24"/>
        </w:rPr>
        <w:t xml:space="preserve">El alcance del </w:t>
      </w:r>
      <w:r w:rsidR="00406B95" w:rsidRPr="00BC4F03">
        <w:rPr>
          <w:sz w:val="24"/>
          <w:szCs w:val="24"/>
        </w:rPr>
        <w:t>proyecto consiste en los entregables definidos en el Project Charter par</w:t>
      </w:r>
      <w:r w:rsidR="00406B95">
        <w:rPr>
          <w:sz w:val="24"/>
          <w:szCs w:val="24"/>
        </w:rPr>
        <w:t>a cada fase del desarrollo del modelo de negocios empresarial</w:t>
      </w:r>
      <w:r w:rsidR="00406B95" w:rsidRPr="00BC4F03">
        <w:rPr>
          <w:sz w:val="24"/>
          <w:szCs w:val="24"/>
        </w:rPr>
        <w:t xml:space="preserve">. Asimismo, como en los procesos que realiza </w:t>
      </w:r>
      <w:smartTag w:uri="urn:schemas-microsoft-com:office:smarttags" w:element="PersonName">
        <w:smartTagPr>
          <w:attr w:name="ProductID" w:val="la Oficina Central"/>
        </w:smartTagPr>
        <w:r w:rsidR="00406B95" w:rsidRPr="00BC4F03">
          <w:rPr>
            <w:sz w:val="24"/>
            <w:szCs w:val="24"/>
          </w:rPr>
          <w:t>la Oficina Central</w:t>
        </w:r>
      </w:smartTag>
      <w:r w:rsidR="00406B95" w:rsidRPr="00BC4F03">
        <w:rPr>
          <w:sz w:val="24"/>
          <w:szCs w:val="24"/>
        </w:rPr>
        <w:t xml:space="preserve"> Fe y Alegría para la gestión de los colegios</w:t>
      </w:r>
      <w:r w:rsidR="00406B95">
        <w:rPr>
          <w:sz w:val="24"/>
          <w:szCs w:val="24"/>
        </w:rPr>
        <w:t xml:space="preserve"> que se define en el Project Charter</w:t>
      </w:r>
      <w:r w:rsidR="00406B95" w:rsidRPr="00BC4F03">
        <w:rPr>
          <w:sz w:val="24"/>
          <w:szCs w:val="24"/>
        </w:rPr>
        <w:t xml:space="preserve">. En lo que respecta a la metodología de trabajo se acordó en utilizar actas de conformidad, aplicar el framework de arquitectura empresarial Zachman y que el objeto de estudio será </w:t>
      </w:r>
      <w:smartTag w:uri="urn:schemas-microsoft-com:office:smarttags" w:element="PersonName">
        <w:smartTagPr>
          <w:attr w:name="ProductID" w:val="la Oficina Central"/>
        </w:smartTagPr>
        <w:r w:rsidR="00406B95" w:rsidRPr="00BC4F03">
          <w:rPr>
            <w:sz w:val="24"/>
            <w:szCs w:val="24"/>
          </w:rPr>
          <w:t>la Oficina Central</w:t>
        </w:r>
      </w:smartTag>
      <w:r w:rsidR="00406B95" w:rsidRPr="00BC4F03">
        <w:rPr>
          <w:sz w:val="24"/>
          <w:szCs w:val="24"/>
        </w:rPr>
        <w:t xml:space="preserve"> de Fe y Alegría sede Perú. </w:t>
      </w:r>
    </w:p>
    <w:p w:rsidR="00406B95" w:rsidRDefault="00406B95" w:rsidP="00582F70">
      <w:pPr>
        <w:spacing w:line="360" w:lineRule="auto"/>
        <w:jc w:val="both"/>
        <w:rPr>
          <w:sz w:val="24"/>
          <w:szCs w:val="24"/>
        </w:rPr>
      </w:pPr>
      <w:r w:rsidRPr="00BC4F03">
        <w:rPr>
          <w:sz w:val="24"/>
          <w:szCs w:val="24"/>
        </w:rPr>
        <w:t xml:space="preserve">En el presente proyecto no se realizará el desarrollo del sistema, ni la implementación de la arquitectura empresarial candidata, ni el </w:t>
      </w:r>
      <w:r>
        <w:rPr>
          <w:sz w:val="24"/>
          <w:szCs w:val="24"/>
        </w:rPr>
        <w:t>modelado</w:t>
      </w:r>
      <w:r w:rsidRPr="00BC4F03">
        <w:rPr>
          <w:sz w:val="24"/>
          <w:szCs w:val="24"/>
        </w:rPr>
        <w:t xml:space="preserve"> de los colegios Fe y Alegría. </w:t>
      </w:r>
    </w:p>
    <w:p w:rsidR="00406B95" w:rsidRDefault="00406B95" w:rsidP="00582F70">
      <w:pPr>
        <w:spacing w:line="360" w:lineRule="auto"/>
        <w:jc w:val="both"/>
        <w:rPr>
          <w:sz w:val="24"/>
          <w:szCs w:val="24"/>
        </w:rPr>
      </w:pPr>
      <w:r>
        <w:rPr>
          <w:sz w:val="24"/>
          <w:szCs w:val="24"/>
        </w:rPr>
        <w:t xml:space="preserve">Asimismo, no se detallarán los procesos relacionados a la gestión de educación rural, solo se tomarán en cuenta los centros educativos de Lima. Tampoco se detallarán los procesos a cargo de Administración y Abastecimiento debido que hasta la fecha de elaboración de la arquitectura de procesos se encontraba en auditoría federativa. Los procesos llevados a cabo por </w:t>
      </w:r>
      <w:smartTag w:uri="urn:schemas-microsoft-com:office:smarttags" w:element="PersonName">
        <w:smartTagPr>
          <w:attr w:name="ProductID" w:val="la Direcci￳n"/>
        </w:smartTagPr>
        <w:r>
          <w:rPr>
            <w:sz w:val="24"/>
            <w:szCs w:val="24"/>
          </w:rPr>
          <w:t>la Dirección</w:t>
        </w:r>
      </w:smartTag>
      <w:r>
        <w:rPr>
          <w:sz w:val="24"/>
          <w:szCs w:val="24"/>
        </w:rPr>
        <w:t xml:space="preserve">, el Consejo Directivo o </w:t>
      </w:r>
      <w:smartTag w:uri="urn:schemas-microsoft-com:office:smarttags" w:element="PersonName">
        <w:smartTagPr>
          <w:attr w:name="ProductID" w:val="La Junta General"/>
        </w:smartTagPr>
        <w:r>
          <w:rPr>
            <w:sz w:val="24"/>
            <w:szCs w:val="24"/>
          </w:rPr>
          <w:t>La Junta General</w:t>
        </w:r>
      </w:smartTag>
      <w:r>
        <w:rPr>
          <w:sz w:val="24"/>
          <w:szCs w:val="24"/>
        </w:rPr>
        <w:t xml:space="preserve"> Asociación Fe y Alegría Perú, tampoco van a ser considerados. </w:t>
      </w:r>
    </w:p>
    <w:p w:rsidR="00406B95" w:rsidRDefault="00406B95" w:rsidP="00582F70">
      <w:pPr>
        <w:spacing w:after="0" w:line="360" w:lineRule="auto"/>
        <w:ind w:left="705" w:hanging="630"/>
        <w:jc w:val="both"/>
        <w:rPr>
          <w:sz w:val="24"/>
          <w:szCs w:val="24"/>
        </w:rPr>
      </w:pPr>
    </w:p>
    <w:p w:rsidR="00406B95" w:rsidRPr="00B22D1B" w:rsidRDefault="00406B95" w:rsidP="00B420B6">
      <w:pPr>
        <w:pStyle w:val="Heading2"/>
        <w:numPr>
          <w:ilvl w:val="1"/>
          <w:numId w:val="12"/>
        </w:numPr>
        <w:spacing w:after="240" w:line="360" w:lineRule="auto"/>
        <w:jc w:val="both"/>
        <w:rPr>
          <w:b/>
          <w:smallCaps w:val="0"/>
          <w:sz w:val="24"/>
          <w:szCs w:val="24"/>
          <w:u w:val="single"/>
        </w:rPr>
      </w:pPr>
      <w:bookmarkStart w:id="63" w:name="_Toc261077873"/>
      <w:bookmarkStart w:id="64" w:name="_Toc266033378"/>
      <w:r>
        <w:rPr>
          <w:b/>
          <w:smallCaps w:val="0"/>
          <w:sz w:val="24"/>
          <w:szCs w:val="24"/>
          <w:u w:val="single"/>
        </w:rPr>
        <w:t>Método</w:t>
      </w:r>
      <w:r w:rsidRPr="005037B9">
        <w:rPr>
          <w:b/>
          <w:smallCaps w:val="0"/>
          <w:sz w:val="24"/>
          <w:szCs w:val="24"/>
          <w:u w:val="single"/>
        </w:rPr>
        <w:t xml:space="preserve"> de trabajo</w:t>
      </w:r>
      <w:bookmarkEnd w:id="63"/>
      <w:bookmarkEnd w:id="64"/>
    </w:p>
    <w:p w:rsidR="00406B95" w:rsidRPr="00BC4F03" w:rsidRDefault="00406B95" w:rsidP="00582F70">
      <w:pPr>
        <w:spacing w:line="360" w:lineRule="auto"/>
        <w:jc w:val="both"/>
        <w:rPr>
          <w:sz w:val="24"/>
          <w:szCs w:val="24"/>
        </w:rPr>
      </w:pPr>
      <w:r w:rsidRPr="00BC4F03">
        <w:rPr>
          <w:sz w:val="24"/>
          <w:szCs w:val="24"/>
        </w:rPr>
        <w:t xml:space="preserve">Durante todo el desarrollo del proyecto, se utilizará la metodología del Project Management Body of Knowledge (PMBOK) para la gestión del mismo en las disciplinas de: gestión de alcance, gestión de tiempo y gestión de riesgos, para la adecuada gestión del mismo.  </w:t>
      </w:r>
    </w:p>
    <w:p w:rsidR="00406B95" w:rsidRDefault="00406B95" w:rsidP="00582F70">
      <w:pPr>
        <w:spacing w:line="360" w:lineRule="auto"/>
        <w:jc w:val="both"/>
        <w:rPr>
          <w:sz w:val="24"/>
          <w:szCs w:val="24"/>
        </w:rPr>
      </w:pPr>
      <w:r w:rsidRPr="00BC4F03">
        <w:rPr>
          <w:sz w:val="24"/>
          <w:szCs w:val="24"/>
        </w:rPr>
        <w:t>El desarrollo del proyecto se efectuará utilizando la metodología Enterprise Unified Proce</w:t>
      </w:r>
      <w:r>
        <w:rPr>
          <w:sz w:val="24"/>
          <w:szCs w:val="24"/>
        </w:rPr>
        <w:t>ss (EUP). Se van a desarrollar</w:t>
      </w:r>
      <w:r w:rsidRPr="00BC4F03">
        <w:rPr>
          <w:sz w:val="24"/>
          <w:szCs w:val="24"/>
        </w:rPr>
        <w:t xml:space="preserve"> l</w:t>
      </w:r>
      <w:r>
        <w:rPr>
          <w:sz w:val="24"/>
          <w:szCs w:val="24"/>
        </w:rPr>
        <w:t>a disciplina</w:t>
      </w:r>
      <w:r w:rsidRPr="00BC4F03">
        <w:rPr>
          <w:sz w:val="24"/>
          <w:szCs w:val="24"/>
        </w:rPr>
        <w:t xml:space="preserve"> de Enterprise Business</w:t>
      </w:r>
      <w:r>
        <w:rPr>
          <w:sz w:val="24"/>
          <w:szCs w:val="24"/>
        </w:rPr>
        <w:t xml:space="preserve"> Mode</w:t>
      </w:r>
      <w:r w:rsidRPr="005037B9">
        <w:rPr>
          <w:sz w:val="24"/>
          <w:szCs w:val="24"/>
        </w:rPr>
        <w:t>ling</w:t>
      </w:r>
      <w:r w:rsidRPr="00BC4F03">
        <w:rPr>
          <w:sz w:val="24"/>
          <w:szCs w:val="24"/>
        </w:rPr>
        <w:t xml:space="preserve"> (EBM</w:t>
      </w:r>
      <w:r>
        <w:rPr>
          <w:sz w:val="24"/>
          <w:szCs w:val="24"/>
        </w:rPr>
        <w:t xml:space="preserve">), la cual consiste en la primera fase del EUP para el diseño de la arquitectura empresarial, en la cual se modela la organización y sus procesos. </w:t>
      </w:r>
    </w:p>
    <w:p w:rsidR="00B22D1B" w:rsidRDefault="00B22D1B" w:rsidP="00582F70">
      <w:pPr>
        <w:spacing w:line="360" w:lineRule="auto"/>
        <w:jc w:val="both"/>
        <w:rPr>
          <w:sz w:val="24"/>
          <w:szCs w:val="24"/>
        </w:rPr>
      </w:pPr>
    </w:p>
    <w:p w:rsidR="00A3540B" w:rsidRPr="00A3540B" w:rsidRDefault="00A3540B" w:rsidP="00B420B6">
      <w:pPr>
        <w:pStyle w:val="Heading2"/>
        <w:numPr>
          <w:ilvl w:val="1"/>
          <w:numId w:val="12"/>
        </w:numPr>
        <w:spacing w:after="240" w:line="360" w:lineRule="auto"/>
        <w:jc w:val="both"/>
        <w:rPr>
          <w:b/>
          <w:smallCaps w:val="0"/>
          <w:sz w:val="24"/>
          <w:szCs w:val="24"/>
          <w:u w:val="single"/>
        </w:rPr>
      </w:pPr>
      <w:bookmarkStart w:id="65" w:name="_Toc261077874"/>
      <w:bookmarkStart w:id="66" w:name="_Toc266033379"/>
      <w:r w:rsidRPr="002635D1">
        <w:rPr>
          <w:b/>
          <w:smallCaps w:val="0"/>
          <w:sz w:val="24"/>
          <w:szCs w:val="24"/>
          <w:u w:val="single"/>
        </w:rPr>
        <w:t>Descripción del producto</w:t>
      </w:r>
      <w:bookmarkEnd w:id="65"/>
      <w:bookmarkEnd w:id="66"/>
      <w:r>
        <w:rPr>
          <w:b/>
          <w:smallCaps w:val="0"/>
          <w:sz w:val="24"/>
          <w:szCs w:val="24"/>
          <w:u w:val="single"/>
        </w:rPr>
        <w:t xml:space="preserve"> </w:t>
      </w:r>
    </w:p>
    <w:p w:rsidR="00A3540B" w:rsidRPr="001D669C" w:rsidRDefault="00A3540B" w:rsidP="00582F70">
      <w:pPr>
        <w:spacing w:after="0" w:line="360" w:lineRule="auto"/>
        <w:jc w:val="both"/>
        <w:rPr>
          <w:sz w:val="24"/>
          <w:szCs w:val="24"/>
        </w:rPr>
      </w:pPr>
      <w:r w:rsidRPr="001D669C">
        <w:rPr>
          <w:sz w:val="24"/>
          <w:szCs w:val="24"/>
        </w:rPr>
        <w:t>El presente proyecto tiene como objetivo</w:t>
      </w:r>
      <w:r>
        <w:rPr>
          <w:sz w:val="24"/>
          <w:szCs w:val="24"/>
        </w:rPr>
        <w:t>,</w:t>
      </w:r>
      <w:r w:rsidRPr="001D669C">
        <w:rPr>
          <w:sz w:val="24"/>
          <w:szCs w:val="24"/>
        </w:rPr>
        <w:t xml:space="preserve"> obtener el modelo de negocios empresarial para apoyar la mejora de la gestión de la Oficina Central Fe y Alegría Perú.</w:t>
      </w:r>
    </w:p>
    <w:p w:rsidR="00A3540B" w:rsidRPr="001D669C" w:rsidRDefault="00A3540B" w:rsidP="00582F70">
      <w:pPr>
        <w:spacing w:after="0" w:line="360" w:lineRule="auto"/>
        <w:jc w:val="both"/>
        <w:rPr>
          <w:sz w:val="24"/>
          <w:szCs w:val="24"/>
        </w:rPr>
      </w:pPr>
    </w:p>
    <w:p w:rsidR="00A3540B" w:rsidRPr="001D669C" w:rsidRDefault="00A3540B" w:rsidP="00582F70">
      <w:pPr>
        <w:spacing w:after="0" w:line="360" w:lineRule="auto"/>
        <w:jc w:val="both"/>
        <w:rPr>
          <w:sz w:val="24"/>
          <w:szCs w:val="24"/>
        </w:rPr>
      </w:pPr>
      <w:r w:rsidRPr="001D669C">
        <w:rPr>
          <w:sz w:val="24"/>
          <w:szCs w:val="24"/>
        </w:rPr>
        <w:t xml:space="preserve">Este modelo de negocios empresarial </w:t>
      </w:r>
      <w:r>
        <w:rPr>
          <w:sz w:val="24"/>
          <w:szCs w:val="24"/>
        </w:rPr>
        <w:t>permite</w:t>
      </w:r>
      <w:r w:rsidRPr="00A3540B">
        <w:rPr>
          <w:sz w:val="24"/>
          <w:szCs w:val="24"/>
        </w:rPr>
        <w:t>, el análisis de los procesos que lleva a cabo la organización para permitir una mej</w:t>
      </w:r>
      <w:r w:rsidRPr="001D669C">
        <w:rPr>
          <w:sz w:val="24"/>
          <w:szCs w:val="24"/>
        </w:rPr>
        <w:t xml:space="preserve">or gestión de los centros educativos Fe y Alegría. </w:t>
      </w:r>
    </w:p>
    <w:p w:rsidR="00A3540B" w:rsidRPr="001D669C" w:rsidRDefault="00A3540B" w:rsidP="00582F70">
      <w:pPr>
        <w:spacing w:after="0" w:line="360" w:lineRule="auto"/>
        <w:jc w:val="both"/>
        <w:rPr>
          <w:sz w:val="24"/>
          <w:szCs w:val="24"/>
        </w:rPr>
      </w:pPr>
    </w:p>
    <w:p w:rsidR="00A3540B" w:rsidRDefault="00A3540B" w:rsidP="00582F70">
      <w:pPr>
        <w:spacing w:after="0" w:line="360" w:lineRule="auto"/>
        <w:jc w:val="both"/>
        <w:rPr>
          <w:sz w:val="24"/>
          <w:szCs w:val="24"/>
        </w:rPr>
      </w:pPr>
      <w:r w:rsidRPr="001D669C">
        <w:rPr>
          <w:sz w:val="24"/>
          <w:szCs w:val="24"/>
        </w:rPr>
        <w:t>Asimismo, el modelo se compone de dos partes esenciales a modelar, los procesos y la organización que se involucra. El lograr un análisis de ambos ofrece oportunidades de optimización de los procesos que se llevan a cabo en la organización. Esto es un paso previo obligatorio, antes de la implementación de un sistema de información, debido a que un sistema</w:t>
      </w:r>
      <w:r>
        <w:rPr>
          <w:sz w:val="24"/>
          <w:szCs w:val="24"/>
        </w:rPr>
        <w:t xml:space="preserve"> de información</w:t>
      </w:r>
      <w:r w:rsidRPr="001D669C">
        <w:rPr>
          <w:sz w:val="24"/>
          <w:szCs w:val="24"/>
        </w:rPr>
        <w:t xml:space="preserve"> que no se adecue a los procesos de la organización no va a ser útil</w:t>
      </w:r>
      <w:r>
        <w:rPr>
          <w:sz w:val="24"/>
          <w:szCs w:val="24"/>
        </w:rPr>
        <w:t xml:space="preserve"> para la gestión de la Oficina Central Fe y Alegría Perú. Además</w:t>
      </w:r>
      <w:r w:rsidRPr="001D669C">
        <w:rPr>
          <w:sz w:val="24"/>
          <w:szCs w:val="24"/>
        </w:rPr>
        <w:t xml:space="preserve">,  un sistema que </w:t>
      </w:r>
      <w:r>
        <w:rPr>
          <w:sz w:val="24"/>
          <w:szCs w:val="24"/>
        </w:rPr>
        <w:t>se base en</w:t>
      </w:r>
      <w:r w:rsidRPr="001D669C">
        <w:rPr>
          <w:sz w:val="24"/>
          <w:szCs w:val="24"/>
        </w:rPr>
        <w:t xml:space="preserve"> procesos no optimizados, produce mayor burocracia y no logra la eficiencia en las operaciones que se busca.</w:t>
      </w:r>
      <w:r>
        <w:rPr>
          <w:sz w:val="24"/>
          <w:szCs w:val="24"/>
        </w:rPr>
        <w:t xml:space="preserve"> Por ello, el modelo de negocios propone una optimización de procesos y es la base para una arquitectura empresarial que soporte un sistema de información adecuado para la organización. </w:t>
      </w:r>
    </w:p>
    <w:p w:rsidR="00A3540B" w:rsidRDefault="00A3540B" w:rsidP="00582F70">
      <w:pPr>
        <w:spacing w:after="0" w:line="360" w:lineRule="auto"/>
        <w:jc w:val="both"/>
        <w:rPr>
          <w:sz w:val="24"/>
          <w:szCs w:val="24"/>
        </w:rPr>
      </w:pPr>
    </w:p>
    <w:p w:rsidR="00A3540B" w:rsidRDefault="00A3540B" w:rsidP="00582F70">
      <w:pPr>
        <w:spacing w:after="0" w:line="360" w:lineRule="auto"/>
        <w:jc w:val="both"/>
        <w:rPr>
          <w:sz w:val="24"/>
          <w:szCs w:val="24"/>
        </w:rPr>
      </w:pPr>
    </w:p>
    <w:p w:rsidR="00A3540B" w:rsidRDefault="00A3540B" w:rsidP="00582F70">
      <w:pPr>
        <w:spacing w:line="360" w:lineRule="auto"/>
        <w:rPr>
          <w:sz w:val="24"/>
          <w:szCs w:val="24"/>
        </w:rPr>
      </w:pPr>
      <w:r>
        <w:rPr>
          <w:sz w:val="24"/>
          <w:szCs w:val="24"/>
        </w:rPr>
        <w:br w:type="page"/>
      </w:r>
    </w:p>
    <w:p w:rsidR="00A3540B" w:rsidRDefault="00A3540B" w:rsidP="00A3540B">
      <w:pPr>
        <w:spacing w:after="0" w:line="240" w:lineRule="auto"/>
        <w:jc w:val="both"/>
        <w:rPr>
          <w:sz w:val="24"/>
          <w:szCs w:val="24"/>
        </w:rPr>
      </w:pPr>
    </w:p>
    <w:p w:rsidR="00A3540B" w:rsidRDefault="00A3540B" w:rsidP="00A3540B">
      <w:pPr>
        <w:spacing w:after="0" w:line="240" w:lineRule="auto"/>
        <w:jc w:val="both"/>
        <w:rPr>
          <w:sz w:val="24"/>
          <w:szCs w:val="24"/>
        </w:rPr>
      </w:pPr>
    </w:p>
    <w:p w:rsidR="00A3540B" w:rsidRDefault="00A3540B" w:rsidP="00A3540B">
      <w:pPr>
        <w:spacing w:after="0" w:line="240" w:lineRule="auto"/>
        <w:jc w:val="both"/>
        <w:rPr>
          <w:sz w:val="24"/>
          <w:szCs w:val="24"/>
        </w:rPr>
      </w:pPr>
    </w:p>
    <w:p w:rsidR="00A3540B" w:rsidRDefault="00A3540B" w:rsidP="00A3540B">
      <w:pPr>
        <w:spacing w:after="0" w:line="240" w:lineRule="auto"/>
        <w:jc w:val="both"/>
        <w:rPr>
          <w:sz w:val="24"/>
          <w:szCs w:val="24"/>
        </w:rPr>
      </w:pPr>
    </w:p>
    <w:p w:rsidR="00A3540B" w:rsidRPr="00A3540B" w:rsidRDefault="00A3540B" w:rsidP="00DF629A">
      <w:pPr>
        <w:pStyle w:val="Heading1"/>
        <w:spacing w:before="0" w:line="480" w:lineRule="auto"/>
        <w:jc w:val="right"/>
        <w:rPr>
          <w:b/>
          <w:sz w:val="24"/>
          <w:szCs w:val="24"/>
          <w:u w:val="single"/>
        </w:rPr>
      </w:pPr>
      <w:r>
        <w:t xml:space="preserve"> </w:t>
      </w:r>
      <w:bookmarkStart w:id="67" w:name="_Toc266033380"/>
      <w:r w:rsidRPr="00A3540B">
        <w:rPr>
          <w:b/>
          <w:sz w:val="24"/>
          <w:szCs w:val="24"/>
          <w:u w:val="single"/>
        </w:rPr>
        <w:t>MODELAMIENTO DE NEGOCIOS EMPRESARIAL</w:t>
      </w:r>
      <w:bookmarkEnd w:id="67"/>
    </w:p>
    <w:p w:rsidR="00A3540B" w:rsidRDefault="00A3540B" w:rsidP="00A3540B">
      <w:pPr>
        <w:spacing w:after="0" w:line="480" w:lineRule="auto"/>
        <w:jc w:val="both"/>
        <w:rPr>
          <w:sz w:val="24"/>
          <w:szCs w:val="24"/>
        </w:rPr>
      </w:pPr>
    </w:p>
    <w:p w:rsidR="00A3540B" w:rsidRPr="00BC4F03" w:rsidRDefault="00A3540B" w:rsidP="00582F70">
      <w:pPr>
        <w:spacing w:after="0" w:line="360" w:lineRule="auto"/>
        <w:jc w:val="both"/>
        <w:rPr>
          <w:sz w:val="24"/>
          <w:szCs w:val="24"/>
        </w:rPr>
      </w:pPr>
      <w:r w:rsidRPr="00BC4F03">
        <w:rPr>
          <w:sz w:val="24"/>
          <w:szCs w:val="24"/>
        </w:rPr>
        <w:t xml:space="preserve">En el presente capítulo se presentarán los entregables obtenidos durante la fase de </w:t>
      </w:r>
      <w:r>
        <w:rPr>
          <w:sz w:val="24"/>
          <w:szCs w:val="24"/>
        </w:rPr>
        <w:t>Modelado</w:t>
      </w:r>
      <w:r w:rsidRPr="00BC4F03">
        <w:rPr>
          <w:sz w:val="24"/>
          <w:szCs w:val="24"/>
        </w:rPr>
        <w:t xml:space="preserve"> de Negocios Empresarial de la metodología Enterprise Unified Process, utilizando el framework de arquitectura empresarial Zachman. Para esta sección se utilizó la notación BPMN</w:t>
      </w:r>
      <w:r>
        <w:rPr>
          <w:sz w:val="24"/>
          <w:szCs w:val="24"/>
        </w:rPr>
        <w:t xml:space="preserve"> versión 1.2</w:t>
      </w:r>
      <w:r w:rsidRPr="00BC4F03">
        <w:rPr>
          <w:sz w:val="24"/>
          <w:szCs w:val="24"/>
        </w:rPr>
        <w:t xml:space="preserve"> par</w:t>
      </w:r>
      <w:r>
        <w:rPr>
          <w:sz w:val="24"/>
          <w:szCs w:val="24"/>
        </w:rPr>
        <w:t xml:space="preserve">a la diagramación </w:t>
      </w:r>
      <w:r w:rsidRPr="00BC4F03">
        <w:rPr>
          <w:sz w:val="24"/>
          <w:szCs w:val="24"/>
        </w:rPr>
        <w:t xml:space="preserve">de procesos. </w:t>
      </w:r>
    </w:p>
    <w:p w:rsidR="00A3540B" w:rsidRDefault="00A3540B" w:rsidP="00582F70">
      <w:pPr>
        <w:spacing w:line="360" w:lineRule="auto"/>
        <w:jc w:val="both"/>
        <w:rPr>
          <w:sz w:val="24"/>
          <w:szCs w:val="24"/>
        </w:rPr>
      </w:pPr>
      <w:r w:rsidRPr="00BC4F03">
        <w:rPr>
          <w:sz w:val="24"/>
          <w:szCs w:val="24"/>
        </w:rPr>
        <w:t>El objetivo de este capítulo es modelar la organización centrándonos en los procesos y las personas que hacen posible el funcionamiento de la misma. Una vez obtenido el modelado, se utilizará el mismo para obtener la descomposición funcional, artefacto que nos permitirá asegurar la adecuación de la arquitectura empresarial a la realidad de la organización</w:t>
      </w:r>
      <w:r>
        <w:rPr>
          <w:sz w:val="24"/>
          <w:szCs w:val="24"/>
        </w:rPr>
        <w:t>.</w:t>
      </w:r>
    </w:p>
    <w:p w:rsidR="00A3540B" w:rsidRPr="00A3540B" w:rsidRDefault="00A3540B" w:rsidP="00EF1133">
      <w:pPr>
        <w:pStyle w:val="ListParagraph"/>
        <w:numPr>
          <w:ilvl w:val="0"/>
          <w:numId w:val="2"/>
        </w:numPr>
        <w:spacing w:before="200" w:after="0" w:line="271" w:lineRule="auto"/>
        <w:contextualSpacing w:val="0"/>
        <w:jc w:val="both"/>
        <w:outlineLvl w:val="1"/>
        <w:rPr>
          <w:rFonts w:ascii="Cambria" w:eastAsia="Times New Roman" w:hAnsi="Cambria" w:cs="Times New Roman"/>
          <w:b/>
          <w:vanish/>
          <w:sz w:val="24"/>
          <w:szCs w:val="24"/>
          <w:u w:val="single"/>
        </w:rPr>
      </w:pPr>
      <w:bookmarkStart w:id="68" w:name="_Toc265765218"/>
      <w:bookmarkStart w:id="69" w:name="_Toc265765351"/>
      <w:bookmarkStart w:id="70" w:name="_Toc265765811"/>
      <w:bookmarkStart w:id="71" w:name="_Toc265837965"/>
      <w:bookmarkStart w:id="72" w:name="_Toc265848442"/>
      <w:bookmarkStart w:id="73" w:name="_Toc265853325"/>
      <w:bookmarkStart w:id="74" w:name="_Toc265853415"/>
      <w:bookmarkStart w:id="75" w:name="_Toc265854007"/>
      <w:bookmarkStart w:id="76" w:name="_Toc265854097"/>
      <w:bookmarkStart w:id="77" w:name="_Toc265854391"/>
      <w:bookmarkStart w:id="78" w:name="_Toc265854489"/>
      <w:bookmarkStart w:id="79" w:name="_Toc265854589"/>
      <w:bookmarkStart w:id="80" w:name="_Toc266031168"/>
      <w:bookmarkStart w:id="81" w:name="_Toc266031787"/>
      <w:bookmarkStart w:id="82" w:name="_Toc266033278"/>
      <w:bookmarkStart w:id="83" w:name="_Toc266033381"/>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rsidR="00A3540B" w:rsidRPr="00A3540B" w:rsidRDefault="00A3540B" w:rsidP="00EF1133">
      <w:pPr>
        <w:pStyle w:val="Heading2"/>
        <w:numPr>
          <w:ilvl w:val="1"/>
          <w:numId w:val="2"/>
        </w:numPr>
        <w:jc w:val="both"/>
        <w:rPr>
          <w:b/>
          <w:smallCaps w:val="0"/>
          <w:sz w:val="24"/>
          <w:szCs w:val="24"/>
          <w:u w:val="single"/>
        </w:rPr>
      </w:pPr>
      <w:bookmarkStart w:id="84" w:name="_Toc266033382"/>
      <w:r w:rsidRPr="00A3540B">
        <w:rPr>
          <w:b/>
          <w:smallCaps w:val="0"/>
          <w:sz w:val="24"/>
          <w:szCs w:val="24"/>
          <w:u w:val="single"/>
        </w:rPr>
        <w:t>Framework Zachman</w:t>
      </w:r>
      <w:bookmarkEnd w:id="84"/>
    </w:p>
    <w:p w:rsidR="00406B95" w:rsidRPr="00BC4F03" w:rsidRDefault="00406B95" w:rsidP="00A3540B">
      <w:pPr>
        <w:spacing w:after="0" w:line="480" w:lineRule="auto"/>
        <w:jc w:val="both"/>
        <w:rPr>
          <w:sz w:val="24"/>
          <w:szCs w:val="24"/>
        </w:rPr>
      </w:pPr>
    </w:p>
    <w:p w:rsidR="00A3540B" w:rsidRDefault="00A3540B" w:rsidP="00A3540B">
      <w:pPr>
        <w:spacing w:after="0" w:line="360" w:lineRule="auto"/>
        <w:jc w:val="both"/>
        <w:rPr>
          <w:sz w:val="24"/>
          <w:szCs w:val="24"/>
        </w:rPr>
      </w:pPr>
      <w:r>
        <w:rPr>
          <w:sz w:val="24"/>
          <w:szCs w:val="24"/>
        </w:rPr>
        <w:t>Según Zachman un framework para</w:t>
      </w:r>
      <w:r w:rsidRPr="00A3540B">
        <w:rPr>
          <w:sz w:val="24"/>
          <w:szCs w:val="24"/>
        </w:rPr>
        <w:t xml:space="preserve"> Arquitectura empresarial es</w:t>
      </w:r>
      <w:r>
        <w:rPr>
          <w:sz w:val="24"/>
          <w:szCs w:val="24"/>
        </w:rPr>
        <w:t>:</w:t>
      </w:r>
      <w:r w:rsidRPr="00A3540B">
        <w:rPr>
          <w:sz w:val="24"/>
          <w:szCs w:val="24"/>
        </w:rPr>
        <w:t xml:space="preserve"> </w:t>
      </w:r>
    </w:p>
    <w:p w:rsidR="00A3540B" w:rsidRPr="00A3540B" w:rsidRDefault="00A3540B" w:rsidP="00A3540B">
      <w:pPr>
        <w:spacing w:line="240" w:lineRule="auto"/>
        <w:ind w:left="708"/>
        <w:jc w:val="both"/>
        <w:rPr>
          <w:sz w:val="24"/>
          <w:szCs w:val="24"/>
        </w:rPr>
      </w:pPr>
      <w:r w:rsidRPr="00A3540B">
        <w:rPr>
          <w:sz w:val="24"/>
          <w:szCs w:val="24"/>
        </w:rPr>
        <w:t>“Una estructura lógica para clasificar y organizar las representaciones descriptivas de una Empresa, las cuales son especialmente significativas tanto para la dirección y control de la organización como para el desarrollo de sus sistemas” (Zachman 2010)</w:t>
      </w:r>
    </w:p>
    <w:p w:rsidR="00A3540B" w:rsidRPr="00A3540B" w:rsidRDefault="0099582E" w:rsidP="00A3540B">
      <w:pPr>
        <w:spacing w:line="360" w:lineRule="auto"/>
        <w:jc w:val="both"/>
        <w:rPr>
          <w:sz w:val="24"/>
          <w:szCs w:val="24"/>
        </w:rPr>
      </w:pPr>
      <w:r>
        <w:rPr>
          <w:sz w:val="24"/>
          <w:szCs w:val="24"/>
        </w:rPr>
        <w:t>E</w:t>
      </w:r>
      <w:r w:rsidR="00DD31AF">
        <w:rPr>
          <w:sz w:val="24"/>
          <w:szCs w:val="24"/>
        </w:rPr>
        <w:t>l framework de arquitectura empresarial</w:t>
      </w:r>
      <w:r w:rsidR="00A3540B" w:rsidRPr="00A3540B">
        <w:rPr>
          <w:sz w:val="24"/>
          <w:szCs w:val="24"/>
        </w:rPr>
        <w:t xml:space="preserve"> Zachman se adecua al giro del negocio de la mano de las tecnologías de la información, busca optimizar los procesos teniendo en cuenta un enfoque costo/beneficio. </w:t>
      </w:r>
    </w:p>
    <w:p w:rsidR="00A3540B" w:rsidRPr="00A3540B" w:rsidRDefault="00A3540B" w:rsidP="00A3540B">
      <w:pPr>
        <w:spacing w:line="360" w:lineRule="auto"/>
        <w:jc w:val="both"/>
        <w:rPr>
          <w:sz w:val="24"/>
          <w:szCs w:val="24"/>
        </w:rPr>
      </w:pPr>
      <w:r w:rsidRPr="00A3540B">
        <w:rPr>
          <w:sz w:val="24"/>
          <w:szCs w:val="24"/>
        </w:rPr>
        <w:t xml:space="preserve">Una de las ventajas más significativas </w:t>
      </w:r>
      <w:r w:rsidR="00DD31AF">
        <w:rPr>
          <w:sz w:val="24"/>
          <w:szCs w:val="24"/>
        </w:rPr>
        <w:t>consiste en que</w:t>
      </w:r>
      <w:r w:rsidRPr="00A3540B">
        <w:rPr>
          <w:sz w:val="24"/>
          <w:szCs w:val="24"/>
        </w:rPr>
        <w:t xml:space="preserve"> las partes de una organización incrementan su conocimiento corporativo, mejorando de esta manera el flujo de operaciones y desarrollo dentro de la organización.</w:t>
      </w:r>
    </w:p>
    <w:p w:rsidR="00582F70" w:rsidRDefault="00582F70">
      <w:pPr>
        <w:rPr>
          <w:b/>
          <w:sz w:val="24"/>
          <w:szCs w:val="24"/>
        </w:rPr>
      </w:pPr>
      <w:r>
        <w:rPr>
          <w:b/>
          <w:sz w:val="24"/>
          <w:szCs w:val="24"/>
        </w:rPr>
        <w:br w:type="page"/>
      </w:r>
    </w:p>
    <w:p w:rsidR="00DD31AF" w:rsidRPr="00DD31AF" w:rsidRDefault="00DD31AF" w:rsidP="00DD31AF">
      <w:pPr>
        <w:autoSpaceDE w:val="0"/>
        <w:autoSpaceDN w:val="0"/>
        <w:adjustRightInd w:val="0"/>
        <w:spacing w:line="360" w:lineRule="auto"/>
        <w:jc w:val="both"/>
        <w:rPr>
          <w:b/>
          <w:sz w:val="24"/>
          <w:szCs w:val="24"/>
        </w:rPr>
      </w:pPr>
      <w:r w:rsidRPr="00DD31AF">
        <w:rPr>
          <w:b/>
          <w:sz w:val="24"/>
          <w:szCs w:val="24"/>
        </w:rPr>
        <w:t>Funcionalidad</w:t>
      </w:r>
    </w:p>
    <w:p w:rsidR="00A3540B" w:rsidRPr="00A3540B" w:rsidRDefault="00A3540B" w:rsidP="00DD31AF">
      <w:pPr>
        <w:autoSpaceDE w:val="0"/>
        <w:autoSpaceDN w:val="0"/>
        <w:adjustRightInd w:val="0"/>
        <w:spacing w:line="360" w:lineRule="auto"/>
        <w:jc w:val="both"/>
        <w:rPr>
          <w:sz w:val="24"/>
          <w:szCs w:val="24"/>
        </w:rPr>
      </w:pPr>
      <w:r w:rsidRPr="00A3540B">
        <w:rPr>
          <w:sz w:val="24"/>
          <w:szCs w:val="24"/>
        </w:rPr>
        <w:t xml:space="preserve">El Framework Zachman proporciona una infraestructura para la información de una organización, el marco contiene seis filas y seis columnas que componen treinta y seis celdas o aspectos distintos. </w:t>
      </w:r>
    </w:p>
    <w:p w:rsidR="00A3540B" w:rsidRPr="00A3540B" w:rsidRDefault="00A3540B" w:rsidP="00A3540B">
      <w:pPr>
        <w:pStyle w:val="ListParagraph"/>
        <w:tabs>
          <w:tab w:val="num" w:pos="1134"/>
        </w:tabs>
        <w:spacing w:line="360" w:lineRule="auto"/>
        <w:ind w:left="1134" w:hanging="425"/>
        <w:rPr>
          <w:b/>
          <w:sz w:val="24"/>
          <w:szCs w:val="24"/>
          <w:highlight w:val="yellow"/>
        </w:rPr>
      </w:pPr>
    </w:p>
    <w:p w:rsidR="00A3540B" w:rsidRPr="00DD31AF" w:rsidRDefault="00A3540B" w:rsidP="00DD31AF">
      <w:pPr>
        <w:autoSpaceDE w:val="0"/>
        <w:autoSpaceDN w:val="0"/>
        <w:adjustRightInd w:val="0"/>
        <w:spacing w:line="360" w:lineRule="auto"/>
        <w:rPr>
          <w:sz w:val="24"/>
          <w:szCs w:val="24"/>
          <w:u w:val="single"/>
        </w:rPr>
      </w:pPr>
      <w:r w:rsidRPr="00DD31AF">
        <w:rPr>
          <w:sz w:val="24"/>
          <w:szCs w:val="24"/>
          <w:u w:val="single"/>
        </w:rPr>
        <w:t>Filas del Modelo Zachman</w:t>
      </w:r>
      <w:r w:rsidRPr="00DD31AF">
        <w:rPr>
          <w:sz w:val="24"/>
          <w:szCs w:val="24"/>
          <w:u w:val="single"/>
        </w:rPr>
        <w:br/>
      </w:r>
    </w:p>
    <w:p w:rsidR="00A3540B" w:rsidRPr="00A3540B" w:rsidRDefault="00A3540B" w:rsidP="00EF1133">
      <w:pPr>
        <w:numPr>
          <w:ilvl w:val="0"/>
          <w:numId w:val="3"/>
        </w:numPr>
        <w:tabs>
          <w:tab w:val="clear" w:pos="1428"/>
          <w:tab w:val="num" w:pos="372"/>
        </w:tabs>
        <w:autoSpaceDE w:val="0"/>
        <w:autoSpaceDN w:val="0"/>
        <w:adjustRightInd w:val="0"/>
        <w:spacing w:line="360" w:lineRule="auto"/>
        <w:ind w:left="372"/>
        <w:jc w:val="both"/>
        <w:rPr>
          <w:sz w:val="24"/>
          <w:szCs w:val="24"/>
        </w:rPr>
      </w:pPr>
      <w:r w:rsidRPr="00A3540B">
        <w:rPr>
          <w:b/>
          <w:sz w:val="24"/>
          <w:szCs w:val="24"/>
        </w:rPr>
        <w:t>Alcance</w:t>
      </w:r>
      <w:r w:rsidRPr="00A3540B">
        <w:rPr>
          <w:sz w:val="24"/>
          <w:szCs w:val="24"/>
        </w:rPr>
        <w:t>: Representa básicamente la estructura del sistema; es decir, corresponde a un resumen de una visión general, el costo de la implementación, así como la relación con el medio ambiente en el que operará.</w:t>
      </w:r>
    </w:p>
    <w:p w:rsidR="00A3540B" w:rsidRPr="00A3540B" w:rsidRDefault="00A3540B" w:rsidP="00EF1133">
      <w:pPr>
        <w:numPr>
          <w:ilvl w:val="0"/>
          <w:numId w:val="3"/>
        </w:numPr>
        <w:tabs>
          <w:tab w:val="clear" w:pos="1428"/>
          <w:tab w:val="num" w:pos="372"/>
        </w:tabs>
        <w:autoSpaceDE w:val="0"/>
        <w:autoSpaceDN w:val="0"/>
        <w:adjustRightInd w:val="0"/>
        <w:spacing w:line="360" w:lineRule="auto"/>
        <w:ind w:left="372"/>
        <w:jc w:val="both"/>
        <w:rPr>
          <w:sz w:val="24"/>
          <w:szCs w:val="24"/>
        </w:rPr>
      </w:pPr>
      <w:r w:rsidRPr="00A3540B">
        <w:rPr>
          <w:b/>
          <w:sz w:val="24"/>
          <w:szCs w:val="24"/>
        </w:rPr>
        <w:t>Modelo del Negocio</w:t>
      </w:r>
      <w:r w:rsidRPr="00A3540B">
        <w:rPr>
          <w:sz w:val="24"/>
          <w:szCs w:val="24"/>
        </w:rPr>
        <w:t>: Representa mediante dibujos la construcción final desde la perspectiva del propietario. Constituye los diseños de la empresa y muestra la relación de los procesos.</w:t>
      </w:r>
    </w:p>
    <w:p w:rsidR="00A3540B" w:rsidRPr="00A3540B" w:rsidRDefault="00A3540B" w:rsidP="00EF1133">
      <w:pPr>
        <w:numPr>
          <w:ilvl w:val="0"/>
          <w:numId w:val="3"/>
        </w:numPr>
        <w:tabs>
          <w:tab w:val="clear" w:pos="1428"/>
          <w:tab w:val="num" w:pos="372"/>
        </w:tabs>
        <w:autoSpaceDE w:val="0"/>
        <w:autoSpaceDN w:val="0"/>
        <w:adjustRightInd w:val="0"/>
        <w:spacing w:line="360" w:lineRule="auto"/>
        <w:ind w:left="372"/>
        <w:jc w:val="both"/>
        <w:rPr>
          <w:sz w:val="24"/>
          <w:szCs w:val="24"/>
        </w:rPr>
      </w:pPr>
      <w:r w:rsidRPr="00A3540B">
        <w:rPr>
          <w:b/>
          <w:sz w:val="24"/>
          <w:szCs w:val="24"/>
        </w:rPr>
        <w:t>Modelo del Sistema</w:t>
      </w:r>
      <w:r w:rsidRPr="00A3540B">
        <w:rPr>
          <w:sz w:val="24"/>
          <w:szCs w:val="24"/>
        </w:rPr>
        <w:t>: Traducción detallada de los requisitos desde la perspectiva del diseñador. Se determina la información, los flujos de los procesos lógicos y las funciones que representan los negocios, entidades y procesos.</w:t>
      </w:r>
    </w:p>
    <w:p w:rsidR="00A3540B" w:rsidRPr="00A3540B" w:rsidRDefault="00A3540B" w:rsidP="00EF1133">
      <w:pPr>
        <w:numPr>
          <w:ilvl w:val="0"/>
          <w:numId w:val="3"/>
        </w:numPr>
        <w:tabs>
          <w:tab w:val="clear" w:pos="1428"/>
          <w:tab w:val="num" w:pos="372"/>
        </w:tabs>
        <w:spacing w:line="360" w:lineRule="auto"/>
        <w:ind w:left="372"/>
        <w:jc w:val="both"/>
        <w:rPr>
          <w:sz w:val="24"/>
          <w:szCs w:val="24"/>
        </w:rPr>
      </w:pPr>
      <w:r w:rsidRPr="00A3540B">
        <w:rPr>
          <w:b/>
          <w:sz w:val="24"/>
          <w:szCs w:val="24"/>
        </w:rPr>
        <w:t>Modelo Tecnológico</w:t>
      </w:r>
      <w:r w:rsidRPr="00A3540B">
        <w:rPr>
          <w:sz w:val="24"/>
          <w:szCs w:val="24"/>
        </w:rPr>
        <w:t>: Corresponde  a los modelos de tecnología, la adaptación del sistema con el lenguaje de programación, los dispositivos de entra/salida, o de otra tecnología de apoyo necesaria.</w:t>
      </w:r>
    </w:p>
    <w:p w:rsidR="00A3540B" w:rsidRPr="00A3540B" w:rsidRDefault="00A3540B" w:rsidP="00EF1133">
      <w:pPr>
        <w:numPr>
          <w:ilvl w:val="0"/>
          <w:numId w:val="3"/>
        </w:numPr>
        <w:tabs>
          <w:tab w:val="clear" w:pos="1428"/>
          <w:tab w:val="num" w:pos="372"/>
        </w:tabs>
        <w:spacing w:line="360" w:lineRule="auto"/>
        <w:ind w:left="372"/>
        <w:jc w:val="both"/>
        <w:rPr>
          <w:sz w:val="24"/>
          <w:szCs w:val="24"/>
        </w:rPr>
      </w:pPr>
      <w:r w:rsidRPr="00A3540B">
        <w:rPr>
          <w:b/>
          <w:sz w:val="24"/>
          <w:szCs w:val="24"/>
        </w:rPr>
        <w:t>Representación Detallada</w:t>
      </w:r>
      <w:r w:rsidRPr="00A3540B">
        <w:rPr>
          <w:sz w:val="24"/>
          <w:szCs w:val="24"/>
        </w:rPr>
        <w:t>:</w:t>
      </w:r>
      <w:r w:rsidR="00DD31AF">
        <w:rPr>
          <w:sz w:val="24"/>
          <w:szCs w:val="24"/>
        </w:rPr>
        <w:t xml:space="preserve"> Especificación de las partes </w:t>
      </w:r>
      <w:r w:rsidRPr="00A3540B">
        <w:rPr>
          <w:sz w:val="24"/>
          <w:szCs w:val="24"/>
        </w:rPr>
        <w:t>mencionadas en el modelo físico, indicando los individuos involucrados, así como las funciones a las cuales están autorizados a desempeñar.</w:t>
      </w:r>
    </w:p>
    <w:p w:rsidR="00A3540B" w:rsidRPr="00A3540B" w:rsidRDefault="00A3540B" w:rsidP="00EF1133">
      <w:pPr>
        <w:numPr>
          <w:ilvl w:val="0"/>
          <w:numId w:val="3"/>
        </w:numPr>
        <w:tabs>
          <w:tab w:val="clear" w:pos="1428"/>
          <w:tab w:val="num" w:pos="372"/>
        </w:tabs>
        <w:spacing w:after="0" w:line="360" w:lineRule="auto"/>
        <w:ind w:left="372"/>
        <w:jc w:val="both"/>
        <w:rPr>
          <w:sz w:val="24"/>
          <w:szCs w:val="24"/>
        </w:rPr>
      </w:pPr>
      <w:r w:rsidRPr="00A3540B">
        <w:rPr>
          <w:b/>
          <w:sz w:val="24"/>
          <w:szCs w:val="24"/>
        </w:rPr>
        <w:t>Sistema Funcional</w:t>
      </w:r>
      <w:r w:rsidRPr="00A3540B">
        <w:rPr>
          <w:sz w:val="24"/>
          <w:szCs w:val="24"/>
        </w:rPr>
        <w:t>: Fundamentalmente la instalación de comunicaciones para el sistema, así como verificar el cumplimiento de reglas propuestas.</w:t>
      </w:r>
    </w:p>
    <w:p w:rsidR="00A3540B" w:rsidRPr="00A3540B" w:rsidRDefault="00A3540B" w:rsidP="00DD31AF">
      <w:pPr>
        <w:pStyle w:val="ListParagraph"/>
        <w:tabs>
          <w:tab w:val="num" w:pos="1134"/>
        </w:tabs>
        <w:spacing w:line="360" w:lineRule="auto"/>
        <w:ind w:left="426" w:hanging="425"/>
        <w:rPr>
          <w:b/>
          <w:sz w:val="24"/>
          <w:szCs w:val="24"/>
          <w:highlight w:val="yellow"/>
        </w:rPr>
      </w:pPr>
    </w:p>
    <w:p w:rsidR="00582F70" w:rsidRDefault="00582F70">
      <w:pPr>
        <w:rPr>
          <w:sz w:val="24"/>
          <w:szCs w:val="24"/>
          <w:u w:val="single"/>
        </w:rPr>
      </w:pPr>
      <w:r>
        <w:rPr>
          <w:sz w:val="24"/>
          <w:szCs w:val="24"/>
          <w:u w:val="single"/>
        </w:rPr>
        <w:br w:type="page"/>
      </w:r>
    </w:p>
    <w:p w:rsidR="00A3540B" w:rsidRPr="00DD31AF" w:rsidRDefault="00A3540B" w:rsidP="00DD31AF">
      <w:pPr>
        <w:pStyle w:val="ListParagraph"/>
        <w:tabs>
          <w:tab w:val="num" w:pos="1134"/>
        </w:tabs>
        <w:spacing w:line="360" w:lineRule="auto"/>
        <w:ind w:left="426" w:hanging="425"/>
        <w:rPr>
          <w:sz w:val="24"/>
          <w:szCs w:val="24"/>
          <w:u w:val="single"/>
        </w:rPr>
      </w:pPr>
      <w:r w:rsidRPr="00DD31AF">
        <w:rPr>
          <w:sz w:val="24"/>
          <w:szCs w:val="24"/>
          <w:u w:val="single"/>
        </w:rPr>
        <w:t>Columnas del Modelo Zachman</w:t>
      </w:r>
    </w:p>
    <w:p w:rsidR="00A3540B" w:rsidRPr="00A3540B" w:rsidRDefault="00A3540B" w:rsidP="00EF1133">
      <w:pPr>
        <w:numPr>
          <w:ilvl w:val="0"/>
          <w:numId w:val="4"/>
        </w:numPr>
        <w:tabs>
          <w:tab w:val="clear" w:pos="1429"/>
          <w:tab w:val="num" w:pos="372"/>
        </w:tabs>
        <w:spacing w:line="360" w:lineRule="auto"/>
        <w:ind w:left="372"/>
        <w:jc w:val="both"/>
        <w:rPr>
          <w:sz w:val="24"/>
          <w:szCs w:val="24"/>
        </w:rPr>
      </w:pPr>
      <w:r w:rsidRPr="00A3540B">
        <w:rPr>
          <w:b/>
          <w:sz w:val="24"/>
          <w:szCs w:val="24"/>
        </w:rPr>
        <w:t>Quién</w:t>
      </w:r>
      <w:r w:rsidRPr="00A3540B">
        <w:rPr>
          <w:sz w:val="24"/>
          <w:szCs w:val="24"/>
        </w:rPr>
        <w:t>: Representa las relaciones interpersonales y profesionales en la empresa. El diseño de la organización de la empresa tiene que ver con la asignación de trabajo, la estructura de autoridad, la responsabilidad.</w:t>
      </w:r>
    </w:p>
    <w:p w:rsidR="00A3540B" w:rsidRPr="00A3540B" w:rsidRDefault="00A3540B" w:rsidP="00EF1133">
      <w:pPr>
        <w:numPr>
          <w:ilvl w:val="0"/>
          <w:numId w:val="4"/>
        </w:numPr>
        <w:tabs>
          <w:tab w:val="clear" w:pos="1429"/>
          <w:tab w:val="num" w:pos="372"/>
        </w:tabs>
        <w:spacing w:line="360" w:lineRule="auto"/>
        <w:ind w:left="372"/>
        <w:jc w:val="both"/>
        <w:rPr>
          <w:sz w:val="24"/>
          <w:szCs w:val="24"/>
        </w:rPr>
      </w:pPr>
      <w:r w:rsidRPr="00A3540B">
        <w:rPr>
          <w:b/>
          <w:sz w:val="24"/>
          <w:szCs w:val="24"/>
        </w:rPr>
        <w:t>Cuándo</w:t>
      </w:r>
      <w:r w:rsidRPr="00A3540B">
        <w:rPr>
          <w:sz w:val="24"/>
          <w:szCs w:val="24"/>
        </w:rPr>
        <w:t xml:space="preserve">: Representa el tiempo o las relaciones de acontecimiento que establecen los criterios de funcionamiento y niveles para los recursos de la empresa. Esto es útil para saber </w:t>
      </w:r>
      <w:r w:rsidR="00DD31AF" w:rsidRPr="00A3540B">
        <w:rPr>
          <w:sz w:val="24"/>
          <w:szCs w:val="24"/>
        </w:rPr>
        <w:t>cómo</w:t>
      </w:r>
      <w:r w:rsidRPr="00A3540B">
        <w:rPr>
          <w:sz w:val="24"/>
          <w:szCs w:val="24"/>
        </w:rPr>
        <w:t xml:space="preserve"> distribuir de forma correcta los recursos o grupos de trabajo.</w:t>
      </w:r>
    </w:p>
    <w:p w:rsidR="00A3540B" w:rsidRPr="00A3540B" w:rsidRDefault="00A3540B" w:rsidP="00EF1133">
      <w:pPr>
        <w:numPr>
          <w:ilvl w:val="0"/>
          <w:numId w:val="4"/>
        </w:numPr>
        <w:tabs>
          <w:tab w:val="clear" w:pos="1429"/>
          <w:tab w:val="num" w:pos="372"/>
        </w:tabs>
        <w:spacing w:line="360" w:lineRule="auto"/>
        <w:ind w:left="372"/>
        <w:jc w:val="both"/>
        <w:rPr>
          <w:sz w:val="24"/>
          <w:szCs w:val="24"/>
        </w:rPr>
      </w:pPr>
      <w:r w:rsidRPr="00A3540B">
        <w:rPr>
          <w:b/>
          <w:sz w:val="24"/>
          <w:szCs w:val="24"/>
        </w:rPr>
        <w:t>Por qué</w:t>
      </w:r>
      <w:r w:rsidRPr="00A3540B">
        <w:rPr>
          <w:sz w:val="24"/>
          <w:szCs w:val="24"/>
        </w:rPr>
        <w:t>: Describe las motivaciones y objetivos de la empresa. Además de estos también ayuda al plan de negocio, la arquitectura de conocimiento, y el diseño de la empresa.</w:t>
      </w:r>
    </w:p>
    <w:p w:rsidR="00A3540B" w:rsidRPr="00A3540B" w:rsidRDefault="00A3540B" w:rsidP="00EF1133">
      <w:pPr>
        <w:numPr>
          <w:ilvl w:val="0"/>
          <w:numId w:val="4"/>
        </w:numPr>
        <w:tabs>
          <w:tab w:val="clear" w:pos="1429"/>
          <w:tab w:val="num" w:pos="372"/>
        </w:tabs>
        <w:spacing w:line="360" w:lineRule="auto"/>
        <w:ind w:left="372"/>
        <w:jc w:val="both"/>
        <w:rPr>
          <w:sz w:val="24"/>
          <w:szCs w:val="24"/>
        </w:rPr>
      </w:pPr>
      <w:r w:rsidRPr="00A3540B">
        <w:rPr>
          <w:b/>
          <w:sz w:val="24"/>
          <w:szCs w:val="24"/>
        </w:rPr>
        <w:t>Qué</w:t>
      </w:r>
      <w:r w:rsidRPr="00A3540B">
        <w:rPr>
          <w:sz w:val="24"/>
          <w:szCs w:val="24"/>
        </w:rPr>
        <w:t>: Describe las entidades primarias implicadas en cada sector de la empresa. Por ejemplo los  objetos de negocio, sistema de datos y definiciones de campos.</w:t>
      </w:r>
    </w:p>
    <w:p w:rsidR="00A3540B" w:rsidRPr="00A3540B" w:rsidRDefault="00A3540B" w:rsidP="00EF1133">
      <w:pPr>
        <w:numPr>
          <w:ilvl w:val="0"/>
          <w:numId w:val="4"/>
        </w:numPr>
        <w:tabs>
          <w:tab w:val="clear" w:pos="1429"/>
          <w:tab w:val="num" w:pos="372"/>
        </w:tabs>
        <w:spacing w:line="360" w:lineRule="auto"/>
        <w:ind w:left="372"/>
        <w:jc w:val="both"/>
        <w:rPr>
          <w:sz w:val="24"/>
          <w:szCs w:val="24"/>
        </w:rPr>
      </w:pPr>
      <w:r w:rsidRPr="00A3540B">
        <w:rPr>
          <w:b/>
          <w:sz w:val="24"/>
          <w:szCs w:val="24"/>
        </w:rPr>
        <w:t>Cómo</w:t>
      </w:r>
      <w:r w:rsidRPr="00A3540B">
        <w:rPr>
          <w:sz w:val="24"/>
          <w:szCs w:val="24"/>
        </w:rPr>
        <w:t>: Muestra las funciones dentro de cada perspectiva. Los ejemplos incluyen procesos de negocio, la función del software y la función del hardware.</w:t>
      </w:r>
    </w:p>
    <w:p w:rsidR="00A3540B" w:rsidRPr="00A3540B" w:rsidRDefault="00A3540B" w:rsidP="00EF1133">
      <w:pPr>
        <w:numPr>
          <w:ilvl w:val="0"/>
          <w:numId w:val="4"/>
        </w:numPr>
        <w:tabs>
          <w:tab w:val="clear" w:pos="1429"/>
          <w:tab w:val="num" w:pos="372"/>
        </w:tabs>
        <w:spacing w:after="0" w:line="360" w:lineRule="auto"/>
        <w:ind w:left="372"/>
        <w:jc w:val="both"/>
        <w:rPr>
          <w:sz w:val="24"/>
          <w:szCs w:val="24"/>
        </w:rPr>
      </w:pPr>
      <w:r w:rsidRPr="00A3540B">
        <w:rPr>
          <w:b/>
          <w:sz w:val="24"/>
          <w:szCs w:val="24"/>
        </w:rPr>
        <w:t>Dónde</w:t>
      </w:r>
      <w:r w:rsidRPr="00A3540B">
        <w:rPr>
          <w:sz w:val="24"/>
          <w:szCs w:val="24"/>
        </w:rPr>
        <w:t xml:space="preserve">: Muestra posiciones (ubicaciones) e interconexiones dentro de la empresa. Esto incluye posiciones principales geográficas de negocio, secciones separadas dentro de una red de logística, la asignación de nodos de sistema </w:t>
      </w:r>
      <w:r w:rsidR="00531ACF" w:rsidRPr="00A3540B">
        <w:rPr>
          <w:sz w:val="24"/>
          <w:szCs w:val="24"/>
        </w:rPr>
        <w:t>e</w:t>
      </w:r>
      <w:r w:rsidRPr="00A3540B">
        <w:rPr>
          <w:sz w:val="24"/>
          <w:szCs w:val="24"/>
        </w:rPr>
        <w:t xml:space="preserve"> inclusive direcciones de memoria dentro del sistema.</w:t>
      </w:r>
    </w:p>
    <w:p w:rsidR="00A3540B" w:rsidRDefault="00A3540B" w:rsidP="00DD31AF">
      <w:pPr>
        <w:spacing w:line="360" w:lineRule="auto"/>
        <w:jc w:val="both"/>
        <w:rPr>
          <w:sz w:val="24"/>
          <w:szCs w:val="24"/>
        </w:rPr>
      </w:pPr>
    </w:p>
    <w:p w:rsidR="00DD31AF" w:rsidRPr="00DD31AF" w:rsidRDefault="00DD31AF" w:rsidP="00DD31AF">
      <w:pPr>
        <w:spacing w:line="360" w:lineRule="auto"/>
        <w:jc w:val="both"/>
        <w:rPr>
          <w:b/>
          <w:sz w:val="24"/>
          <w:szCs w:val="24"/>
        </w:rPr>
      </w:pPr>
      <w:r w:rsidRPr="00DD31AF">
        <w:rPr>
          <w:b/>
          <w:sz w:val="24"/>
          <w:szCs w:val="24"/>
        </w:rPr>
        <w:t>Justificación</w:t>
      </w:r>
      <w:r w:rsidR="000840C5">
        <w:rPr>
          <w:b/>
          <w:sz w:val="24"/>
          <w:szCs w:val="24"/>
        </w:rPr>
        <w:t xml:space="preserve"> de uso</w:t>
      </w:r>
    </w:p>
    <w:p w:rsidR="00A3540B" w:rsidRPr="00DD31AF" w:rsidRDefault="00A3540B" w:rsidP="00DD31AF">
      <w:pPr>
        <w:spacing w:line="360" w:lineRule="auto"/>
        <w:jc w:val="both"/>
        <w:rPr>
          <w:sz w:val="24"/>
          <w:szCs w:val="24"/>
        </w:rPr>
      </w:pPr>
      <w:r w:rsidRPr="00DD31AF">
        <w:rPr>
          <w:sz w:val="24"/>
          <w:szCs w:val="24"/>
        </w:rPr>
        <w:t xml:space="preserve">Se eligió este framework debido a que nos permite analizar a </w:t>
      </w:r>
      <w:smartTag w:uri="urn:schemas-microsoft-com:office:smarttags" w:element="PersonName">
        <w:smartTagPr>
          <w:attr w:name="ProductID" w:val="la Oficina Central"/>
        </w:smartTagPr>
        <w:r w:rsidRPr="00DD31AF">
          <w:rPr>
            <w:sz w:val="24"/>
            <w:szCs w:val="24"/>
          </w:rPr>
          <w:t>la Oficina Central</w:t>
        </w:r>
      </w:smartTag>
      <w:r w:rsidRPr="00DD31AF">
        <w:rPr>
          <w:sz w:val="24"/>
          <w:szCs w:val="24"/>
        </w:rPr>
        <w:t xml:space="preserve"> Fe y Alegría Perú desde distintas perspectivas representadas en sus filas y columnas, que integraran el negocio con las tecnologías de información. </w:t>
      </w:r>
    </w:p>
    <w:p w:rsidR="00A3540B" w:rsidRPr="00DD31AF" w:rsidRDefault="00A3540B" w:rsidP="00DD31AF">
      <w:pPr>
        <w:spacing w:line="360" w:lineRule="auto"/>
        <w:jc w:val="both"/>
        <w:rPr>
          <w:sz w:val="24"/>
          <w:szCs w:val="24"/>
        </w:rPr>
      </w:pPr>
    </w:p>
    <w:p w:rsidR="00A3540B" w:rsidRDefault="00A3540B" w:rsidP="00DD31AF">
      <w:pPr>
        <w:spacing w:line="360" w:lineRule="auto"/>
        <w:jc w:val="both"/>
        <w:rPr>
          <w:sz w:val="24"/>
          <w:szCs w:val="24"/>
        </w:rPr>
      </w:pPr>
      <w:r w:rsidRPr="00DD31AF">
        <w:rPr>
          <w:sz w:val="24"/>
          <w:szCs w:val="24"/>
        </w:rPr>
        <w:t xml:space="preserve">Actualmente </w:t>
      </w:r>
      <w:smartTag w:uri="urn:schemas-microsoft-com:office:smarttags" w:element="PersonName">
        <w:smartTagPr>
          <w:attr w:name="ProductID" w:val="la Oficina Central"/>
        </w:smartTagPr>
        <w:r w:rsidRPr="00DD31AF">
          <w:rPr>
            <w:sz w:val="24"/>
            <w:szCs w:val="24"/>
          </w:rPr>
          <w:t>la Oficina Central</w:t>
        </w:r>
      </w:smartTag>
      <w:r w:rsidRPr="00DD31AF">
        <w:rPr>
          <w:sz w:val="24"/>
          <w:szCs w:val="24"/>
        </w:rPr>
        <w:t xml:space="preserve"> Fe y Alegría Perú muestra un funcionamiento manual y con un uso básico de tecnologías de información. Por ello, este framework nos brinda la posibilidad de analizar a la organización en términos de sus procesos, organización y entidades para luego poder elaborar una arquitectura empresarial adecuada a los mismos. </w:t>
      </w:r>
    </w:p>
    <w:p w:rsidR="00582F70" w:rsidRDefault="00582F70" w:rsidP="00DD31AF">
      <w:pPr>
        <w:spacing w:line="360" w:lineRule="auto"/>
        <w:jc w:val="both"/>
        <w:rPr>
          <w:sz w:val="24"/>
          <w:szCs w:val="24"/>
        </w:rPr>
      </w:pPr>
    </w:p>
    <w:p w:rsidR="00DD31AF" w:rsidRPr="00DD31AF" w:rsidRDefault="00DD31AF" w:rsidP="00EF1133">
      <w:pPr>
        <w:pStyle w:val="Heading2"/>
        <w:numPr>
          <w:ilvl w:val="1"/>
          <w:numId w:val="2"/>
        </w:numPr>
        <w:jc w:val="both"/>
        <w:rPr>
          <w:b/>
          <w:smallCaps w:val="0"/>
          <w:sz w:val="24"/>
          <w:szCs w:val="24"/>
          <w:u w:val="single"/>
        </w:rPr>
      </w:pPr>
      <w:bookmarkStart w:id="85" w:name="_Toc265485354"/>
      <w:bookmarkStart w:id="86" w:name="_Toc266033383"/>
      <w:r w:rsidRPr="00DD31AF">
        <w:rPr>
          <w:b/>
          <w:smallCaps w:val="0"/>
          <w:sz w:val="24"/>
          <w:szCs w:val="24"/>
          <w:u w:val="single"/>
        </w:rPr>
        <w:t xml:space="preserve">Información de </w:t>
      </w:r>
      <w:bookmarkEnd w:id="85"/>
      <w:r>
        <w:rPr>
          <w:b/>
          <w:smallCaps w:val="0"/>
          <w:sz w:val="24"/>
          <w:szCs w:val="24"/>
          <w:u w:val="single"/>
        </w:rPr>
        <w:t>la Oficina Central Fe y Alegría Perú</w:t>
      </w:r>
      <w:bookmarkEnd w:id="86"/>
    </w:p>
    <w:p w:rsidR="00DD31AF" w:rsidRPr="00B866D7" w:rsidRDefault="00DD31AF" w:rsidP="00DD31AF">
      <w:pPr>
        <w:ind w:left="708"/>
        <w:jc w:val="both"/>
        <w:rPr>
          <w:rFonts w:ascii="Arial Narrow" w:hAnsi="Arial Narrow"/>
          <w:b/>
          <w:color w:val="FF0000"/>
        </w:rPr>
      </w:pPr>
    </w:p>
    <w:p w:rsidR="00DD31AF" w:rsidRPr="00DD31AF" w:rsidRDefault="00DD31AF" w:rsidP="00DD31AF">
      <w:pPr>
        <w:spacing w:line="360" w:lineRule="auto"/>
        <w:jc w:val="both"/>
        <w:rPr>
          <w:sz w:val="24"/>
          <w:szCs w:val="24"/>
        </w:rPr>
      </w:pPr>
      <w:r w:rsidRPr="00DD31AF">
        <w:rPr>
          <w:sz w:val="24"/>
          <w:szCs w:val="24"/>
        </w:rPr>
        <w:t xml:space="preserve">En nuestro país, el Movimiento Fe y Alegría es asociado con colegios y rifas. Sin embargo, Fe y Alegría es un movimiento de educación popular que se encuentra en </w:t>
      </w:r>
      <w:r w:rsidR="000840C5">
        <w:rPr>
          <w:sz w:val="24"/>
          <w:szCs w:val="24"/>
        </w:rPr>
        <w:t>más de catorce</w:t>
      </w:r>
      <w:r w:rsidRPr="00DD31AF">
        <w:rPr>
          <w:sz w:val="24"/>
          <w:szCs w:val="24"/>
        </w:rPr>
        <w:t xml:space="preserv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w:t>
      </w:r>
      <w:r w:rsidR="00531ACF" w:rsidRPr="00DD31AF">
        <w:rPr>
          <w:sz w:val="24"/>
          <w:szCs w:val="24"/>
        </w:rPr>
        <w:t>productivo</w:t>
      </w:r>
      <w:r w:rsidRPr="00DD31AF">
        <w:rPr>
          <w:sz w:val="24"/>
          <w:szCs w:val="24"/>
        </w:rPr>
        <w:t xml:space="preserve">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DD31AF" w:rsidRPr="00DD31AF" w:rsidRDefault="00DD31AF" w:rsidP="00EF1133">
      <w:pPr>
        <w:numPr>
          <w:ilvl w:val="0"/>
          <w:numId w:val="5"/>
        </w:numPr>
        <w:spacing w:after="0" w:line="360" w:lineRule="auto"/>
        <w:jc w:val="both"/>
        <w:rPr>
          <w:sz w:val="24"/>
          <w:szCs w:val="24"/>
        </w:rPr>
      </w:pPr>
      <w:r w:rsidRPr="00DD31AF">
        <w:rPr>
          <w:sz w:val="24"/>
          <w:szCs w:val="24"/>
        </w:rPr>
        <w:t>Apoyar la formación de los ciudadanos a fin de que sean capaces de mejorar su calidad de vida</w:t>
      </w:r>
    </w:p>
    <w:p w:rsidR="00DD31AF" w:rsidRPr="00DD31AF" w:rsidRDefault="00DD31AF" w:rsidP="00EF1133">
      <w:pPr>
        <w:numPr>
          <w:ilvl w:val="0"/>
          <w:numId w:val="5"/>
        </w:numPr>
        <w:spacing w:after="0" w:line="360" w:lineRule="auto"/>
        <w:jc w:val="both"/>
        <w:rPr>
          <w:sz w:val="24"/>
          <w:szCs w:val="24"/>
        </w:rPr>
      </w:pPr>
      <w:r w:rsidRPr="00DD31AF">
        <w:rPr>
          <w:sz w:val="24"/>
          <w:szCs w:val="24"/>
        </w:rPr>
        <w:t>Vincular la educación con la realidad</w:t>
      </w:r>
    </w:p>
    <w:p w:rsidR="00DD31AF" w:rsidRPr="00DD31AF" w:rsidRDefault="00DD31AF" w:rsidP="00EF1133">
      <w:pPr>
        <w:numPr>
          <w:ilvl w:val="0"/>
          <w:numId w:val="5"/>
        </w:numPr>
        <w:spacing w:after="0" w:line="360" w:lineRule="auto"/>
        <w:jc w:val="both"/>
        <w:rPr>
          <w:sz w:val="24"/>
          <w:szCs w:val="24"/>
        </w:rPr>
      </w:pPr>
      <w:r w:rsidRPr="00DD31AF">
        <w:rPr>
          <w:sz w:val="24"/>
          <w:szCs w:val="24"/>
        </w:rPr>
        <w:t>Preparar a sus estudiantes para la vida y el trabajo</w:t>
      </w:r>
    </w:p>
    <w:p w:rsidR="00DD31AF" w:rsidRPr="00DD31AF" w:rsidRDefault="00DD31AF" w:rsidP="00EF1133">
      <w:pPr>
        <w:numPr>
          <w:ilvl w:val="0"/>
          <w:numId w:val="5"/>
        </w:numPr>
        <w:spacing w:line="360" w:lineRule="auto"/>
        <w:jc w:val="both"/>
        <w:rPr>
          <w:sz w:val="24"/>
          <w:szCs w:val="24"/>
        </w:rPr>
      </w:pPr>
      <w:r w:rsidRPr="00DD31AF">
        <w:rPr>
          <w:sz w:val="24"/>
          <w:szCs w:val="24"/>
        </w:rPr>
        <w:t>Formar agentes de cambio para una sociedad más justa</w:t>
      </w:r>
    </w:p>
    <w:p w:rsidR="00DD31AF" w:rsidRPr="00DD31AF" w:rsidRDefault="00DD31AF" w:rsidP="00DD31AF">
      <w:pPr>
        <w:spacing w:line="360" w:lineRule="auto"/>
        <w:jc w:val="both"/>
        <w:rPr>
          <w:sz w:val="24"/>
          <w:szCs w:val="24"/>
        </w:rPr>
      </w:pPr>
      <w:r w:rsidRPr="00DD31AF">
        <w:rPr>
          <w:sz w:val="24"/>
          <w:szCs w:val="24"/>
        </w:rPr>
        <w:t>El enfoque de la educación en estos centros hace hincapié en la formación integral de la persona, no solo en la parte humanística por medio de los valores, sino también por medio de educación técnica que asegure al estudiante un futuro mejor.</w:t>
      </w:r>
    </w:p>
    <w:p w:rsidR="00DD31AF" w:rsidRPr="00DD31AF" w:rsidRDefault="00DD31AF" w:rsidP="00DD31AF">
      <w:pPr>
        <w:spacing w:line="360" w:lineRule="auto"/>
        <w:jc w:val="both"/>
        <w:rPr>
          <w:sz w:val="24"/>
          <w:szCs w:val="24"/>
        </w:rPr>
      </w:pPr>
      <w:r w:rsidRPr="00DD31AF">
        <w:rPr>
          <w:sz w:val="24"/>
          <w:szCs w:val="24"/>
        </w:rPr>
        <w:t>La Oficina Central Fe y Alegría Perú se encuentra en Jr. Cahuide 884 – Jesús María con teléfono 4713428. La oficina se encuentra a cargo del Director Juan Cuquerella s.j.</w:t>
      </w:r>
    </w:p>
    <w:p w:rsidR="00DD31AF" w:rsidRDefault="00DD31AF" w:rsidP="00DD31AF">
      <w:pPr>
        <w:rPr>
          <w:b/>
          <w:sz w:val="24"/>
          <w:szCs w:val="24"/>
        </w:rPr>
      </w:pPr>
      <w:bookmarkStart w:id="87" w:name="_Toc265485355"/>
    </w:p>
    <w:p w:rsidR="00582F70" w:rsidRDefault="00582F70">
      <w:pPr>
        <w:rPr>
          <w:b/>
          <w:sz w:val="24"/>
          <w:szCs w:val="24"/>
        </w:rPr>
      </w:pPr>
      <w:r>
        <w:rPr>
          <w:b/>
          <w:sz w:val="24"/>
          <w:szCs w:val="24"/>
        </w:rPr>
        <w:br w:type="page"/>
      </w:r>
    </w:p>
    <w:p w:rsidR="00DD31AF" w:rsidRDefault="00DD31AF" w:rsidP="00DD31AF">
      <w:pPr>
        <w:rPr>
          <w:b/>
          <w:sz w:val="24"/>
          <w:szCs w:val="24"/>
        </w:rPr>
      </w:pPr>
      <w:r w:rsidRPr="00DD31AF">
        <w:rPr>
          <w:b/>
          <w:sz w:val="24"/>
          <w:szCs w:val="24"/>
        </w:rPr>
        <w:t>Misión</w:t>
      </w:r>
      <w:bookmarkEnd w:id="87"/>
    </w:p>
    <w:p w:rsidR="0099582E" w:rsidRPr="0099582E" w:rsidRDefault="0099582E" w:rsidP="0099582E">
      <w:pPr>
        <w:jc w:val="both"/>
        <w:rPr>
          <w:sz w:val="24"/>
          <w:szCs w:val="24"/>
        </w:rPr>
      </w:pPr>
      <w:r>
        <w:rPr>
          <w:sz w:val="24"/>
          <w:szCs w:val="24"/>
        </w:rPr>
        <w:t>La misión del Movimiento Fe y Alegría es única a nivel federativo y se muestra como tal a continuación:</w:t>
      </w:r>
    </w:p>
    <w:p w:rsidR="00DD31AF" w:rsidRPr="00DD31AF" w:rsidRDefault="0099582E" w:rsidP="0099582E">
      <w:pPr>
        <w:spacing w:line="240" w:lineRule="auto"/>
        <w:ind w:left="708"/>
        <w:jc w:val="both"/>
        <w:rPr>
          <w:sz w:val="24"/>
          <w:szCs w:val="24"/>
        </w:rPr>
      </w:pPr>
      <w:r>
        <w:rPr>
          <w:sz w:val="24"/>
          <w:szCs w:val="24"/>
        </w:rPr>
        <w:t xml:space="preserve">“1. </w:t>
      </w:r>
      <w:r w:rsidR="00DD31AF" w:rsidRPr="0099582E">
        <w:rPr>
          <w:b/>
          <w:sz w:val="24"/>
          <w:szCs w:val="24"/>
        </w:rPr>
        <w:t>La</w:t>
      </w:r>
      <w:r w:rsidR="00DD31AF" w:rsidRPr="00DD31AF">
        <w:rPr>
          <w:sz w:val="24"/>
          <w:szCs w:val="24"/>
        </w:rPr>
        <w:t xml:space="preserve"> </w:t>
      </w:r>
      <w:r w:rsidR="00DD31AF" w:rsidRPr="0099582E">
        <w:rPr>
          <w:b/>
          <w:sz w:val="24"/>
          <w:szCs w:val="24"/>
        </w:rPr>
        <w:t>persona nueva</w:t>
      </w:r>
      <w:r w:rsidR="00DD31AF" w:rsidRPr="00DD31AF">
        <w:rPr>
          <w:sz w:val="24"/>
          <w:szCs w:val="24"/>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DD31AF" w:rsidRPr="00DD31AF" w:rsidRDefault="0099582E" w:rsidP="0099582E">
      <w:pPr>
        <w:spacing w:line="240" w:lineRule="auto"/>
        <w:ind w:left="708"/>
        <w:jc w:val="both"/>
        <w:rPr>
          <w:sz w:val="24"/>
          <w:szCs w:val="24"/>
        </w:rPr>
      </w:pPr>
      <w:r>
        <w:rPr>
          <w:sz w:val="24"/>
          <w:szCs w:val="24"/>
        </w:rPr>
        <w:t xml:space="preserve">2. </w:t>
      </w:r>
      <w:r w:rsidR="00DD31AF" w:rsidRPr="0099582E">
        <w:rPr>
          <w:b/>
          <w:sz w:val="24"/>
          <w:szCs w:val="24"/>
        </w:rPr>
        <w:t>La nueva sociedad</w:t>
      </w:r>
      <w:r w:rsidR="00DD31AF" w:rsidRPr="00DD31AF">
        <w:rPr>
          <w:sz w:val="24"/>
          <w:szCs w:val="24"/>
        </w:rPr>
        <w:t xml:space="preserve"> la concebimos como:</w:t>
      </w:r>
    </w:p>
    <w:p w:rsidR="00DD31AF" w:rsidRPr="0099582E" w:rsidRDefault="00DD31AF" w:rsidP="0099582E">
      <w:pPr>
        <w:pStyle w:val="ListParagraph"/>
        <w:numPr>
          <w:ilvl w:val="0"/>
          <w:numId w:val="54"/>
        </w:numPr>
        <w:spacing w:line="240" w:lineRule="auto"/>
        <w:jc w:val="both"/>
        <w:rPr>
          <w:sz w:val="24"/>
          <w:szCs w:val="24"/>
        </w:rPr>
      </w:pPr>
      <w:r w:rsidRPr="0099582E">
        <w:rPr>
          <w:b/>
          <w:sz w:val="24"/>
          <w:szCs w:val="24"/>
        </w:rPr>
        <w:t>Justa</w:t>
      </w:r>
      <w:r w:rsidRPr="0099582E">
        <w:rPr>
          <w:sz w:val="24"/>
          <w:szCs w:val="24"/>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DD31AF" w:rsidRPr="0099582E" w:rsidRDefault="00DD31AF" w:rsidP="0099582E">
      <w:pPr>
        <w:pStyle w:val="ListParagraph"/>
        <w:numPr>
          <w:ilvl w:val="0"/>
          <w:numId w:val="54"/>
        </w:numPr>
        <w:spacing w:line="240" w:lineRule="auto"/>
        <w:jc w:val="both"/>
        <w:rPr>
          <w:sz w:val="24"/>
          <w:szCs w:val="24"/>
        </w:rPr>
      </w:pPr>
      <w:r w:rsidRPr="0099582E">
        <w:rPr>
          <w:b/>
          <w:sz w:val="24"/>
          <w:szCs w:val="24"/>
        </w:rPr>
        <w:t>Participativa y solidaria</w:t>
      </w:r>
      <w:r w:rsidRPr="0099582E">
        <w:rPr>
          <w:sz w:val="24"/>
          <w:szCs w:val="24"/>
        </w:rPr>
        <w:t>: donde todos accedan a los bienes culturales, económicos, sociales y religiosos y en la que todos aporten según sus fuerzas y reciban según sus necesidades; donde se busque comunitaria y solidariamente la solución de los problemas; donde se compartan –en forma libre y responsable- las decisiones y la marcha de la misma sociedad, los medios de producción y el fruto del trabajo.</w:t>
      </w:r>
    </w:p>
    <w:p w:rsidR="00DD31AF" w:rsidRPr="00DD31AF" w:rsidRDefault="0099582E" w:rsidP="0099582E">
      <w:pPr>
        <w:spacing w:line="240" w:lineRule="auto"/>
        <w:ind w:left="708"/>
        <w:jc w:val="both"/>
        <w:rPr>
          <w:sz w:val="24"/>
          <w:szCs w:val="24"/>
        </w:rPr>
      </w:pPr>
      <w:r>
        <w:rPr>
          <w:sz w:val="24"/>
          <w:szCs w:val="24"/>
        </w:rPr>
        <w:t xml:space="preserve">3. </w:t>
      </w:r>
      <w:r w:rsidR="00DD31AF" w:rsidRPr="0099582E">
        <w:rPr>
          <w:b/>
          <w:sz w:val="24"/>
          <w:szCs w:val="24"/>
        </w:rPr>
        <w:t>La iglesia que queremos</w:t>
      </w:r>
      <w:r w:rsidR="00DD31AF" w:rsidRPr="00DD31AF">
        <w:rPr>
          <w:sz w:val="24"/>
          <w:szCs w:val="24"/>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w:t>
      </w:r>
      <w:smartTag w:uri="urn:schemas-microsoft-com:office:smarttags" w:element="PersonName">
        <w:smartTagPr>
          <w:attr w:name="ProductID" w:val="la Buena Noticia"/>
        </w:smartTagPr>
        <w:r w:rsidR="00DD31AF" w:rsidRPr="00DD31AF">
          <w:rPr>
            <w:sz w:val="24"/>
            <w:szCs w:val="24"/>
          </w:rPr>
          <w:t>la Buena Noticia</w:t>
        </w:r>
      </w:smartTag>
      <w:r w:rsidR="00DD31AF" w:rsidRPr="00DD31AF">
        <w:rPr>
          <w:sz w:val="24"/>
          <w:szCs w:val="24"/>
        </w:rPr>
        <w:t xml:space="preserve"> y denuncia todo lo que atenta contra </w:t>
      </w:r>
      <w:smartTag w:uri="urn:schemas-microsoft-com:office:smarttags" w:element="PersonName">
        <w:smartTagPr>
          <w:attr w:name="ProductID" w:val="la Utop￭a"/>
        </w:smartTagPr>
        <w:r w:rsidR="00DD31AF" w:rsidRPr="00DD31AF">
          <w:rPr>
            <w:sz w:val="24"/>
            <w:szCs w:val="24"/>
          </w:rPr>
          <w:t>la Utopía</w:t>
        </w:r>
      </w:smartTag>
      <w:r w:rsidR="00DD31AF" w:rsidRPr="00DD31AF">
        <w:rPr>
          <w:sz w:val="24"/>
          <w:szCs w:val="24"/>
        </w:rPr>
        <w:t xml:space="preserve"> del Reino. Iglesia ecuménica, abierta y en diálogo con todos, sin discriminaciones, abierta a otras iglesias y vivencias de fe.</w:t>
      </w:r>
      <w:r>
        <w:rPr>
          <w:sz w:val="24"/>
          <w:szCs w:val="24"/>
        </w:rPr>
        <w:t>” (Fe y Alegría 2009c)</w:t>
      </w:r>
    </w:p>
    <w:p w:rsidR="00DD31AF" w:rsidRPr="00B866D7" w:rsidRDefault="00DD31AF" w:rsidP="00DD31AF">
      <w:pPr>
        <w:rPr>
          <w:rFonts w:ascii="Arial Narrow" w:hAnsi="Arial Narrow"/>
        </w:rPr>
      </w:pPr>
    </w:p>
    <w:p w:rsidR="00D2622A" w:rsidRDefault="00D2622A">
      <w:pPr>
        <w:rPr>
          <w:b/>
          <w:sz w:val="24"/>
          <w:szCs w:val="24"/>
        </w:rPr>
      </w:pPr>
      <w:bookmarkStart w:id="88" w:name="_Toc265485356"/>
      <w:r>
        <w:rPr>
          <w:b/>
          <w:sz w:val="24"/>
          <w:szCs w:val="24"/>
        </w:rPr>
        <w:br w:type="page"/>
      </w:r>
    </w:p>
    <w:p w:rsidR="00DD31AF" w:rsidRPr="00DD31AF" w:rsidRDefault="00DD31AF" w:rsidP="00DD31AF">
      <w:pPr>
        <w:rPr>
          <w:b/>
          <w:sz w:val="24"/>
          <w:szCs w:val="24"/>
        </w:rPr>
      </w:pPr>
      <w:r w:rsidRPr="00DD31AF">
        <w:rPr>
          <w:b/>
          <w:sz w:val="24"/>
          <w:szCs w:val="24"/>
        </w:rPr>
        <w:t>Visión</w:t>
      </w:r>
      <w:bookmarkEnd w:id="88"/>
    </w:p>
    <w:p w:rsidR="00956625" w:rsidRDefault="00D2622A" w:rsidP="00DD31AF">
      <w:pPr>
        <w:spacing w:line="360" w:lineRule="auto"/>
        <w:jc w:val="both"/>
        <w:rPr>
          <w:sz w:val="24"/>
        </w:rPr>
      </w:pPr>
      <w:r>
        <w:rPr>
          <w:sz w:val="24"/>
        </w:rPr>
        <w:t xml:space="preserve">La Visión de Fe y Alegría consiste en un ideal global de bienestar para todas las personas sin importar su lugar de procedencia o nivel socio económico, como se indica en la cita a continuación: </w:t>
      </w:r>
    </w:p>
    <w:p w:rsidR="00DD31AF" w:rsidRPr="00DD31AF" w:rsidRDefault="00956625" w:rsidP="00D2622A">
      <w:pPr>
        <w:spacing w:line="240" w:lineRule="auto"/>
        <w:ind w:left="708"/>
        <w:jc w:val="both"/>
        <w:rPr>
          <w:sz w:val="24"/>
        </w:rPr>
      </w:pPr>
      <w:r>
        <w:rPr>
          <w:sz w:val="24"/>
        </w:rPr>
        <w:t>“</w:t>
      </w:r>
      <w:r w:rsidR="00D2622A">
        <w:rPr>
          <w:sz w:val="24"/>
        </w:rPr>
        <w:t>U</w:t>
      </w:r>
      <w:r w:rsidR="00DD31AF" w:rsidRPr="00DD31AF">
        <w:rPr>
          <w:sz w:val="24"/>
        </w:rPr>
        <w:t>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DD31AF" w:rsidRDefault="00DD31AF" w:rsidP="00D2622A">
      <w:pPr>
        <w:spacing w:line="240" w:lineRule="auto"/>
        <w:ind w:left="708"/>
        <w:jc w:val="both"/>
        <w:rPr>
          <w:sz w:val="24"/>
        </w:rPr>
      </w:pPr>
      <w:r w:rsidRPr="00DD31AF">
        <w:rPr>
          <w:sz w:val="24"/>
        </w:rPr>
        <w:t>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w:t>
      </w:r>
      <w:r w:rsidR="00D2622A">
        <w:rPr>
          <w:sz w:val="24"/>
        </w:rPr>
        <w:t>”</w:t>
      </w:r>
      <w:r w:rsidR="00D2622A" w:rsidRPr="00D2622A">
        <w:rPr>
          <w:sz w:val="24"/>
          <w:szCs w:val="24"/>
        </w:rPr>
        <w:t xml:space="preserve"> </w:t>
      </w:r>
      <w:r w:rsidR="00D2622A">
        <w:rPr>
          <w:sz w:val="24"/>
          <w:szCs w:val="24"/>
        </w:rPr>
        <w:t>(Fe y Alegría 2009c)</w:t>
      </w:r>
    </w:p>
    <w:p w:rsidR="00956625" w:rsidRPr="00DD31AF" w:rsidRDefault="00956625" w:rsidP="00DD31AF">
      <w:pPr>
        <w:spacing w:line="360" w:lineRule="auto"/>
        <w:jc w:val="both"/>
        <w:rPr>
          <w:sz w:val="24"/>
        </w:rPr>
      </w:pPr>
    </w:p>
    <w:p w:rsidR="00DD31AF" w:rsidRPr="00DD31AF" w:rsidRDefault="00DD31AF" w:rsidP="00EF1133">
      <w:pPr>
        <w:pStyle w:val="Heading2"/>
        <w:numPr>
          <w:ilvl w:val="1"/>
          <w:numId w:val="2"/>
        </w:numPr>
        <w:spacing w:after="240"/>
        <w:jc w:val="both"/>
        <w:rPr>
          <w:b/>
          <w:smallCaps w:val="0"/>
          <w:sz w:val="24"/>
          <w:szCs w:val="24"/>
          <w:u w:val="single"/>
        </w:rPr>
      </w:pPr>
      <w:bookmarkStart w:id="89" w:name="_Toc265485357"/>
      <w:bookmarkStart w:id="90" w:name="_Toc266033384"/>
      <w:r w:rsidRPr="00DD31AF">
        <w:rPr>
          <w:b/>
          <w:smallCaps w:val="0"/>
          <w:sz w:val="24"/>
          <w:szCs w:val="24"/>
          <w:u w:val="single"/>
        </w:rPr>
        <w:t>Organigrama empresarial</w:t>
      </w:r>
      <w:bookmarkEnd w:id="89"/>
      <w:bookmarkEnd w:id="90"/>
    </w:p>
    <w:p w:rsidR="00DD31AF" w:rsidRPr="00E73AFD" w:rsidRDefault="00DD31AF" w:rsidP="00E73AFD">
      <w:pPr>
        <w:spacing w:line="360" w:lineRule="auto"/>
        <w:jc w:val="both"/>
        <w:rPr>
          <w:sz w:val="24"/>
          <w:szCs w:val="24"/>
        </w:rPr>
      </w:pPr>
      <w:r w:rsidRPr="00E73AFD">
        <w:rPr>
          <w:sz w:val="24"/>
          <w:szCs w:val="24"/>
        </w:rPr>
        <w:t xml:space="preserve">Como organización, </w:t>
      </w:r>
      <w:r w:rsidR="008F7D89">
        <w:rPr>
          <w:sz w:val="24"/>
          <w:szCs w:val="24"/>
        </w:rPr>
        <w:t xml:space="preserve">el Movimiento </w:t>
      </w:r>
      <w:r w:rsidRPr="00E73AFD">
        <w:rPr>
          <w:sz w:val="24"/>
          <w:szCs w:val="24"/>
        </w:rPr>
        <w:t>Fe y Alegría</w:t>
      </w:r>
      <w:r w:rsidR="008F7D89">
        <w:rPr>
          <w:sz w:val="24"/>
          <w:szCs w:val="24"/>
        </w:rPr>
        <w:t xml:space="preserve"> Perú</w:t>
      </w:r>
      <w:r w:rsidRPr="00E73AFD">
        <w:rPr>
          <w:sz w:val="24"/>
          <w:szCs w:val="24"/>
        </w:rPr>
        <w:t xml:space="preserve"> cuenta con colegios, institutos superiores, escuelas en zonas rurales, centros de educación técnico productiva, talleres de educación técnica y un instituto radiofónico; por ello, tiene una alta complejidad en la gestión de todos los centros educativos. A pesar de contar con un esquema descentralizado, donde cada centro educativo es autónomo, este movimiento cuenta con una oficina central que canaliza la ayuda y brinda apoyo a la gestión de estos centros educativos. En </w:t>
      </w:r>
      <w:smartTag w:uri="urn:schemas-microsoft-com:office:smarttags" w:element="PersonName">
        <w:smartTagPr>
          <w:attr w:name="ProductID" w:val="la Ilustración"/>
        </w:smartTagPr>
        <w:r w:rsidRPr="00E73AFD">
          <w:rPr>
            <w:sz w:val="24"/>
            <w:szCs w:val="24"/>
          </w:rPr>
          <w:t>la Ilustración</w:t>
        </w:r>
      </w:smartTag>
      <w:r w:rsidRPr="00E73AFD">
        <w:rPr>
          <w:sz w:val="24"/>
          <w:szCs w:val="24"/>
        </w:rPr>
        <w:t xml:space="preserve"> 1 se presenta el organigrama general de </w:t>
      </w:r>
      <w:smartTag w:uri="urn:schemas-microsoft-com:office:smarttags" w:element="PersonName">
        <w:smartTagPr>
          <w:attr w:name="ProductID" w:val="la Oficina Central"/>
        </w:smartTagPr>
        <w:r w:rsidRPr="00E73AFD">
          <w:rPr>
            <w:sz w:val="24"/>
            <w:szCs w:val="24"/>
          </w:rPr>
          <w:t>la Oficina Central</w:t>
        </w:r>
      </w:smartTag>
      <w:r w:rsidRPr="00E73AFD">
        <w:rPr>
          <w:sz w:val="24"/>
          <w:szCs w:val="24"/>
        </w:rPr>
        <w:t xml:space="preserve"> Fe y Alegría.</w:t>
      </w:r>
    </w:p>
    <w:p w:rsidR="00DD31AF" w:rsidRPr="00B866D7" w:rsidRDefault="00DD31AF" w:rsidP="00DD31AF">
      <w:pPr>
        <w:ind w:left="708"/>
        <w:jc w:val="both"/>
        <w:rPr>
          <w:rFonts w:ascii="Arial Narrow" w:hAnsi="Arial Narrow"/>
        </w:rPr>
      </w:pPr>
    </w:p>
    <w:p w:rsidR="00DD31AF" w:rsidRPr="00B866D7" w:rsidRDefault="00DD31AF" w:rsidP="00E73AFD">
      <w:pPr>
        <w:keepNext/>
        <w:spacing w:after="0"/>
        <w:jc w:val="center"/>
        <w:rPr>
          <w:rFonts w:ascii="Arial Narrow" w:hAnsi="Arial Narrow"/>
        </w:rPr>
      </w:pPr>
      <w:r>
        <w:rPr>
          <w:rFonts w:ascii="Arial Narrow" w:hAnsi="Arial Narrow"/>
          <w:noProof/>
          <w:lang w:eastAsia="es-ES" w:bidi="ar-SA"/>
        </w:rPr>
        <w:drawing>
          <wp:inline distT="0" distB="0" distL="0" distR="0">
            <wp:extent cx="5381625" cy="4106715"/>
            <wp:effectExtent l="19050" t="0" r="0" b="0"/>
            <wp:docPr id="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2" cstate="print"/>
                    <a:srcRect/>
                    <a:stretch>
                      <a:fillRect/>
                    </a:stretch>
                  </pic:blipFill>
                  <pic:spPr bwMode="auto">
                    <a:xfrm>
                      <a:off x="0" y="0"/>
                      <a:ext cx="5390027" cy="4113127"/>
                    </a:xfrm>
                    <a:prstGeom prst="rect">
                      <a:avLst/>
                    </a:prstGeom>
                    <a:noFill/>
                    <a:ln w="9525">
                      <a:noFill/>
                      <a:miter lim="800000"/>
                      <a:headEnd/>
                      <a:tailEnd/>
                    </a:ln>
                  </pic:spPr>
                </pic:pic>
              </a:graphicData>
            </a:graphic>
          </wp:inline>
        </w:drawing>
      </w:r>
    </w:p>
    <w:p w:rsidR="00DD31AF" w:rsidRPr="00E73AFD" w:rsidRDefault="00DD31AF" w:rsidP="00DD31AF">
      <w:pPr>
        <w:pStyle w:val="Caption"/>
        <w:jc w:val="center"/>
        <w:rPr>
          <w:rFonts w:asciiTheme="majorHAnsi" w:hAnsiTheme="majorHAnsi"/>
          <w:sz w:val="16"/>
          <w:szCs w:val="16"/>
        </w:rPr>
      </w:pPr>
      <w:bookmarkStart w:id="91" w:name="_Toc265765605"/>
      <w:bookmarkStart w:id="92" w:name="_Toc266031529"/>
      <w:r w:rsidRPr="00E73AFD">
        <w:rPr>
          <w:rFonts w:asciiTheme="majorHAnsi" w:hAnsiTheme="majorHAnsi"/>
          <w:sz w:val="16"/>
          <w:szCs w:val="16"/>
        </w:rPr>
        <w:t xml:space="preserve">Ilustración </w:t>
      </w:r>
      <w:r w:rsidR="00934198" w:rsidRPr="00E73AFD">
        <w:rPr>
          <w:rFonts w:asciiTheme="majorHAnsi" w:hAnsiTheme="majorHAnsi"/>
          <w:sz w:val="16"/>
          <w:szCs w:val="16"/>
        </w:rPr>
        <w:fldChar w:fldCharType="begin"/>
      </w:r>
      <w:r w:rsidRPr="00E73AFD">
        <w:rPr>
          <w:rFonts w:asciiTheme="majorHAnsi" w:hAnsiTheme="majorHAnsi"/>
          <w:sz w:val="16"/>
          <w:szCs w:val="16"/>
        </w:rPr>
        <w:instrText xml:space="preserve"> SEQ Ilustración \* ARABIC </w:instrText>
      </w:r>
      <w:r w:rsidR="00934198" w:rsidRPr="00E73AFD">
        <w:rPr>
          <w:rFonts w:asciiTheme="majorHAnsi" w:hAnsiTheme="majorHAnsi"/>
          <w:sz w:val="16"/>
          <w:szCs w:val="16"/>
        </w:rPr>
        <w:fldChar w:fldCharType="separate"/>
      </w:r>
      <w:r w:rsidR="00EB772F">
        <w:rPr>
          <w:rFonts w:asciiTheme="majorHAnsi" w:hAnsiTheme="majorHAnsi"/>
          <w:noProof/>
          <w:sz w:val="16"/>
          <w:szCs w:val="16"/>
        </w:rPr>
        <w:t>1</w:t>
      </w:r>
      <w:r w:rsidR="00934198" w:rsidRPr="00E73AFD">
        <w:rPr>
          <w:rFonts w:asciiTheme="majorHAnsi" w:hAnsiTheme="majorHAnsi"/>
          <w:sz w:val="16"/>
          <w:szCs w:val="16"/>
        </w:rPr>
        <w:fldChar w:fldCharType="end"/>
      </w:r>
      <w:r w:rsidRPr="00E73AFD">
        <w:rPr>
          <w:rFonts w:asciiTheme="majorHAnsi" w:hAnsiTheme="majorHAnsi"/>
          <w:sz w:val="16"/>
          <w:szCs w:val="16"/>
        </w:rPr>
        <w:t>.- Organigrama Oficina Central Fe y Alegría</w:t>
      </w:r>
      <w:bookmarkEnd w:id="91"/>
      <w:bookmarkEnd w:id="92"/>
    </w:p>
    <w:p w:rsidR="00DD31AF" w:rsidRPr="00E73AFD" w:rsidRDefault="00DD31AF" w:rsidP="00DD31AF">
      <w:pPr>
        <w:pStyle w:val="Caption"/>
        <w:jc w:val="center"/>
        <w:rPr>
          <w:rFonts w:asciiTheme="majorHAnsi" w:hAnsiTheme="majorHAnsi"/>
          <w:sz w:val="16"/>
          <w:szCs w:val="16"/>
        </w:rPr>
      </w:pPr>
      <w:r w:rsidRPr="00E73AFD">
        <w:rPr>
          <w:rFonts w:asciiTheme="majorHAnsi" w:hAnsiTheme="majorHAnsi"/>
          <w:sz w:val="16"/>
          <w:szCs w:val="16"/>
        </w:rPr>
        <w:t>Fuente: Oficina Central Fe y Alegría</w:t>
      </w:r>
    </w:p>
    <w:p w:rsidR="00DD31AF" w:rsidRPr="00B866D7" w:rsidRDefault="00DD31AF" w:rsidP="00DD31AF">
      <w:pPr>
        <w:ind w:left="708"/>
        <w:jc w:val="both"/>
        <w:rPr>
          <w:rFonts w:ascii="Arial Narrow" w:hAnsi="Arial Narrow"/>
        </w:rPr>
      </w:pPr>
    </w:p>
    <w:p w:rsidR="00DD31AF" w:rsidRPr="00B866D7" w:rsidRDefault="00DD31AF" w:rsidP="00DD31AF">
      <w:pPr>
        <w:ind w:left="708"/>
        <w:jc w:val="both"/>
        <w:rPr>
          <w:rFonts w:ascii="Arial Narrow" w:hAnsi="Arial Narrow"/>
        </w:rPr>
      </w:pPr>
    </w:p>
    <w:p w:rsidR="00DD31AF" w:rsidRPr="00E73AFD" w:rsidRDefault="00DD31AF" w:rsidP="00E73AFD">
      <w:pPr>
        <w:spacing w:line="360" w:lineRule="auto"/>
        <w:jc w:val="both"/>
        <w:rPr>
          <w:sz w:val="24"/>
        </w:rPr>
      </w:pPr>
      <w:r w:rsidRPr="00E73AFD">
        <w:rPr>
          <w:sz w:val="24"/>
        </w:rPr>
        <w:t xml:space="preserve">Asimismo, se ha podido detallar la organización (a excepción del área de Administración y abastecimiento, debido a que está fuera del alcance del proyecto), el cual se puede apreciar en </w:t>
      </w:r>
      <w:smartTag w:uri="urn:schemas-microsoft-com:office:smarttags" w:element="PersonName">
        <w:smartTagPr>
          <w:attr w:name="ProductID" w:val="la Ilustración"/>
        </w:smartTagPr>
        <w:r w:rsidRPr="00E73AFD">
          <w:rPr>
            <w:sz w:val="24"/>
          </w:rPr>
          <w:t>la Ilustración</w:t>
        </w:r>
      </w:smartTag>
      <w:r w:rsidRPr="00E73AFD">
        <w:rPr>
          <w:sz w:val="24"/>
        </w:rPr>
        <w:t xml:space="preserve"> 2.</w:t>
      </w:r>
    </w:p>
    <w:p w:rsidR="00E73AFD" w:rsidRDefault="00E73AFD" w:rsidP="00DD31AF">
      <w:pPr>
        <w:spacing w:line="360" w:lineRule="auto"/>
        <w:jc w:val="both"/>
        <w:rPr>
          <w:sz w:val="24"/>
        </w:rPr>
        <w:sectPr w:rsidR="00E73AFD" w:rsidSect="00406B95">
          <w:footerReference w:type="default" r:id="rId13"/>
          <w:type w:val="continuous"/>
          <w:pgSz w:w="11906" w:h="16838"/>
          <w:pgMar w:top="1417" w:right="1701" w:bottom="1417" w:left="1701" w:header="708" w:footer="708" w:gutter="0"/>
          <w:cols w:space="708"/>
          <w:docGrid w:linePitch="360"/>
        </w:sectPr>
      </w:pPr>
    </w:p>
    <w:p w:rsidR="00E73AFD" w:rsidRPr="00B866D7" w:rsidRDefault="00E73AFD" w:rsidP="00E73AFD">
      <w:pPr>
        <w:pStyle w:val="ListParagraph"/>
        <w:keepNext/>
        <w:ind w:left="0"/>
        <w:jc w:val="center"/>
        <w:rPr>
          <w:rFonts w:ascii="Arial Narrow" w:hAnsi="Arial Narrow"/>
        </w:rPr>
      </w:pPr>
      <w:r>
        <w:object w:dxaOrig="20756" w:dyaOrig="96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55pt;height:326.3pt" o:ole="">
            <v:imagedata r:id="rId14" o:title=""/>
          </v:shape>
          <o:OLEObject Type="Embed" ProgID="Visio.Drawing.11" ShapeID="_x0000_i1025" DrawAspect="Content" ObjectID="_1339775343" r:id="rId15"/>
        </w:object>
      </w:r>
    </w:p>
    <w:p w:rsidR="00E73AFD" w:rsidRPr="00E73AFD" w:rsidRDefault="00E73AFD" w:rsidP="00E73AFD">
      <w:pPr>
        <w:pStyle w:val="Caption"/>
        <w:jc w:val="center"/>
        <w:rPr>
          <w:rFonts w:asciiTheme="majorHAnsi" w:hAnsiTheme="majorHAnsi"/>
          <w:sz w:val="16"/>
          <w:szCs w:val="16"/>
        </w:rPr>
      </w:pPr>
      <w:bookmarkStart w:id="93" w:name="_Toc265765606"/>
      <w:bookmarkStart w:id="94" w:name="_Toc266031530"/>
      <w:r w:rsidRPr="00E73AFD">
        <w:rPr>
          <w:rFonts w:asciiTheme="majorHAnsi" w:hAnsiTheme="majorHAnsi"/>
          <w:sz w:val="16"/>
          <w:szCs w:val="16"/>
        </w:rPr>
        <w:t xml:space="preserve">Ilustración </w:t>
      </w:r>
      <w:r w:rsidR="00934198" w:rsidRPr="00E73AFD">
        <w:rPr>
          <w:rFonts w:asciiTheme="majorHAnsi" w:hAnsiTheme="majorHAnsi"/>
          <w:sz w:val="16"/>
          <w:szCs w:val="16"/>
        </w:rPr>
        <w:fldChar w:fldCharType="begin"/>
      </w:r>
      <w:r w:rsidRPr="00E73AFD">
        <w:rPr>
          <w:rFonts w:asciiTheme="majorHAnsi" w:hAnsiTheme="majorHAnsi"/>
          <w:sz w:val="16"/>
          <w:szCs w:val="16"/>
        </w:rPr>
        <w:instrText xml:space="preserve"> SEQ Ilustración \* ARABIC </w:instrText>
      </w:r>
      <w:r w:rsidR="00934198" w:rsidRPr="00E73AFD">
        <w:rPr>
          <w:rFonts w:asciiTheme="majorHAnsi" w:hAnsiTheme="majorHAnsi"/>
          <w:sz w:val="16"/>
          <w:szCs w:val="16"/>
        </w:rPr>
        <w:fldChar w:fldCharType="separate"/>
      </w:r>
      <w:r w:rsidR="00EB772F">
        <w:rPr>
          <w:rFonts w:asciiTheme="majorHAnsi" w:hAnsiTheme="majorHAnsi"/>
          <w:noProof/>
          <w:sz w:val="16"/>
          <w:szCs w:val="16"/>
        </w:rPr>
        <w:t>2</w:t>
      </w:r>
      <w:r w:rsidR="00934198" w:rsidRPr="00E73AFD">
        <w:rPr>
          <w:rFonts w:asciiTheme="majorHAnsi" w:hAnsiTheme="majorHAnsi"/>
          <w:sz w:val="16"/>
          <w:szCs w:val="16"/>
        </w:rPr>
        <w:fldChar w:fldCharType="end"/>
      </w:r>
      <w:r w:rsidRPr="00E73AFD">
        <w:rPr>
          <w:rFonts w:asciiTheme="majorHAnsi" w:hAnsiTheme="majorHAnsi"/>
          <w:sz w:val="16"/>
          <w:szCs w:val="16"/>
        </w:rPr>
        <w:t>.- Organigrama General</w:t>
      </w:r>
      <w:bookmarkEnd w:id="93"/>
      <w:bookmarkEnd w:id="94"/>
    </w:p>
    <w:p w:rsidR="00E73AFD" w:rsidRPr="00E73AFD" w:rsidRDefault="00E73AFD" w:rsidP="00E73AFD">
      <w:pPr>
        <w:pStyle w:val="Caption"/>
        <w:jc w:val="center"/>
        <w:rPr>
          <w:rFonts w:asciiTheme="majorHAnsi" w:hAnsiTheme="majorHAnsi"/>
          <w:sz w:val="16"/>
          <w:szCs w:val="16"/>
        </w:rPr>
      </w:pPr>
      <w:r w:rsidRPr="00E73AFD">
        <w:rPr>
          <w:rFonts w:asciiTheme="majorHAnsi" w:hAnsiTheme="majorHAnsi"/>
          <w:sz w:val="16"/>
          <w:szCs w:val="16"/>
        </w:rPr>
        <w:t>Fuente: Elaboración propia</w:t>
      </w:r>
    </w:p>
    <w:p w:rsidR="00DD31AF" w:rsidRPr="00E73AFD" w:rsidRDefault="00DD31AF" w:rsidP="00DD31AF">
      <w:pPr>
        <w:spacing w:line="360" w:lineRule="auto"/>
        <w:jc w:val="both"/>
        <w:rPr>
          <w:sz w:val="24"/>
          <w:lang w:val="es-PE"/>
        </w:rPr>
      </w:pPr>
    </w:p>
    <w:p w:rsidR="00E73AFD" w:rsidRDefault="00E73AFD" w:rsidP="00DD31AF">
      <w:pPr>
        <w:spacing w:line="360" w:lineRule="auto"/>
        <w:jc w:val="both"/>
        <w:rPr>
          <w:sz w:val="24"/>
          <w:szCs w:val="24"/>
        </w:rPr>
        <w:sectPr w:rsidR="00E73AFD" w:rsidSect="00E73AFD">
          <w:footerReference w:type="default" r:id="rId16"/>
          <w:pgSz w:w="16838" w:h="11906" w:orient="landscape"/>
          <w:pgMar w:top="1701" w:right="1417" w:bottom="1701" w:left="1417" w:header="708" w:footer="708" w:gutter="0"/>
          <w:cols w:space="708"/>
          <w:docGrid w:linePitch="360"/>
        </w:sectPr>
      </w:pPr>
    </w:p>
    <w:p w:rsidR="00E73AFD" w:rsidRPr="00E73AFD" w:rsidRDefault="00E73AFD" w:rsidP="00E73AFD">
      <w:pPr>
        <w:spacing w:line="360" w:lineRule="auto"/>
        <w:jc w:val="both"/>
        <w:rPr>
          <w:sz w:val="24"/>
        </w:rPr>
      </w:pPr>
      <w:r w:rsidRPr="00E73AFD">
        <w:rPr>
          <w:sz w:val="24"/>
        </w:rPr>
        <w:t xml:space="preserve">La cantidad de personas involucradas en el Departamento de Formación es reducida para la cantidad de centros educativos con los cuales cuenta el Movimiento Fe y Alegría. En el caso del Departamento de Formación el equipo pedagógico está conformado por once docentes. En el área de Pastoral y Educación en Valores sólo se cuenta con dos docentes en el equipo pedagógico. Educación técnica cuenta también con dos docentes en el equipo pedagógico que se encargan del acompañamiento a los 77 centros educativos en el tema de educación técnica. El área de Educación Rural sólo cuenta con el Jefe quien realiza los acompañamientos apoyado en los equipos directivos y docentes de las zonas rurales a las cuales visita. </w:t>
      </w:r>
    </w:p>
    <w:p w:rsidR="00E73AFD" w:rsidRPr="00E73AFD" w:rsidRDefault="00E73AFD" w:rsidP="00E73AFD">
      <w:pPr>
        <w:spacing w:line="360" w:lineRule="auto"/>
        <w:jc w:val="both"/>
        <w:rPr>
          <w:sz w:val="24"/>
        </w:rPr>
      </w:pPr>
      <w:r w:rsidRPr="00E73AFD">
        <w:rPr>
          <w:sz w:val="24"/>
        </w:rPr>
        <w:t xml:space="preserve">En el caso del Departamento de Proyectos, solo se cuenta con tres personas, un Jefe de Proyectos y dos Oficiales que se encargan de desarrollar y dar seguimiento a los proyectos que lleva a cabo el movimiento. </w:t>
      </w:r>
    </w:p>
    <w:p w:rsidR="00E73AFD" w:rsidRPr="00E73AFD" w:rsidRDefault="00E73AFD" w:rsidP="00E73AFD">
      <w:pPr>
        <w:spacing w:line="360" w:lineRule="auto"/>
        <w:jc w:val="both"/>
        <w:rPr>
          <w:sz w:val="24"/>
        </w:rPr>
      </w:pPr>
      <w:r w:rsidRPr="00E73AFD">
        <w:rPr>
          <w:sz w:val="24"/>
        </w:rPr>
        <w:t>Asimismo, en el caso del Departamento de Donaciones e Imagen Institucional, existe una persona encargada de la gestión de donaciones y otras dos a cargo de mantener la imagen institucional y llevar a cabo las campañas de recaudación de fondos. En este caso, la jefatura del departamento es un rol que cumple el Secretario General,  ya que cuenta con muchos años de experiencia en esta rama.</w:t>
      </w:r>
    </w:p>
    <w:p w:rsidR="00E73AFD" w:rsidRDefault="00E73AFD" w:rsidP="00E73AFD">
      <w:pPr>
        <w:spacing w:line="360" w:lineRule="auto"/>
        <w:jc w:val="both"/>
        <w:rPr>
          <w:sz w:val="24"/>
        </w:rPr>
      </w:pPr>
      <w:r w:rsidRPr="00E73AFD">
        <w:rPr>
          <w:sz w:val="24"/>
        </w:rPr>
        <w:t xml:space="preserve">Cabe resaltar que el Movimiento Fe y Alegría se encuentra liderado por la orden religiosa de los Jesuitas. Sin embargo, las direcciones de los centros educativos pueden </w:t>
      </w:r>
      <w:r w:rsidR="007A6748">
        <w:rPr>
          <w:sz w:val="24"/>
        </w:rPr>
        <w:t>estar ocupadas por personas</w:t>
      </w:r>
      <w:r w:rsidRPr="00E73AFD">
        <w:rPr>
          <w:sz w:val="24"/>
        </w:rPr>
        <w:t xml:space="preserve"> de otras órdenes religiosas que colaboran con la causa. </w:t>
      </w:r>
    </w:p>
    <w:p w:rsidR="00E73AFD" w:rsidRPr="00E73AFD" w:rsidRDefault="00E73AFD" w:rsidP="00E73AFD">
      <w:pPr>
        <w:spacing w:line="360" w:lineRule="auto"/>
        <w:jc w:val="both"/>
        <w:rPr>
          <w:sz w:val="24"/>
        </w:rPr>
      </w:pPr>
    </w:p>
    <w:p w:rsidR="00E73AFD" w:rsidRPr="00E73AFD" w:rsidRDefault="003E2EAC" w:rsidP="00EF1133">
      <w:pPr>
        <w:pStyle w:val="Heading2"/>
        <w:numPr>
          <w:ilvl w:val="1"/>
          <w:numId w:val="2"/>
        </w:numPr>
        <w:spacing w:after="240"/>
        <w:jc w:val="both"/>
        <w:rPr>
          <w:b/>
          <w:smallCaps w:val="0"/>
          <w:sz w:val="24"/>
          <w:szCs w:val="24"/>
          <w:u w:val="single"/>
        </w:rPr>
      </w:pPr>
      <w:bookmarkStart w:id="95" w:name="_Toc265485358"/>
      <w:bookmarkStart w:id="96" w:name="_Toc266033385"/>
      <w:r>
        <w:rPr>
          <w:b/>
          <w:smallCaps w:val="0"/>
          <w:sz w:val="24"/>
          <w:szCs w:val="24"/>
          <w:u w:val="single"/>
        </w:rPr>
        <w:t>D</w:t>
      </w:r>
      <w:r w:rsidRPr="00E73AFD">
        <w:rPr>
          <w:b/>
          <w:smallCaps w:val="0"/>
          <w:sz w:val="24"/>
          <w:szCs w:val="24"/>
          <w:u w:val="single"/>
        </w:rPr>
        <w:t>iagrama de objetivos</w:t>
      </w:r>
      <w:bookmarkEnd w:id="95"/>
      <w:bookmarkEnd w:id="96"/>
    </w:p>
    <w:p w:rsidR="00E73AFD" w:rsidRPr="00E73AFD" w:rsidRDefault="00E73AFD" w:rsidP="00E73AFD">
      <w:pPr>
        <w:spacing w:line="360" w:lineRule="auto"/>
        <w:jc w:val="both"/>
        <w:rPr>
          <w:sz w:val="24"/>
          <w:szCs w:val="24"/>
        </w:rPr>
      </w:pPr>
      <w:r w:rsidRPr="00E73AFD">
        <w:rPr>
          <w:sz w:val="24"/>
          <w:szCs w:val="24"/>
        </w:rPr>
        <w:t>El Movimiento Fe y Alegría busca transformar a la sociedad peruana  generando agentes de cambios en los homb</w:t>
      </w:r>
      <w:r w:rsidR="007A6748">
        <w:rPr>
          <w:sz w:val="24"/>
          <w:szCs w:val="24"/>
        </w:rPr>
        <w:t>res y mujeres que la conforman</w:t>
      </w:r>
      <w:r w:rsidRPr="00E73AFD">
        <w:rPr>
          <w:sz w:val="24"/>
          <w:szCs w:val="24"/>
        </w:rPr>
        <w:t xml:space="preserve">. Para lograr este objetivo se han trazado desde el 2007 los objetivos sub específicos mostrados en el diagrama de </w:t>
      </w:r>
      <w:smartTag w:uri="urn:schemas-microsoft-com:office:smarttags" w:element="PersonName">
        <w:smartTagPr>
          <w:attr w:name="ProductID" w:val="la Ilustración"/>
        </w:smartTagPr>
        <w:r w:rsidRPr="00E73AFD">
          <w:rPr>
            <w:sz w:val="24"/>
            <w:szCs w:val="24"/>
          </w:rPr>
          <w:t>la Ilustración</w:t>
        </w:r>
      </w:smartTag>
      <w:r w:rsidRPr="00E73AFD">
        <w:rPr>
          <w:sz w:val="24"/>
          <w:szCs w:val="24"/>
        </w:rPr>
        <w:t xml:space="preserve"> 3. Estos objetivos van a regir hasta el año 2012, donde se procederá a plantearán nuevos objetivos, según </w:t>
      </w:r>
      <w:smartTag w:uri="urn:schemas-microsoft-com:office:smarttags" w:element="PersonName">
        <w:smartTagPr>
          <w:attr w:name="ProductID" w:val="la Jefa"/>
        </w:smartTagPr>
        <w:r w:rsidRPr="00E73AFD">
          <w:rPr>
            <w:sz w:val="24"/>
            <w:szCs w:val="24"/>
          </w:rPr>
          <w:t>la Jefa</w:t>
        </w:r>
      </w:smartTag>
      <w:r w:rsidRPr="00E73AFD">
        <w:rPr>
          <w:sz w:val="24"/>
          <w:szCs w:val="24"/>
        </w:rPr>
        <w:t xml:space="preserve"> del Departamento de Planificación, Ana Minguet, y se encuentra documentado en el acta de reunión n° 25. </w:t>
      </w:r>
    </w:p>
    <w:p w:rsidR="00E73AFD" w:rsidRPr="00B866D7" w:rsidRDefault="00E73AFD" w:rsidP="00E73AFD">
      <w:pPr>
        <w:pStyle w:val="ListParagraph"/>
        <w:ind w:left="851"/>
        <w:rPr>
          <w:rFonts w:ascii="Arial Narrow" w:hAnsi="Arial Narrow"/>
        </w:rPr>
      </w:pPr>
    </w:p>
    <w:p w:rsidR="00E73AFD" w:rsidRPr="00B866D7" w:rsidRDefault="00E73AFD" w:rsidP="00A474BC">
      <w:pPr>
        <w:pStyle w:val="ListParagraph"/>
        <w:keepNext/>
        <w:spacing w:after="0"/>
        <w:ind w:left="0"/>
        <w:jc w:val="center"/>
        <w:rPr>
          <w:rFonts w:ascii="Arial Narrow" w:hAnsi="Arial Narrow"/>
        </w:rPr>
      </w:pPr>
      <w:r>
        <w:rPr>
          <w:rFonts w:ascii="Arial Narrow" w:hAnsi="Arial Narrow"/>
          <w:noProof/>
          <w:sz w:val="14"/>
          <w:lang w:eastAsia="es-ES" w:bidi="ar-SA"/>
        </w:rPr>
        <w:drawing>
          <wp:inline distT="0" distB="0" distL="0" distR="0">
            <wp:extent cx="5572125" cy="4248150"/>
            <wp:effectExtent l="19050" t="0" r="9525" b="0"/>
            <wp:docPr id="7" name="Picture 7" descr="Mapa de Objetivos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pa de Objetivos v1"/>
                    <pic:cNvPicPr>
                      <a:picLocks noChangeAspect="1" noChangeArrowheads="1"/>
                    </pic:cNvPicPr>
                  </pic:nvPicPr>
                  <pic:blipFill>
                    <a:blip r:embed="rId17" cstate="print"/>
                    <a:srcRect/>
                    <a:stretch>
                      <a:fillRect/>
                    </a:stretch>
                  </pic:blipFill>
                  <pic:spPr bwMode="auto">
                    <a:xfrm>
                      <a:off x="0" y="0"/>
                      <a:ext cx="5572125" cy="4248150"/>
                    </a:xfrm>
                    <a:prstGeom prst="rect">
                      <a:avLst/>
                    </a:prstGeom>
                    <a:noFill/>
                    <a:ln w="9525">
                      <a:noFill/>
                      <a:miter lim="800000"/>
                      <a:headEnd/>
                      <a:tailEnd/>
                    </a:ln>
                  </pic:spPr>
                </pic:pic>
              </a:graphicData>
            </a:graphic>
          </wp:inline>
        </w:drawing>
      </w:r>
    </w:p>
    <w:p w:rsidR="00E73AFD" w:rsidRPr="00E73AFD" w:rsidRDefault="00E73AFD" w:rsidP="00E73AFD">
      <w:pPr>
        <w:pStyle w:val="Caption"/>
        <w:jc w:val="center"/>
        <w:rPr>
          <w:rFonts w:asciiTheme="majorHAnsi" w:hAnsiTheme="majorHAnsi"/>
          <w:sz w:val="16"/>
          <w:szCs w:val="16"/>
        </w:rPr>
      </w:pPr>
      <w:bookmarkStart w:id="97" w:name="_Toc265765607"/>
      <w:bookmarkStart w:id="98" w:name="_Toc266031531"/>
      <w:r w:rsidRPr="00E73AFD">
        <w:rPr>
          <w:rFonts w:asciiTheme="majorHAnsi" w:hAnsiTheme="majorHAnsi"/>
          <w:sz w:val="16"/>
          <w:szCs w:val="16"/>
        </w:rPr>
        <w:t xml:space="preserve">Ilustración </w:t>
      </w:r>
      <w:r w:rsidR="00934198" w:rsidRPr="00E73AFD">
        <w:rPr>
          <w:rFonts w:asciiTheme="majorHAnsi" w:hAnsiTheme="majorHAnsi"/>
          <w:sz w:val="16"/>
          <w:szCs w:val="16"/>
        </w:rPr>
        <w:fldChar w:fldCharType="begin"/>
      </w:r>
      <w:r w:rsidRPr="00E73AFD">
        <w:rPr>
          <w:rFonts w:asciiTheme="majorHAnsi" w:hAnsiTheme="majorHAnsi"/>
          <w:sz w:val="16"/>
          <w:szCs w:val="16"/>
        </w:rPr>
        <w:instrText xml:space="preserve"> SEQ Ilustración \* ARABIC </w:instrText>
      </w:r>
      <w:r w:rsidR="00934198" w:rsidRPr="00E73AFD">
        <w:rPr>
          <w:rFonts w:asciiTheme="majorHAnsi" w:hAnsiTheme="majorHAnsi"/>
          <w:sz w:val="16"/>
          <w:szCs w:val="16"/>
        </w:rPr>
        <w:fldChar w:fldCharType="separate"/>
      </w:r>
      <w:r w:rsidR="00EB772F">
        <w:rPr>
          <w:rFonts w:asciiTheme="majorHAnsi" w:hAnsiTheme="majorHAnsi"/>
          <w:noProof/>
          <w:sz w:val="16"/>
          <w:szCs w:val="16"/>
        </w:rPr>
        <w:t>3</w:t>
      </w:r>
      <w:r w:rsidR="00934198" w:rsidRPr="00E73AFD">
        <w:rPr>
          <w:rFonts w:asciiTheme="majorHAnsi" w:hAnsiTheme="majorHAnsi"/>
          <w:sz w:val="16"/>
          <w:szCs w:val="16"/>
        </w:rPr>
        <w:fldChar w:fldCharType="end"/>
      </w:r>
      <w:r w:rsidRPr="00E73AFD">
        <w:rPr>
          <w:rFonts w:asciiTheme="majorHAnsi" w:hAnsiTheme="majorHAnsi"/>
          <w:sz w:val="16"/>
          <w:szCs w:val="16"/>
        </w:rPr>
        <w:t>.- Diagrama de Objetivos</w:t>
      </w:r>
      <w:bookmarkEnd w:id="97"/>
      <w:bookmarkEnd w:id="98"/>
    </w:p>
    <w:p w:rsidR="00E73AFD" w:rsidRPr="00E73AFD" w:rsidRDefault="00E73AFD" w:rsidP="00E73AFD">
      <w:pPr>
        <w:pStyle w:val="Caption"/>
        <w:jc w:val="center"/>
        <w:rPr>
          <w:rFonts w:asciiTheme="majorHAnsi" w:hAnsiTheme="majorHAnsi"/>
          <w:sz w:val="16"/>
          <w:szCs w:val="16"/>
        </w:rPr>
      </w:pPr>
      <w:r w:rsidRPr="00E73AFD">
        <w:rPr>
          <w:rFonts w:asciiTheme="majorHAnsi" w:hAnsiTheme="majorHAnsi"/>
          <w:sz w:val="16"/>
          <w:szCs w:val="16"/>
        </w:rPr>
        <w:t xml:space="preserve">Fuentes: </w:t>
      </w:r>
    </w:p>
    <w:p w:rsidR="00E73AFD" w:rsidRPr="00E73AFD" w:rsidRDefault="00E73AFD" w:rsidP="00E73AFD">
      <w:pPr>
        <w:pStyle w:val="Caption"/>
        <w:jc w:val="center"/>
        <w:rPr>
          <w:rFonts w:asciiTheme="majorHAnsi" w:hAnsiTheme="majorHAnsi"/>
          <w:sz w:val="16"/>
          <w:szCs w:val="16"/>
        </w:rPr>
      </w:pPr>
      <w:r w:rsidRPr="00E73AFD">
        <w:rPr>
          <w:rFonts w:asciiTheme="majorHAnsi" w:hAnsiTheme="majorHAnsi"/>
          <w:sz w:val="16"/>
          <w:szCs w:val="16"/>
        </w:rPr>
        <w:t>Objetivos – Ana Minget</w:t>
      </w:r>
    </w:p>
    <w:p w:rsidR="00E73AFD" w:rsidRPr="00E73AFD" w:rsidRDefault="00E73AFD" w:rsidP="00E73AFD">
      <w:pPr>
        <w:pStyle w:val="Caption"/>
        <w:jc w:val="center"/>
        <w:rPr>
          <w:rFonts w:asciiTheme="majorHAnsi" w:hAnsiTheme="majorHAnsi"/>
          <w:sz w:val="16"/>
          <w:szCs w:val="16"/>
        </w:rPr>
      </w:pPr>
      <w:r w:rsidRPr="00E73AFD">
        <w:rPr>
          <w:rFonts w:asciiTheme="majorHAnsi" w:hAnsiTheme="majorHAnsi"/>
          <w:sz w:val="16"/>
          <w:szCs w:val="16"/>
        </w:rPr>
        <w:t xml:space="preserve"> Diagrama – Elaboración propia</w:t>
      </w:r>
    </w:p>
    <w:p w:rsidR="00DD31AF" w:rsidRDefault="00DD31AF" w:rsidP="00DD31AF">
      <w:pPr>
        <w:spacing w:line="360" w:lineRule="auto"/>
        <w:jc w:val="both"/>
        <w:rPr>
          <w:sz w:val="24"/>
          <w:szCs w:val="24"/>
          <w:lang w:val="es-PE"/>
        </w:rPr>
      </w:pPr>
    </w:p>
    <w:p w:rsidR="001624DC" w:rsidRPr="001624DC" w:rsidRDefault="003E2EAC" w:rsidP="00EF1133">
      <w:pPr>
        <w:pStyle w:val="Heading2"/>
        <w:numPr>
          <w:ilvl w:val="1"/>
          <w:numId w:val="2"/>
        </w:numPr>
        <w:spacing w:after="240"/>
        <w:jc w:val="both"/>
        <w:rPr>
          <w:b/>
          <w:smallCaps w:val="0"/>
          <w:sz w:val="24"/>
          <w:szCs w:val="24"/>
          <w:u w:val="single"/>
        </w:rPr>
      </w:pPr>
      <w:bookmarkStart w:id="99" w:name="_Toc265485359"/>
      <w:bookmarkStart w:id="100" w:name="_Toc266033386"/>
      <w:r>
        <w:rPr>
          <w:b/>
          <w:smallCaps w:val="0"/>
          <w:sz w:val="24"/>
          <w:szCs w:val="24"/>
          <w:u w:val="single"/>
        </w:rPr>
        <w:t>M</w:t>
      </w:r>
      <w:r w:rsidRPr="001624DC">
        <w:rPr>
          <w:b/>
          <w:smallCaps w:val="0"/>
          <w:sz w:val="24"/>
          <w:szCs w:val="24"/>
          <w:u w:val="single"/>
        </w:rPr>
        <w:t>apa de procesos</w:t>
      </w:r>
      <w:bookmarkEnd w:id="99"/>
      <w:bookmarkEnd w:id="100"/>
    </w:p>
    <w:p w:rsidR="001624DC" w:rsidRDefault="001624DC" w:rsidP="001624DC">
      <w:pPr>
        <w:spacing w:line="360" w:lineRule="auto"/>
        <w:jc w:val="both"/>
      </w:pPr>
      <w:r w:rsidRPr="001624DC">
        <w:t>Una visión general de los procesos que se llevan a cabo en la Oficina Central</w:t>
      </w:r>
      <w:r>
        <w:t xml:space="preserve"> se</w:t>
      </w:r>
      <w:r w:rsidRPr="001624DC">
        <w:t xml:space="preserve"> puede ver plasmada en </w:t>
      </w:r>
      <w:r w:rsidR="007A6748">
        <w:t xml:space="preserve">macro </w:t>
      </w:r>
      <w:r w:rsidRPr="001624DC">
        <w:t xml:space="preserve">procesos estratégicos, operacionales y de soporte; de acuerdo a la función  de los mismos en la gestión del Movimiento Fe y Alegría. </w:t>
      </w:r>
    </w:p>
    <w:p w:rsidR="001624DC" w:rsidRPr="001624DC" w:rsidRDefault="001624DC" w:rsidP="001624DC">
      <w:pPr>
        <w:spacing w:line="360" w:lineRule="auto"/>
        <w:jc w:val="both"/>
      </w:pPr>
    </w:p>
    <w:p w:rsidR="001624DC" w:rsidRPr="00B866D7" w:rsidRDefault="001624DC" w:rsidP="001624DC">
      <w:pPr>
        <w:ind w:left="696"/>
        <w:jc w:val="both"/>
        <w:rPr>
          <w:rFonts w:ascii="Arial Narrow" w:hAnsi="Arial Narrow"/>
        </w:rPr>
      </w:pPr>
    </w:p>
    <w:p w:rsidR="00341713" w:rsidRDefault="00341713" w:rsidP="001624DC">
      <w:pPr>
        <w:keepNext/>
        <w:jc w:val="center"/>
        <w:rPr>
          <w:rFonts w:ascii="Arial Narrow" w:hAnsi="Arial Narrow"/>
        </w:rPr>
      </w:pPr>
    </w:p>
    <w:p w:rsidR="001624DC" w:rsidRPr="00B866D7" w:rsidRDefault="007A6748" w:rsidP="00A474BC">
      <w:pPr>
        <w:keepNext/>
        <w:spacing w:after="0"/>
        <w:jc w:val="center"/>
        <w:rPr>
          <w:rFonts w:ascii="Arial Narrow" w:hAnsi="Arial Narrow"/>
        </w:rPr>
      </w:pPr>
      <w:r w:rsidRPr="007A6748">
        <w:rPr>
          <w:rFonts w:ascii="Arial Narrow" w:hAnsi="Arial Narrow"/>
        </w:rPr>
        <w:drawing>
          <wp:inline distT="0" distB="0" distL="0" distR="0">
            <wp:extent cx="5400040" cy="3094117"/>
            <wp:effectExtent l="0" t="0" r="0" b="0"/>
            <wp:docPr id="45"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77425" cy="5143536"/>
                      <a:chOff x="166607" y="1643050"/>
                      <a:chExt cx="8977425" cy="5143536"/>
                    </a:xfrm>
                  </a:grpSpPr>
                  <a:sp>
                    <a:nvSpPr>
                      <a:cNvPr id="22" name="21 Rectángulo"/>
                      <a:cNvSpPr/>
                    </a:nvSpPr>
                    <a:spPr>
                      <a:xfrm>
                        <a:off x="8215370" y="4857760"/>
                        <a:ext cx="928662" cy="1643050"/>
                      </a:xfrm>
                      <a:prstGeom prst="rect">
                        <a:avLst/>
                      </a:prstGeom>
                      <a:solidFill>
                        <a:schemeClr val="bg1"/>
                      </a:solidFill>
                      <a:ln>
                        <a:noFill/>
                      </a:ln>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PE"/>
                        </a:p>
                      </a:txBody>
                      <a:useSpRect/>
                    </a:txSp>
                    <a:style>
                      <a:lnRef idx="2">
                        <a:schemeClr val="accent1">
                          <a:shade val="50000"/>
                        </a:schemeClr>
                      </a:lnRef>
                      <a:fillRef idx="1">
                        <a:schemeClr val="accent1"/>
                      </a:fillRef>
                      <a:effectRef idx="0">
                        <a:schemeClr val="accent1"/>
                      </a:effectRef>
                      <a:fontRef idx="minor">
                        <a:schemeClr val="lt1"/>
                      </a:fontRef>
                    </a:style>
                  </a:sp>
                  <a:sp>
                    <a:nvSpPr>
                      <a:cNvPr id="27651" name="3 Marcador de pie de página"/>
                      <a:cNvSpPr>
                        <a:spLocks noGrp="1"/>
                      </a:cNvSpPr>
                    </a:nvSpPr>
                    <a:spPr bwMode="auto">
                      <a:xfrm>
                        <a:off x="2489230" y="6405562"/>
                        <a:ext cx="5508625" cy="274638"/>
                      </a:xfrm>
                      <a:prstGeom prst="rect">
                        <a:avLst/>
                      </a:prstGeom>
                      <a:noFill/>
                      <a:ln>
                        <a:miter lim="800000"/>
                        <a:headEnd/>
                        <a:tailEnd/>
                      </a:ln>
                    </a:spPr>
                    <a:txSp>
                      <a:txBody>
                        <a:bodyPr vert="horz" lIns="91440" tIns="45720" rIns="91440" bIns="45720" rtlCol="0" anchor="ctr"/>
                        <a:lstStyle>
                          <a:defPPr>
                            <a:defRPr lang="es-ES"/>
                          </a:defPPr>
                          <a:lvl1pPr marL="0" algn="ctr" defTabSz="914400" rtl="0" eaLnBrk="1" latinLnBrk="0" hangingPunct="1">
                            <a:defRPr sz="1200" kern="1200">
                              <a:solidFill>
                                <a:schemeClr val="tx1">
                                  <a:tint val="75000"/>
                                </a:schemeClr>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s-ES" smtClean="0"/>
                        </a:p>
                      </a:txBody>
                      <a:useSpRect/>
                    </a:txSp>
                  </a:sp>
                  <a:sp>
                    <a:nvSpPr>
                      <a:cNvPr id="27652" name="4 Marcador de número de diapositiva"/>
                      <a:cNvSpPr>
                        <a:spLocks noGrp="1"/>
                      </a:cNvSpPr>
                    </a:nvSpPr>
                    <a:spPr bwMode="auto">
                      <a:xfrm>
                        <a:off x="8267731" y="6511948"/>
                        <a:ext cx="733425" cy="274638"/>
                      </a:xfrm>
                      <a:prstGeom prst="rect">
                        <a:avLst/>
                      </a:prstGeom>
                      <a:noFill/>
                      <a:ln>
                        <a:miter lim="800000"/>
                        <a:headEnd/>
                        <a:tailEnd/>
                      </a:ln>
                    </a:spPr>
                    <a:txSp>
                      <a:txBody>
                        <a:bodyPr vert="horz" lIns="91440" tIns="45720" rIns="91440" bIns="45720" rtlCol="0" anchor="ctr"/>
                        <a:lstStyle>
                          <a:defPPr>
                            <a:defRPr lang="es-ES"/>
                          </a:defPPr>
                          <a:lvl1pPr marL="0" algn="r" defTabSz="914400" rtl="0" eaLnBrk="1" latinLnBrk="0" hangingPunct="1">
                            <a:defRPr sz="1200" kern="1200">
                              <a:solidFill>
                                <a:schemeClr val="tx1">
                                  <a:tint val="75000"/>
                                </a:schemeClr>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fld id="{F9CD4CA9-2986-4DB1-B503-7E1ECAD7F440}" type="slidenum">
                            <a:rPr lang="es-PE" smtClean="0"/>
                            <a:pPr/>
                            <a:t>1</a:t>
                          </a:fld>
                          <a:endParaRPr lang="es-PE" smtClean="0"/>
                        </a:p>
                      </a:txBody>
                      <a:useSpRect/>
                    </a:txSp>
                  </a:sp>
                  <a:sp>
                    <a:nvSpPr>
                      <a:cNvPr id="7" name="Round Diagonal Corner Rectangle 6"/>
                      <a:cNvSpPr/>
                    </a:nvSpPr>
                    <a:spPr>
                      <a:xfrm>
                        <a:off x="2206639" y="1643050"/>
                        <a:ext cx="6572296" cy="1500198"/>
                      </a:xfrm>
                      <a:prstGeom prst="round2Diag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0">
                        <a:schemeClr val="accent2"/>
                      </a:lnRef>
                      <a:fillRef idx="3">
                        <a:schemeClr val="accent2"/>
                      </a:fillRef>
                      <a:effectRef idx="3">
                        <a:schemeClr val="accent2"/>
                      </a:effectRef>
                      <a:fontRef idx="minor">
                        <a:schemeClr val="lt1"/>
                      </a:fontRef>
                    </a:style>
                  </a:sp>
                  <a:sp>
                    <a:nvSpPr>
                      <a:cNvPr id="8" name="Round Diagonal Corner Rectangle 7"/>
                      <a:cNvSpPr/>
                    </a:nvSpPr>
                    <a:spPr>
                      <a:xfrm>
                        <a:off x="2206639" y="3357562"/>
                        <a:ext cx="6572296" cy="1500198"/>
                      </a:xfrm>
                      <a:prstGeom prst="round2Diag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0">
                        <a:schemeClr val="accent1"/>
                      </a:lnRef>
                      <a:fillRef idx="3">
                        <a:schemeClr val="accent1"/>
                      </a:fillRef>
                      <a:effectRef idx="3">
                        <a:schemeClr val="accent1"/>
                      </a:effectRef>
                      <a:fontRef idx="minor">
                        <a:schemeClr val="lt1"/>
                      </a:fontRef>
                    </a:style>
                  </a:sp>
                  <a:sp>
                    <a:nvSpPr>
                      <a:cNvPr id="9" name="Round Diagonal Corner Rectangle 8"/>
                      <a:cNvSpPr/>
                    </a:nvSpPr>
                    <a:spPr>
                      <a:xfrm>
                        <a:off x="2206639" y="5072074"/>
                        <a:ext cx="6572296" cy="1500198"/>
                      </a:xfrm>
                      <a:prstGeom prst="round2DiagRect">
                        <a:avLst/>
                      </a:prstGeom>
                    </a:spPr>
                    <a:txSp>
                      <a:txBody>
                        <a:bodyPr rtlCol="0" anchor="ctr"/>
                        <a:lstStyle>
                          <a:defPPr>
                            <a:defRPr lang="es-E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ES"/>
                        </a:p>
                      </a:txBody>
                      <a:useSpRect/>
                    </a:txSp>
                    <a:style>
                      <a:lnRef idx="0">
                        <a:schemeClr val="accent4"/>
                      </a:lnRef>
                      <a:fillRef idx="3">
                        <a:schemeClr val="accent4"/>
                      </a:fillRef>
                      <a:effectRef idx="3">
                        <a:schemeClr val="accent4"/>
                      </a:effectRef>
                      <a:fontRef idx="minor">
                        <a:schemeClr val="lt1"/>
                      </a:fontRef>
                    </a:style>
                  </a:sp>
                  <a:sp>
                    <a:nvSpPr>
                      <a:cNvPr id="10" name="Rectangle 9"/>
                      <a:cNvSpPr/>
                    </a:nvSpPr>
                    <a:spPr>
                      <a:xfrm>
                        <a:off x="166607" y="1916832"/>
                        <a:ext cx="1976501" cy="1015663"/>
                      </a:xfrm>
                      <a:prstGeom prst="rect">
                        <a:avLst/>
                      </a:prstGeom>
                      <a:noFill/>
                    </a:spPr>
                    <a:txSp>
                      <a:txBody>
                        <a:bodyPr wrap="square" lIns="91440" tIns="45720" rIns="91440" bIns="45720">
                          <a:spAutoFit/>
                          <a:scene3d>
                            <a:camera prst="orthographicFront"/>
                            <a:lightRig rig="soft" dir="tl">
                              <a:rot lat="0" lon="0" rev="0"/>
                            </a:lightRig>
                          </a:scene3d>
                          <a:sp3d contourW="25400" prstMaterial="matte">
                            <a:bevelT w="25400" h="55880" prst="artDeco"/>
                            <a:contourClr>
                              <a:schemeClr val="accent2">
                                <a:tint val="20000"/>
                              </a:schemeClr>
                            </a:contourClr>
                          </a:sp3d>
                        </a:bodyPr>
                        <a:lstStyle>
                          <a:defPPr>
                            <a:defRPr lang="es-E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cap="none" spc="50" dirty="0" smtClean="0">
                              <a:ln w="11430"/>
                              <a:gradFill>
                                <a:gsLst>
                                  <a:gs pos="25000">
                                    <a:schemeClr val="accent2">
                                      <a:satMod val="155000"/>
                                    </a:schemeClr>
                                  </a:gs>
                                  <a:gs pos="100000">
                                    <a:schemeClr val="accent2">
                                      <a:shade val="45000"/>
                                      <a:satMod val="165000"/>
                                    </a:schemeClr>
                                  </a:gs>
                                </a:gsLst>
                                <a:lin ang="5400000"/>
                              </a:gradFill>
                              <a:effectLst>
                                <a:outerShdw blurRad="76200" dist="50800" dir="5400000" algn="tl" rotWithShape="0">
                                  <a:srgbClr val="000000">
                                    <a:alpha val="65000"/>
                                  </a:srgbClr>
                                </a:outerShdw>
                              </a:effectLst>
                            </a:rPr>
                            <a:t>Macro</a:t>
                          </a:r>
                        </a:p>
                        <a:p>
                          <a:pPr algn="ctr"/>
                          <a:r>
                            <a:rPr lang="en-US" sz="2000" b="1" cap="none" spc="50" dirty="0" err="1" smtClean="0">
                              <a:ln w="11430"/>
                              <a:gradFill>
                                <a:gsLst>
                                  <a:gs pos="25000">
                                    <a:schemeClr val="accent2">
                                      <a:satMod val="155000"/>
                                    </a:schemeClr>
                                  </a:gs>
                                  <a:gs pos="100000">
                                    <a:schemeClr val="accent2">
                                      <a:shade val="45000"/>
                                      <a:satMod val="165000"/>
                                    </a:schemeClr>
                                  </a:gs>
                                </a:gsLst>
                                <a:lin ang="5400000"/>
                              </a:gradFill>
                              <a:effectLst>
                                <a:outerShdw blurRad="76200" dist="50800" dir="5400000" algn="tl" rotWithShape="0">
                                  <a:srgbClr val="000000">
                                    <a:alpha val="65000"/>
                                  </a:srgbClr>
                                </a:outerShdw>
                              </a:effectLst>
                            </a:rPr>
                            <a:t>Procesos</a:t>
                          </a:r>
                          <a:r>
                            <a:rPr lang="en-US" sz="2000" b="1" cap="none" spc="50" dirty="0" smtClean="0">
                              <a:ln w="11430"/>
                              <a:gradFill>
                                <a:gsLst>
                                  <a:gs pos="25000">
                                    <a:schemeClr val="accent2">
                                      <a:satMod val="155000"/>
                                    </a:schemeClr>
                                  </a:gs>
                                  <a:gs pos="100000">
                                    <a:schemeClr val="accent2">
                                      <a:shade val="45000"/>
                                      <a:satMod val="165000"/>
                                    </a:schemeClr>
                                  </a:gs>
                                </a:gsLst>
                                <a:lin ang="5400000"/>
                              </a:gradFill>
                              <a:effectLst>
                                <a:outerShdw blurRad="76200" dist="50800" dir="5400000" algn="tl" rotWithShape="0">
                                  <a:srgbClr val="000000">
                                    <a:alpha val="65000"/>
                                  </a:srgbClr>
                                </a:outerShdw>
                              </a:effectLst>
                            </a:rPr>
                            <a:t> </a:t>
                          </a:r>
                          <a:endParaRPr lang="en-US" sz="2000" b="1" cap="none" spc="50" dirty="0" smtClean="0">
                            <a:ln w="11430"/>
                            <a:gradFill>
                              <a:gsLst>
                                <a:gs pos="25000">
                                  <a:schemeClr val="accent2">
                                    <a:satMod val="155000"/>
                                  </a:schemeClr>
                                </a:gs>
                                <a:gs pos="100000">
                                  <a:schemeClr val="accent2">
                                    <a:shade val="45000"/>
                                    <a:satMod val="165000"/>
                                  </a:schemeClr>
                                </a:gs>
                              </a:gsLst>
                              <a:lin ang="5400000"/>
                            </a:gradFill>
                            <a:effectLst>
                              <a:outerShdw blurRad="76200" dist="50800" dir="5400000" algn="tl" rotWithShape="0">
                                <a:srgbClr val="000000">
                                  <a:alpha val="65000"/>
                                </a:srgbClr>
                              </a:outerShdw>
                            </a:effectLst>
                          </a:endParaRPr>
                        </a:p>
                        <a:p>
                          <a:pPr algn="ctr"/>
                          <a:r>
                            <a:rPr lang="en-US" sz="2000" b="1" cap="none" spc="50" dirty="0" err="1" smtClean="0">
                              <a:ln w="11430"/>
                              <a:gradFill>
                                <a:gsLst>
                                  <a:gs pos="25000">
                                    <a:schemeClr val="accent2">
                                      <a:satMod val="155000"/>
                                    </a:schemeClr>
                                  </a:gs>
                                  <a:gs pos="100000">
                                    <a:schemeClr val="accent2">
                                      <a:shade val="45000"/>
                                      <a:satMod val="165000"/>
                                    </a:schemeClr>
                                  </a:gs>
                                </a:gsLst>
                                <a:lin ang="5400000"/>
                              </a:gradFill>
                              <a:effectLst>
                                <a:outerShdw blurRad="76200" dist="50800" dir="5400000" algn="tl" rotWithShape="0">
                                  <a:srgbClr val="000000">
                                    <a:alpha val="65000"/>
                                  </a:srgbClr>
                                </a:outerShdw>
                              </a:effectLst>
                            </a:rPr>
                            <a:t>Estratégicos</a:t>
                          </a:r>
                          <a:endParaRPr lang="en-US" sz="2000" b="1" cap="none" spc="50" dirty="0">
                            <a:ln w="11430"/>
                            <a:gradFill>
                              <a:gsLst>
                                <a:gs pos="25000">
                                  <a:schemeClr val="accent2">
                                    <a:satMod val="155000"/>
                                  </a:schemeClr>
                                </a:gs>
                                <a:gs pos="100000">
                                  <a:schemeClr val="accent2">
                                    <a:shade val="45000"/>
                                    <a:satMod val="165000"/>
                                  </a:schemeClr>
                                </a:gs>
                              </a:gsLst>
                              <a:lin ang="5400000"/>
                            </a:gradFill>
                            <a:effectLst>
                              <a:outerShdw blurRad="76200" dist="50800" dir="5400000" algn="tl" rotWithShape="0">
                                <a:srgbClr val="000000">
                                  <a:alpha val="65000"/>
                                </a:srgbClr>
                              </a:outerShdw>
                            </a:effectLst>
                          </a:endParaRPr>
                        </a:p>
                      </a:txBody>
                      <a:useSpRect/>
                    </a:txSp>
                  </a:sp>
                  <a:sp>
                    <a:nvSpPr>
                      <a:cNvPr id="11" name="Rectangle 10"/>
                      <a:cNvSpPr/>
                    </a:nvSpPr>
                    <a:spPr>
                      <a:xfrm>
                        <a:off x="214282" y="3637473"/>
                        <a:ext cx="1976501" cy="1015663"/>
                      </a:xfrm>
                      <a:prstGeom prst="rect">
                        <a:avLst/>
                      </a:prstGeom>
                      <a:noFill/>
                    </a:spPr>
                    <a:txSp>
                      <a:txBody>
                        <a:bodyPr wrap="square" lIns="91440" tIns="45720" rIns="91440" bIns="45720">
                          <a:spAutoFit/>
                          <a:scene3d>
                            <a:camera prst="orthographicFront"/>
                            <a:lightRig rig="soft" dir="tl">
                              <a:rot lat="0" lon="0" rev="0"/>
                            </a:lightRig>
                          </a:scene3d>
                          <a:sp3d contourW="25400" prstMaterial="matte">
                            <a:bevelT w="25400" h="55880" prst="artDeco"/>
                            <a:contourClr>
                              <a:schemeClr val="accent2">
                                <a:tint val="20000"/>
                              </a:schemeClr>
                            </a:contourClr>
                          </a:sp3d>
                        </a:bodyPr>
                        <a:lstStyle>
                          <a:defPPr>
                            <a:defRPr lang="es-E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pc="50" dirty="0" smtClean="0">
                              <a:ln w="11430"/>
                              <a:solidFill>
                                <a:srgbClr val="0070C0"/>
                              </a:solidFill>
                              <a:effectLst>
                                <a:outerShdw blurRad="76200" dist="50800" dir="5400000" algn="tl" rotWithShape="0">
                                  <a:srgbClr val="000000">
                                    <a:alpha val="65000"/>
                                  </a:srgbClr>
                                </a:outerShdw>
                              </a:effectLst>
                            </a:rPr>
                            <a:t>Macro</a:t>
                          </a:r>
                        </a:p>
                        <a:p>
                          <a:pPr algn="ctr"/>
                          <a:r>
                            <a:rPr lang="en-US" sz="2000" b="1" spc="50" dirty="0" err="1" smtClean="0">
                              <a:ln w="11430"/>
                              <a:solidFill>
                                <a:srgbClr val="0070C0"/>
                              </a:solidFill>
                              <a:effectLst>
                                <a:outerShdw blurRad="76200" dist="50800" dir="5400000" algn="tl" rotWithShape="0">
                                  <a:srgbClr val="000000">
                                    <a:alpha val="65000"/>
                                  </a:srgbClr>
                                </a:outerShdw>
                              </a:effectLst>
                            </a:rPr>
                            <a:t>Procesos</a:t>
                          </a:r>
                          <a:r>
                            <a:rPr lang="en-US" sz="2000" b="1" spc="50" dirty="0" smtClean="0">
                              <a:ln w="11430"/>
                              <a:solidFill>
                                <a:srgbClr val="0070C0"/>
                              </a:solidFill>
                              <a:effectLst>
                                <a:outerShdw blurRad="76200" dist="50800" dir="5400000" algn="tl" rotWithShape="0">
                                  <a:srgbClr val="000000">
                                    <a:alpha val="65000"/>
                                  </a:srgbClr>
                                </a:outerShdw>
                              </a:effectLst>
                            </a:rPr>
                            <a:t> </a:t>
                          </a:r>
                          <a:endParaRPr lang="en-US" sz="2000" b="1" spc="50" dirty="0" smtClean="0">
                            <a:ln w="11430"/>
                            <a:solidFill>
                              <a:srgbClr val="0070C0"/>
                            </a:solidFill>
                            <a:effectLst>
                              <a:outerShdw blurRad="76200" dist="50800" dir="5400000" algn="tl" rotWithShape="0">
                                <a:srgbClr val="000000">
                                  <a:alpha val="65000"/>
                                </a:srgbClr>
                              </a:outerShdw>
                            </a:effectLst>
                          </a:endParaRPr>
                        </a:p>
                        <a:p>
                          <a:pPr algn="ctr"/>
                          <a:r>
                            <a:rPr lang="en-US" sz="2000" b="1" spc="50" dirty="0" err="1" smtClean="0">
                              <a:ln w="11430"/>
                              <a:solidFill>
                                <a:srgbClr val="0070C0"/>
                              </a:solidFill>
                              <a:effectLst>
                                <a:outerShdw blurRad="76200" dist="50800" dir="5400000" algn="tl" rotWithShape="0">
                                  <a:srgbClr val="000000">
                                    <a:alpha val="65000"/>
                                  </a:srgbClr>
                                </a:outerShdw>
                              </a:effectLst>
                            </a:rPr>
                            <a:t>Operativos</a:t>
                          </a:r>
                          <a:endParaRPr lang="en-US" sz="2000" b="1" spc="50" dirty="0">
                            <a:ln w="11430"/>
                            <a:solidFill>
                              <a:srgbClr val="0070C0"/>
                            </a:solidFill>
                            <a:effectLst>
                              <a:outerShdw blurRad="76200" dist="50800" dir="5400000" algn="tl" rotWithShape="0">
                                <a:srgbClr val="000000">
                                  <a:alpha val="65000"/>
                                </a:srgbClr>
                              </a:outerShdw>
                            </a:effectLst>
                          </a:endParaRPr>
                        </a:p>
                      </a:txBody>
                      <a:useSpRect/>
                    </a:txSp>
                  </a:sp>
                  <a:sp>
                    <a:nvSpPr>
                      <a:cNvPr id="12" name="Rectangle 11"/>
                      <a:cNvSpPr/>
                    </a:nvSpPr>
                    <a:spPr>
                      <a:xfrm>
                        <a:off x="179512" y="5293657"/>
                        <a:ext cx="1976501" cy="1015663"/>
                      </a:xfrm>
                      <a:prstGeom prst="rect">
                        <a:avLst/>
                      </a:prstGeom>
                      <a:noFill/>
                    </a:spPr>
                    <a:txSp>
                      <a:txBody>
                        <a:bodyPr wrap="square" lIns="91440" tIns="45720" rIns="91440" bIns="45720">
                          <a:spAutoFit/>
                          <a:scene3d>
                            <a:camera prst="orthographicFront"/>
                            <a:lightRig rig="soft" dir="tl">
                              <a:rot lat="0" lon="0" rev="0"/>
                            </a:lightRig>
                          </a:scene3d>
                          <a:sp3d contourW="25400" prstMaterial="matte">
                            <a:bevelT w="25400" h="55880" prst="artDeco"/>
                            <a:contourClr>
                              <a:schemeClr val="accent2">
                                <a:tint val="20000"/>
                              </a:schemeClr>
                            </a:contourClr>
                          </a:sp3d>
                        </a:bodyPr>
                        <a:lstStyle>
                          <a:defPPr>
                            <a:defRPr lang="es-E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pc="50" dirty="0" smtClean="0">
                              <a:ln w="11430"/>
                              <a:solidFill>
                                <a:srgbClr val="7030A0"/>
                              </a:solidFill>
                              <a:effectLst>
                                <a:outerShdw blurRad="76200" dist="50800" dir="5400000" algn="tl" rotWithShape="0">
                                  <a:srgbClr val="000000">
                                    <a:alpha val="65000"/>
                                  </a:srgbClr>
                                </a:outerShdw>
                              </a:effectLst>
                            </a:rPr>
                            <a:t>Macro</a:t>
                          </a:r>
                        </a:p>
                        <a:p>
                          <a:pPr algn="ctr"/>
                          <a:r>
                            <a:rPr lang="en-US" sz="2000" b="1" spc="50" dirty="0" err="1" smtClean="0">
                              <a:ln w="11430"/>
                              <a:solidFill>
                                <a:srgbClr val="7030A0"/>
                              </a:solidFill>
                              <a:effectLst>
                                <a:outerShdw blurRad="76200" dist="50800" dir="5400000" algn="tl" rotWithShape="0">
                                  <a:srgbClr val="000000">
                                    <a:alpha val="65000"/>
                                  </a:srgbClr>
                                </a:outerShdw>
                              </a:effectLst>
                            </a:rPr>
                            <a:t>Procesos</a:t>
                          </a:r>
                          <a:r>
                            <a:rPr lang="en-US" sz="2000" b="1" spc="50" dirty="0" smtClean="0">
                              <a:ln w="11430"/>
                              <a:solidFill>
                                <a:srgbClr val="7030A0"/>
                              </a:solidFill>
                              <a:effectLst>
                                <a:outerShdw blurRad="76200" dist="50800" dir="5400000" algn="tl" rotWithShape="0">
                                  <a:srgbClr val="000000">
                                    <a:alpha val="65000"/>
                                  </a:srgbClr>
                                </a:outerShdw>
                              </a:effectLst>
                            </a:rPr>
                            <a:t> </a:t>
                          </a:r>
                          <a:endParaRPr lang="en-US" sz="2000" b="1" spc="50" dirty="0" smtClean="0">
                            <a:ln w="11430"/>
                            <a:solidFill>
                              <a:srgbClr val="7030A0"/>
                            </a:solidFill>
                            <a:effectLst>
                              <a:outerShdw blurRad="76200" dist="50800" dir="5400000" algn="tl" rotWithShape="0">
                                <a:srgbClr val="000000">
                                  <a:alpha val="65000"/>
                                </a:srgbClr>
                              </a:outerShdw>
                            </a:effectLst>
                          </a:endParaRPr>
                        </a:p>
                        <a:p>
                          <a:pPr algn="ctr"/>
                          <a:r>
                            <a:rPr lang="en-US" sz="2000" b="1" spc="50" dirty="0" err="1" smtClean="0">
                              <a:ln w="11430"/>
                              <a:solidFill>
                                <a:srgbClr val="7030A0"/>
                              </a:solidFill>
                              <a:effectLst>
                                <a:outerShdw blurRad="76200" dist="50800" dir="5400000" algn="tl" rotWithShape="0">
                                  <a:srgbClr val="000000">
                                    <a:alpha val="65000"/>
                                  </a:srgbClr>
                                </a:outerShdw>
                              </a:effectLst>
                            </a:rPr>
                            <a:t>Soporte</a:t>
                          </a:r>
                          <a:endParaRPr lang="en-US" sz="2000" b="1" spc="50" dirty="0">
                            <a:ln w="11430"/>
                            <a:solidFill>
                              <a:srgbClr val="7030A0"/>
                            </a:solidFill>
                            <a:effectLst>
                              <a:outerShdw blurRad="76200" dist="50800" dir="5400000" algn="tl" rotWithShape="0">
                                <a:srgbClr val="000000">
                                  <a:alpha val="65000"/>
                                </a:srgbClr>
                              </a:outerShdw>
                            </a:effectLst>
                          </a:endParaRPr>
                        </a:p>
                      </a:txBody>
                      <a:useSpRect/>
                    </a:txSp>
                  </a:sp>
                  <a:sp>
                    <a:nvSpPr>
                      <a:cNvPr id="13" name="Rounded Rectangle 12"/>
                      <a:cNvSpPr/>
                    </a:nvSpPr>
                    <a:spPr>
                      <a:xfrm>
                        <a:off x="2563829" y="1785926"/>
                        <a:ext cx="1714512" cy="1143008"/>
                      </a:xfrm>
                      <a:prstGeom prst="roundRect">
                        <a:avLst/>
                      </a:prstGeom>
                    </a:spPr>
                    <a:txSp>
                      <a:txBody>
                        <a:bodyPr rtlCol="0" anchor="ctr"/>
                        <a:lstStyle>
                          <a:defPPr>
                            <a:defRPr lang="es-E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s-PE" b="1" dirty="0" smtClean="0"/>
                            <a:t>Planificación</a:t>
                          </a:r>
                        </a:p>
                      </a:txBody>
                      <a:useSpRect/>
                    </a:txSp>
                    <a:style>
                      <a:lnRef idx="1">
                        <a:schemeClr val="accent2"/>
                      </a:lnRef>
                      <a:fillRef idx="2">
                        <a:schemeClr val="accent2"/>
                      </a:fillRef>
                      <a:effectRef idx="1">
                        <a:schemeClr val="accent2"/>
                      </a:effectRef>
                      <a:fontRef idx="minor">
                        <a:schemeClr val="dk1"/>
                      </a:fontRef>
                    </a:style>
                  </a:sp>
                  <a:sp>
                    <a:nvSpPr>
                      <a:cNvPr id="14" name="Rounded Rectangle 13"/>
                      <a:cNvSpPr/>
                    </a:nvSpPr>
                    <a:spPr>
                      <a:xfrm>
                        <a:off x="4635531" y="1785926"/>
                        <a:ext cx="1714512" cy="1143008"/>
                      </a:xfrm>
                      <a:prstGeom prst="roundRect">
                        <a:avLst/>
                      </a:prstGeom>
                    </a:spPr>
                    <a:txSp>
                      <a:txBody>
                        <a:bodyPr rtlCol="0" anchor="ctr"/>
                        <a:lstStyle>
                          <a:defPPr>
                            <a:defRPr lang="es-E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s-ES" sz="1600" b="1" dirty="0" smtClean="0"/>
                            <a:t>Gestión de Imagen Institucional y Donaciones</a:t>
                          </a:r>
                        </a:p>
                      </a:txBody>
                      <a:useSpRect/>
                    </a:txSp>
                    <a:style>
                      <a:lnRef idx="1">
                        <a:schemeClr val="accent2"/>
                      </a:lnRef>
                      <a:fillRef idx="2">
                        <a:schemeClr val="accent2"/>
                      </a:fillRef>
                      <a:effectRef idx="1">
                        <a:schemeClr val="accent2"/>
                      </a:effectRef>
                      <a:fontRef idx="minor">
                        <a:schemeClr val="dk1"/>
                      </a:fontRef>
                    </a:style>
                  </a:sp>
                  <a:sp>
                    <a:nvSpPr>
                      <a:cNvPr id="15" name="Rounded Rectangle 14"/>
                      <a:cNvSpPr/>
                    </a:nvSpPr>
                    <a:spPr>
                      <a:xfrm>
                        <a:off x="6707233" y="1785926"/>
                        <a:ext cx="1714512" cy="1143008"/>
                      </a:xfrm>
                      <a:prstGeom prst="roundRect">
                        <a:avLst/>
                      </a:prstGeom>
                    </a:spPr>
                    <a:txSp>
                      <a:txBody>
                        <a:bodyPr rtlCol="0" anchor="ctr"/>
                        <a:lstStyle>
                          <a:defPPr>
                            <a:defRPr lang="es-E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s-PE" b="1" dirty="0" smtClean="0"/>
                            <a:t>Gestión de Proyectos</a:t>
                          </a:r>
                        </a:p>
                      </a:txBody>
                      <a:useSpRect/>
                    </a:txSp>
                    <a:style>
                      <a:lnRef idx="1">
                        <a:schemeClr val="accent2"/>
                      </a:lnRef>
                      <a:fillRef idx="2">
                        <a:schemeClr val="accent2"/>
                      </a:fillRef>
                      <a:effectRef idx="1">
                        <a:schemeClr val="accent2"/>
                      </a:effectRef>
                      <a:fontRef idx="minor">
                        <a:schemeClr val="dk1"/>
                      </a:fontRef>
                    </a:style>
                  </a:sp>
                  <a:sp>
                    <a:nvSpPr>
                      <a:cNvPr id="16" name="Rounded Rectangle 15"/>
                      <a:cNvSpPr/>
                    </a:nvSpPr>
                    <a:spPr>
                      <a:xfrm>
                        <a:off x="2635267" y="3500438"/>
                        <a:ext cx="1714512" cy="1143008"/>
                      </a:xfrm>
                      <a:prstGeom prst="roundRect">
                        <a:avLst/>
                      </a:prstGeom>
                    </a:spPr>
                    <a:txSp>
                      <a:txBody>
                        <a:bodyPr rtlCol="0" anchor="ctr"/>
                        <a:lstStyle>
                          <a:defPPr>
                            <a:defRPr lang="es-E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s-ES" sz="1600" b="1" dirty="0" smtClean="0"/>
                            <a:t>Gestión de Aseguramiento de la Calidad Educativa</a:t>
                          </a:r>
                        </a:p>
                      </a:txBody>
                      <a:useSpRect/>
                    </a:txSp>
                    <a:style>
                      <a:lnRef idx="1">
                        <a:schemeClr val="accent1"/>
                      </a:lnRef>
                      <a:fillRef idx="2">
                        <a:schemeClr val="accent1"/>
                      </a:fillRef>
                      <a:effectRef idx="1">
                        <a:schemeClr val="accent1"/>
                      </a:effectRef>
                      <a:fontRef idx="minor">
                        <a:schemeClr val="dk1"/>
                      </a:fontRef>
                    </a:style>
                  </a:sp>
                  <a:sp>
                    <a:nvSpPr>
                      <a:cNvPr id="17" name="Rounded Rectangle 16"/>
                      <a:cNvSpPr/>
                    </a:nvSpPr>
                    <a:spPr>
                      <a:xfrm>
                        <a:off x="4706969" y="3500438"/>
                        <a:ext cx="1714512" cy="1143008"/>
                      </a:xfrm>
                      <a:prstGeom prst="roundRect">
                        <a:avLst/>
                      </a:prstGeom>
                    </a:spPr>
                    <a:txSp>
                      <a:txBody>
                        <a:bodyPr rtlCol="0" anchor="ctr"/>
                        <a:lstStyle>
                          <a:defPPr>
                            <a:defRPr lang="es-E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s-PE" sz="1600" b="1" dirty="0" smtClean="0"/>
                            <a:t>Gestión de Orientación Pastoral</a:t>
                          </a:r>
                        </a:p>
                      </a:txBody>
                      <a:useSpRect/>
                    </a:txSp>
                    <a:style>
                      <a:lnRef idx="1">
                        <a:schemeClr val="accent1"/>
                      </a:lnRef>
                      <a:fillRef idx="2">
                        <a:schemeClr val="accent1"/>
                      </a:fillRef>
                      <a:effectRef idx="1">
                        <a:schemeClr val="accent1"/>
                      </a:effectRef>
                      <a:fontRef idx="minor">
                        <a:schemeClr val="dk1"/>
                      </a:fontRef>
                    </a:style>
                  </a:sp>
                  <a:sp>
                    <a:nvSpPr>
                      <a:cNvPr id="18" name="Rounded Rectangle 17"/>
                      <a:cNvSpPr/>
                    </a:nvSpPr>
                    <a:spPr>
                      <a:xfrm>
                        <a:off x="6778671" y="3500438"/>
                        <a:ext cx="1714512" cy="1143008"/>
                      </a:xfrm>
                      <a:prstGeom prst="roundRect">
                        <a:avLst/>
                      </a:prstGeom>
                    </a:spPr>
                    <a:txSp>
                      <a:txBody>
                        <a:bodyPr rtlCol="0" anchor="ctr"/>
                        <a:lstStyle>
                          <a:defPPr>
                            <a:defRPr lang="es-E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s-PE" b="1" dirty="0" smtClean="0"/>
                            <a:t>Gestión de Educación Rural</a:t>
                          </a:r>
                          <a:endParaRPr lang="es-ES" b="1" dirty="0" smtClean="0"/>
                        </a:p>
                      </a:txBody>
                      <a:useSpRect/>
                    </a:txSp>
                    <a:style>
                      <a:lnRef idx="1">
                        <a:schemeClr val="accent1"/>
                      </a:lnRef>
                      <a:fillRef idx="2">
                        <a:schemeClr val="accent1"/>
                      </a:fillRef>
                      <a:effectRef idx="1">
                        <a:schemeClr val="accent1"/>
                      </a:effectRef>
                      <a:fontRef idx="minor">
                        <a:schemeClr val="dk1"/>
                      </a:fontRef>
                    </a:style>
                  </a:sp>
                  <a:sp>
                    <a:nvSpPr>
                      <a:cNvPr id="19" name="Rounded Rectangle 18"/>
                      <a:cNvSpPr/>
                    </a:nvSpPr>
                    <a:spPr>
                      <a:xfrm>
                        <a:off x="2635267" y="5214950"/>
                        <a:ext cx="1714512" cy="1143008"/>
                      </a:xfrm>
                      <a:prstGeom prst="roundRect">
                        <a:avLst/>
                      </a:prstGeom>
                    </a:spPr>
                    <a:txSp>
                      <a:txBody>
                        <a:bodyPr rtlCol="0" anchor="ctr"/>
                        <a:lstStyle>
                          <a:defPPr>
                            <a:defRPr lang="es-E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s-PE" sz="1600" b="1" dirty="0" smtClean="0"/>
                            <a:t>Contabilidad y Presupuestos</a:t>
                          </a:r>
                        </a:p>
                      </a:txBody>
                      <a:useSpRect/>
                    </a:txSp>
                    <a:style>
                      <a:lnRef idx="1">
                        <a:schemeClr val="accent4"/>
                      </a:lnRef>
                      <a:fillRef idx="2">
                        <a:schemeClr val="accent4"/>
                      </a:fillRef>
                      <a:effectRef idx="1">
                        <a:schemeClr val="accent4"/>
                      </a:effectRef>
                      <a:fontRef idx="minor">
                        <a:schemeClr val="dk1"/>
                      </a:fontRef>
                    </a:style>
                  </a:sp>
                  <a:sp>
                    <a:nvSpPr>
                      <a:cNvPr id="20" name="Rounded Rectangle 19"/>
                      <a:cNvSpPr/>
                    </a:nvSpPr>
                    <a:spPr>
                      <a:xfrm>
                        <a:off x="4706969" y="5214950"/>
                        <a:ext cx="1714512" cy="1143008"/>
                      </a:xfrm>
                      <a:prstGeom prst="roundRect">
                        <a:avLst/>
                      </a:prstGeom>
                    </a:spPr>
                    <a:txSp>
                      <a:txBody>
                        <a:bodyPr rtlCol="0" anchor="ctr"/>
                        <a:lstStyle>
                          <a:defPPr>
                            <a:defRPr lang="es-E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s-PE" sz="1600" b="1" dirty="0" smtClean="0"/>
                            <a:t>Gestión de Abastecimiento</a:t>
                          </a:r>
                        </a:p>
                      </a:txBody>
                      <a:useSpRect/>
                    </a:txSp>
                    <a:style>
                      <a:lnRef idx="1">
                        <a:schemeClr val="accent4"/>
                      </a:lnRef>
                      <a:fillRef idx="2">
                        <a:schemeClr val="accent4"/>
                      </a:fillRef>
                      <a:effectRef idx="1">
                        <a:schemeClr val="accent4"/>
                      </a:effectRef>
                      <a:fontRef idx="minor">
                        <a:schemeClr val="dk1"/>
                      </a:fontRef>
                    </a:style>
                  </a:sp>
                  <a:sp>
                    <a:nvSpPr>
                      <a:cNvPr id="21" name="Rounded Rectangle 20"/>
                      <a:cNvSpPr/>
                    </a:nvSpPr>
                    <a:spPr>
                      <a:xfrm>
                        <a:off x="6778671" y="5214950"/>
                        <a:ext cx="1714512" cy="1143008"/>
                      </a:xfrm>
                      <a:prstGeom prst="roundRect">
                        <a:avLst/>
                      </a:prstGeom>
                    </a:spPr>
                    <a:txSp>
                      <a:txBody>
                        <a:bodyPr rtlCol="0" anchor="ctr"/>
                        <a:lstStyle>
                          <a:defPPr>
                            <a:defRPr lang="es-E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s-PE" sz="1600" b="1" dirty="0" smtClean="0"/>
                            <a:t>Gestión de Obras Civiles</a:t>
                          </a:r>
                        </a:p>
                      </a:txBody>
                      <a:useSpRect/>
                    </a:txSp>
                    <a:style>
                      <a:lnRef idx="1">
                        <a:schemeClr val="accent4"/>
                      </a:lnRef>
                      <a:fillRef idx="2">
                        <a:schemeClr val="accent4"/>
                      </a:fillRef>
                      <a:effectRef idx="1">
                        <a:schemeClr val="accent4"/>
                      </a:effectRef>
                      <a:fontRef idx="minor">
                        <a:schemeClr val="dk1"/>
                      </a:fontRef>
                    </a:style>
                  </a:sp>
                </lc:lockedCanvas>
              </a:graphicData>
            </a:graphic>
          </wp:inline>
        </w:drawing>
      </w:r>
    </w:p>
    <w:p w:rsidR="001624DC" w:rsidRPr="001624DC" w:rsidRDefault="001624DC" w:rsidP="001624DC">
      <w:pPr>
        <w:pStyle w:val="Caption"/>
        <w:jc w:val="center"/>
        <w:rPr>
          <w:rFonts w:asciiTheme="majorHAnsi" w:hAnsiTheme="majorHAnsi"/>
          <w:sz w:val="16"/>
          <w:szCs w:val="16"/>
        </w:rPr>
      </w:pPr>
      <w:bookmarkStart w:id="101" w:name="_Toc261078020"/>
      <w:bookmarkStart w:id="102" w:name="_Toc265765608"/>
      <w:bookmarkStart w:id="103" w:name="_Toc266031532"/>
      <w:r w:rsidRPr="001624DC">
        <w:rPr>
          <w:rFonts w:asciiTheme="majorHAnsi" w:hAnsiTheme="majorHAnsi"/>
          <w:sz w:val="16"/>
          <w:szCs w:val="16"/>
        </w:rPr>
        <w:t xml:space="preserve">Ilustración </w:t>
      </w:r>
      <w:r w:rsidR="00934198" w:rsidRPr="001624DC">
        <w:rPr>
          <w:rFonts w:asciiTheme="majorHAnsi" w:hAnsiTheme="majorHAnsi"/>
          <w:sz w:val="16"/>
          <w:szCs w:val="16"/>
        </w:rPr>
        <w:fldChar w:fldCharType="begin"/>
      </w:r>
      <w:r w:rsidRPr="001624DC">
        <w:rPr>
          <w:rFonts w:asciiTheme="majorHAnsi" w:hAnsiTheme="majorHAnsi"/>
          <w:sz w:val="16"/>
          <w:szCs w:val="16"/>
        </w:rPr>
        <w:instrText xml:space="preserve"> SEQ Ilustración \* ARABIC </w:instrText>
      </w:r>
      <w:r w:rsidR="00934198" w:rsidRPr="001624DC">
        <w:rPr>
          <w:rFonts w:asciiTheme="majorHAnsi" w:hAnsiTheme="majorHAnsi"/>
          <w:sz w:val="16"/>
          <w:szCs w:val="16"/>
        </w:rPr>
        <w:fldChar w:fldCharType="separate"/>
      </w:r>
      <w:r w:rsidR="00EB772F">
        <w:rPr>
          <w:rFonts w:asciiTheme="majorHAnsi" w:hAnsiTheme="majorHAnsi"/>
          <w:noProof/>
          <w:sz w:val="16"/>
          <w:szCs w:val="16"/>
        </w:rPr>
        <w:t>4</w:t>
      </w:r>
      <w:r w:rsidR="00934198" w:rsidRPr="001624DC">
        <w:rPr>
          <w:rFonts w:asciiTheme="majorHAnsi" w:hAnsiTheme="majorHAnsi"/>
          <w:sz w:val="16"/>
          <w:szCs w:val="16"/>
        </w:rPr>
        <w:fldChar w:fldCharType="end"/>
      </w:r>
      <w:r w:rsidRPr="001624DC">
        <w:rPr>
          <w:rFonts w:asciiTheme="majorHAnsi" w:hAnsiTheme="majorHAnsi"/>
          <w:sz w:val="16"/>
          <w:szCs w:val="16"/>
        </w:rPr>
        <w:t>.- Mapa de Procesos</w:t>
      </w:r>
      <w:bookmarkEnd w:id="101"/>
      <w:bookmarkEnd w:id="102"/>
      <w:bookmarkEnd w:id="103"/>
    </w:p>
    <w:p w:rsidR="001624DC" w:rsidRPr="001624DC" w:rsidRDefault="001624DC" w:rsidP="001624DC">
      <w:pPr>
        <w:pStyle w:val="Caption"/>
        <w:jc w:val="center"/>
        <w:rPr>
          <w:rFonts w:asciiTheme="majorHAnsi" w:hAnsiTheme="majorHAnsi"/>
          <w:sz w:val="16"/>
          <w:szCs w:val="16"/>
        </w:rPr>
      </w:pPr>
      <w:r w:rsidRPr="001624DC">
        <w:rPr>
          <w:rFonts w:asciiTheme="majorHAnsi" w:hAnsiTheme="majorHAnsi"/>
          <w:sz w:val="16"/>
          <w:szCs w:val="16"/>
        </w:rPr>
        <w:t>Fuente: Elaboración Propia</w:t>
      </w:r>
    </w:p>
    <w:p w:rsidR="001624DC" w:rsidRPr="00B866D7" w:rsidRDefault="001624DC" w:rsidP="001624DC">
      <w:pPr>
        <w:rPr>
          <w:rFonts w:ascii="Arial Narrow" w:hAnsi="Arial Narrow"/>
        </w:rPr>
      </w:pPr>
    </w:p>
    <w:p w:rsidR="001624DC" w:rsidRPr="001624DC" w:rsidRDefault="003E2EAC" w:rsidP="00EF1133">
      <w:pPr>
        <w:pStyle w:val="Heading2"/>
        <w:numPr>
          <w:ilvl w:val="1"/>
          <w:numId w:val="2"/>
        </w:numPr>
        <w:spacing w:after="240"/>
        <w:jc w:val="both"/>
        <w:rPr>
          <w:b/>
          <w:smallCaps w:val="0"/>
          <w:sz w:val="24"/>
          <w:szCs w:val="24"/>
          <w:u w:val="single"/>
        </w:rPr>
      </w:pPr>
      <w:bookmarkStart w:id="104" w:name="_Toc265485360"/>
      <w:bookmarkStart w:id="105" w:name="_Toc266033387"/>
      <w:r>
        <w:rPr>
          <w:b/>
          <w:smallCaps w:val="0"/>
          <w:sz w:val="24"/>
          <w:szCs w:val="24"/>
          <w:u w:val="single"/>
        </w:rPr>
        <w:t>M</w:t>
      </w:r>
      <w:r w:rsidRPr="001624DC">
        <w:rPr>
          <w:b/>
          <w:smallCaps w:val="0"/>
          <w:sz w:val="24"/>
          <w:szCs w:val="24"/>
          <w:u w:val="single"/>
        </w:rPr>
        <w:t>apeo procesos – objetivos</w:t>
      </w:r>
      <w:bookmarkEnd w:id="104"/>
      <w:bookmarkEnd w:id="105"/>
    </w:p>
    <w:p w:rsidR="001624DC" w:rsidRPr="001624DC" w:rsidRDefault="001624DC" w:rsidP="001624DC">
      <w:pPr>
        <w:spacing w:line="360" w:lineRule="auto"/>
        <w:jc w:val="both"/>
        <w:rPr>
          <w:sz w:val="24"/>
        </w:rPr>
      </w:pPr>
      <w:r w:rsidRPr="001624DC">
        <w:rPr>
          <w:sz w:val="24"/>
        </w:rPr>
        <w:t>El Mapeo Procesos - Objetivos nos permite relacionar los procesos encontrados en la Arquitectura de Procesos con los objetivos sub específicos a los que apunta el Movimiento Fe y Alegría Perú, los cuales están descritos en el Diagrama de Objetivos</w:t>
      </w:r>
      <w:r w:rsidR="00980746">
        <w:rPr>
          <w:sz w:val="24"/>
        </w:rPr>
        <w:t xml:space="preserve"> en la Ilustración 3</w:t>
      </w:r>
      <w:r w:rsidRPr="001624DC">
        <w:rPr>
          <w:sz w:val="24"/>
        </w:rPr>
        <w:t>. Con la información de ambos artefactos, se podrá alinear los procesos con los objetivos sub específicos</w:t>
      </w:r>
      <w:r w:rsidR="00980746">
        <w:rPr>
          <w:sz w:val="24"/>
        </w:rPr>
        <w:t>,</w:t>
      </w:r>
      <w:r w:rsidRPr="001624DC">
        <w:rPr>
          <w:sz w:val="24"/>
        </w:rPr>
        <w:t xml:space="preserve"> con la finalidad de evaluar si es que los procesos que se están ejecutando apoyan el logro de la meta propuesta. </w:t>
      </w:r>
    </w:p>
    <w:p w:rsidR="001624DC" w:rsidRDefault="001624DC" w:rsidP="001624DC">
      <w:pPr>
        <w:spacing w:line="360" w:lineRule="auto"/>
        <w:jc w:val="both"/>
        <w:rPr>
          <w:sz w:val="24"/>
        </w:rPr>
      </w:pPr>
      <w:r w:rsidRPr="001624DC">
        <w:rPr>
          <w:sz w:val="24"/>
        </w:rPr>
        <w:t xml:space="preserve">En </w:t>
      </w:r>
      <w:smartTag w:uri="urn:schemas-microsoft-com:office:smarttags" w:element="PersonName">
        <w:smartTagPr>
          <w:attr w:name="ProductID" w:val="la Tabla"/>
        </w:smartTagPr>
        <w:r w:rsidRPr="001624DC">
          <w:rPr>
            <w:sz w:val="24"/>
          </w:rPr>
          <w:t>la Tabla</w:t>
        </w:r>
      </w:smartTag>
      <w:r w:rsidRPr="001624DC">
        <w:rPr>
          <w:sz w:val="24"/>
        </w:rPr>
        <w:t xml:space="preserve"> 1 no se muestran procesos mapeados al objetivo sub específico 5, debido a que este objetivo se encuentra ligado a las labores realizadas por el área de Administración y Abastecimientos que se encuentra fuera del alcance del Proyecto. </w:t>
      </w:r>
    </w:p>
    <w:p w:rsidR="00341713" w:rsidRDefault="00341713" w:rsidP="001624DC">
      <w:pPr>
        <w:spacing w:line="360" w:lineRule="auto"/>
        <w:jc w:val="both"/>
        <w:rPr>
          <w:sz w:val="24"/>
        </w:rPr>
        <w:sectPr w:rsidR="00341713" w:rsidSect="00E73AFD">
          <w:footerReference w:type="default" r:id="rId18"/>
          <w:pgSz w:w="11906" w:h="16838"/>
          <w:pgMar w:top="1417" w:right="1701" w:bottom="1417" w:left="1701" w:header="708" w:footer="708" w:gutter="0"/>
          <w:cols w:space="708"/>
          <w:docGrid w:linePitch="360"/>
        </w:sectPr>
      </w:pPr>
    </w:p>
    <w:tbl>
      <w:tblPr>
        <w:tblW w:w="14621" w:type="dxa"/>
        <w:tblInd w:w="50" w:type="dxa"/>
        <w:tblLayout w:type="fixed"/>
        <w:tblCellMar>
          <w:left w:w="70" w:type="dxa"/>
          <w:right w:w="70" w:type="dxa"/>
        </w:tblCellMar>
        <w:tblLook w:val="04A0"/>
      </w:tblPr>
      <w:tblGrid>
        <w:gridCol w:w="1361"/>
        <w:gridCol w:w="644"/>
        <w:gridCol w:w="5528"/>
        <w:gridCol w:w="1772"/>
        <w:gridCol w:w="1772"/>
        <w:gridCol w:w="1772"/>
        <w:gridCol w:w="1772"/>
      </w:tblGrid>
      <w:tr w:rsidR="00341713" w:rsidRPr="00B866D7" w:rsidTr="00A474BC">
        <w:trPr>
          <w:trHeight w:val="269"/>
          <w:tblHeader/>
        </w:trPr>
        <w:tc>
          <w:tcPr>
            <w:tcW w:w="1361" w:type="dxa"/>
            <w:tcBorders>
              <w:top w:val="nil"/>
              <w:left w:val="nil"/>
              <w:bottom w:val="nil"/>
              <w:right w:val="nil"/>
            </w:tcBorders>
            <w:shd w:val="clear" w:color="auto" w:fill="auto"/>
            <w:vAlign w:val="bottom"/>
          </w:tcPr>
          <w:p w:rsidR="00341713" w:rsidRPr="00B866D7" w:rsidRDefault="00341713" w:rsidP="00326F36">
            <w:pPr>
              <w:rPr>
                <w:rFonts w:ascii="Arial Narrow" w:eastAsia="Times New Roman" w:hAnsi="Arial Narrow" w:cs="Arial"/>
                <w:sz w:val="20"/>
                <w:szCs w:val="20"/>
              </w:rPr>
            </w:pPr>
          </w:p>
        </w:tc>
        <w:tc>
          <w:tcPr>
            <w:tcW w:w="6172" w:type="dxa"/>
            <w:gridSpan w:val="2"/>
            <w:tcBorders>
              <w:top w:val="nil"/>
              <w:left w:val="nil"/>
              <w:bottom w:val="nil"/>
              <w:right w:val="nil"/>
            </w:tcBorders>
            <w:shd w:val="clear" w:color="000000" w:fill="FFFFFF"/>
            <w:vAlign w:val="bottom"/>
          </w:tcPr>
          <w:p w:rsidR="00341713" w:rsidRPr="00B866D7" w:rsidRDefault="00341713" w:rsidP="00326F36">
            <w:pPr>
              <w:jc w:val="center"/>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7088" w:type="dxa"/>
            <w:gridSpan w:val="4"/>
            <w:tcBorders>
              <w:top w:val="single" w:sz="8" w:space="0" w:color="auto"/>
              <w:left w:val="single" w:sz="8" w:space="0" w:color="auto"/>
              <w:bottom w:val="single" w:sz="4" w:space="0" w:color="auto"/>
              <w:right w:val="single" w:sz="8" w:space="0" w:color="000000"/>
            </w:tcBorders>
            <w:shd w:val="clear" w:color="000000" w:fill="000000"/>
            <w:noWrap/>
            <w:vAlign w:val="center"/>
          </w:tcPr>
          <w:p w:rsidR="00341713" w:rsidRPr="00B866D7" w:rsidRDefault="00341713" w:rsidP="00A474BC">
            <w:pPr>
              <w:spacing w:after="0"/>
              <w:jc w:val="center"/>
              <w:rPr>
                <w:rFonts w:ascii="Arial Narrow" w:eastAsia="Times New Roman" w:hAnsi="Arial Narrow" w:cs="Arial"/>
                <w:b/>
                <w:bCs/>
                <w:color w:val="FFFFFF"/>
                <w:sz w:val="20"/>
                <w:szCs w:val="20"/>
              </w:rPr>
            </w:pPr>
            <w:r>
              <w:rPr>
                <w:rFonts w:ascii="Arial Narrow" w:eastAsia="Times New Roman" w:hAnsi="Arial Narrow" w:cs="Arial"/>
                <w:b/>
                <w:bCs/>
                <w:color w:val="FFFFFF"/>
                <w:sz w:val="20"/>
                <w:szCs w:val="20"/>
              </w:rPr>
              <w:t xml:space="preserve"> OBJETIVOS SUB</w:t>
            </w:r>
            <w:r w:rsidRPr="00B866D7">
              <w:rPr>
                <w:rFonts w:ascii="Arial Narrow" w:eastAsia="Times New Roman" w:hAnsi="Arial Narrow" w:cs="Arial"/>
                <w:b/>
                <w:bCs/>
                <w:color w:val="FFFFFF"/>
                <w:sz w:val="20"/>
                <w:szCs w:val="20"/>
              </w:rPr>
              <w:t xml:space="preserve"> ESPECÍFICOS</w:t>
            </w:r>
          </w:p>
        </w:tc>
      </w:tr>
      <w:tr w:rsidR="00341713" w:rsidRPr="00B866D7" w:rsidTr="00341713">
        <w:trPr>
          <w:trHeight w:val="2815"/>
          <w:tblHeader/>
        </w:trPr>
        <w:tc>
          <w:tcPr>
            <w:tcW w:w="1361" w:type="dxa"/>
            <w:tcBorders>
              <w:top w:val="nil"/>
              <w:left w:val="nil"/>
              <w:bottom w:val="nil"/>
              <w:right w:val="nil"/>
            </w:tcBorders>
            <w:shd w:val="clear" w:color="auto" w:fill="auto"/>
            <w:vAlign w:val="bottom"/>
          </w:tcPr>
          <w:p w:rsidR="00341713" w:rsidRPr="00B866D7" w:rsidRDefault="00341713" w:rsidP="00341713">
            <w:pPr>
              <w:spacing w:after="0"/>
              <w:rPr>
                <w:rFonts w:ascii="Arial Narrow" w:eastAsia="Times New Roman" w:hAnsi="Arial Narrow" w:cs="Arial"/>
                <w:sz w:val="20"/>
                <w:szCs w:val="20"/>
              </w:rPr>
            </w:pPr>
          </w:p>
        </w:tc>
        <w:tc>
          <w:tcPr>
            <w:tcW w:w="6172" w:type="dxa"/>
            <w:gridSpan w:val="2"/>
            <w:tcBorders>
              <w:top w:val="nil"/>
              <w:left w:val="nil"/>
              <w:bottom w:val="nil"/>
              <w:right w:val="nil"/>
            </w:tcBorders>
            <w:shd w:val="clear" w:color="000000" w:fill="FFFFFF"/>
            <w:vAlign w:val="center"/>
          </w:tcPr>
          <w:p w:rsidR="00341713" w:rsidRPr="00B866D7" w:rsidRDefault="00341713" w:rsidP="00341713">
            <w:pPr>
              <w:spacing w:after="0"/>
              <w:jc w:val="center"/>
              <w:rPr>
                <w:rFonts w:ascii="Arial Narrow" w:eastAsia="Times New Roman" w:hAnsi="Arial Narrow" w:cs="Arial"/>
                <w:b/>
                <w:bCs/>
                <w:sz w:val="20"/>
                <w:szCs w:val="20"/>
              </w:rPr>
            </w:pPr>
            <w:r w:rsidRPr="00B866D7">
              <w:rPr>
                <w:rFonts w:ascii="Arial Narrow" w:eastAsia="Times New Roman" w:hAnsi="Arial Narrow" w:cs="Arial"/>
                <w:b/>
                <w:bCs/>
                <w:sz w:val="20"/>
                <w:szCs w:val="20"/>
              </w:rPr>
              <w:t> </w:t>
            </w:r>
          </w:p>
        </w:tc>
        <w:tc>
          <w:tcPr>
            <w:tcW w:w="1772" w:type="dxa"/>
            <w:vMerge w:val="restart"/>
            <w:tcBorders>
              <w:top w:val="nil"/>
              <w:left w:val="single" w:sz="8" w:space="0" w:color="auto"/>
              <w:bottom w:val="nil"/>
              <w:right w:val="single" w:sz="4" w:space="0" w:color="auto"/>
            </w:tcBorders>
            <w:shd w:val="clear" w:color="auto" w:fill="auto"/>
            <w:textDirection w:val="btLr"/>
            <w:vAlign w:val="center"/>
          </w:tcPr>
          <w:p w:rsidR="00341713" w:rsidRPr="00341713" w:rsidRDefault="00341713" w:rsidP="00341713">
            <w:pPr>
              <w:spacing w:after="0" w:line="240" w:lineRule="auto"/>
              <w:ind w:left="113" w:right="113"/>
              <w:jc w:val="both"/>
              <w:rPr>
                <w:rFonts w:ascii="Arial Narrow" w:eastAsia="Times New Roman" w:hAnsi="Arial Narrow" w:cs="Arial"/>
                <w:b/>
                <w:bCs/>
                <w:sz w:val="20"/>
              </w:rPr>
            </w:pPr>
            <w:r w:rsidRPr="00341713">
              <w:rPr>
                <w:rFonts w:ascii="Arial Narrow" w:eastAsia="Times New Roman" w:hAnsi="Arial Narrow" w:cs="Arial"/>
                <w:b/>
                <w:bCs/>
                <w:sz w:val="20"/>
              </w:rPr>
              <w:t xml:space="preserve">OSE 1: </w:t>
            </w:r>
            <w:r w:rsidRPr="00341713">
              <w:rPr>
                <w:rFonts w:ascii="Arial Narrow" w:eastAsia="Times New Roman" w:hAnsi="Arial Narrow" w:cs="Arial"/>
                <w:sz w:val="20"/>
              </w:rPr>
              <w:t>Impulsar una gestión dinámica, participativa y descentralizada que promueva el compromiso de las instituciones educativas  con el  proceso de regionalización del país, desde la propuesta educativa de FYA.</w:t>
            </w:r>
          </w:p>
        </w:tc>
        <w:tc>
          <w:tcPr>
            <w:tcW w:w="1772" w:type="dxa"/>
            <w:vMerge w:val="restart"/>
            <w:tcBorders>
              <w:top w:val="nil"/>
              <w:left w:val="single" w:sz="4" w:space="0" w:color="auto"/>
              <w:bottom w:val="nil"/>
              <w:right w:val="single" w:sz="4" w:space="0" w:color="auto"/>
            </w:tcBorders>
            <w:shd w:val="clear" w:color="auto" w:fill="auto"/>
            <w:textDirection w:val="btLr"/>
            <w:vAlign w:val="center"/>
          </w:tcPr>
          <w:p w:rsidR="00341713" w:rsidRPr="00341713" w:rsidRDefault="00341713" w:rsidP="00341713">
            <w:pPr>
              <w:spacing w:after="0" w:line="240" w:lineRule="auto"/>
              <w:ind w:left="113" w:right="113"/>
              <w:jc w:val="both"/>
              <w:rPr>
                <w:rFonts w:ascii="Arial Narrow" w:eastAsia="Times New Roman" w:hAnsi="Arial Narrow" w:cs="Arial"/>
                <w:b/>
                <w:bCs/>
                <w:sz w:val="20"/>
              </w:rPr>
            </w:pPr>
            <w:r w:rsidRPr="00341713">
              <w:rPr>
                <w:rFonts w:ascii="Arial Narrow" w:eastAsia="Times New Roman" w:hAnsi="Arial Narrow" w:cs="Arial"/>
                <w:b/>
                <w:bCs/>
                <w:sz w:val="20"/>
              </w:rPr>
              <w:t xml:space="preserve">OSE 2: </w:t>
            </w:r>
            <w:r w:rsidRPr="00341713">
              <w:rPr>
                <w:rFonts w:ascii="Arial Narrow" w:eastAsia="Times New Roman" w:hAnsi="Arial Narrow" w:cs="Arial"/>
                <w:sz w:val="20"/>
              </w:rPr>
              <w:t>Comprometer a todos los miembros de la comunidad educativa con su desarrollo integral para responder al desafío de una educación de calidad, desde la mística y propuesta de FYA.</w:t>
            </w:r>
          </w:p>
        </w:tc>
        <w:tc>
          <w:tcPr>
            <w:tcW w:w="1772" w:type="dxa"/>
            <w:vMerge w:val="restart"/>
            <w:tcBorders>
              <w:top w:val="nil"/>
              <w:left w:val="single" w:sz="4" w:space="0" w:color="auto"/>
              <w:bottom w:val="nil"/>
              <w:right w:val="single" w:sz="4" w:space="0" w:color="auto"/>
            </w:tcBorders>
            <w:shd w:val="clear" w:color="auto" w:fill="auto"/>
            <w:textDirection w:val="btLr"/>
            <w:vAlign w:val="center"/>
          </w:tcPr>
          <w:p w:rsidR="00341713" w:rsidRPr="00341713" w:rsidRDefault="00341713" w:rsidP="00341713">
            <w:pPr>
              <w:spacing w:after="0" w:line="240" w:lineRule="auto"/>
              <w:ind w:left="113" w:right="113"/>
              <w:jc w:val="both"/>
              <w:rPr>
                <w:rFonts w:ascii="Arial Narrow" w:eastAsia="Times New Roman" w:hAnsi="Arial Narrow" w:cs="Arial"/>
                <w:b/>
                <w:bCs/>
                <w:sz w:val="20"/>
              </w:rPr>
            </w:pPr>
            <w:r w:rsidRPr="00341713">
              <w:rPr>
                <w:rFonts w:ascii="Arial Narrow" w:eastAsia="Times New Roman" w:hAnsi="Arial Narrow" w:cs="Arial"/>
                <w:b/>
                <w:bCs/>
                <w:sz w:val="20"/>
              </w:rPr>
              <w:t xml:space="preserve">OSE 3: </w:t>
            </w:r>
            <w:r w:rsidRPr="00341713">
              <w:rPr>
                <w:rFonts w:ascii="Arial Narrow" w:eastAsia="Times New Roman" w:hAnsi="Arial Narrow" w:cs="Arial"/>
                <w:sz w:val="20"/>
              </w:rPr>
              <w:t>Lograr una educación técnica cualificada acorde con las necesidades del mercado laboral, conducente al desarrollo local, regional y nacional.</w:t>
            </w:r>
          </w:p>
        </w:tc>
        <w:tc>
          <w:tcPr>
            <w:tcW w:w="1772" w:type="dxa"/>
            <w:vMerge w:val="restart"/>
            <w:tcBorders>
              <w:top w:val="nil"/>
              <w:left w:val="single" w:sz="4" w:space="0" w:color="auto"/>
              <w:bottom w:val="nil"/>
              <w:right w:val="single" w:sz="8" w:space="0" w:color="auto"/>
            </w:tcBorders>
            <w:shd w:val="clear" w:color="auto" w:fill="auto"/>
            <w:textDirection w:val="btLr"/>
            <w:vAlign w:val="center"/>
          </w:tcPr>
          <w:p w:rsidR="00341713" w:rsidRPr="00341713" w:rsidRDefault="00341713" w:rsidP="00341713">
            <w:pPr>
              <w:spacing w:after="0" w:line="240" w:lineRule="auto"/>
              <w:ind w:left="113" w:right="113"/>
              <w:jc w:val="both"/>
              <w:rPr>
                <w:rFonts w:ascii="Arial Narrow" w:eastAsia="Times New Roman" w:hAnsi="Arial Narrow" w:cs="Arial"/>
                <w:b/>
                <w:bCs/>
                <w:sz w:val="20"/>
              </w:rPr>
            </w:pPr>
            <w:r w:rsidRPr="00341713">
              <w:rPr>
                <w:rFonts w:ascii="Arial Narrow" w:eastAsia="Times New Roman" w:hAnsi="Arial Narrow" w:cs="Arial"/>
                <w:b/>
                <w:bCs/>
                <w:sz w:val="20"/>
              </w:rPr>
              <w:t>OSE 4:</w:t>
            </w:r>
            <w:r w:rsidRPr="00341713">
              <w:rPr>
                <w:rFonts w:ascii="Arial Narrow" w:eastAsia="Times New Roman" w:hAnsi="Arial Narrow" w:cs="Arial"/>
                <w:sz w:val="20"/>
              </w:rPr>
              <w:t xml:space="preserve"> Formar alumnos y alumnas con valores evangélicos, líderes, autónomos, críticos con identidad ciudadana para que sean agentes de cambio y promotores del desarrollo sostenible.</w:t>
            </w:r>
          </w:p>
        </w:tc>
      </w:tr>
      <w:tr w:rsidR="00341713" w:rsidRPr="00B866D7" w:rsidTr="00A474BC">
        <w:trPr>
          <w:trHeight w:val="75"/>
          <w:tblHeader/>
        </w:trPr>
        <w:tc>
          <w:tcPr>
            <w:tcW w:w="7533" w:type="dxa"/>
            <w:gridSpan w:val="3"/>
            <w:tcBorders>
              <w:top w:val="single" w:sz="8" w:space="0" w:color="auto"/>
              <w:left w:val="single" w:sz="8" w:space="0" w:color="auto"/>
              <w:bottom w:val="single" w:sz="8" w:space="0" w:color="auto"/>
              <w:right w:val="single" w:sz="8" w:space="0" w:color="000000"/>
            </w:tcBorders>
            <w:shd w:val="clear" w:color="000000" w:fill="000000"/>
            <w:vAlign w:val="center"/>
          </w:tcPr>
          <w:p w:rsidR="00341713" w:rsidRPr="00B866D7" w:rsidRDefault="00341713" w:rsidP="00341713">
            <w:pPr>
              <w:spacing w:after="0"/>
              <w:jc w:val="center"/>
              <w:rPr>
                <w:rFonts w:ascii="Arial Narrow" w:eastAsia="Times New Roman" w:hAnsi="Arial Narrow" w:cs="Arial"/>
                <w:b/>
                <w:bCs/>
                <w:color w:val="FFFFFF"/>
                <w:sz w:val="20"/>
                <w:szCs w:val="20"/>
              </w:rPr>
            </w:pPr>
            <w:r w:rsidRPr="00B866D7">
              <w:rPr>
                <w:rFonts w:ascii="Arial Narrow" w:eastAsia="Times New Roman" w:hAnsi="Arial Narrow" w:cs="Arial"/>
                <w:b/>
                <w:bCs/>
                <w:color w:val="FFFFFF"/>
                <w:sz w:val="20"/>
                <w:szCs w:val="20"/>
              </w:rPr>
              <w:t>PROCESOS</w:t>
            </w:r>
          </w:p>
        </w:tc>
        <w:tc>
          <w:tcPr>
            <w:tcW w:w="1772" w:type="dxa"/>
            <w:vMerge/>
            <w:tcBorders>
              <w:top w:val="nil"/>
              <w:left w:val="single" w:sz="8" w:space="0" w:color="auto"/>
              <w:bottom w:val="nil"/>
              <w:right w:val="single" w:sz="4" w:space="0" w:color="auto"/>
            </w:tcBorders>
            <w:vAlign w:val="center"/>
          </w:tcPr>
          <w:p w:rsidR="00341713" w:rsidRPr="00B866D7" w:rsidRDefault="00341713" w:rsidP="00326F36">
            <w:pPr>
              <w:rPr>
                <w:rFonts w:ascii="Arial Narrow" w:eastAsia="Times New Roman" w:hAnsi="Arial Narrow" w:cs="Arial"/>
                <w:b/>
                <w:bCs/>
              </w:rPr>
            </w:pPr>
          </w:p>
        </w:tc>
        <w:tc>
          <w:tcPr>
            <w:tcW w:w="1772" w:type="dxa"/>
            <w:vMerge/>
            <w:tcBorders>
              <w:top w:val="nil"/>
              <w:left w:val="single" w:sz="4" w:space="0" w:color="auto"/>
              <w:bottom w:val="nil"/>
              <w:right w:val="single" w:sz="4" w:space="0" w:color="auto"/>
            </w:tcBorders>
            <w:vAlign w:val="center"/>
          </w:tcPr>
          <w:p w:rsidR="00341713" w:rsidRPr="00B866D7" w:rsidRDefault="00341713" w:rsidP="00326F36">
            <w:pPr>
              <w:rPr>
                <w:rFonts w:ascii="Arial Narrow" w:eastAsia="Times New Roman" w:hAnsi="Arial Narrow" w:cs="Arial"/>
                <w:b/>
                <w:bCs/>
              </w:rPr>
            </w:pPr>
          </w:p>
        </w:tc>
        <w:tc>
          <w:tcPr>
            <w:tcW w:w="1772" w:type="dxa"/>
            <w:vMerge/>
            <w:tcBorders>
              <w:top w:val="nil"/>
              <w:left w:val="single" w:sz="4" w:space="0" w:color="auto"/>
              <w:bottom w:val="nil"/>
              <w:right w:val="single" w:sz="4" w:space="0" w:color="auto"/>
            </w:tcBorders>
            <w:vAlign w:val="center"/>
          </w:tcPr>
          <w:p w:rsidR="00341713" w:rsidRPr="00B866D7" w:rsidRDefault="00341713" w:rsidP="00326F36">
            <w:pPr>
              <w:rPr>
                <w:rFonts w:ascii="Arial Narrow" w:eastAsia="Times New Roman" w:hAnsi="Arial Narrow" w:cs="Arial"/>
                <w:b/>
                <w:bCs/>
              </w:rPr>
            </w:pPr>
          </w:p>
        </w:tc>
        <w:tc>
          <w:tcPr>
            <w:tcW w:w="1772" w:type="dxa"/>
            <w:vMerge/>
            <w:tcBorders>
              <w:top w:val="nil"/>
              <w:left w:val="single" w:sz="4" w:space="0" w:color="auto"/>
              <w:bottom w:val="nil"/>
              <w:right w:val="single" w:sz="8" w:space="0" w:color="auto"/>
            </w:tcBorders>
            <w:vAlign w:val="center"/>
          </w:tcPr>
          <w:p w:rsidR="00341713" w:rsidRPr="00B866D7" w:rsidRDefault="00341713" w:rsidP="00326F36">
            <w:pPr>
              <w:rPr>
                <w:rFonts w:ascii="Arial Narrow" w:eastAsia="Times New Roman" w:hAnsi="Arial Narrow" w:cs="Arial"/>
                <w:b/>
                <w:bCs/>
              </w:rPr>
            </w:pPr>
          </w:p>
        </w:tc>
      </w:tr>
      <w:tr w:rsidR="00341713" w:rsidRPr="00B866D7" w:rsidTr="00341713">
        <w:trPr>
          <w:trHeight w:val="567"/>
        </w:trPr>
        <w:tc>
          <w:tcPr>
            <w:tcW w:w="2005" w:type="dxa"/>
            <w:gridSpan w:val="2"/>
            <w:vMerge w:val="restart"/>
            <w:tcBorders>
              <w:top w:val="nil"/>
              <w:left w:val="single" w:sz="8" w:space="0" w:color="auto"/>
              <w:right w:val="single" w:sz="4" w:space="0" w:color="auto"/>
            </w:tcBorders>
            <w:shd w:val="clear" w:color="000000" w:fill="C0C0C0"/>
            <w:vAlign w:val="center"/>
          </w:tcPr>
          <w:p w:rsidR="00341713" w:rsidRPr="00B866D7" w:rsidRDefault="00341713" w:rsidP="00341713">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 xml:space="preserve">MACRO PROCESO: Planificación </w:t>
            </w:r>
          </w:p>
        </w:tc>
        <w:tc>
          <w:tcPr>
            <w:tcW w:w="5528" w:type="dxa"/>
            <w:tcBorders>
              <w:top w:val="nil"/>
              <w:left w:val="nil"/>
              <w:bottom w:val="single" w:sz="4" w:space="0" w:color="auto"/>
              <w:right w:val="nil"/>
            </w:tcBorders>
            <w:shd w:val="clear" w:color="000000" w:fill="C0C0C0"/>
            <w:vAlign w:val="center"/>
          </w:tcPr>
          <w:p w:rsidR="00341713" w:rsidRPr="00B866D7" w:rsidRDefault="00341713" w:rsidP="00341713">
            <w:pPr>
              <w:spacing w:after="0"/>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PROCESO: Planificación del Departamento de Donaciones e Imagen Institucional</w:t>
            </w:r>
          </w:p>
        </w:tc>
        <w:tc>
          <w:tcPr>
            <w:tcW w:w="1772" w:type="dxa"/>
            <w:tcBorders>
              <w:top w:val="single" w:sz="8" w:space="0" w:color="auto"/>
              <w:left w:val="single" w:sz="8" w:space="0" w:color="auto"/>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X</w:t>
            </w:r>
          </w:p>
        </w:tc>
        <w:tc>
          <w:tcPr>
            <w:tcW w:w="1772" w:type="dxa"/>
            <w:tcBorders>
              <w:top w:val="single" w:sz="8" w:space="0" w:color="auto"/>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single" w:sz="8" w:space="0" w:color="auto"/>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single" w:sz="8" w:space="0" w:color="auto"/>
              <w:left w:val="nil"/>
              <w:bottom w:val="single" w:sz="4" w:space="0" w:color="auto"/>
              <w:right w:val="single" w:sz="8"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r>
      <w:tr w:rsidR="00341713" w:rsidRPr="00B866D7" w:rsidTr="00341713">
        <w:trPr>
          <w:trHeight w:val="567"/>
        </w:trPr>
        <w:tc>
          <w:tcPr>
            <w:tcW w:w="2005" w:type="dxa"/>
            <w:gridSpan w:val="2"/>
            <w:vMerge/>
            <w:tcBorders>
              <w:left w:val="single" w:sz="8" w:space="0" w:color="auto"/>
              <w:right w:val="single" w:sz="4" w:space="0" w:color="auto"/>
            </w:tcBorders>
            <w:shd w:val="clear" w:color="000000" w:fill="C0C0C0"/>
            <w:vAlign w:val="center"/>
          </w:tcPr>
          <w:p w:rsidR="00341713" w:rsidRPr="00B866D7" w:rsidRDefault="00341713" w:rsidP="00341713">
            <w:pPr>
              <w:spacing w:after="0"/>
              <w:rPr>
                <w:rFonts w:ascii="Arial Narrow" w:eastAsia="Times New Roman" w:hAnsi="Arial Narrow" w:cs="Arial"/>
                <w:color w:val="000000"/>
                <w:sz w:val="20"/>
                <w:szCs w:val="20"/>
              </w:rPr>
            </w:pPr>
          </w:p>
        </w:tc>
        <w:tc>
          <w:tcPr>
            <w:tcW w:w="5528" w:type="dxa"/>
            <w:tcBorders>
              <w:top w:val="nil"/>
              <w:left w:val="nil"/>
              <w:bottom w:val="single" w:sz="4" w:space="0" w:color="auto"/>
              <w:right w:val="nil"/>
            </w:tcBorders>
            <w:shd w:val="clear" w:color="000000" w:fill="C0C0C0"/>
            <w:vAlign w:val="center"/>
          </w:tcPr>
          <w:p w:rsidR="00341713" w:rsidRPr="00B866D7" w:rsidRDefault="00341713" w:rsidP="00341713">
            <w:pPr>
              <w:spacing w:after="0"/>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PROCESO: Planificación del Departamento de Proyectos</w:t>
            </w:r>
          </w:p>
        </w:tc>
        <w:tc>
          <w:tcPr>
            <w:tcW w:w="1772" w:type="dxa"/>
            <w:tcBorders>
              <w:top w:val="nil"/>
              <w:left w:val="single" w:sz="8" w:space="0" w:color="auto"/>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X</w:t>
            </w:r>
          </w:p>
        </w:tc>
        <w:tc>
          <w:tcPr>
            <w:tcW w:w="1772" w:type="dxa"/>
            <w:tcBorders>
              <w:top w:val="nil"/>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8"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r>
      <w:tr w:rsidR="00341713" w:rsidRPr="00B866D7" w:rsidTr="00341713">
        <w:trPr>
          <w:trHeight w:val="567"/>
        </w:trPr>
        <w:tc>
          <w:tcPr>
            <w:tcW w:w="2005" w:type="dxa"/>
            <w:gridSpan w:val="2"/>
            <w:vMerge/>
            <w:tcBorders>
              <w:left w:val="single" w:sz="8" w:space="0" w:color="auto"/>
              <w:right w:val="single" w:sz="4" w:space="0" w:color="auto"/>
            </w:tcBorders>
            <w:shd w:val="clear" w:color="000000" w:fill="C0C0C0"/>
            <w:vAlign w:val="center"/>
          </w:tcPr>
          <w:p w:rsidR="00341713" w:rsidRPr="00B866D7" w:rsidRDefault="00341713" w:rsidP="00341713">
            <w:pPr>
              <w:spacing w:after="0"/>
              <w:rPr>
                <w:rFonts w:ascii="Arial Narrow" w:eastAsia="Times New Roman" w:hAnsi="Arial Narrow" w:cs="Arial"/>
                <w:color w:val="000000"/>
                <w:sz w:val="20"/>
                <w:szCs w:val="20"/>
              </w:rPr>
            </w:pPr>
          </w:p>
        </w:tc>
        <w:tc>
          <w:tcPr>
            <w:tcW w:w="5528" w:type="dxa"/>
            <w:tcBorders>
              <w:top w:val="nil"/>
              <w:left w:val="nil"/>
              <w:bottom w:val="single" w:sz="4" w:space="0" w:color="auto"/>
              <w:right w:val="nil"/>
            </w:tcBorders>
            <w:shd w:val="clear" w:color="000000" w:fill="C0C0C0"/>
            <w:vAlign w:val="center"/>
          </w:tcPr>
          <w:p w:rsidR="00341713" w:rsidRPr="00B866D7" w:rsidRDefault="00341713" w:rsidP="00341713">
            <w:pPr>
              <w:spacing w:after="0"/>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PROCESO: Planificación de Actividades de Educación Técnica</w:t>
            </w:r>
          </w:p>
        </w:tc>
        <w:tc>
          <w:tcPr>
            <w:tcW w:w="1772" w:type="dxa"/>
            <w:tcBorders>
              <w:top w:val="nil"/>
              <w:left w:val="single" w:sz="8" w:space="0" w:color="auto"/>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X</w:t>
            </w:r>
          </w:p>
        </w:tc>
        <w:tc>
          <w:tcPr>
            <w:tcW w:w="1772" w:type="dxa"/>
            <w:tcBorders>
              <w:top w:val="nil"/>
              <w:left w:val="nil"/>
              <w:bottom w:val="single" w:sz="4" w:space="0" w:color="auto"/>
              <w:right w:val="single" w:sz="8"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r>
      <w:tr w:rsidR="00341713" w:rsidRPr="00B866D7" w:rsidTr="00341713">
        <w:trPr>
          <w:trHeight w:val="567"/>
        </w:trPr>
        <w:tc>
          <w:tcPr>
            <w:tcW w:w="2005" w:type="dxa"/>
            <w:gridSpan w:val="2"/>
            <w:vMerge/>
            <w:tcBorders>
              <w:left w:val="single" w:sz="8" w:space="0" w:color="auto"/>
              <w:right w:val="single" w:sz="4" w:space="0" w:color="auto"/>
            </w:tcBorders>
            <w:shd w:val="clear" w:color="000000" w:fill="C0C0C0"/>
            <w:vAlign w:val="center"/>
          </w:tcPr>
          <w:p w:rsidR="00341713" w:rsidRPr="00B866D7" w:rsidRDefault="00341713" w:rsidP="00341713">
            <w:pPr>
              <w:spacing w:after="0"/>
              <w:rPr>
                <w:rFonts w:ascii="Arial Narrow" w:eastAsia="Times New Roman" w:hAnsi="Arial Narrow" w:cs="Arial"/>
                <w:color w:val="000000"/>
                <w:sz w:val="20"/>
                <w:szCs w:val="20"/>
              </w:rPr>
            </w:pPr>
          </w:p>
        </w:tc>
        <w:tc>
          <w:tcPr>
            <w:tcW w:w="5528" w:type="dxa"/>
            <w:tcBorders>
              <w:top w:val="nil"/>
              <w:left w:val="nil"/>
              <w:bottom w:val="single" w:sz="4" w:space="0" w:color="auto"/>
              <w:right w:val="nil"/>
            </w:tcBorders>
            <w:shd w:val="clear" w:color="000000" w:fill="C0C0C0"/>
            <w:vAlign w:val="center"/>
          </w:tcPr>
          <w:p w:rsidR="00341713" w:rsidRPr="00B866D7" w:rsidRDefault="00341713" w:rsidP="00341713">
            <w:pPr>
              <w:spacing w:after="0"/>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PROCESO: Planificación de Pastoral y Educación en Valores</w:t>
            </w:r>
          </w:p>
        </w:tc>
        <w:tc>
          <w:tcPr>
            <w:tcW w:w="1772" w:type="dxa"/>
            <w:tcBorders>
              <w:top w:val="nil"/>
              <w:left w:val="single" w:sz="8" w:space="0" w:color="auto"/>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8"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X</w:t>
            </w:r>
          </w:p>
        </w:tc>
      </w:tr>
      <w:tr w:rsidR="00341713" w:rsidRPr="00B866D7" w:rsidTr="00341713">
        <w:trPr>
          <w:trHeight w:val="567"/>
        </w:trPr>
        <w:tc>
          <w:tcPr>
            <w:tcW w:w="2005" w:type="dxa"/>
            <w:gridSpan w:val="2"/>
            <w:vMerge/>
            <w:tcBorders>
              <w:left w:val="single" w:sz="8" w:space="0" w:color="auto"/>
              <w:right w:val="single" w:sz="4" w:space="0" w:color="auto"/>
            </w:tcBorders>
            <w:shd w:val="clear" w:color="000000" w:fill="C0C0C0"/>
            <w:vAlign w:val="center"/>
          </w:tcPr>
          <w:p w:rsidR="00341713" w:rsidRPr="00B866D7" w:rsidRDefault="00341713" w:rsidP="00341713">
            <w:pPr>
              <w:spacing w:after="0"/>
              <w:rPr>
                <w:rFonts w:ascii="Arial Narrow" w:eastAsia="Times New Roman" w:hAnsi="Arial Narrow" w:cs="Arial"/>
                <w:color w:val="000000"/>
                <w:sz w:val="20"/>
                <w:szCs w:val="20"/>
              </w:rPr>
            </w:pPr>
          </w:p>
        </w:tc>
        <w:tc>
          <w:tcPr>
            <w:tcW w:w="5528" w:type="dxa"/>
            <w:tcBorders>
              <w:top w:val="nil"/>
              <w:left w:val="nil"/>
              <w:bottom w:val="single" w:sz="4" w:space="0" w:color="auto"/>
              <w:right w:val="nil"/>
            </w:tcBorders>
            <w:shd w:val="clear" w:color="000000" w:fill="C0C0C0"/>
            <w:vAlign w:val="center"/>
          </w:tcPr>
          <w:p w:rsidR="00341713" w:rsidRPr="00B866D7" w:rsidRDefault="00341713" w:rsidP="00341713">
            <w:pPr>
              <w:spacing w:after="0"/>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PROCESO: Planificación del Departamento de Formación</w:t>
            </w:r>
          </w:p>
        </w:tc>
        <w:tc>
          <w:tcPr>
            <w:tcW w:w="1772" w:type="dxa"/>
            <w:tcBorders>
              <w:top w:val="nil"/>
              <w:left w:val="single" w:sz="8" w:space="0" w:color="auto"/>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X</w:t>
            </w:r>
          </w:p>
        </w:tc>
        <w:tc>
          <w:tcPr>
            <w:tcW w:w="1772" w:type="dxa"/>
            <w:tcBorders>
              <w:top w:val="nil"/>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8"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r>
      <w:tr w:rsidR="00341713" w:rsidRPr="00B866D7" w:rsidTr="00341713">
        <w:trPr>
          <w:trHeight w:val="567"/>
        </w:trPr>
        <w:tc>
          <w:tcPr>
            <w:tcW w:w="2005" w:type="dxa"/>
            <w:gridSpan w:val="2"/>
            <w:vMerge/>
            <w:tcBorders>
              <w:left w:val="single" w:sz="8" w:space="0" w:color="auto"/>
              <w:bottom w:val="single" w:sz="4" w:space="0" w:color="000000"/>
              <w:right w:val="single" w:sz="4" w:space="0" w:color="auto"/>
            </w:tcBorders>
            <w:shd w:val="clear" w:color="000000" w:fill="C0C0C0"/>
            <w:vAlign w:val="center"/>
          </w:tcPr>
          <w:p w:rsidR="00341713" w:rsidRPr="00B866D7" w:rsidRDefault="00341713" w:rsidP="00341713">
            <w:pPr>
              <w:spacing w:after="0"/>
              <w:rPr>
                <w:rFonts w:ascii="Arial Narrow" w:eastAsia="Times New Roman" w:hAnsi="Arial Narrow" w:cs="Arial"/>
                <w:color w:val="000000"/>
                <w:sz w:val="20"/>
                <w:szCs w:val="20"/>
              </w:rPr>
            </w:pPr>
          </w:p>
        </w:tc>
        <w:tc>
          <w:tcPr>
            <w:tcW w:w="5528" w:type="dxa"/>
            <w:tcBorders>
              <w:top w:val="nil"/>
              <w:left w:val="nil"/>
              <w:bottom w:val="single" w:sz="4" w:space="0" w:color="auto"/>
              <w:right w:val="nil"/>
            </w:tcBorders>
            <w:shd w:val="clear" w:color="000000" w:fill="C0C0C0"/>
            <w:vAlign w:val="center"/>
          </w:tcPr>
          <w:p w:rsidR="00341713" w:rsidRPr="00B866D7" w:rsidRDefault="00341713" w:rsidP="00341713">
            <w:pPr>
              <w:spacing w:after="0"/>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PROCESO: Elaboración del Plan Operativo Institucional</w:t>
            </w:r>
          </w:p>
        </w:tc>
        <w:tc>
          <w:tcPr>
            <w:tcW w:w="1772" w:type="dxa"/>
            <w:tcBorders>
              <w:top w:val="nil"/>
              <w:left w:val="single" w:sz="8" w:space="0" w:color="auto"/>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X</w:t>
            </w:r>
          </w:p>
        </w:tc>
        <w:tc>
          <w:tcPr>
            <w:tcW w:w="1772" w:type="dxa"/>
            <w:tcBorders>
              <w:top w:val="nil"/>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8"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r>
      <w:tr w:rsidR="00341713" w:rsidRPr="00B866D7" w:rsidTr="00341713">
        <w:trPr>
          <w:trHeight w:val="567"/>
        </w:trPr>
        <w:tc>
          <w:tcPr>
            <w:tcW w:w="2005" w:type="dxa"/>
            <w:gridSpan w:val="2"/>
            <w:vMerge w:val="restart"/>
            <w:tcBorders>
              <w:top w:val="nil"/>
              <w:left w:val="single" w:sz="8" w:space="0" w:color="auto"/>
              <w:right w:val="single" w:sz="4" w:space="0" w:color="auto"/>
            </w:tcBorders>
            <w:shd w:val="clear" w:color="auto" w:fill="auto"/>
            <w:vAlign w:val="center"/>
          </w:tcPr>
          <w:p w:rsidR="00341713" w:rsidRPr="00B866D7" w:rsidRDefault="00341713" w:rsidP="00341713">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MACRO PROCESO: Gestión de Imagen Institucional y Donaciones</w:t>
            </w:r>
          </w:p>
        </w:tc>
        <w:tc>
          <w:tcPr>
            <w:tcW w:w="5528" w:type="dxa"/>
            <w:tcBorders>
              <w:top w:val="nil"/>
              <w:left w:val="nil"/>
              <w:bottom w:val="single" w:sz="4" w:space="0" w:color="auto"/>
              <w:right w:val="nil"/>
            </w:tcBorders>
            <w:shd w:val="clear" w:color="auto" w:fill="auto"/>
            <w:vAlign w:val="center"/>
          </w:tcPr>
          <w:p w:rsidR="00341713" w:rsidRPr="00B866D7" w:rsidRDefault="00341713" w:rsidP="00341713">
            <w:pPr>
              <w:spacing w:after="0"/>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PROCESO: Canalización de Donaciones del Departamento de Donaciones e Imagen Institucional</w:t>
            </w:r>
          </w:p>
        </w:tc>
        <w:tc>
          <w:tcPr>
            <w:tcW w:w="1772" w:type="dxa"/>
            <w:tcBorders>
              <w:top w:val="nil"/>
              <w:left w:val="single" w:sz="8" w:space="0" w:color="auto"/>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X</w:t>
            </w:r>
          </w:p>
        </w:tc>
        <w:tc>
          <w:tcPr>
            <w:tcW w:w="1772"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8"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r>
      <w:tr w:rsidR="00341713" w:rsidRPr="00B866D7" w:rsidTr="00A474BC">
        <w:trPr>
          <w:trHeight w:val="567"/>
        </w:trPr>
        <w:tc>
          <w:tcPr>
            <w:tcW w:w="2005" w:type="dxa"/>
            <w:gridSpan w:val="2"/>
            <w:vMerge/>
            <w:tcBorders>
              <w:left w:val="single" w:sz="8" w:space="0" w:color="auto"/>
              <w:bottom w:val="single" w:sz="4" w:space="0" w:color="auto"/>
              <w:right w:val="single" w:sz="4" w:space="0" w:color="auto"/>
            </w:tcBorders>
            <w:shd w:val="clear" w:color="auto" w:fill="auto"/>
            <w:vAlign w:val="center"/>
          </w:tcPr>
          <w:p w:rsidR="00341713" w:rsidRPr="00B866D7" w:rsidRDefault="00341713" w:rsidP="00341713">
            <w:pPr>
              <w:spacing w:after="0"/>
              <w:rPr>
                <w:rFonts w:ascii="Arial Narrow" w:eastAsia="Times New Roman" w:hAnsi="Arial Narrow" w:cs="Arial"/>
                <w:color w:val="000000"/>
                <w:sz w:val="20"/>
                <w:szCs w:val="20"/>
              </w:rPr>
            </w:pPr>
          </w:p>
        </w:tc>
        <w:tc>
          <w:tcPr>
            <w:tcW w:w="5528" w:type="dxa"/>
            <w:tcBorders>
              <w:top w:val="nil"/>
              <w:left w:val="nil"/>
              <w:bottom w:val="single" w:sz="4" w:space="0" w:color="auto"/>
              <w:right w:val="nil"/>
            </w:tcBorders>
            <w:shd w:val="clear" w:color="auto" w:fill="auto"/>
            <w:vAlign w:val="center"/>
          </w:tcPr>
          <w:p w:rsidR="00341713" w:rsidRPr="00B866D7" w:rsidRDefault="00341713" w:rsidP="00341713">
            <w:pPr>
              <w:spacing w:after="0"/>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PROCESO: Elaboración de campaña publicitaria del Departamento de Donaciones e Imagen Institucional</w:t>
            </w:r>
          </w:p>
        </w:tc>
        <w:tc>
          <w:tcPr>
            <w:tcW w:w="1772" w:type="dxa"/>
            <w:tcBorders>
              <w:top w:val="nil"/>
              <w:left w:val="single" w:sz="8" w:space="0" w:color="auto"/>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X</w:t>
            </w:r>
          </w:p>
        </w:tc>
        <w:tc>
          <w:tcPr>
            <w:tcW w:w="1772"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8"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r>
      <w:tr w:rsidR="00341713" w:rsidRPr="00B866D7" w:rsidTr="00A474BC">
        <w:trPr>
          <w:trHeight w:val="567"/>
        </w:trPr>
        <w:tc>
          <w:tcPr>
            <w:tcW w:w="2005" w:type="dxa"/>
            <w:gridSpan w:val="2"/>
            <w:vMerge/>
            <w:tcBorders>
              <w:top w:val="single" w:sz="4" w:space="0" w:color="auto"/>
              <w:left w:val="single" w:sz="8" w:space="0" w:color="auto"/>
              <w:right w:val="single" w:sz="4" w:space="0" w:color="auto"/>
            </w:tcBorders>
            <w:shd w:val="clear" w:color="auto" w:fill="auto"/>
            <w:vAlign w:val="center"/>
          </w:tcPr>
          <w:p w:rsidR="00341713" w:rsidRPr="00B866D7" w:rsidRDefault="00341713" w:rsidP="00341713">
            <w:pPr>
              <w:spacing w:after="0"/>
              <w:rPr>
                <w:rFonts w:ascii="Arial Narrow" w:eastAsia="Times New Roman" w:hAnsi="Arial Narrow" w:cs="Arial"/>
                <w:color w:val="000000"/>
                <w:sz w:val="20"/>
                <w:szCs w:val="20"/>
              </w:rPr>
            </w:pPr>
          </w:p>
        </w:tc>
        <w:tc>
          <w:tcPr>
            <w:tcW w:w="5528" w:type="dxa"/>
            <w:tcBorders>
              <w:top w:val="single" w:sz="4" w:space="0" w:color="auto"/>
              <w:left w:val="nil"/>
              <w:bottom w:val="single" w:sz="4" w:space="0" w:color="auto"/>
              <w:right w:val="nil"/>
            </w:tcBorders>
            <w:shd w:val="clear" w:color="auto" w:fill="auto"/>
            <w:vAlign w:val="center"/>
          </w:tcPr>
          <w:p w:rsidR="00341713" w:rsidRPr="00B866D7" w:rsidRDefault="00341713" w:rsidP="00341713">
            <w:pPr>
              <w:spacing w:after="0"/>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PROCESO: Elaboración de campaña periodística del Departamento de Donaciones e Imagen Institucional</w:t>
            </w:r>
          </w:p>
        </w:tc>
        <w:tc>
          <w:tcPr>
            <w:tcW w:w="1772" w:type="dxa"/>
            <w:tcBorders>
              <w:top w:val="single" w:sz="4" w:space="0" w:color="auto"/>
              <w:left w:val="single" w:sz="8" w:space="0" w:color="auto"/>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X</w:t>
            </w:r>
          </w:p>
        </w:tc>
        <w:tc>
          <w:tcPr>
            <w:tcW w:w="1772" w:type="dxa"/>
            <w:tcBorders>
              <w:top w:val="single" w:sz="4" w:space="0" w:color="auto"/>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single" w:sz="4" w:space="0" w:color="auto"/>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single" w:sz="4" w:space="0" w:color="auto"/>
              <w:left w:val="nil"/>
              <w:bottom w:val="single" w:sz="4" w:space="0" w:color="auto"/>
              <w:right w:val="single" w:sz="8"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r>
      <w:tr w:rsidR="00341713" w:rsidRPr="00B866D7" w:rsidTr="00341713">
        <w:trPr>
          <w:trHeight w:val="567"/>
        </w:trPr>
        <w:tc>
          <w:tcPr>
            <w:tcW w:w="2005" w:type="dxa"/>
            <w:gridSpan w:val="2"/>
            <w:vMerge/>
            <w:tcBorders>
              <w:left w:val="single" w:sz="8" w:space="0" w:color="auto"/>
              <w:bottom w:val="single" w:sz="4" w:space="0" w:color="000000"/>
              <w:right w:val="single" w:sz="4" w:space="0" w:color="auto"/>
            </w:tcBorders>
            <w:shd w:val="clear" w:color="auto" w:fill="auto"/>
            <w:vAlign w:val="center"/>
          </w:tcPr>
          <w:p w:rsidR="00341713" w:rsidRPr="00B866D7" w:rsidRDefault="00341713" w:rsidP="00341713">
            <w:pPr>
              <w:spacing w:after="0"/>
              <w:rPr>
                <w:rFonts w:ascii="Arial Narrow" w:eastAsia="Times New Roman" w:hAnsi="Arial Narrow" w:cs="Arial"/>
                <w:color w:val="000000"/>
                <w:sz w:val="20"/>
                <w:szCs w:val="20"/>
              </w:rPr>
            </w:pPr>
          </w:p>
        </w:tc>
        <w:tc>
          <w:tcPr>
            <w:tcW w:w="5528" w:type="dxa"/>
            <w:tcBorders>
              <w:top w:val="nil"/>
              <w:left w:val="nil"/>
              <w:bottom w:val="single" w:sz="4" w:space="0" w:color="auto"/>
              <w:right w:val="nil"/>
            </w:tcBorders>
            <w:shd w:val="clear" w:color="auto" w:fill="auto"/>
            <w:vAlign w:val="center"/>
          </w:tcPr>
          <w:p w:rsidR="00341713" w:rsidRPr="00B866D7" w:rsidRDefault="00341713" w:rsidP="00341713">
            <w:pPr>
              <w:spacing w:after="0"/>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 xml:space="preserve">PROCESO: Elaboración de comunicación interna del Departamento de Donaciones e Imagen Institucional </w:t>
            </w:r>
          </w:p>
        </w:tc>
        <w:tc>
          <w:tcPr>
            <w:tcW w:w="1772" w:type="dxa"/>
            <w:tcBorders>
              <w:top w:val="nil"/>
              <w:left w:val="single" w:sz="8" w:space="0" w:color="auto"/>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X</w:t>
            </w:r>
          </w:p>
        </w:tc>
        <w:tc>
          <w:tcPr>
            <w:tcW w:w="1772"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8"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r>
      <w:tr w:rsidR="00341713" w:rsidRPr="00B866D7" w:rsidTr="00A474BC">
        <w:trPr>
          <w:trHeight w:val="377"/>
        </w:trPr>
        <w:tc>
          <w:tcPr>
            <w:tcW w:w="2005" w:type="dxa"/>
            <w:gridSpan w:val="2"/>
            <w:vMerge w:val="restart"/>
            <w:tcBorders>
              <w:top w:val="nil"/>
              <w:left w:val="single" w:sz="8" w:space="0" w:color="auto"/>
              <w:right w:val="single" w:sz="4" w:space="0" w:color="auto"/>
            </w:tcBorders>
            <w:shd w:val="clear" w:color="000000" w:fill="C0C0C0"/>
            <w:vAlign w:val="center"/>
          </w:tcPr>
          <w:p w:rsidR="00341713" w:rsidRPr="00B866D7" w:rsidRDefault="00341713" w:rsidP="00341713">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 xml:space="preserve">MACRO PROCESO: Gestión de Aseguramiento de </w:t>
            </w:r>
            <w:smartTag w:uri="urn:schemas-microsoft-com:office:smarttags" w:element="PersonName">
              <w:smartTagPr>
                <w:attr w:name="ProductID" w:val="la Calidad Educativa"/>
              </w:smartTagPr>
              <w:r w:rsidRPr="00B866D7">
                <w:rPr>
                  <w:rFonts w:ascii="Arial Narrow" w:eastAsia="Times New Roman" w:hAnsi="Arial Narrow" w:cs="Arial"/>
                  <w:color w:val="000000"/>
                  <w:sz w:val="20"/>
                  <w:szCs w:val="20"/>
                </w:rPr>
                <w:t>la Calidad Educativa</w:t>
              </w:r>
            </w:smartTag>
            <w:r w:rsidRPr="00B866D7">
              <w:rPr>
                <w:rFonts w:ascii="Arial Narrow" w:eastAsia="Times New Roman" w:hAnsi="Arial Narrow" w:cs="Arial"/>
                <w:color w:val="000000"/>
                <w:sz w:val="20"/>
                <w:szCs w:val="20"/>
              </w:rPr>
              <w:t xml:space="preserve"> </w:t>
            </w:r>
          </w:p>
        </w:tc>
        <w:tc>
          <w:tcPr>
            <w:tcW w:w="5528" w:type="dxa"/>
            <w:tcBorders>
              <w:top w:val="nil"/>
              <w:left w:val="nil"/>
              <w:bottom w:val="single" w:sz="4" w:space="0" w:color="auto"/>
              <w:right w:val="nil"/>
            </w:tcBorders>
            <w:shd w:val="clear" w:color="auto" w:fill="BFBFBF"/>
            <w:vAlign w:val="center"/>
          </w:tcPr>
          <w:p w:rsidR="00341713" w:rsidRPr="00B866D7" w:rsidRDefault="00341713" w:rsidP="00341713">
            <w:pPr>
              <w:spacing w:after="0"/>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PROCESO: Acompañamiento de Educación Técnica</w:t>
            </w:r>
          </w:p>
        </w:tc>
        <w:tc>
          <w:tcPr>
            <w:tcW w:w="1772" w:type="dxa"/>
            <w:tcBorders>
              <w:top w:val="nil"/>
              <w:left w:val="single" w:sz="8" w:space="0" w:color="auto"/>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X</w:t>
            </w:r>
          </w:p>
        </w:tc>
        <w:tc>
          <w:tcPr>
            <w:tcW w:w="1772" w:type="dxa"/>
            <w:tcBorders>
              <w:top w:val="nil"/>
              <w:left w:val="nil"/>
              <w:bottom w:val="single" w:sz="4" w:space="0" w:color="auto"/>
              <w:right w:val="single" w:sz="8"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r>
      <w:tr w:rsidR="00341713" w:rsidRPr="00B866D7" w:rsidTr="00A474BC">
        <w:trPr>
          <w:trHeight w:val="413"/>
        </w:trPr>
        <w:tc>
          <w:tcPr>
            <w:tcW w:w="2005" w:type="dxa"/>
            <w:gridSpan w:val="2"/>
            <w:vMerge/>
            <w:tcBorders>
              <w:left w:val="single" w:sz="8" w:space="0" w:color="auto"/>
              <w:right w:val="single" w:sz="4" w:space="0" w:color="auto"/>
            </w:tcBorders>
            <w:shd w:val="clear" w:color="000000" w:fill="C0C0C0"/>
            <w:vAlign w:val="center"/>
          </w:tcPr>
          <w:p w:rsidR="00341713" w:rsidRPr="00B866D7" w:rsidRDefault="00341713" w:rsidP="00341713">
            <w:pPr>
              <w:spacing w:after="0"/>
              <w:rPr>
                <w:rFonts w:ascii="Arial Narrow" w:eastAsia="Times New Roman" w:hAnsi="Arial Narrow" w:cs="Arial"/>
                <w:color w:val="000000"/>
                <w:sz w:val="20"/>
                <w:szCs w:val="20"/>
              </w:rPr>
            </w:pPr>
          </w:p>
        </w:tc>
        <w:tc>
          <w:tcPr>
            <w:tcW w:w="5528" w:type="dxa"/>
            <w:tcBorders>
              <w:top w:val="nil"/>
              <w:left w:val="nil"/>
              <w:bottom w:val="single" w:sz="4" w:space="0" w:color="auto"/>
              <w:right w:val="nil"/>
            </w:tcBorders>
            <w:shd w:val="clear" w:color="auto" w:fill="BFBFBF"/>
            <w:vAlign w:val="center"/>
          </w:tcPr>
          <w:p w:rsidR="00341713" w:rsidRPr="00B866D7" w:rsidRDefault="00341713" w:rsidP="00341713">
            <w:pPr>
              <w:spacing w:after="0"/>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PROCESO: Actualización de currícula de Educación Técnica</w:t>
            </w:r>
          </w:p>
        </w:tc>
        <w:tc>
          <w:tcPr>
            <w:tcW w:w="1772" w:type="dxa"/>
            <w:tcBorders>
              <w:top w:val="nil"/>
              <w:left w:val="single" w:sz="8" w:space="0" w:color="auto"/>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X</w:t>
            </w:r>
          </w:p>
        </w:tc>
        <w:tc>
          <w:tcPr>
            <w:tcW w:w="1772" w:type="dxa"/>
            <w:tcBorders>
              <w:top w:val="nil"/>
              <w:left w:val="nil"/>
              <w:bottom w:val="single" w:sz="4" w:space="0" w:color="auto"/>
              <w:right w:val="single" w:sz="8"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r>
      <w:tr w:rsidR="00341713" w:rsidRPr="00B866D7" w:rsidTr="00A474BC">
        <w:trPr>
          <w:trHeight w:val="435"/>
        </w:trPr>
        <w:tc>
          <w:tcPr>
            <w:tcW w:w="2005" w:type="dxa"/>
            <w:gridSpan w:val="2"/>
            <w:vMerge/>
            <w:tcBorders>
              <w:left w:val="single" w:sz="8" w:space="0" w:color="auto"/>
              <w:right w:val="single" w:sz="4" w:space="0" w:color="auto"/>
            </w:tcBorders>
            <w:shd w:val="clear" w:color="000000" w:fill="C0C0C0"/>
            <w:vAlign w:val="center"/>
          </w:tcPr>
          <w:p w:rsidR="00341713" w:rsidRPr="00B866D7" w:rsidRDefault="00341713" w:rsidP="00341713">
            <w:pPr>
              <w:spacing w:after="0"/>
              <w:rPr>
                <w:rFonts w:ascii="Arial Narrow" w:eastAsia="Times New Roman" w:hAnsi="Arial Narrow" w:cs="Arial"/>
                <w:color w:val="000000"/>
                <w:sz w:val="20"/>
                <w:szCs w:val="20"/>
              </w:rPr>
            </w:pPr>
          </w:p>
        </w:tc>
        <w:tc>
          <w:tcPr>
            <w:tcW w:w="5528" w:type="dxa"/>
            <w:tcBorders>
              <w:top w:val="nil"/>
              <w:left w:val="nil"/>
              <w:bottom w:val="single" w:sz="4" w:space="0" w:color="auto"/>
              <w:right w:val="nil"/>
            </w:tcBorders>
            <w:shd w:val="clear" w:color="auto" w:fill="BFBFBF"/>
            <w:vAlign w:val="center"/>
          </w:tcPr>
          <w:p w:rsidR="00341713" w:rsidRPr="00B866D7" w:rsidRDefault="00341713" w:rsidP="00341713">
            <w:pPr>
              <w:spacing w:after="0"/>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PROCESO: Capacitaciones de Educación Técnica</w:t>
            </w:r>
          </w:p>
        </w:tc>
        <w:tc>
          <w:tcPr>
            <w:tcW w:w="1772" w:type="dxa"/>
            <w:tcBorders>
              <w:top w:val="nil"/>
              <w:left w:val="single" w:sz="8" w:space="0" w:color="auto"/>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X</w:t>
            </w:r>
          </w:p>
        </w:tc>
        <w:tc>
          <w:tcPr>
            <w:tcW w:w="1772" w:type="dxa"/>
            <w:tcBorders>
              <w:top w:val="nil"/>
              <w:left w:val="nil"/>
              <w:bottom w:val="single" w:sz="4" w:space="0" w:color="auto"/>
              <w:right w:val="single" w:sz="8"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r>
      <w:tr w:rsidR="00341713" w:rsidRPr="00B866D7" w:rsidTr="00A474BC">
        <w:trPr>
          <w:trHeight w:val="329"/>
        </w:trPr>
        <w:tc>
          <w:tcPr>
            <w:tcW w:w="2005" w:type="dxa"/>
            <w:gridSpan w:val="2"/>
            <w:vMerge/>
            <w:tcBorders>
              <w:left w:val="single" w:sz="8" w:space="0" w:color="auto"/>
              <w:right w:val="single" w:sz="4" w:space="0" w:color="auto"/>
            </w:tcBorders>
            <w:shd w:val="clear" w:color="000000" w:fill="C0C0C0"/>
            <w:vAlign w:val="center"/>
          </w:tcPr>
          <w:p w:rsidR="00341713" w:rsidRPr="00B866D7" w:rsidRDefault="00341713" w:rsidP="00341713">
            <w:pPr>
              <w:spacing w:after="0"/>
              <w:rPr>
                <w:rFonts w:ascii="Arial Narrow" w:eastAsia="Times New Roman" w:hAnsi="Arial Narrow" w:cs="Arial"/>
                <w:color w:val="000000"/>
                <w:sz w:val="20"/>
                <w:szCs w:val="20"/>
              </w:rPr>
            </w:pPr>
          </w:p>
        </w:tc>
        <w:tc>
          <w:tcPr>
            <w:tcW w:w="5528" w:type="dxa"/>
            <w:tcBorders>
              <w:top w:val="nil"/>
              <w:left w:val="nil"/>
              <w:bottom w:val="single" w:sz="4" w:space="0" w:color="auto"/>
              <w:right w:val="nil"/>
            </w:tcBorders>
            <w:shd w:val="clear" w:color="auto" w:fill="BFBFBF"/>
            <w:vAlign w:val="center"/>
          </w:tcPr>
          <w:p w:rsidR="00341713" w:rsidRPr="00B866D7" w:rsidRDefault="00341713" w:rsidP="00341713">
            <w:pPr>
              <w:spacing w:after="0"/>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PROCESO: Acompañamiento del Departamento de Formación</w:t>
            </w:r>
          </w:p>
        </w:tc>
        <w:tc>
          <w:tcPr>
            <w:tcW w:w="1772" w:type="dxa"/>
            <w:tcBorders>
              <w:top w:val="nil"/>
              <w:left w:val="single" w:sz="8" w:space="0" w:color="auto"/>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X</w:t>
            </w:r>
          </w:p>
        </w:tc>
        <w:tc>
          <w:tcPr>
            <w:tcW w:w="1772" w:type="dxa"/>
            <w:tcBorders>
              <w:top w:val="nil"/>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8"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r>
      <w:tr w:rsidR="00341713" w:rsidRPr="00B866D7" w:rsidTr="00A474BC">
        <w:trPr>
          <w:trHeight w:val="210"/>
        </w:trPr>
        <w:tc>
          <w:tcPr>
            <w:tcW w:w="2005" w:type="dxa"/>
            <w:gridSpan w:val="2"/>
            <w:vMerge/>
            <w:tcBorders>
              <w:left w:val="single" w:sz="8" w:space="0" w:color="auto"/>
              <w:bottom w:val="single" w:sz="4" w:space="0" w:color="000000"/>
              <w:right w:val="single" w:sz="4" w:space="0" w:color="auto"/>
            </w:tcBorders>
            <w:shd w:val="clear" w:color="000000" w:fill="C0C0C0"/>
            <w:vAlign w:val="center"/>
          </w:tcPr>
          <w:p w:rsidR="00341713" w:rsidRPr="00B866D7" w:rsidRDefault="00341713" w:rsidP="00341713">
            <w:pPr>
              <w:spacing w:after="0"/>
              <w:rPr>
                <w:rFonts w:ascii="Arial Narrow" w:eastAsia="Times New Roman" w:hAnsi="Arial Narrow" w:cs="Arial"/>
                <w:color w:val="000000"/>
                <w:sz w:val="20"/>
                <w:szCs w:val="20"/>
              </w:rPr>
            </w:pPr>
          </w:p>
        </w:tc>
        <w:tc>
          <w:tcPr>
            <w:tcW w:w="5528" w:type="dxa"/>
            <w:tcBorders>
              <w:top w:val="nil"/>
              <w:left w:val="nil"/>
              <w:bottom w:val="single" w:sz="4" w:space="0" w:color="auto"/>
              <w:right w:val="nil"/>
            </w:tcBorders>
            <w:shd w:val="clear" w:color="auto" w:fill="BFBFBF"/>
            <w:vAlign w:val="center"/>
          </w:tcPr>
          <w:p w:rsidR="00341713" w:rsidRPr="00B866D7" w:rsidRDefault="00341713" w:rsidP="00341713">
            <w:pPr>
              <w:spacing w:after="0"/>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PROCESO: Capacitaciones del Departamento de Formación</w:t>
            </w:r>
          </w:p>
        </w:tc>
        <w:tc>
          <w:tcPr>
            <w:tcW w:w="1772" w:type="dxa"/>
            <w:tcBorders>
              <w:top w:val="nil"/>
              <w:left w:val="single" w:sz="8" w:space="0" w:color="auto"/>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X</w:t>
            </w:r>
          </w:p>
        </w:tc>
        <w:tc>
          <w:tcPr>
            <w:tcW w:w="1772" w:type="dxa"/>
            <w:tcBorders>
              <w:top w:val="nil"/>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8"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r>
      <w:tr w:rsidR="00341713" w:rsidRPr="00B866D7" w:rsidTr="00A474BC">
        <w:trPr>
          <w:trHeight w:val="567"/>
        </w:trPr>
        <w:tc>
          <w:tcPr>
            <w:tcW w:w="2005" w:type="dxa"/>
            <w:gridSpan w:val="2"/>
            <w:tcBorders>
              <w:top w:val="nil"/>
              <w:left w:val="single" w:sz="8" w:space="0" w:color="auto"/>
              <w:bottom w:val="single" w:sz="4" w:space="0" w:color="auto"/>
              <w:right w:val="single" w:sz="4" w:space="0" w:color="auto"/>
            </w:tcBorders>
            <w:shd w:val="clear" w:color="auto" w:fill="auto"/>
            <w:vAlign w:val="center"/>
          </w:tcPr>
          <w:p w:rsidR="00341713" w:rsidRPr="00B866D7" w:rsidRDefault="00341713" w:rsidP="00341713">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MACRO PROCESO: Gestión de Abastecimiento</w:t>
            </w:r>
          </w:p>
        </w:tc>
        <w:tc>
          <w:tcPr>
            <w:tcW w:w="5528" w:type="dxa"/>
            <w:tcBorders>
              <w:top w:val="nil"/>
              <w:left w:val="nil"/>
              <w:bottom w:val="single" w:sz="4" w:space="0" w:color="auto"/>
              <w:right w:val="nil"/>
            </w:tcBorders>
            <w:shd w:val="clear" w:color="auto" w:fill="auto"/>
            <w:vAlign w:val="center"/>
          </w:tcPr>
          <w:p w:rsidR="00341713" w:rsidRPr="00B866D7" w:rsidRDefault="00341713" w:rsidP="00341713">
            <w:pPr>
              <w:spacing w:after="0"/>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PROCESO: Inventariado de Talleres de Educación Técnica</w:t>
            </w:r>
          </w:p>
        </w:tc>
        <w:tc>
          <w:tcPr>
            <w:tcW w:w="1772" w:type="dxa"/>
            <w:tcBorders>
              <w:top w:val="nil"/>
              <w:left w:val="single" w:sz="8" w:space="0" w:color="auto"/>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X</w:t>
            </w:r>
          </w:p>
        </w:tc>
        <w:tc>
          <w:tcPr>
            <w:tcW w:w="1772" w:type="dxa"/>
            <w:tcBorders>
              <w:top w:val="nil"/>
              <w:left w:val="nil"/>
              <w:bottom w:val="single" w:sz="4" w:space="0" w:color="auto"/>
              <w:right w:val="single" w:sz="8"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r>
      <w:tr w:rsidR="00341713" w:rsidRPr="00B866D7" w:rsidTr="00A474BC">
        <w:trPr>
          <w:trHeight w:val="513"/>
        </w:trPr>
        <w:tc>
          <w:tcPr>
            <w:tcW w:w="2005" w:type="dxa"/>
            <w:gridSpan w:val="2"/>
            <w:vMerge w:val="restart"/>
            <w:tcBorders>
              <w:top w:val="nil"/>
              <w:left w:val="single" w:sz="8" w:space="0" w:color="auto"/>
              <w:right w:val="single" w:sz="4" w:space="0" w:color="auto"/>
            </w:tcBorders>
            <w:shd w:val="clear" w:color="000000" w:fill="C0C0C0"/>
            <w:vAlign w:val="center"/>
          </w:tcPr>
          <w:p w:rsidR="00341713" w:rsidRPr="00B866D7" w:rsidRDefault="00341713" w:rsidP="00341713">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MACRO PROCESO: Gestión de Proyectos</w:t>
            </w:r>
          </w:p>
        </w:tc>
        <w:tc>
          <w:tcPr>
            <w:tcW w:w="5528" w:type="dxa"/>
            <w:tcBorders>
              <w:top w:val="nil"/>
              <w:left w:val="nil"/>
              <w:bottom w:val="single" w:sz="4" w:space="0" w:color="auto"/>
              <w:right w:val="nil"/>
            </w:tcBorders>
            <w:shd w:val="clear" w:color="000000" w:fill="C0C0C0"/>
            <w:vAlign w:val="center"/>
          </w:tcPr>
          <w:p w:rsidR="00341713" w:rsidRPr="00B866D7" w:rsidRDefault="00341713" w:rsidP="00341713">
            <w:pPr>
              <w:spacing w:after="0"/>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PROCESO: Participación en concurso del Departamento de Proyectos</w:t>
            </w:r>
          </w:p>
        </w:tc>
        <w:tc>
          <w:tcPr>
            <w:tcW w:w="1772" w:type="dxa"/>
            <w:tcBorders>
              <w:top w:val="single" w:sz="4" w:space="0" w:color="auto"/>
              <w:left w:val="single" w:sz="8" w:space="0" w:color="auto"/>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X</w:t>
            </w:r>
          </w:p>
        </w:tc>
        <w:tc>
          <w:tcPr>
            <w:tcW w:w="1772" w:type="dxa"/>
            <w:tcBorders>
              <w:top w:val="single" w:sz="4" w:space="0" w:color="auto"/>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single" w:sz="4" w:space="0" w:color="auto"/>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single" w:sz="4" w:space="0" w:color="auto"/>
              <w:left w:val="nil"/>
              <w:bottom w:val="single" w:sz="4" w:space="0" w:color="auto"/>
              <w:right w:val="single" w:sz="8"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r>
      <w:tr w:rsidR="00341713" w:rsidRPr="00B866D7" w:rsidTr="00A474BC">
        <w:trPr>
          <w:trHeight w:val="394"/>
        </w:trPr>
        <w:tc>
          <w:tcPr>
            <w:tcW w:w="2005" w:type="dxa"/>
            <w:gridSpan w:val="2"/>
            <w:vMerge/>
            <w:tcBorders>
              <w:left w:val="single" w:sz="8" w:space="0" w:color="auto"/>
              <w:right w:val="single" w:sz="4" w:space="0" w:color="auto"/>
            </w:tcBorders>
            <w:shd w:val="clear" w:color="000000" w:fill="C0C0C0"/>
            <w:vAlign w:val="center"/>
          </w:tcPr>
          <w:p w:rsidR="00341713" w:rsidRPr="00B866D7" w:rsidRDefault="00341713" w:rsidP="00341713">
            <w:pPr>
              <w:spacing w:after="0"/>
              <w:rPr>
                <w:rFonts w:ascii="Arial Narrow" w:eastAsia="Times New Roman" w:hAnsi="Arial Narrow" w:cs="Arial"/>
                <w:color w:val="000000"/>
                <w:sz w:val="20"/>
                <w:szCs w:val="20"/>
              </w:rPr>
            </w:pPr>
          </w:p>
        </w:tc>
        <w:tc>
          <w:tcPr>
            <w:tcW w:w="5528" w:type="dxa"/>
            <w:tcBorders>
              <w:top w:val="nil"/>
              <w:left w:val="nil"/>
              <w:bottom w:val="single" w:sz="4" w:space="0" w:color="auto"/>
              <w:right w:val="nil"/>
            </w:tcBorders>
            <w:shd w:val="clear" w:color="000000" w:fill="C0C0C0"/>
            <w:vAlign w:val="center"/>
          </w:tcPr>
          <w:p w:rsidR="00341713" w:rsidRPr="00B866D7" w:rsidRDefault="00341713" w:rsidP="00341713">
            <w:pPr>
              <w:spacing w:after="0"/>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PROCESO: Ejecución de Proyectos del Departamento de Proyectos</w:t>
            </w:r>
          </w:p>
        </w:tc>
        <w:tc>
          <w:tcPr>
            <w:tcW w:w="1772" w:type="dxa"/>
            <w:tcBorders>
              <w:top w:val="nil"/>
              <w:left w:val="single" w:sz="8" w:space="0" w:color="auto"/>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X</w:t>
            </w:r>
          </w:p>
        </w:tc>
        <w:tc>
          <w:tcPr>
            <w:tcW w:w="1772" w:type="dxa"/>
            <w:tcBorders>
              <w:top w:val="nil"/>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8"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r>
      <w:tr w:rsidR="00341713" w:rsidRPr="00B866D7" w:rsidTr="00A474BC">
        <w:trPr>
          <w:trHeight w:val="274"/>
        </w:trPr>
        <w:tc>
          <w:tcPr>
            <w:tcW w:w="2005" w:type="dxa"/>
            <w:gridSpan w:val="2"/>
            <w:vMerge/>
            <w:tcBorders>
              <w:left w:val="single" w:sz="8" w:space="0" w:color="auto"/>
              <w:bottom w:val="single" w:sz="4" w:space="0" w:color="000000"/>
              <w:right w:val="single" w:sz="4" w:space="0" w:color="auto"/>
            </w:tcBorders>
            <w:shd w:val="clear" w:color="000000" w:fill="C0C0C0"/>
            <w:vAlign w:val="center"/>
          </w:tcPr>
          <w:p w:rsidR="00341713" w:rsidRPr="00B866D7" w:rsidRDefault="00341713" w:rsidP="00341713">
            <w:pPr>
              <w:spacing w:after="0"/>
              <w:rPr>
                <w:rFonts w:ascii="Arial Narrow" w:eastAsia="Times New Roman" w:hAnsi="Arial Narrow" w:cs="Arial"/>
                <w:color w:val="000000"/>
                <w:sz w:val="20"/>
                <w:szCs w:val="20"/>
              </w:rPr>
            </w:pPr>
          </w:p>
        </w:tc>
        <w:tc>
          <w:tcPr>
            <w:tcW w:w="5528" w:type="dxa"/>
            <w:tcBorders>
              <w:top w:val="nil"/>
              <w:left w:val="nil"/>
              <w:bottom w:val="single" w:sz="4" w:space="0" w:color="auto"/>
              <w:right w:val="nil"/>
            </w:tcBorders>
            <w:shd w:val="clear" w:color="000000" w:fill="C0C0C0"/>
            <w:vAlign w:val="center"/>
          </w:tcPr>
          <w:p w:rsidR="00341713" w:rsidRPr="00B866D7" w:rsidRDefault="00341713" w:rsidP="00341713">
            <w:pPr>
              <w:spacing w:after="0"/>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PROCESO: Auditoría del Departamento de Proyectos</w:t>
            </w:r>
          </w:p>
        </w:tc>
        <w:tc>
          <w:tcPr>
            <w:tcW w:w="1772" w:type="dxa"/>
            <w:tcBorders>
              <w:top w:val="nil"/>
              <w:left w:val="single" w:sz="8" w:space="0" w:color="auto"/>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X</w:t>
            </w:r>
          </w:p>
        </w:tc>
        <w:tc>
          <w:tcPr>
            <w:tcW w:w="1772" w:type="dxa"/>
            <w:tcBorders>
              <w:top w:val="nil"/>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8"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r>
      <w:tr w:rsidR="00341713" w:rsidRPr="00B866D7" w:rsidTr="00341713">
        <w:trPr>
          <w:trHeight w:val="567"/>
        </w:trPr>
        <w:tc>
          <w:tcPr>
            <w:tcW w:w="2005" w:type="dxa"/>
            <w:gridSpan w:val="2"/>
            <w:vMerge w:val="restart"/>
            <w:tcBorders>
              <w:top w:val="nil"/>
              <w:left w:val="single" w:sz="8" w:space="0" w:color="auto"/>
              <w:right w:val="single" w:sz="4" w:space="0" w:color="auto"/>
            </w:tcBorders>
            <w:shd w:val="clear" w:color="auto" w:fill="auto"/>
            <w:vAlign w:val="center"/>
          </w:tcPr>
          <w:p w:rsidR="00341713" w:rsidRPr="00B866D7" w:rsidRDefault="00341713" w:rsidP="00341713">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MACRO PROCESO: Gestión de Orientación Pastoral</w:t>
            </w:r>
          </w:p>
        </w:tc>
        <w:tc>
          <w:tcPr>
            <w:tcW w:w="5528" w:type="dxa"/>
            <w:tcBorders>
              <w:top w:val="nil"/>
              <w:left w:val="nil"/>
              <w:bottom w:val="single" w:sz="4" w:space="0" w:color="auto"/>
              <w:right w:val="nil"/>
            </w:tcBorders>
            <w:shd w:val="clear" w:color="auto" w:fill="auto"/>
            <w:vAlign w:val="center"/>
          </w:tcPr>
          <w:p w:rsidR="00341713" w:rsidRPr="00B866D7" w:rsidRDefault="00341713" w:rsidP="00341713">
            <w:pPr>
              <w:spacing w:after="0"/>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PROCESO: Acompañamiento de Pastoral y Educación en Valores</w:t>
            </w:r>
          </w:p>
        </w:tc>
        <w:tc>
          <w:tcPr>
            <w:tcW w:w="1772" w:type="dxa"/>
            <w:tcBorders>
              <w:top w:val="nil"/>
              <w:left w:val="single" w:sz="8" w:space="0" w:color="auto"/>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8"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X</w:t>
            </w:r>
          </w:p>
        </w:tc>
      </w:tr>
      <w:tr w:rsidR="00341713" w:rsidRPr="00B866D7" w:rsidTr="00341713">
        <w:trPr>
          <w:trHeight w:val="567"/>
        </w:trPr>
        <w:tc>
          <w:tcPr>
            <w:tcW w:w="2005" w:type="dxa"/>
            <w:gridSpan w:val="2"/>
            <w:vMerge/>
            <w:tcBorders>
              <w:left w:val="single" w:sz="8" w:space="0" w:color="auto"/>
              <w:right w:val="single" w:sz="4" w:space="0" w:color="auto"/>
            </w:tcBorders>
            <w:shd w:val="clear" w:color="auto" w:fill="auto"/>
            <w:vAlign w:val="center"/>
          </w:tcPr>
          <w:p w:rsidR="00341713" w:rsidRPr="00B866D7" w:rsidRDefault="00341713" w:rsidP="00341713">
            <w:pPr>
              <w:spacing w:after="0"/>
              <w:rPr>
                <w:rFonts w:ascii="Arial Narrow" w:eastAsia="Times New Roman" w:hAnsi="Arial Narrow" w:cs="Arial"/>
                <w:color w:val="000000"/>
                <w:sz w:val="20"/>
                <w:szCs w:val="20"/>
              </w:rPr>
            </w:pPr>
          </w:p>
        </w:tc>
        <w:tc>
          <w:tcPr>
            <w:tcW w:w="5528" w:type="dxa"/>
            <w:tcBorders>
              <w:top w:val="nil"/>
              <w:left w:val="nil"/>
              <w:bottom w:val="single" w:sz="4" w:space="0" w:color="auto"/>
              <w:right w:val="nil"/>
            </w:tcBorders>
            <w:shd w:val="clear" w:color="auto" w:fill="auto"/>
            <w:vAlign w:val="center"/>
          </w:tcPr>
          <w:p w:rsidR="00341713" w:rsidRPr="00B866D7" w:rsidRDefault="00341713" w:rsidP="00341713">
            <w:pPr>
              <w:spacing w:after="0"/>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PROCESO: Ejecución de retiros de Pastoral y Educación en Valores</w:t>
            </w:r>
          </w:p>
        </w:tc>
        <w:tc>
          <w:tcPr>
            <w:tcW w:w="1772" w:type="dxa"/>
            <w:tcBorders>
              <w:top w:val="nil"/>
              <w:left w:val="single" w:sz="8" w:space="0" w:color="auto"/>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8"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X</w:t>
            </w:r>
          </w:p>
        </w:tc>
      </w:tr>
      <w:tr w:rsidR="00341713" w:rsidRPr="00B866D7" w:rsidTr="00341713">
        <w:trPr>
          <w:trHeight w:val="567"/>
        </w:trPr>
        <w:tc>
          <w:tcPr>
            <w:tcW w:w="2005" w:type="dxa"/>
            <w:gridSpan w:val="2"/>
            <w:vMerge/>
            <w:tcBorders>
              <w:left w:val="single" w:sz="8" w:space="0" w:color="auto"/>
              <w:bottom w:val="single" w:sz="4" w:space="0" w:color="000000"/>
              <w:right w:val="single" w:sz="4" w:space="0" w:color="auto"/>
            </w:tcBorders>
            <w:shd w:val="clear" w:color="auto" w:fill="auto"/>
            <w:vAlign w:val="center"/>
          </w:tcPr>
          <w:p w:rsidR="00341713" w:rsidRPr="00B866D7" w:rsidRDefault="00341713" w:rsidP="00341713">
            <w:pPr>
              <w:spacing w:after="0"/>
              <w:rPr>
                <w:rFonts w:ascii="Arial Narrow" w:eastAsia="Times New Roman" w:hAnsi="Arial Narrow" w:cs="Arial"/>
                <w:color w:val="000000"/>
                <w:sz w:val="20"/>
                <w:szCs w:val="20"/>
              </w:rPr>
            </w:pPr>
          </w:p>
        </w:tc>
        <w:tc>
          <w:tcPr>
            <w:tcW w:w="5528" w:type="dxa"/>
            <w:tcBorders>
              <w:top w:val="nil"/>
              <w:left w:val="nil"/>
              <w:bottom w:val="single" w:sz="4" w:space="0" w:color="auto"/>
              <w:right w:val="nil"/>
            </w:tcBorders>
            <w:shd w:val="clear" w:color="auto" w:fill="auto"/>
            <w:vAlign w:val="center"/>
          </w:tcPr>
          <w:p w:rsidR="00341713" w:rsidRPr="00B866D7" w:rsidRDefault="00341713" w:rsidP="00341713">
            <w:pPr>
              <w:spacing w:after="0"/>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PROCESO: Ejecución de talleres de Pastoral y Educación en Valores</w:t>
            </w:r>
          </w:p>
        </w:tc>
        <w:tc>
          <w:tcPr>
            <w:tcW w:w="1772" w:type="dxa"/>
            <w:tcBorders>
              <w:top w:val="nil"/>
              <w:left w:val="single" w:sz="8" w:space="0" w:color="auto"/>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4" w:space="0" w:color="auto"/>
              <w:right w:val="single" w:sz="8"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X</w:t>
            </w:r>
          </w:p>
        </w:tc>
      </w:tr>
      <w:tr w:rsidR="00341713" w:rsidRPr="00B866D7" w:rsidTr="00341713">
        <w:trPr>
          <w:trHeight w:val="567"/>
        </w:trPr>
        <w:tc>
          <w:tcPr>
            <w:tcW w:w="2005" w:type="dxa"/>
            <w:gridSpan w:val="2"/>
            <w:vMerge w:val="restart"/>
            <w:tcBorders>
              <w:top w:val="nil"/>
              <w:left w:val="single" w:sz="8" w:space="0" w:color="auto"/>
              <w:right w:val="single" w:sz="4" w:space="0" w:color="auto"/>
            </w:tcBorders>
            <w:shd w:val="clear" w:color="000000" w:fill="C0C0C0"/>
            <w:vAlign w:val="center"/>
          </w:tcPr>
          <w:p w:rsidR="00341713" w:rsidRPr="00B866D7" w:rsidRDefault="00341713" w:rsidP="00341713">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MACRO PROCESO: Contabilidad y Presupuestos</w:t>
            </w:r>
          </w:p>
        </w:tc>
        <w:tc>
          <w:tcPr>
            <w:tcW w:w="5528" w:type="dxa"/>
            <w:tcBorders>
              <w:top w:val="nil"/>
              <w:left w:val="nil"/>
              <w:bottom w:val="single" w:sz="4" w:space="0" w:color="auto"/>
              <w:right w:val="nil"/>
            </w:tcBorders>
            <w:shd w:val="clear" w:color="000000" w:fill="C0C0C0"/>
            <w:vAlign w:val="center"/>
          </w:tcPr>
          <w:p w:rsidR="00341713" w:rsidRPr="00B866D7" w:rsidRDefault="00341713" w:rsidP="00341713">
            <w:pPr>
              <w:spacing w:after="0"/>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PROCESO: Planificación del Presupuesto Institucional Anual</w:t>
            </w:r>
          </w:p>
        </w:tc>
        <w:tc>
          <w:tcPr>
            <w:tcW w:w="1772" w:type="dxa"/>
            <w:tcBorders>
              <w:top w:val="single" w:sz="4" w:space="0" w:color="auto"/>
              <w:left w:val="single" w:sz="8" w:space="0" w:color="auto"/>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X</w:t>
            </w:r>
          </w:p>
        </w:tc>
        <w:tc>
          <w:tcPr>
            <w:tcW w:w="1772" w:type="dxa"/>
            <w:tcBorders>
              <w:top w:val="single" w:sz="4" w:space="0" w:color="auto"/>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single" w:sz="4" w:space="0" w:color="auto"/>
              <w:left w:val="nil"/>
              <w:bottom w:val="single" w:sz="4"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single" w:sz="4" w:space="0" w:color="auto"/>
              <w:left w:val="nil"/>
              <w:bottom w:val="single" w:sz="4" w:space="0" w:color="auto"/>
              <w:right w:val="single" w:sz="8"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r>
      <w:tr w:rsidR="00341713" w:rsidRPr="00B866D7" w:rsidTr="00341713">
        <w:trPr>
          <w:trHeight w:val="567"/>
        </w:trPr>
        <w:tc>
          <w:tcPr>
            <w:tcW w:w="2005" w:type="dxa"/>
            <w:gridSpan w:val="2"/>
            <w:vMerge/>
            <w:tcBorders>
              <w:left w:val="single" w:sz="8" w:space="0" w:color="auto"/>
              <w:bottom w:val="single" w:sz="8" w:space="0" w:color="000000"/>
              <w:right w:val="single" w:sz="4" w:space="0" w:color="auto"/>
            </w:tcBorders>
            <w:shd w:val="clear" w:color="000000" w:fill="C0C0C0"/>
            <w:vAlign w:val="center"/>
          </w:tcPr>
          <w:p w:rsidR="00341713" w:rsidRPr="00B866D7" w:rsidRDefault="00341713" w:rsidP="00341713">
            <w:pPr>
              <w:spacing w:after="0"/>
              <w:rPr>
                <w:rFonts w:ascii="Arial Narrow" w:eastAsia="Times New Roman" w:hAnsi="Arial Narrow" w:cs="Arial"/>
                <w:color w:val="000000"/>
                <w:sz w:val="20"/>
                <w:szCs w:val="20"/>
              </w:rPr>
            </w:pPr>
          </w:p>
        </w:tc>
        <w:tc>
          <w:tcPr>
            <w:tcW w:w="5528" w:type="dxa"/>
            <w:tcBorders>
              <w:top w:val="nil"/>
              <w:left w:val="nil"/>
              <w:bottom w:val="single" w:sz="8" w:space="0" w:color="auto"/>
              <w:right w:val="nil"/>
            </w:tcBorders>
            <w:shd w:val="clear" w:color="000000" w:fill="C0C0C0"/>
            <w:vAlign w:val="center"/>
          </w:tcPr>
          <w:p w:rsidR="00341713" w:rsidRPr="00B866D7" w:rsidRDefault="00341713" w:rsidP="00341713">
            <w:pPr>
              <w:spacing w:after="0"/>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PROCESO: Seguimiento Presupuestal</w:t>
            </w:r>
          </w:p>
        </w:tc>
        <w:tc>
          <w:tcPr>
            <w:tcW w:w="1772" w:type="dxa"/>
            <w:tcBorders>
              <w:top w:val="nil"/>
              <w:left w:val="single" w:sz="8" w:space="0" w:color="auto"/>
              <w:bottom w:val="single" w:sz="8"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X</w:t>
            </w:r>
          </w:p>
        </w:tc>
        <w:tc>
          <w:tcPr>
            <w:tcW w:w="1772" w:type="dxa"/>
            <w:tcBorders>
              <w:top w:val="nil"/>
              <w:left w:val="nil"/>
              <w:bottom w:val="single" w:sz="8"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8" w:space="0" w:color="auto"/>
              <w:right w:val="single" w:sz="4" w:space="0" w:color="auto"/>
            </w:tcBorders>
            <w:shd w:val="clear" w:color="auto" w:fill="BFBFBF"/>
            <w:noWrap/>
            <w:vAlign w:val="center"/>
          </w:tcPr>
          <w:p w:rsidR="00341713" w:rsidRPr="00B866D7" w:rsidRDefault="00341713" w:rsidP="00341713">
            <w:pPr>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c>
          <w:tcPr>
            <w:tcW w:w="1772" w:type="dxa"/>
            <w:tcBorders>
              <w:top w:val="nil"/>
              <w:left w:val="nil"/>
              <w:bottom w:val="single" w:sz="8" w:space="0" w:color="auto"/>
              <w:right w:val="single" w:sz="8" w:space="0" w:color="auto"/>
            </w:tcBorders>
            <w:shd w:val="clear" w:color="auto" w:fill="BFBFBF"/>
            <w:noWrap/>
            <w:vAlign w:val="center"/>
          </w:tcPr>
          <w:p w:rsidR="00341713" w:rsidRPr="00B866D7" w:rsidRDefault="00341713" w:rsidP="00341713">
            <w:pPr>
              <w:keepNext/>
              <w:spacing w:after="0"/>
              <w:jc w:val="center"/>
              <w:rPr>
                <w:rFonts w:ascii="Arial Narrow" w:eastAsia="Times New Roman" w:hAnsi="Arial Narrow" w:cs="Arial"/>
                <w:b/>
                <w:bCs/>
                <w:sz w:val="40"/>
                <w:szCs w:val="40"/>
              </w:rPr>
            </w:pPr>
            <w:r w:rsidRPr="00B866D7">
              <w:rPr>
                <w:rFonts w:ascii="Arial Narrow" w:eastAsia="Times New Roman" w:hAnsi="Arial Narrow" w:cs="Arial"/>
                <w:b/>
                <w:bCs/>
                <w:sz w:val="40"/>
                <w:szCs w:val="40"/>
              </w:rPr>
              <w:t> </w:t>
            </w:r>
          </w:p>
        </w:tc>
      </w:tr>
    </w:tbl>
    <w:p w:rsidR="00341713" w:rsidRPr="00341713" w:rsidRDefault="00341713" w:rsidP="00341713">
      <w:pPr>
        <w:pStyle w:val="Caption"/>
        <w:jc w:val="center"/>
        <w:rPr>
          <w:rFonts w:asciiTheme="majorHAnsi" w:hAnsiTheme="majorHAnsi"/>
          <w:sz w:val="16"/>
          <w:szCs w:val="16"/>
        </w:rPr>
      </w:pPr>
      <w:bookmarkStart w:id="106" w:name="_Toc266031687"/>
      <w:r w:rsidRPr="00341713">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1</w:t>
      </w:r>
      <w:r w:rsidR="00C74554">
        <w:rPr>
          <w:rFonts w:asciiTheme="majorHAnsi" w:hAnsiTheme="majorHAnsi"/>
          <w:sz w:val="16"/>
          <w:szCs w:val="16"/>
        </w:rPr>
        <w:fldChar w:fldCharType="end"/>
      </w:r>
      <w:r w:rsidRPr="00341713">
        <w:rPr>
          <w:rFonts w:asciiTheme="majorHAnsi" w:hAnsiTheme="majorHAnsi"/>
          <w:sz w:val="16"/>
          <w:szCs w:val="16"/>
        </w:rPr>
        <w:t>.- Mapeo Procesos - Objetivos</w:t>
      </w:r>
      <w:bookmarkEnd w:id="106"/>
    </w:p>
    <w:p w:rsidR="00341713" w:rsidRPr="00341713" w:rsidRDefault="00341713" w:rsidP="00341713">
      <w:pPr>
        <w:pStyle w:val="Caption"/>
        <w:jc w:val="center"/>
        <w:rPr>
          <w:rFonts w:asciiTheme="majorHAnsi" w:hAnsiTheme="majorHAnsi"/>
          <w:sz w:val="16"/>
          <w:szCs w:val="16"/>
        </w:rPr>
      </w:pPr>
      <w:r w:rsidRPr="00341713">
        <w:rPr>
          <w:rFonts w:asciiTheme="majorHAnsi" w:hAnsiTheme="majorHAnsi"/>
          <w:sz w:val="16"/>
          <w:szCs w:val="16"/>
        </w:rPr>
        <w:t>Fuente: Elaboración propia</w:t>
      </w:r>
    </w:p>
    <w:p w:rsidR="003E2EAC" w:rsidRDefault="003E2EAC" w:rsidP="00A474BC">
      <w:pPr>
        <w:pStyle w:val="Heading2"/>
        <w:numPr>
          <w:ilvl w:val="0"/>
          <w:numId w:val="0"/>
        </w:numPr>
        <w:spacing w:after="240"/>
        <w:jc w:val="both"/>
        <w:rPr>
          <w:b/>
          <w:smallCaps w:val="0"/>
          <w:sz w:val="24"/>
          <w:szCs w:val="24"/>
          <w:u w:val="single"/>
        </w:rPr>
        <w:sectPr w:rsidR="003E2EAC" w:rsidSect="00A474BC">
          <w:footerReference w:type="default" r:id="rId19"/>
          <w:pgSz w:w="16839" w:h="11907" w:orient="landscape" w:code="9"/>
          <w:pgMar w:top="1701" w:right="1417" w:bottom="1701" w:left="1417" w:header="708" w:footer="708" w:gutter="0"/>
          <w:cols w:space="708"/>
          <w:docGrid w:linePitch="360"/>
        </w:sectPr>
      </w:pPr>
      <w:bookmarkStart w:id="107" w:name="_Toc265485361"/>
    </w:p>
    <w:p w:rsidR="003E2EAC" w:rsidRPr="008B17E8" w:rsidRDefault="003E2EAC" w:rsidP="00EF1133">
      <w:pPr>
        <w:pStyle w:val="Heading2"/>
        <w:numPr>
          <w:ilvl w:val="1"/>
          <w:numId w:val="2"/>
        </w:numPr>
        <w:spacing w:after="240"/>
        <w:jc w:val="both"/>
        <w:rPr>
          <w:b/>
          <w:smallCaps w:val="0"/>
          <w:sz w:val="24"/>
          <w:szCs w:val="24"/>
          <w:u w:val="single"/>
        </w:rPr>
      </w:pPr>
      <w:bookmarkStart w:id="108" w:name="_Toc261077882"/>
      <w:bookmarkStart w:id="109" w:name="_Toc266033388"/>
      <w:r w:rsidRPr="008B17E8">
        <w:rPr>
          <w:b/>
          <w:smallCaps w:val="0"/>
          <w:sz w:val="24"/>
          <w:szCs w:val="24"/>
          <w:u w:val="single"/>
        </w:rPr>
        <w:t>Diagrama de Procesos</w:t>
      </w:r>
      <w:bookmarkEnd w:id="108"/>
      <w:bookmarkEnd w:id="109"/>
    </w:p>
    <w:p w:rsidR="003E2EAC" w:rsidRDefault="003E2EAC" w:rsidP="003E2EAC">
      <w:pPr>
        <w:spacing w:line="360" w:lineRule="auto"/>
        <w:jc w:val="both"/>
        <w:rPr>
          <w:sz w:val="24"/>
          <w:szCs w:val="24"/>
        </w:rPr>
      </w:pPr>
      <w:r>
        <w:rPr>
          <w:sz w:val="24"/>
          <w:szCs w:val="24"/>
        </w:rPr>
        <w:t>En este modelo se han definido tres niveles de procesos. Los macro procesos son nueve y se encuentran representados en el mapa de procesos que se muestra en la ilustración 4. Estos macro procesos se encuentran detallados en diagramas de procesos, donde se puede</w:t>
      </w:r>
      <w:r w:rsidR="00980746">
        <w:rPr>
          <w:sz w:val="24"/>
          <w:szCs w:val="24"/>
        </w:rPr>
        <w:t>n</w:t>
      </w:r>
      <w:r>
        <w:rPr>
          <w:sz w:val="24"/>
          <w:szCs w:val="24"/>
        </w:rPr>
        <w:t xml:space="preserve"> observar los procesos que contienen y la interacción con otros procesos. Los procesos contenidos en los macro procesos se encuentran a su vez detallados en diagramas de procesos propios que llegan a un nivel de detalle por actividad. Asimismo, en estos diagramas de procesos, podemos encontrar procesos colapsados que consisten en el tercer nivel, los sub procesos. Los sub procesos también cuentan con diagramas de procesos detallados. </w:t>
      </w:r>
    </w:p>
    <w:p w:rsidR="003E2EAC" w:rsidRDefault="003E2EAC" w:rsidP="003E2EAC">
      <w:pPr>
        <w:spacing w:line="360" w:lineRule="auto"/>
        <w:jc w:val="both"/>
        <w:rPr>
          <w:sz w:val="24"/>
          <w:szCs w:val="24"/>
        </w:rPr>
      </w:pPr>
      <w:r w:rsidRPr="00BC4F03">
        <w:rPr>
          <w:sz w:val="24"/>
          <w:szCs w:val="24"/>
        </w:rPr>
        <w:t xml:space="preserve">Los siguientes diagramas muestran </w:t>
      </w:r>
      <w:r>
        <w:rPr>
          <w:sz w:val="24"/>
          <w:szCs w:val="24"/>
        </w:rPr>
        <w:t>el detalle de los macro procesos mostrados en el ma</w:t>
      </w:r>
      <w:r w:rsidR="00AA3A9A">
        <w:rPr>
          <w:sz w:val="24"/>
          <w:szCs w:val="24"/>
        </w:rPr>
        <w:t>pa de procesos en la sección 3.5</w:t>
      </w:r>
      <w:r>
        <w:rPr>
          <w:sz w:val="24"/>
          <w:szCs w:val="24"/>
        </w:rPr>
        <w:t xml:space="preserve"> del presente documento. En estos diagramas se procede a visualizar el flujo de procesos colapsados y las interacciones que los mismos tienen con procesos de otros macro procesos. </w:t>
      </w:r>
    </w:p>
    <w:p w:rsidR="003E2EAC" w:rsidRDefault="003E2EAC" w:rsidP="003E2EAC">
      <w:pPr>
        <w:spacing w:line="360" w:lineRule="auto"/>
        <w:jc w:val="both"/>
        <w:rPr>
          <w:sz w:val="24"/>
          <w:szCs w:val="24"/>
        </w:rPr>
      </w:pPr>
      <w:r>
        <w:rPr>
          <w:sz w:val="24"/>
          <w:szCs w:val="24"/>
        </w:rPr>
        <w:t xml:space="preserve">Las anotaciones que hacen referencia a “PIAE F Y A </w:t>
      </w:r>
      <w:smartTag w:uri="urn:schemas-microsoft-com:office:smarttags" w:element="metricconverter">
        <w:smartTagPr>
          <w:attr w:name="ProductID" w:val="34”"/>
        </w:smartTagPr>
        <w:r>
          <w:rPr>
            <w:sz w:val="24"/>
            <w:szCs w:val="24"/>
          </w:rPr>
          <w:t>34”</w:t>
        </w:r>
      </w:smartTag>
      <w:r>
        <w:rPr>
          <w:sz w:val="24"/>
          <w:szCs w:val="24"/>
        </w:rPr>
        <w:t xml:space="preserve"> hacen referencia al proyecto “Propuesta de Implementación de Arquitectura Empresarial Colegio Fe y Alegría </w:t>
      </w:r>
      <w:smartTag w:uri="urn:schemas-microsoft-com:office:smarttags" w:element="metricconverter">
        <w:smartTagPr>
          <w:attr w:name="ProductID" w:val="34”"/>
        </w:smartTagPr>
        <w:r>
          <w:rPr>
            <w:sz w:val="24"/>
            <w:szCs w:val="24"/>
          </w:rPr>
          <w:t>34”</w:t>
        </w:r>
      </w:smartTag>
      <w:r>
        <w:rPr>
          <w:sz w:val="24"/>
          <w:szCs w:val="24"/>
        </w:rPr>
        <w:t xml:space="preserve"> con el cual el presente proyecto se encuentra integrado. De tal manera, si se desea conocer con más detalle los procesos asociados a esta anotación se debe revisar la memoria de dicho proyecto. </w:t>
      </w:r>
    </w:p>
    <w:p w:rsidR="003E2EAC" w:rsidRDefault="003E2EAC" w:rsidP="003E2EAC">
      <w:pPr>
        <w:spacing w:line="360" w:lineRule="auto"/>
        <w:jc w:val="both"/>
        <w:rPr>
          <w:sz w:val="24"/>
          <w:szCs w:val="24"/>
        </w:rPr>
      </w:pPr>
      <w:r>
        <w:rPr>
          <w:sz w:val="24"/>
          <w:szCs w:val="24"/>
        </w:rPr>
        <w:t>Todos los diagramas de macro procesos se encuentran acompañados de la definición de procesos y su respectiva caracterización.</w:t>
      </w:r>
    </w:p>
    <w:p w:rsidR="003E2EAC" w:rsidRDefault="003E2EAC" w:rsidP="003E2EAC">
      <w:pPr>
        <w:spacing w:line="360" w:lineRule="auto"/>
        <w:jc w:val="both"/>
        <w:rPr>
          <w:sz w:val="24"/>
          <w:szCs w:val="24"/>
        </w:rPr>
      </w:pPr>
      <w:r>
        <w:rPr>
          <w:sz w:val="24"/>
          <w:szCs w:val="24"/>
        </w:rPr>
        <w:t xml:space="preserve">Seguido del detalle del macro proceso, se encuentran los procesos relacionados a dicho macro proceso, con sus respectivas definiciones, diagramas y caracterizaciones. </w:t>
      </w:r>
    </w:p>
    <w:p w:rsidR="003E2EAC" w:rsidRDefault="003E2EAC" w:rsidP="003E2EAC">
      <w:pPr>
        <w:spacing w:line="360" w:lineRule="auto"/>
        <w:jc w:val="both"/>
        <w:rPr>
          <w:sz w:val="24"/>
          <w:szCs w:val="24"/>
        </w:rPr>
      </w:pPr>
      <w:r>
        <w:rPr>
          <w:sz w:val="24"/>
          <w:szCs w:val="24"/>
        </w:rPr>
        <w:t>Los</w:t>
      </w:r>
      <w:r w:rsidRPr="00F53D65">
        <w:rPr>
          <w:sz w:val="24"/>
          <w:szCs w:val="24"/>
        </w:rPr>
        <w:t xml:space="preserve"> diagrama</w:t>
      </w:r>
      <w:r>
        <w:rPr>
          <w:sz w:val="24"/>
          <w:szCs w:val="24"/>
        </w:rPr>
        <w:t>s</w:t>
      </w:r>
      <w:r w:rsidRPr="00F53D65">
        <w:rPr>
          <w:sz w:val="24"/>
          <w:szCs w:val="24"/>
        </w:rPr>
        <w:t xml:space="preserve"> de procesos presentado</w:t>
      </w:r>
      <w:r>
        <w:rPr>
          <w:sz w:val="24"/>
          <w:szCs w:val="24"/>
        </w:rPr>
        <w:t>s</w:t>
      </w:r>
      <w:r w:rsidRPr="00F53D65">
        <w:rPr>
          <w:sz w:val="24"/>
          <w:szCs w:val="24"/>
        </w:rPr>
        <w:t xml:space="preserve"> muestra</w:t>
      </w:r>
      <w:r>
        <w:rPr>
          <w:sz w:val="24"/>
          <w:szCs w:val="24"/>
        </w:rPr>
        <w:t>n</w:t>
      </w:r>
      <w:r w:rsidRPr="00F53D65">
        <w:rPr>
          <w:sz w:val="24"/>
          <w:szCs w:val="24"/>
        </w:rPr>
        <w:t xml:space="preserve"> procesos colapsados de colores celeste, verde y morado. Para fines de esta </w:t>
      </w:r>
      <w:r>
        <w:rPr>
          <w:sz w:val="24"/>
          <w:szCs w:val="24"/>
        </w:rPr>
        <w:t>memoria</w:t>
      </w:r>
      <w:r w:rsidRPr="00F53D65">
        <w:rPr>
          <w:sz w:val="24"/>
          <w:szCs w:val="24"/>
        </w:rPr>
        <w:t>, el color celeste indica los procesos que se detallarán. En el caso de los procesos colapsados verdes representan los procesos ejecutados por entidades externas a la Oficina Central Fe y Alegría Perú, los cuales</w:t>
      </w:r>
      <w:r w:rsidR="005225CC">
        <w:rPr>
          <w:sz w:val="24"/>
          <w:szCs w:val="24"/>
        </w:rPr>
        <w:t xml:space="preserve"> tampoco van a ser detallados, só</w:t>
      </w:r>
      <w:r w:rsidRPr="00F53D65">
        <w:rPr>
          <w:sz w:val="24"/>
          <w:szCs w:val="24"/>
        </w:rPr>
        <w:t>lo han sido identificados. Asimismo, los procesos colapsados morados corresponden a procesos ejecutados por la Oficina Central Fe y Alegría Perú, pero que no van a ser detallados debido a que se encuentr</w:t>
      </w:r>
      <w:r w:rsidR="005225CC">
        <w:rPr>
          <w:sz w:val="24"/>
          <w:szCs w:val="24"/>
        </w:rPr>
        <w:t>an fuera del alcance del proyecto</w:t>
      </w:r>
      <w:r w:rsidRPr="00F53D65">
        <w:rPr>
          <w:sz w:val="24"/>
          <w:szCs w:val="24"/>
        </w:rPr>
        <w:t>.</w:t>
      </w:r>
    </w:p>
    <w:p w:rsidR="00AA3A9A" w:rsidRPr="00F53D65" w:rsidRDefault="00AA3A9A" w:rsidP="003E2EAC">
      <w:pPr>
        <w:spacing w:line="360" w:lineRule="auto"/>
        <w:jc w:val="both"/>
        <w:rPr>
          <w:sz w:val="24"/>
          <w:szCs w:val="24"/>
        </w:rPr>
      </w:pPr>
    </w:p>
    <w:p w:rsidR="003A5985" w:rsidRPr="003A5985" w:rsidRDefault="003A5985" w:rsidP="003A5985">
      <w:pPr>
        <w:pStyle w:val="ListParagraph"/>
        <w:numPr>
          <w:ilvl w:val="0"/>
          <w:numId w:val="1"/>
        </w:numPr>
        <w:spacing w:before="200" w:after="240" w:line="271" w:lineRule="auto"/>
        <w:contextualSpacing w:val="0"/>
        <w:outlineLvl w:val="2"/>
        <w:rPr>
          <w:rFonts w:ascii="Cambria" w:eastAsia="Times New Roman" w:hAnsi="Cambria" w:cs="Times New Roman"/>
          <w:b/>
          <w:iCs/>
          <w:vanish/>
          <w:spacing w:val="5"/>
          <w:sz w:val="24"/>
          <w:szCs w:val="24"/>
        </w:rPr>
      </w:pPr>
      <w:bookmarkStart w:id="110" w:name="_Toc265765226"/>
      <w:bookmarkStart w:id="111" w:name="_Toc265765359"/>
      <w:bookmarkStart w:id="112" w:name="_Toc265765819"/>
      <w:bookmarkStart w:id="113" w:name="_Toc265837973"/>
      <w:bookmarkStart w:id="114" w:name="_Toc265848450"/>
      <w:bookmarkStart w:id="115" w:name="_Toc265853333"/>
      <w:bookmarkStart w:id="116" w:name="_Toc265853423"/>
      <w:bookmarkStart w:id="117" w:name="_Toc265854015"/>
      <w:bookmarkStart w:id="118" w:name="_Toc265854105"/>
      <w:bookmarkStart w:id="119" w:name="_Toc265854399"/>
      <w:bookmarkStart w:id="120" w:name="_Toc265854497"/>
      <w:bookmarkStart w:id="121" w:name="_Toc265854597"/>
      <w:bookmarkStart w:id="122" w:name="_Toc266031176"/>
      <w:bookmarkStart w:id="123" w:name="_Toc266031795"/>
      <w:bookmarkStart w:id="124" w:name="_Toc266033286"/>
      <w:bookmarkStart w:id="125" w:name="_Toc26603338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sidR="003A5985" w:rsidRPr="003A5985" w:rsidRDefault="003A5985" w:rsidP="003A5985">
      <w:pPr>
        <w:pStyle w:val="ListParagraph"/>
        <w:numPr>
          <w:ilvl w:val="1"/>
          <w:numId w:val="1"/>
        </w:numPr>
        <w:spacing w:before="200" w:after="240" w:line="271" w:lineRule="auto"/>
        <w:contextualSpacing w:val="0"/>
        <w:outlineLvl w:val="2"/>
        <w:rPr>
          <w:rFonts w:ascii="Cambria" w:eastAsia="Times New Roman" w:hAnsi="Cambria" w:cs="Times New Roman"/>
          <w:b/>
          <w:iCs/>
          <w:vanish/>
          <w:spacing w:val="5"/>
          <w:sz w:val="24"/>
          <w:szCs w:val="24"/>
        </w:rPr>
      </w:pPr>
      <w:bookmarkStart w:id="126" w:name="_Toc265848451"/>
      <w:bookmarkStart w:id="127" w:name="_Toc265853334"/>
      <w:bookmarkStart w:id="128" w:name="_Toc265853424"/>
      <w:bookmarkStart w:id="129" w:name="_Toc265854016"/>
      <w:bookmarkStart w:id="130" w:name="_Toc265854106"/>
      <w:bookmarkStart w:id="131" w:name="_Toc265854400"/>
      <w:bookmarkStart w:id="132" w:name="_Toc265854498"/>
      <w:bookmarkStart w:id="133" w:name="_Toc265854598"/>
      <w:bookmarkStart w:id="134" w:name="_Toc266031177"/>
      <w:bookmarkStart w:id="135" w:name="_Toc266031796"/>
      <w:bookmarkStart w:id="136" w:name="_Toc266033287"/>
      <w:bookmarkStart w:id="137" w:name="_Toc266033390"/>
      <w:bookmarkEnd w:id="126"/>
      <w:bookmarkEnd w:id="127"/>
      <w:bookmarkEnd w:id="128"/>
      <w:bookmarkEnd w:id="129"/>
      <w:bookmarkEnd w:id="130"/>
      <w:bookmarkEnd w:id="131"/>
      <w:bookmarkEnd w:id="132"/>
      <w:bookmarkEnd w:id="133"/>
      <w:bookmarkEnd w:id="134"/>
      <w:bookmarkEnd w:id="135"/>
      <w:bookmarkEnd w:id="136"/>
      <w:bookmarkEnd w:id="137"/>
    </w:p>
    <w:p w:rsidR="003A5985" w:rsidRPr="003A5985" w:rsidRDefault="003A5985" w:rsidP="003A5985">
      <w:pPr>
        <w:pStyle w:val="ListParagraph"/>
        <w:numPr>
          <w:ilvl w:val="1"/>
          <w:numId w:val="1"/>
        </w:numPr>
        <w:spacing w:before="200" w:after="240" w:line="271" w:lineRule="auto"/>
        <w:contextualSpacing w:val="0"/>
        <w:outlineLvl w:val="2"/>
        <w:rPr>
          <w:rFonts w:ascii="Cambria" w:eastAsia="Times New Roman" w:hAnsi="Cambria" w:cs="Times New Roman"/>
          <w:b/>
          <w:iCs/>
          <w:vanish/>
          <w:spacing w:val="5"/>
          <w:sz w:val="24"/>
          <w:szCs w:val="24"/>
        </w:rPr>
      </w:pPr>
      <w:bookmarkStart w:id="138" w:name="_Toc265848452"/>
      <w:bookmarkStart w:id="139" w:name="_Toc265853335"/>
      <w:bookmarkStart w:id="140" w:name="_Toc265853425"/>
      <w:bookmarkStart w:id="141" w:name="_Toc265854017"/>
      <w:bookmarkStart w:id="142" w:name="_Toc265854107"/>
      <w:bookmarkStart w:id="143" w:name="_Toc265854401"/>
      <w:bookmarkStart w:id="144" w:name="_Toc265854499"/>
      <w:bookmarkStart w:id="145" w:name="_Toc265854599"/>
      <w:bookmarkStart w:id="146" w:name="_Toc266031178"/>
      <w:bookmarkStart w:id="147" w:name="_Toc266031797"/>
      <w:bookmarkStart w:id="148" w:name="_Toc266033288"/>
      <w:bookmarkStart w:id="149" w:name="_Toc266033391"/>
      <w:bookmarkEnd w:id="138"/>
      <w:bookmarkEnd w:id="139"/>
      <w:bookmarkEnd w:id="140"/>
      <w:bookmarkEnd w:id="141"/>
      <w:bookmarkEnd w:id="142"/>
      <w:bookmarkEnd w:id="143"/>
      <w:bookmarkEnd w:id="144"/>
      <w:bookmarkEnd w:id="145"/>
      <w:bookmarkEnd w:id="146"/>
      <w:bookmarkEnd w:id="147"/>
      <w:bookmarkEnd w:id="148"/>
      <w:bookmarkEnd w:id="149"/>
    </w:p>
    <w:p w:rsidR="003A5985" w:rsidRPr="003A5985" w:rsidRDefault="003A5985" w:rsidP="003A5985">
      <w:pPr>
        <w:pStyle w:val="ListParagraph"/>
        <w:numPr>
          <w:ilvl w:val="1"/>
          <w:numId w:val="1"/>
        </w:numPr>
        <w:spacing w:before="200" w:after="240" w:line="271" w:lineRule="auto"/>
        <w:contextualSpacing w:val="0"/>
        <w:outlineLvl w:val="2"/>
        <w:rPr>
          <w:rFonts w:ascii="Cambria" w:eastAsia="Times New Roman" w:hAnsi="Cambria" w:cs="Times New Roman"/>
          <w:b/>
          <w:iCs/>
          <w:vanish/>
          <w:spacing w:val="5"/>
          <w:sz w:val="24"/>
          <w:szCs w:val="24"/>
        </w:rPr>
      </w:pPr>
      <w:bookmarkStart w:id="150" w:name="_Toc265848453"/>
      <w:bookmarkStart w:id="151" w:name="_Toc265853336"/>
      <w:bookmarkStart w:id="152" w:name="_Toc265853426"/>
      <w:bookmarkStart w:id="153" w:name="_Toc265854018"/>
      <w:bookmarkStart w:id="154" w:name="_Toc265854108"/>
      <w:bookmarkStart w:id="155" w:name="_Toc265854402"/>
      <w:bookmarkStart w:id="156" w:name="_Toc265854500"/>
      <w:bookmarkStart w:id="157" w:name="_Toc265854600"/>
      <w:bookmarkStart w:id="158" w:name="_Toc266031179"/>
      <w:bookmarkStart w:id="159" w:name="_Toc266031798"/>
      <w:bookmarkStart w:id="160" w:name="_Toc266033289"/>
      <w:bookmarkStart w:id="161" w:name="_Toc266033392"/>
      <w:bookmarkEnd w:id="150"/>
      <w:bookmarkEnd w:id="151"/>
      <w:bookmarkEnd w:id="152"/>
      <w:bookmarkEnd w:id="153"/>
      <w:bookmarkEnd w:id="154"/>
      <w:bookmarkEnd w:id="155"/>
      <w:bookmarkEnd w:id="156"/>
      <w:bookmarkEnd w:id="157"/>
      <w:bookmarkEnd w:id="158"/>
      <w:bookmarkEnd w:id="159"/>
      <w:bookmarkEnd w:id="160"/>
      <w:bookmarkEnd w:id="161"/>
    </w:p>
    <w:p w:rsidR="003A5985" w:rsidRPr="003A5985" w:rsidRDefault="003A5985" w:rsidP="003A5985">
      <w:pPr>
        <w:pStyle w:val="ListParagraph"/>
        <w:numPr>
          <w:ilvl w:val="1"/>
          <w:numId w:val="1"/>
        </w:numPr>
        <w:spacing w:before="200" w:after="240" w:line="271" w:lineRule="auto"/>
        <w:contextualSpacing w:val="0"/>
        <w:outlineLvl w:val="2"/>
        <w:rPr>
          <w:rFonts w:ascii="Cambria" w:eastAsia="Times New Roman" w:hAnsi="Cambria" w:cs="Times New Roman"/>
          <w:b/>
          <w:iCs/>
          <w:vanish/>
          <w:spacing w:val="5"/>
          <w:sz w:val="24"/>
          <w:szCs w:val="24"/>
        </w:rPr>
      </w:pPr>
      <w:bookmarkStart w:id="162" w:name="_Toc265848454"/>
      <w:bookmarkStart w:id="163" w:name="_Toc265853337"/>
      <w:bookmarkStart w:id="164" w:name="_Toc265853427"/>
      <w:bookmarkStart w:id="165" w:name="_Toc265854019"/>
      <w:bookmarkStart w:id="166" w:name="_Toc265854109"/>
      <w:bookmarkStart w:id="167" w:name="_Toc265854403"/>
      <w:bookmarkStart w:id="168" w:name="_Toc265854501"/>
      <w:bookmarkStart w:id="169" w:name="_Toc265854601"/>
      <w:bookmarkStart w:id="170" w:name="_Toc266031180"/>
      <w:bookmarkStart w:id="171" w:name="_Toc266031799"/>
      <w:bookmarkStart w:id="172" w:name="_Toc266033290"/>
      <w:bookmarkStart w:id="173" w:name="_Toc266033393"/>
      <w:bookmarkEnd w:id="162"/>
      <w:bookmarkEnd w:id="163"/>
      <w:bookmarkEnd w:id="164"/>
      <w:bookmarkEnd w:id="165"/>
      <w:bookmarkEnd w:id="166"/>
      <w:bookmarkEnd w:id="167"/>
      <w:bookmarkEnd w:id="168"/>
      <w:bookmarkEnd w:id="169"/>
      <w:bookmarkEnd w:id="170"/>
      <w:bookmarkEnd w:id="171"/>
      <w:bookmarkEnd w:id="172"/>
      <w:bookmarkEnd w:id="173"/>
    </w:p>
    <w:p w:rsidR="003A5985" w:rsidRPr="003A5985" w:rsidRDefault="003A5985" w:rsidP="003A5985">
      <w:pPr>
        <w:pStyle w:val="ListParagraph"/>
        <w:numPr>
          <w:ilvl w:val="1"/>
          <w:numId w:val="1"/>
        </w:numPr>
        <w:spacing w:before="200" w:after="240" w:line="271" w:lineRule="auto"/>
        <w:contextualSpacing w:val="0"/>
        <w:outlineLvl w:val="2"/>
        <w:rPr>
          <w:rFonts w:ascii="Cambria" w:eastAsia="Times New Roman" w:hAnsi="Cambria" w:cs="Times New Roman"/>
          <w:b/>
          <w:iCs/>
          <w:vanish/>
          <w:spacing w:val="5"/>
          <w:sz w:val="24"/>
          <w:szCs w:val="24"/>
        </w:rPr>
      </w:pPr>
      <w:bookmarkStart w:id="174" w:name="_Toc265848455"/>
      <w:bookmarkStart w:id="175" w:name="_Toc265853338"/>
      <w:bookmarkStart w:id="176" w:name="_Toc265853428"/>
      <w:bookmarkStart w:id="177" w:name="_Toc265854020"/>
      <w:bookmarkStart w:id="178" w:name="_Toc265854110"/>
      <w:bookmarkStart w:id="179" w:name="_Toc265854404"/>
      <w:bookmarkStart w:id="180" w:name="_Toc265854502"/>
      <w:bookmarkStart w:id="181" w:name="_Toc265854602"/>
      <w:bookmarkStart w:id="182" w:name="_Toc266031181"/>
      <w:bookmarkStart w:id="183" w:name="_Toc266031800"/>
      <w:bookmarkStart w:id="184" w:name="_Toc266033291"/>
      <w:bookmarkStart w:id="185" w:name="_Toc266033394"/>
      <w:bookmarkEnd w:id="174"/>
      <w:bookmarkEnd w:id="175"/>
      <w:bookmarkEnd w:id="176"/>
      <w:bookmarkEnd w:id="177"/>
      <w:bookmarkEnd w:id="178"/>
      <w:bookmarkEnd w:id="179"/>
      <w:bookmarkEnd w:id="180"/>
      <w:bookmarkEnd w:id="181"/>
      <w:bookmarkEnd w:id="182"/>
      <w:bookmarkEnd w:id="183"/>
      <w:bookmarkEnd w:id="184"/>
      <w:bookmarkEnd w:id="185"/>
    </w:p>
    <w:p w:rsidR="003A5985" w:rsidRPr="003A5985" w:rsidRDefault="003A5985" w:rsidP="003A5985">
      <w:pPr>
        <w:pStyle w:val="ListParagraph"/>
        <w:numPr>
          <w:ilvl w:val="1"/>
          <w:numId w:val="1"/>
        </w:numPr>
        <w:spacing w:before="200" w:after="240" w:line="271" w:lineRule="auto"/>
        <w:contextualSpacing w:val="0"/>
        <w:outlineLvl w:val="2"/>
        <w:rPr>
          <w:rFonts w:ascii="Cambria" w:eastAsia="Times New Roman" w:hAnsi="Cambria" w:cs="Times New Roman"/>
          <w:b/>
          <w:iCs/>
          <w:vanish/>
          <w:spacing w:val="5"/>
          <w:sz w:val="24"/>
          <w:szCs w:val="24"/>
        </w:rPr>
      </w:pPr>
      <w:bookmarkStart w:id="186" w:name="_Toc265848456"/>
      <w:bookmarkStart w:id="187" w:name="_Toc265853339"/>
      <w:bookmarkStart w:id="188" w:name="_Toc265853429"/>
      <w:bookmarkStart w:id="189" w:name="_Toc265854021"/>
      <w:bookmarkStart w:id="190" w:name="_Toc265854111"/>
      <w:bookmarkStart w:id="191" w:name="_Toc265854405"/>
      <w:bookmarkStart w:id="192" w:name="_Toc265854503"/>
      <w:bookmarkStart w:id="193" w:name="_Toc265854603"/>
      <w:bookmarkStart w:id="194" w:name="_Toc266031182"/>
      <w:bookmarkStart w:id="195" w:name="_Toc266031801"/>
      <w:bookmarkStart w:id="196" w:name="_Toc266033292"/>
      <w:bookmarkStart w:id="197" w:name="_Toc266033395"/>
      <w:bookmarkEnd w:id="186"/>
      <w:bookmarkEnd w:id="187"/>
      <w:bookmarkEnd w:id="188"/>
      <w:bookmarkEnd w:id="189"/>
      <w:bookmarkEnd w:id="190"/>
      <w:bookmarkEnd w:id="191"/>
      <w:bookmarkEnd w:id="192"/>
      <w:bookmarkEnd w:id="193"/>
      <w:bookmarkEnd w:id="194"/>
      <w:bookmarkEnd w:id="195"/>
      <w:bookmarkEnd w:id="196"/>
      <w:bookmarkEnd w:id="197"/>
    </w:p>
    <w:p w:rsidR="003A5985" w:rsidRPr="003A5985" w:rsidRDefault="003A5985" w:rsidP="003A5985">
      <w:pPr>
        <w:pStyle w:val="ListParagraph"/>
        <w:numPr>
          <w:ilvl w:val="1"/>
          <w:numId w:val="1"/>
        </w:numPr>
        <w:spacing w:before="200" w:after="240" w:line="271" w:lineRule="auto"/>
        <w:contextualSpacing w:val="0"/>
        <w:outlineLvl w:val="2"/>
        <w:rPr>
          <w:rFonts w:ascii="Cambria" w:eastAsia="Times New Roman" w:hAnsi="Cambria" w:cs="Times New Roman"/>
          <w:b/>
          <w:iCs/>
          <w:vanish/>
          <w:spacing w:val="5"/>
          <w:sz w:val="24"/>
          <w:szCs w:val="24"/>
        </w:rPr>
      </w:pPr>
      <w:bookmarkStart w:id="198" w:name="_Toc265848457"/>
      <w:bookmarkStart w:id="199" w:name="_Toc265853340"/>
      <w:bookmarkStart w:id="200" w:name="_Toc265853430"/>
      <w:bookmarkStart w:id="201" w:name="_Toc265854022"/>
      <w:bookmarkStart w:id="202" w:name="_Toc265854112"/>
      <w:bookmarkStart w:id="203" w:name="_Toc265854406"/>
      <w:bookmarkStart w:id="204" w:name="_Toc265854504"/>
      <w:bookmarkStart w:id="205" w:name="_Toc265854604"/>
      <w:bookmarkStart w:id="206" w:name="_Toc266031183"/>
      <w:bookmarkStart w:id="207" w:name="_Toc266031802"/>
      <w:bookmarkStart w:id="208" w:name="_Toc266033293"/>
      <w:bookmarkStart w:id="209" w:name="_Toc266033396"/>
      <w:bookmarkEnd w:id="198"/>
      <w:bookmarkEnd w:id="199"/>
      <w:bookmarkEnd w:id="200"/>
      <w:bookmarkEnd w:id="201"/>
      <w:bookmarkEnd w:id="202"/>
      <w:bookmarkEnd w:id="203"/>
      <w:bookmarkEnd w:id="204"/>
      <w:bookmarkEnd w:id="205"/>
      <w:bookmarkEnd w:id="206"/>
      <w:bookmarkEnd w:id="207"/>
      <w:bookmarkEnd w:id="208"/>
      <w:bookmarkEnd w:id="209"/>
    </w:p>
    <w:p w:rsidR="003E2EAC" w:rsidRPr="00AA3A9A" w:rsidRDefault="00AA3A9A" w:rsidP="003A5985">
      <w:pPr>
        <w:pStyle w:val="Heading3"/>
        <w:numPr>
          <w:ilvl w:val="2"/>
          <w:numId w:val="1"/>
        </w:numPr>
        <w:spacing w:after="240"/>
        <w:rPr>
          <w:b/>
          <w:i w:val="0"/>
          <w:smallCaps w:val="0"/>
          <w:sz w:val="24"/>
          <w:szCs w:val="24"/>
        </w:rPr>
      </w:pPr>
      <w:bookmarkStart w:id="210" w:name="_Toc266033397"/>
      <w:r w:rsidRPr="00AA3A9A">
        <w:rPr>
          <w:b/>
          <w:i w:val="0"/>
          <w:smallCaps w:val="0"/>
          <w:sz w:val="24"/>
          <w:szCs w:val="24"/>
        </w:rPr>
        <w:t>Macro proceso “Planificación”</w:t>
      </w:r>
      <w:bookmarkEnd w:id="210"/>
    </w:p>
    <w:p w:rsidR="00AA3A9A" w:rsidRPr="003E2EAC" w:rsidRDefault="003E2EAC" w:rsidP="00AA3A9A">
      <w:pPr>
        <w:spacing w:line="360" w:lineRule="auto"/>
        <w:jc w:val="both"/>
        <w:rPr>
          <w:sz w:val="24"/>
        </w:rPr>
      </w:pPr>
      <w:r w:rsidRPr="003E2EAC">
        <w:rPr>
          <w:sz w:val="24"/>
        </w:rPr>
        <w:t>El presente macro proceso muestra los procesos necesarios para la realización de la planificación a nivel institucional, en función a la alineación con el Plan Estratégico institucional y el análisis de resultados de años anteriores. El principal entregable de este proceso es el Plan Operativo Anual (POA) que realiza cada área y el compendio de todos estos entregables es el Plan Operativo Anual Institucional.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33"/>
        <w:gridCol w:w="2183"/>
        <w:gridCol w:w="2171"/>
        <w:gridCol w:w="2134"/>
      </w:tblGrid>
      <w:tr w:rsidR="00AA3A9A" w:rsidRPr="003B7F34" w:rsidTr="00326F36">
        <w:trPr>
          <w:trHeight w:val="699"/>
          <w:tblHeader/>
        </w:trPr>
        <w:tc>
          <w:tcPr>
            <w:tcW w:w="9005" w:type="dxa"/>
            <w:gridSpan w:val="4"/>
            <w:shd w:val="clear" w:color="auto" w:fill="000000"/>
            <w:vAlign w:val="center"/>
          </w:tcPr>
          <w:p w:rsidR="00AA3A9A" w:rsidRPr="003B7F34" w:rsidRDefault="00AA3A9A" w:rsidP="00AA3A9A">
            <w:pPr>
              <w:autoSpaceDE w:val="0"/>
              <w:autoSpaceDN w:val="0"/>
              <w:adjustRightInd w:val="0"/>
              <w:spacing w:after="0"/>
              <w:jc w:val="center"/>
              <w:rPr>
                <w:rFonts w:ascii="Arial Narrow" w:hAnsi="Arial Narrow" w:cs="Arial"/>
                <w:b/>
                <w:bCs/>
                <w:color w:val="FFFFFF"/>
                <w:sz w:val="28"/>
                <w:szCs w:val="28"/>
              </w:rPr>
            </w:pPr>
            <w:r w:rsidRPr="008A3A0A">
              <w:rPr>
                <w:rFonts w:ascii="Arial Narrow" w:hAnsi="Arial Narrow"/>
                <w:b/>
                <w:color w:val="FFFFFF"/>
                <w:sz w:val="28"/>
                <w:szCs w:val="28"/>
              </w:rPr>
              <w:t>MACRO</w:t>
            </w:r>
            <w:r>
              <w:rPr>
                <w:rFonts w:ascii="Arial Narrow" w:hAnsi="Arial Narrow"/>
                <w:b/>
                <w:color w:val="FFFFFF"/>
                <w:sz w:val="28"/>
                <w:szCs w:val="28"/>
              </w:rPr>
              <w:t xml:space="preserve"> </w:t>
            </w:r>
            <w:r w:rsidRPr="008A3A0A">
              <w:rPr>
                <w:rFonts w:ascii="Arial Narrow" w:hAnsi="Arial Narrow"/>
                <w:b/>
                <w:color w:val="FFFFFF"/>
                <w:sz w:val="28"/>
                <w:szCs w:val="28"/>
              </w:rPr>
              <w:t xml:space="preserve">PROCESO </w:t>
            </w:r>
            <w:r w:rsidRPr="003B7F34">
              <w:rPr>
                <w:rFonts w:ascii="Arial Narrow" w:hAnsi="Arial Narrow"/>
                <w:b/>
                <w:color w:val="FFFFFF"/>
                <w:sz w:val="28"/>
                <w:szCs w:val="28"/>
              </w:rPr>
              <w:t>“</w:t>
            </w:r>
            <w:r w:rsidRPr="00B908E2">
              <w:rPr>
                <w:rFonts w:ascii="Arial Narrow" w:hAnsi="Arial Narrow"/>
                <w:b/>
                <w:color w:val="FFFFFF"/>
                <w:sz w:val="28"/>
                <w:szCs w:val="28"/>
              </w:rPr>
              <w:t>Planificación</w:t>
            </w:r>
            <w:r w:rsidRPr="003B7F34">
              <w:rPr>
                <w:rFonts w:ascii="Arial Narrow" w:hAnsi="Arial Narrow"/>
                <w:b/>
                <w:color w:val="FFFFFF"/>
                <w:sz w:val="28"/>
                <w:szCs w:val="28"/>
              </w:rPr>
              <w:t>”</w:t>
            </w:r>
          </w:p>
        </w:tc>
      </w:tr>
      <w:tr w:rsidR="00AA3A9A" w:rsidRPr="003B7F34" w:rsidTr="00326F36">
        <w:tc>
          <w:tcPr>
            <w:tcW w:w="2271" w:type="dxa"/>
            <w:shd w:val="clear" w:color="auto" w:fill="BFBFBF"/>
            <w:vAlign w:val="center"/>
          </w:tcPr>
          <w:p w:rsidR="00AA3A9A" w:rsidRPr="003B7F34" w:rsidRDefault="00AA3A9A" w:rsidP="00AA3A9A">
            <w:pPr>
              <w:spacing w:after="0"/>
              <w:jc w:val="center"/>
              <w:rPr>
                <w:rFonts w:ascii="Arial Narrow" w:hAnsi="Arial Narrow"/>
                <w:b/>
              </w:rPr>
            </w:pPr>
            <w:r w:rsidRPr="003B7F34">
              <w:rPr>
                <w:rFonts w:ascii="Arial Narrow" w:hAnsi="Arial Narrow"/>
                <w:b/>
              </w:rPr>
              <w:t>PROPÓSITO</w:t>
            </w:r>
          </w:p>
        </w:tc>
        <w:tc>
          <w:tcPr>
            <w:tcW w:w="6734" w:type="dxa"/>
            <w:gridSpan w:val="3"/>
          </w:tcPr>
          <w:p w:rsidR="00AA3A9A" w:rsidRDefault="00AA3A9A" w:rsidP="00AA3A9A">
            <w:pPr>
              <w:spacing w:after="0"/>
              <w:jc w:val="both"/>
              <w:rPr>
                <w:rFonts w:ascii="Arial Narrow" w:hAnsi="Arial Narrow"/>
              </w:rPr>
            </w:pPr>
            <w:r>
              <w:rPr>
                <w:rFonts w:ascii="Arial Narrow" w:hAnsi="Arial Narrow"/>
              </w:rPr>
              <w:t>El siguiente macro proceso tiene como propósito el cumplimiento del  siguiente objetivo:</w:t>
            </w:r>
          </w:p>
          <w:p w:rsidR="00AA3A9A" w:rsidRPr="00DF0671" w:rsidRDefault="00AA3A9A" w:rsidP="00AA3A9A">
            <w:pPr>
              <w:spacing w:after="0"/>
              <w:jc w:val="both"/>
              <w:rPr>
                <w:rFonts w:ascii="Arial Narrow" w:hAnsi="Arial Narrow"/>
              </w:rPr>
            </w:pPr>
            <w:r w:rsidRPr="00B908E2">
              <w:rPr>
                <w:rFonts w:ascii="Arial Narrow" w:hAnsi="Arial Narrow"/>
              </w:rPr>
              <w:t>OSE 1: Impulsar una gestión dinámica, participativa y descentralizada que promueva el compromiso de las instituciones educativas  con el  proceso de regionalización del país, desde la propuesta educativa de FYA.</w:t>
            </w:r>
          </w:p>
        </w:tc>
      </w:tr>
      <w:tr w:rsidR="00AA3A9A" w:rsidRPr="003B7F34" w:rsidTr="00326F36">
        <w:tc>
          <w:tcPr>
            <w:tcW w:w="2271" w:type="dxa"/>
            <w:shd w:val="clear" w:color="auto" w:fill="BFBFBF"/>
            <w:vAlign w:val="center"/>
          </w:tcPr>
          <w:p w:rsidR="00AA3A9A" w:rsidRPr="003B7F34" w:rsidRDefault="00AA3A9A" w:rsidP="00AA3A9A">
            <w:pPr>
              <w:spacing w:after="0"/>
              <w:jc w:val="center"/>
              <w:rPr>
                <w:rFonts w:ascii="Arial Narrow" w:hAnsi="Arial Narrow"/>
                <w:b/>
              </w:rPr>
            </w:pPr>
            <w:r w:rsidRPr="003B7F34">
              <w:rPr>
                <w:rFonts w:ascii="Arial Narrow" w:hAnsi="Arial Narrow"/>
                <w:b/>
              </w:rPr>
              <w:t>RESPONSABLE</w:t>
            </w:r>
          </w:p>
        </w:tc>
        <w:tc>
          <w:tcPr>
            <w:tcW w:w="2246" w:type="dxa"/>
            <w:vAlign w:val="center"/>
          </w:tcPr>
          <w:p w:rsidR="00AA3A9A" w:rsidRPr="00B908E2" w:rsidRDefault="00AA3A9A" w:rsidP="00AA3A9A">
            <w:pPr>
              <w:spacing w:after="0"/>
              <w:rPr>
                <w:rFonts w:ascii="Arial Narrow" w:hAnsi="Arial Narrow"/>
              </w:rPr>
            </w:pPr>
            <w:r>
              <w:rPr>
                <w:rFonts w:ascii="Arial Narrow" w:hAnsi="Arial Narrow"/>
              </w:rPr>
              <w:t>Jefe del Departamento de Planificación</w:t>
            </w:r>
          </w:p>
        </w:tc>
        <w:tc>
          <w:tcPr>
            <w:tcW w:w="2245" w:type="dxa"/>
            <w:shd w:val="clear" w:color="auto" w:fill="D9D9D9"/>
            <w:vAlign w:val="center"/>
          </w:tcPr>
          <w:p w:rsidR="00AA3A9A" w:rsidRPr="003B7F34" w:rsidRDefault="00AA3A9A" w:rsidP="00AA3A9A">
            <w:pPr>
              <w:spacing w:after="0"/>
              <w:jc w:val="center"/>
              <w:rPr>
                <w:rFonts w:ascii="Arial Narrow" w:hAnsi="Arial Narrow"/>
                <w:b/>
              </w:rPr>
            </w:pPr>
            <w:r w:rsidRPr="003B7F34">
              <w:rPr>
                <w:rFonts w:ascii="Arial Narrow" w:hAnsi="Arial Narrow"/>
                <w:b/>
              </w:rPr>
              <w:t>BASE LEGAL</w:t>
            </w:r>
          </w:p>
        </w:tc>
        <w:tc>
          <w:tcPr>
            <w:tcW w:w="2243" w:type="dxa"/>
            <w:vAlign w:val="center"/>
          </w:tcPr>
          <w:p w:rsidR="00AA3A9A" w:rsidRPr="003B7F34" w:rsidRDefault="00AA3A9A" w:rsidP="00AA3A9A">
            <w:pPr>
              <w:spacing w:after="0"/>
              <w:rPr>
                <w:rFonts w:ascii="Arial Narrow" w:hAnsi="Arial Narrow"/>
              </w:rPr>
            </w:pPr>
            <w:r w:rsidRPr="003B7F34">
              <w:rPr>
                <w:rFonts w:ascii="Arial Narrow" w:hAnsi="Arial Narrow"/>
              </w:rPr>
              <w:t>No Aplica</w:t>
            </w:r>
          </w:p>
        </w:tc>
      </w:tr>
      <w:tr w:rsidR="00AA3A9A" w:rsidRPr="003B7F34" w:rsidTr="00326F36">
        <w:tc>
          <w:tcPr>
            <w:tcW w:w="2271" w:type="dxa"/>
            <w:shd w:val="clear" w:color="auto" w:fill="BFBFBF"/>
            <w:vAlign w:val="center"/>
          </w:tcPr>
          <w:p w:rsidR="00AA3A9A" w:rsidRPr="003B7F34" w:rsidRDefault="00AA3A9A" w:rsidP="00AA3A9A">
            <w:pPr>
              <w:spacing w:after="0"/>
              <w:jc w:val="center"/>
              <w:rPr>
                <w:rFonts w:ascii="Arial Narrow" w:hAnsi="Arial Narrow"/>
                <w:b/>
              </w:rPr>
            </w:pPr>
            <w:r w:rsidRPr="003B7F34">
              <w:rPr>
                <w:rFonts w:ascii="Arial Narrow" w:hAnsi="Arial Narrow"/>
                <w:b/>
              </w:rPr>
              <w:t>ACTORES DEL PROCESO</w:t>
            </w:r>
          </w:p>
        </w:tc>
        <w:tc>
          <w:tcPr>
            <w:tcW w:w="6734" w:type="dxa"/>
            <w:gridSpan w:val="3"/>
            <w:vAlign w:val="center"/>
          </w:tcPr>
          <w:p w:rsidR="00AA3A9A" w:rsidRPr="00B908E2" w:rsidRDefault="00AA3A9A" w:rsidP="00AA3A9A">
            <w:pPr>
              <w:spacing w:after="0"/>
              <w:rPr>
                <w:rFonts w:ascii="Arial Narrow" w:hAnsi="Arial Narrow" w:cs="Arial"/>
                <w:bCs/>
              </w:rPr>
            </w:pPr>
            <w:r w:rsidRPr="00B908E2">
              <w:rPr>
                <w:rFonts w:ascii="Arial Narrow" w:hAnsi="Arial Narrow"/>
              </w:rPr>
              <w:t>No Aplica</w:t>
            </w:r>
          </w:p>
        </w:tc>
      </w:tr>
      <w:tr w:rsidR="00AA3A9A" w:rsidRPr="003B7F34" w:rsidTr="00326F36">
        <w:tc>
          <w:tcPr>
            <w:tcW w:w="2271" w:type="dxa"/>
            <w:shd w:val="clear" w:color="auto" w:fill="BFBFBF"/>
            <w:vAlign w:val="center"/>
          </w:tcPr>
          <w:p w:rsidR="00AA3A9A" w:rsidRPr="003B7F34" w:rsidRDefault="00AA3A9A" w:rsidP="00AA3A9A">
            <w:pPr>
              <w:spacing w:after="0"/>
              <w:jc w:val="center"/>
              <w:rPr>
                <w:rFonts w:ascii="Arial Narrow" w:hAnsi="Arial Narrow"/>
                <w:b/>
              </w:rPr>
            </w:pPr>
            <w:r w:rsidRPr="003B7F34">
              <w:rPr>
                <w:rFonts w:ascii="Arial Narrow" w:hAnsi="Arial Narrow"/>
                <w:b/>
              </w:rPr>
              <w:t>CLIENTES INTERNOS</w:t>
            </w:r>
          </w:p>
        </w:tc>
        <w:tc>
          <w:tcPr>
            <w:tcW w:w="2246" w:type="dxa"/>
            <w:vAlign w:val="center"/>
          </w:tcPr>
          <w:p w:rsidR="00AA3A9A" w:rsidRPr="00BC4F03" w:rsidRDefault="00AA3A9A" w:rsidP="00AA3A9A">
            <w:pPr>
              <w:spacing w:after="0"/>
              <w:rPr>
                <w:rFonts w:ascii="Arial Narrow" w:hAnsi="Arial Narrow"/>
              </w:rPr>
            </w:pPr>
            <w:r>
              <w:rPr>
                <w:rFonts w:ascii="Arial Narrow" w:hAnsi="Arial Narrow"/>
              </w:rPr>
              <w:t>Director Fe y Alegría Perú</w:t>
            </w:r>
          </w:p>
        </w:tc>
        <w:tc>
          <w:tcPr>
            <w:tcW w:w="2245" w:type="dxa"/>
            <w:shd w:val="clear" w:color="auto" w:fill="D9D9D9"/>
            <w:vAlign w:val="center"/>
          </w:tcPr>
          <w:p w:rsidR="00AA3A9A" w:rsidRPr="003B7F34" w:rsidRDefault="00AA3A9A" w:rsidP="00AA3A9A">
            <w:pPr>
              <w:spacing w:after="0"/>
              <w:jc w:val="center"/>
              <w:rPr>
                <w:rFonts w:ascii="Arial Narrow" w:hAnsi="Arial Narrow"/>
                <w:b/>
              </w:rPr>
            </w:pPr>
            <w:r w:rsidRPr="003B7F34">
              <w:rPr>
                <w:rFonts w:ascii="Arial Narrow" w:hAnsi="Arial Narrow"/>
                <w:b/>
              </w:rPr>
              <w:t>CLIENTES EXTERNOS</w:t>
            </w:r>
          </w:p>
        </w:tc>
        <w:tc>
          <w:tcPr>
            <w:tcW w:w="2243" w:type="dxa"/>
          </w:tcPr>
          <w:p w:rsidR="00AA3A9A" w:rsidRPr="00BC4F03" w:rsidRDefault="00AA3A9A" w:rsidP="00AA3A9A">
            <w:pPr>
              <w:spacing w:after="0"/>
              <w:rPr>
                <w:rFonts w:ascii="Arial Narrow" w:hAnsi="Arial Narrow"/>
              </w:rPr>
            </w:pPr>
            <w:r>
              <w:rPr>
                <w:rFonts w:ascii="Arial Narrow" w:hAnsi="Arial Narrow"/>
              </w:rPr>
              <w:t>No Aplica</w:t>
            </w:r>
          </w:p>
        </w:tc>
      </w:tr>
      <w:tr w:rsidR="00AA3A9A" w:rsidRPr="003B7F34" w:rsidTr="00326F36">
        <w:tc>
          <w:tcPr>
            <w:tcW w:w="2271" w:type="dxa"/>
            <w:shd w:val="clear" w:color="auto" w:fill="BFBFBF"/>
            <w:vAlign w:val="center"/>
          </w:tcPr>
          <w:p w:rsidR="00AA3A9A" w:rsidRPr="003B7F34" w:rsidRDefault="00AA3A9A" w:rsidP="00AA3A9A">
            <w:pPr>
              <w:spacing w:after="0"/>
              <w:jc w:val="center"/>
              <w:rPr>
                <w:rFonts w:ascii="Arial Narrow" w:hAnsi="Arial Narrow"/>
                <w:b/>
              </w:rPr>
            </w:pPr>
            <w:r w:rsidRPr="003B7F34">
              <w:rPr>
                <w:rFonts w:ascii="Arial Narrow" w:hAnsi="Arial Narrow"/>
                <w:b/>
              </w:rPr>
              <w:t>ALCANCE</w:t>
            </w:r>
          </w:p>
        </w:tc>
        <w:tc>
          <w:tcPr>
            <w:tcW w:w="6734" w:type="dxa"/>
            <w:gridSpan w:val="3"/>
          </w:tcPr>
          <w:p w:rsidR="00AA3A9A" w:rsidRPr="00DF0671" w:rsidRDefault="00AA3A9A" w:rsidP="00AA3A9A">
            <w:pPr>
              <w:spacing w:after="0"/>
              <w:jc w:val="both"/>
              <w:rPr>
                <w:rFonts w:ascii="Arial Narrow" w:hAnsi="Arial Narrow"/>
              </w:rPr>
            </w:pPr>
            <w:r w:rsidRPr="00E60088">
              <w:rPr>
                <w:rFonts w:ascii="Arial Narrow" w:hAnsi="Arial Narrow"/>
              </w:rPr>
              <w:t xml:space="preserve">El alcance del presente </w:t>
            </w:r>
            <w:r>
              <w:rPr>
                <w:rFonts w:ascii="Arial Narrow" w:hAnsi="Arial Narrow"/>
              </w:rPr>
              <w:t xml:space="preserve">macro </w:t>
            </w:r>
            <w:r w:rsidRPr="00E60088">
              <w:rPr>
                <w:rFonts w:ascii="Arial Narrow" w:hAnsi="Arial Narrow"/>
              </w:rPr>
              <w:t xml:space="preserve">proceso se encuentra en torno al esfuerzo de </w:t>
            </w:r>
            <w:r>
              <w:rPr>
                <w:rFonts w:ascii="Arial Narrow" w:hAnsi="Arial Narrow"/>
              </w:rPr>
              <w:t xml:space="preserve">la </w:t>
            </w:r>
            <w:r w:rsidRPr="00E60088">
              <w:rPr>
                <w:rFonts w:ascii="Arial Narrow" w:hAnsi="Arial Narrow"/>
              </w:rPr>
              <w:t xml:space="preserve">planificación institucional que se lleva a cabo en el movimiento Fe y Alegría Perú, meses antes de que comience el año. Para realizar este planeamiento institucional se utiliza la información de los resultados obtenidos el año anterior y el plan estratégico. En este caso, los procesos que se encuentran de color </w:t>
            </w:r>
            <w:r w:rsidRPr="00C115FB">
              <w:rPr>
                <w:rFonts w:ascii="Arial Narrow" w:hAnsi="Arial Narrow"/>
              </w:rPr>
              <w:t>morado</w:t>
            </w:r>
            <w:r w:rsidRPr="00E60088">
              <w:rPr>
                <w:rFonts w:ascii="Arial Narrow" w:hAnsi="Arial Narrow"/>
              </w:rPr>
              <w:t xml:space="preserve"> no se encuentran detallados </w:t>
            </w:r>
            <w:r>
              <w:rPr>
                <w:rFonts w:ascii="Arial Narrow" w:hAnsi="Arial Narrow"/>
              </w:rPr>
              <w:t>según lo definido en el alcance del proyecto.</w:t>
            </w:r>
          </w:p>
        </w:tc>
      </w:tr>
      <w:tr w:rsidR="00AA3A9A" w:rsidRPr="003B7F34" w:rsidTr="00326F36">
        <w:tc>
          <w:tcPr>
            <w:tcW w:w="2271" w:type="dxa"/>
            <w:shd w:val="clear" w:color="auto" w:fill="BFBFBF"/>
            <w:vAlign w:val="center"/>
          </w:tcPr>
          <w:p w:rsidR="00AA3A9A" w:rsidRPr="003B7F34" w:rsidRDefault="00AA3A9A" w:rsidP="00AA3A9A">
            <w:pPr>
              <w:spacing w:after="0"/>
              <w:jc w:val="center"/>
              <w:rPr>
                <w:rFonts w:ascii="Arial Narrow" w:hAnsi="Arial Narrow"/>
                <w:b/>
              </w:rPr>
            </w:pPr>
            <w:r w:rsidRPr="003B7F34">
              <w:rPr>
                <w:rFonts w:ascii="Arial Narrow" w:hAnsi="Arial Narrow"/>
                <w:b/>
              </w:rPr>
              <w:t>PROCEDIMIENTO</w:t>
            </w:r>
          </w:p>
        </w:tc>
        <w:tc>
          <w:tcPr>
            <w:tcW w:w="6734" w:type="dxa"/>
            <w:gridSpan w:val="3"/>
            <w:vAlign w:val="center"/>
          </w:tcPr>
          <w:p w:rsidR="00AA3A9A" w:rsidRDefault="00AA3A9A" w:rsidP="00EF1133">
            <w:pPr>
              <w:keepNext/>
              <w:numPr>
                <w:ilvl w:val="0"/>
                <w:numId w:val="6"/>
              </w:numPr>
              <w:autoSpaceDE w:val="0"/>
              <w:autoSpaceDN w:val="0"/>
              <w:adjustRightInd w:val="0"/>
              <w:spacing w:after="0" w:line="240" w:lineRule="auto"/>
              <w:jc w:val="both"/>
              <w:rPr>
                <w:rFonts w:ascii="Arial Narrow" w:hAnsi="Arial Narrow" w:cs="Arial"/>
                <w:bCs/>
              </w:rPr>
            </w:pPr>
            <w:r>
              <w:rPr>
                <w:rFonts w:ascii="Arial Narrow" w:hAnsi="Arial Narrow" w:cs="Arial"/>
                <w:bCs/>
              </w:rPr>
              <w:t>El proceso inicia con la elaboración del Plan Operativo Anual Institucional por parte del Departamento de Planificación.</w:t>
            </w:r>
          </w:p>
          <w:p w:rsidR="00AA3A9A" w:rsidRPr="00B86C42" w:rsidRDefault="00AA3A9A" w:rsidP="00EF1133">
            <w:pPr>
              <w:keepNext/>
              <w:numPr>
                <w:ilvl w:val="0"/>
                <w:numId w:val="6"/>
              </w:numPr>
              <w:autoSpaceDE w:val="0"/>
              <w:autoSpaceDN w:val="0"/>
              <w:adjustRightInd w:val="0"/>
              <w:spacing w:after="0" w:line="240" w:lineRule="auto"/>
              <w:jc w:val="both"/>
              <w:rPr>
                <w:rFonts w:ascii="Arial Narrow" w:hAnsi="Arial Narrow" w:cs="Arial"/>
                <w:bCs/>
              </w:rPr>
            </w:pPr>
            <w:r>
              <w:rPr>
                <w:rFonts w:ascii="Arial Narrow" w:hAnsi="Arial Narrow" w:cs="Arial"/>
                <w:bCs/>
              </w:rPr>
              <w:t>Los departamentos de Administración y Abastecimientos, Formación, Proyectos, Donaciones e Imagen Institucional; y las áreas de Educación Técnica y Pastoral y Educación en Valores proceden a ejecutar sus propios procesos de planificación para elaborar sus propios Planes Operativos, los cuales formarán parte del Plan Operativo Anual Institucional.</w:t>
            </w:r>
          </w:p>
        </w:tc>
      </w:tr>
    </w:tbl>
    <w:p w:rsidR="00AA3A9A" w:rsidRPr="00AA3A9A" w:rsidRDefault="00AA3A9A" w:rsidP="00AA3A9A">
      <w:pPr>
        <w:pStyle w:val="Caption"/>
        <w:jc w:val="center"/>
        <w:rPr>
          <w:rFonts w:asciiTheme="majorHAnsi" w:hAnsiTheme="majorHAnsi"/>
          <w:sz w:val="16"/>
          <w:szCs w:val="16"/>
        </w:rPr>
      </w:pPr>
      <w:bookmarkStart w:id="211" w:name="_Toc266031688"/>
      <w:r w:rsidRPr="00AA3A9A">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2</w:t>
      </w:r>
      <w:r w:rsidR="00C74554">
        <w:rPr>
          <w:rFonts w:asciiTheme="majorHAnsi" w:hAnsiTheme="majorHAnsi"/>
          <w:sz w:val="16"/>
          <w:szCs w:val="16"/>
        </w:rPr>
        <w:fldChar w:fldCharType="end"/>
      </w:r>
      <w:r w:rsidRPr="00AA3A9A">
        <w:rPr>
          <w:rFonts w:asciiTheme="majorHAnsi" w:hAnsiTheme="majorHAnsi"/>
          <w:sz w:val="16"/>
          <w:szCs w:val="16"/>
        </w:rPr>
        <w:t>.- Definición del macro proceso "Planificación"</w:t>
      </w:r>
      <w:bookmarkEnd w:id="211"/>
    </w:p>
    <w:p w:rsidR="00AA3A9A" w:rsidRDefault="00AA3A9A" w:rsidP="00AA3A9A">
      <w:pPr>
        <w:pStyle w:val="Caption"/>
        <w:jc w:val="center"/>
        <w:rPr>
          <w:rFonts w:asciiTheme="majorHAnsi" w:hAnsiTheme="majorHAnsi"/>
          <w:sz w:val="16"/>
          <w:szCs w:val="16"/>
        </w:rPr>
      </w:pPr>
      <w:r w:rsidRPr="00AA3A9A">
        <w:rPr>
          <w:rFonts w:asciiTheme="majorHAnsi" w:hAnsiTheme="majorHAnsi"/>
          <w:sz w:val="16"/>
          <w:szCs w:val="16"/>
        </w:rPr>
        <w:t>Fuente: Elaboración propia</w:t>
      </w:r>
    </w:p>
    <w:p w:rsidR="00AA3A9A" w:rsidRDefault="00AA3A9A" w:rsidP="00AA3A9A">
      <w:pPr>
        <w:rPr>
          <w:lang w:val="es-PE" w:eastAsia="es-ES" w:bidi="ar-SA"/>
        </w:rPr>
      </w:pPr>
    </w:p>
    <w:p w:rsidR="00AA3A9A" w:rsidRPr="000D4E76" w:rsidRDefault="00AA3A9A" w:rsidP="00AA3A9A">
      <w:pPr>
        <w:spacing w:after="0"/>
        <w:ind w:left="360"/>
        <w:jc w:val="center"/>
        <w:rPr>
          <w:rFonts w:ascii="Arial Narrow" w:hAnsi="Arial Narrow" w:cs="Arial"/>
          <w:b/>
          <w:bCs/>
        </w:rPr>
      </w:pPr>
      <w:r>
        <w:rPr>
          <w:rFonts w:ascii="Arial Narrow" w:hAnsi="Arial Narrow" w:cs="Arial"/>
          <w:b/>
          <w:bCs/>
          <w:noProof/>
          <w:lang w:eastAsia="es-ES" w:bidi="ar-SA"/>
        </w:rPr>
        <w:drawing>
          <wp:inline distT="0" distB="0" distL="0" distR="0">
            <wp:extent cx="4734021" cy="8425425"/>
            <wp:effectExtent l="19050" t="0" r="9429"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b="5238"/>
                    <a:stretch>
                      <a:fillRect/>
                    </a:stretch>
                  </pic:blipFill>
                  <pic:spPr bwMode="auto">
                    <a:xfrm>
                      <a:off x="0" y="0"/>
                      <a:ext cx="4734575" cy="8426411"/>
                    </a:xfrm>
                    <a:prstGeom prst="rect">
                      <a:avLst/>
                    </a:prstGeom>
                    <a:noFill/>
                    <a:ln w="9525">
                      <a:noFill/>
                      <a:miter lim="800000"/>
                      <a:headEnd/>
                      <a:tailEnd/>
                    </a:ln>
                  </pic:spPr>
                </pic:pic>
              </a:graphicData>
            </a:graphic>
          </wp:inline>
        </w:drawing>
      </w:r>
    </w:p>
    <w:p w:rsidR="00AA3A9A" w:rsidRPr="00AA3A9A" w:rsidRDefault="00AA3A9A" w:rsidP="00AA3A9A">
      <w:pPr>
        <w:pStyle w:val="Caption"/>
        <w:jc w:val="center"/>
        <w:rPr>
          <w:rFonts w:asciiTheme="majorHAnsi" w:hAnsiTheme="majorHAnsi"/>
          <w:sz w:val="16"/>
          <w:szCs w:val="16"/>
        </w:rPr>
      </w:pPr>
      <w:bookmarkStart w:id="212" w:name="_Toc265765609"/>
      <w:bookmarkStart w:id="213" w:name="_Toc266031533"/>
      <w:r w:rsidRPr="00AA3A9A">
        <w:rPr>
          <w:rFonts w:asciiTheme="majorHAnsi" w:hAnsiTheme="majorHAnsi"/>
          <w:sz w:val="16"/>
          <w:szCs w:val="16"/>
        </w:rPr>
        <w:t xml:space="preserve">Ilustración </w:t>
      </w:r>
      <w:r w:rsidR="00934198" w:rsidRPr="00AA3A9A">
        <w:rPr>
          <w:rFonts w:asciiTheme="majorHAnsi" w:hAnsiTheme="majorHAnsi"/>
          <w:sz w:val="16"/>
          <w:szCs w:val="16"/>
        </w:rPr>
        <w:fldChar w:fldCharType="begin"/>
      </w:r>
      <w:r w:rsidRPr="00AA3A9A">
        <w:rPr>
          <w:rFonts w:asciiTheme="majorHAnsi" w:hAnsiTheme="majorHAnsi"/>
          <w:sz w:val="16"/>
          <w:szCs w:val="16"/>
        </w:rPr>
        <w:instrText xml:space="preserve"> SEQ Ilustración \* ARABIC </w:instrText>
      </w:r>
      <w:r w:rsidR="00934198" w:rsidRPr="00AA3A9A">
        <w:rPr>
          <w:rFonts w:asciiTheme="majorHAnsi" w:hAnsiTheme="majorHAnsi"/>
          <w:sz w:val="16"/>
          <w:szCs w:val="16"/>
        </w:rPr>
        <w:fldChar w:fldCharType="separate"/>
      </w:r>
      <w:r w:rsidR="00EB772F">
        <w:rPr>
          <w:rFonts w:asciiTheme="majorHAnsi" w:hAnsiTheme="majorHAnsi"/>
          <w:noProof/>
          <w:sz w:val="16"/>
          <w:szCs w:val="16"/>
        </w:rPr>
        <w:t>5</w:t>
      </w:r>
      <w:r w:rsidR="00934198" w:rsidRPr="00AA3A9A">
        <w:rPr>
          <w:rFonts w:asciiTheme="majorHAnsi" w:hAnsiTheme="majorHAnsi"/>
          <w:sz w:val="16"/>
          <w:szCs w:val="16"/>
        </w:rPr>
        <w:fldChar w:fldCharType="end"/>
      </w:r>
      <w:r w:rsidRPr="00AA3A9A">
        <w:rPr>
          <w:rFonts w:asciiTheme="majorHAnsi" w:hAnsiTheme="majorHAnsi"/>
          <w:sz w:val="16"/>
          <w:szCs w:val="16"/>
        </w:rPr>
        <w:t>.- Diagrama de proceso del macro proceso "Planificación"</w:t>
      </w:r>
      <w:bookmarkEnd w:id="212"/>
      <w:bookmarkEnd w:id="213"/>
    </w:p>
    <w:p w:rsidR="00AA3A9A" w:rsidRDefault="00AA3A9A" w:rsidP="00AA3A9A">
      <w:pPr>
        <w:pStyle w:val="Caption"/>
        <w:jc w:val="center"/>
        <w:rPr>
          <w:rFonts w:asciiTheme="majorHAnsi" w:hAnsiTheme="majorHAnsi"/>
          <w:sz w:val="16"/>
          <w:szCs w:val="16"/>
        </w:rPr>
        <w:sectPr w:rsidR="00AA3A9A" w:rsidSect="003E2EAC">
          <w:footerReference w:type="default" r:id="rId21"/>
          <w:pgSz w:w="11907" w:h="16839" w:code="9"/>
          <w:pgMar w:top="1417" w:right="1701" w:bottom="1417" w:left="1701" w:header="708" w:footer="708" w:gutter="0"/>
          <w:cols w:space="708"/>
          <w:docGrid w:linePitch="360"/>
        </w:sectPr>
      </w:pPr>
      <w:r w:rsidRPr="00AA3A9A">
        <w:rPr>
          <w:rFonts w:asciiTheme="majorHAnsi" w:hAnsiTheme="majorHAnsi"/>
          <w:sz w:val="16"/>
          <w:szCs w:val="16"/>
        </w:rPr>
        <w:t>Fuente: Elaboración propia</w:t>
      </w:r>
    </w:p>
    <w:p w:rsidR="00AA3A9A" w:rsidRDefault="00AA3A9A" w:rsidP="00AA3A9A">
      <w:pPr>
        <w:pStyle w:val="Caption"/>
        <w:jc w:val="center"/>
        <w:rPr>
          <w:rFonts w:asciiTheme="majorHAnsi" w:hAnsiTheme="majorHAnsi"/>
          <w:sz w:val="16"/>
          <w:szCs w:val="16"/>
        </w:rPr>
        <w:sectPr w:rsidR="00AA3A9A" w:rsidSect="00AA3A9A">
          <w:type w:val="continuous"/>
          <w:pgSz w:w="11907" w:h="16839" w:code="9"/>
          <w:pgMar w:top="1417" w:right="1701" w:bottom="1417" w:left="1701" w:header="708" w:footer="708" w:gutter="0"/>
          <w:cols w:space="708"/>
          <w:docGrid w:linePitch="360"/>
        </w:sectPr>
      </w:pPr>
    </w:p>
    <w:tbl>
      <w:tblPr>
        <w:tblW w:w="14142"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82"/>
        <w:gridCol w:w="1473"/>
        <w:gridCol w:w="1929"/>
        <w:gridCol w:w="1617"/>
        <w:gridCol w:w="4053"/>
        <w:gridCol w:w="1843"/>
        <w:gridCol w:w="1324"/>
        <w:gridCol w:w="1321"/>
      </w:tblGrid>
      <w:tr w:rsidR="00AA3A9A" w:rsidRPr="003B7F34" w:rsidTr="00AA3A9A">
        <w:trPr>
          <w:trHeight w:val="495"/>
          <w:tblHeader/>
        </w:trPr>
        <w:tc>
          <w:tcPr>
            <w:tcW w:w="582" w:type="dxa"/>
            <w:tcBorders>
              <w:right w:val="nil"/>
            </w:tcBorders>
            <w:shd w:val="clear" w:color="auto" w:fill="000000"/>
          </w:tcPr>
          <w:p w:rsidR="00AA3A9A" w:rsidRPr="003B7F34" w:rsidRDefault="00AA3A9A" w:rsidP="00AA3A9A">
            <w:pPr>
              <w:spacing w:after="0"/>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N°</w:t>
            </w:r>
          </w:p>
        </w:tc>
        <w:tc>
          <w:tcPr>
            <w:tcW w:w="1473" w:type="dxa"/>
            <w:tcBorders>
              <w:left w:val="nil"/>
              <w:right w:val="nil"/>
            </w:tcBorders>
            <w:shd w:val="clear" w:color="auto" w:fill="000000"/>
          </w:tcPr>
          <w:p w:rsidR="00AA3A9A" w:rsidRPr="003B7F34" w:rsidRDefault="00AA3A9A" w:rsidP="00AA3A9A">
            <w:pPr>
              <w:spacing w:after="0"/>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ENTRADA</w:t>
            </w:r>
          </w:p>
        </w:tc>
        <w:tc>
          <w:tcPr>
            <w:tcW w:w="1929" w:type="dxa"/>
            <w:tcBorders>
              <w:left w:val="nil"/>
              <w:right w:val="nil"/>
            </w:tcBorders>
            <w:shd w:val="clear" w:color="auto" w:fill="000000"/>
          </w:tcPr>
          <w:p w:rsidR="00AA3A9A" w:rsidRPr="003B7F34" w:rsidRDefault="00AA3A9A" w:rsidP="00AA3A9A">
            <w:pPr>
              <w:spacing w:after="0"/>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ACTIVIDAD</w:t>
            </w:r>
          </w:p>
        </w:tc>
        <w:tc>
          <w:tcPr>
            <w:tcW w:w="1617" w:type="dxa"/>
            <w:tcBorders>
              <w:left w:val="nil"/>
              <w:right w:val="nil"/>
            </w:tcBorders>
            <w:shd w:val="clear" w:color="auto" w:fill="000000"/>
          </w:tcPr>
          <w:p w:rsidR="00AA3A9A" w:rsidRPr="003B7F34" w:rsidRDefault="00AA3A9A" w:rsidP="00AA3A9A">
            <w:pPr>
              <w:spacing w:after="0"/>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SALIDA</w:t>
            </w:r>
          </w:p>
        </w:tc>
        <w:tc>
          <w:tcPr>
            <w:tcW w:w="4053" w:type="dxa"/>
            <w:tcBorders>
              <w:left w:val="nil"/>
              <w:right w:val="nil"/>
            </w:tcBorders>
            <w:shd w:val="clear" w:color="auto" w:fill="000000"/>
          </w:tcPr>
          <w:p w:rsidR="00AA3A9A" w:rsidRPr="003B7F34" w:rsidRDefault="00AA3A9A" w:rsidP="00AA3A9A">
            <w:pPr>
              <w:spacing w:after="0"/>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DESCRIPCIÓN</w:t>
            </w:r>
          </w:p>
        </w:tc>
        <w:tc>
          <w:tcPr>
            <w:tcW w:w="1843" w:type="dxa"/>
            <w:tcBorders>
              <w:left w:val="nil"/>
              <w:right w:val="nil"/>
            </w:tcBorders>
            <w:shd w:val="clear" w:color="auto" w:fill="000000"/>
          </w:tcPr>
          <w:p w:rsidR="00AA3A9A" w:rsidRPr="003B7F34" w:rsidRDefault="00AA3A9A" w:rsidP="00AA3A9A">
            <w:pPr>
              <w:spacing w:after="0"/>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RESPONSABLE</w:t>
            </w:r>
          </w:p>
        </w:tc>
        <w:tc>
          <w:tcPr>
            <w:tcW w:w="1324" w:type="dxa"/>
            <w:tcBorders>
              <w:left w:val="nil"/>
              <w:right w:val="nil"/>
            </w:tcBorders>
            <w:shd w:val="clear" w:color="auto" w:fill="000000"/>
          </w:tcPr>
          <w:p w:rsidR="00AA3A9A" w:rsidRPr="003B7F34" w:rsidRDefault="00AA3A9A" w:rsidP="00AA3A9A">
            <w:pPr>
              <w:spacing w:after="0"/>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TIPO ACTIVIDAD</w:t>
            </w:r>
          </w:p>
        </w:tc>
        <w:tc>
          <w:tcPr>
            <w:tcW w:w="1321" w:type="dxa"/>
            <w:tcBorders>
              <w:left w:val="nil"/>
            </w:tcBorders>
            <w:shd w:val="clear" w:color="auto" w:fill="000000"/>
          </w:tcPr>
          <w:p w:rsidR="00AA3A9A" w:rsidRPr="003B7F34" w:rsidRDefault="00AA3A9A" w:rsidP="00AA3A9A">
            <w:pPr>
              <w:spacing w:after="0"/>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TIEMPO</w:t>
            </w:r>
          </w:p>
        </w:tc>
      </w:tr>
      <w:tr w:rsidR="00AA3A9A" w:rsidRPr="003B7F34" w:rsidTr="00AA3A9A">
        <w:trPr>
          <w:trHeight w:val="450"/>
        </w:trPr>
        <w:tc>
          <w:tcPr>
            <w:tcW w:w="582" w:type="dxa"/>
            <w:tcBorders>
              <w:right w:val="nil"/>
            </w:tcBorders>
            <w:shd w:val="clear" w:color="auto" w:fill="C0C0C0"/>
          </w:tcPr>
          <w:p w:rsidR="00AA3A9A" w:rsidRPr="00DF0671" w:rsidRDefault="00AA3A9A" w:rsidP="00AA3A9A">
            <w:pPr>
              <w:spacing w:after="0"/>
              <w:jc w:val="center"/>
              <w:rPr>
                <w:rFonts w:ascii="Arial Narrow" w:hAnsi="Arial Narrow" w:cs="Arial"/>
                <w:b/>
                <w:bCs/>
                <w:sz w:val="16"/>
                <w:szCs w:val="16"/>
                <w:lang w:val="es-PE" w:eastAsia="es-PE"/>
              </w:rPr>
            </w:pPr>
            <w:r>
              <w:rPr>
                <w:rFonts w:ascii="Arial Narrow" w:hAnsi="Arial Narrow" w:cs="Arial"/>
                <w:sz w:val="16"/>
                <w:szCs w:val="16"/>
                <w:lang w:val="es-PE" w:eastAsia="es-PE"/>
              </w:rPr>
              <w:t>2</w:t>
            </w:r>
          </w:p>
        </w:tc>
        <w:tc>
          <w:tcPr>
            <w:tcW w:w="1473" w:type="dxa"/>
            <w:tcBorders>
              <w:left w:val="nil"/>
              <w:right w:val="nil"/>
            </w:tcBorders>
            <w:shd w:val="clear" w:color="auto" w:fill="C0C0C0"/>
          </w:tcPr>
          <w:p w:rsidR="00AA3A9A"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 Necesidad de evaluación interna</w:t>
            </w:r>
          </w:p>
          <w:p w:rsidR="00AA3A9A" w:rsidRDefault="00AA3A9A" w:rsidP="00AA3A9A">
            <w:pPr>
              <w:spacing w:after="0"/>
              <w:rPr>
                <w:rFonts w:ascii="Arial Narrow" w:hAnsi="Arial Narrow" w:cs="Arial"/>
                <w:sz w:val="16"/>
                <w:szCs w:val="16"/>
                <w:lang w:val="es-PE" w:eastAsia="es-PE"/>
              </w:rPr>
            </w:pPr>
            <w:r w:rsidRPr="00B1521E">
              <w:rPr>
                <w:rFonts w:ascii="Arial Narrow" w:hAnsi="Arial Narrow" w:cs="Arial"/>
                <w:sz w:val="16"/>
                <w:szCs w:val="16"/>
                <w:lang w:val="es-PE" w:eastAsia="es-PE"/>
              </w:rPr>
              <w:t>- Solicitud de elaborar POA</w:t>
            </w:r>
          </w:p>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 Necesidad de elaboración de Plan Operativo Anual Institucional</w:t>
            </w:r>
          </w:p>
        </w:tc>
        <w:tc>
          <w:tcPr>
            <w:tcW w:w="1929" w:type="dxa"/>
            <w:tcBorders>
              <w:left w:val="nil"/>
              <w:right w:val="nil"/>
            </w:tcBorders>
            <w:shd w:val="clear" w:color="auto" w:fill="C0C0C0"/>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Reparte</w:t>
            </w:r>
          </w:p>
        </w:tc>
        <w:tc>
          <w:tcPr>
            <w:tcW w:w="1617" w:type="dxa"/>
            <w:tcBorders>
              <w:left w:val="nil"/>
              <w:right w:val="nil"/>
            </w:tcBorders>
            <w:shd w:val="clear" w:color="auto" w:fill="C0C0C0"/>
          </w:tcPr>
          <w:p w:rsidR="00AA3A9A"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 Necesidad de evaluación interna</w:t>
            </w:r>
          </w:p>
          <w:p w:rsidR="00AA3A9A" w:rsidRDefault="00AA3A9A" w:rsidP="00AA3A9A">
            <w:pPr>
              <w:spacing w:after="0"/>
              <w:rPr>
                <w:rFonts w:ascii="Arial Narrow" w:hAnsi="Arial Narrow" w:cs="Arial"/>
                <w:sz w:val="16"/>
                <w:szCs w:val="16"/>
                <w:lang w:val="es-PE" w:eastAsia="es-PE"/>
              </w:rPr>
            </w:pPr>
            <w:r w:rsidRPr="00B1521E">
              <w:rPr>
                <w:rFonts w:ascii="Arial Narrow" w:hAnsi="Arial Narrow" w:cs="Arial"/>
                <w:sz w:val="16"/>
                <w:szCs w:val="16"/>
                <w:lang w:val="es-PE" w:eastAsia="es-PE"/>
              </w:rPr>
              <w:t>- Solicitud de elaborar POA</w:t>
            </w:r>
          </w:p>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 Necesidad de elaboración de Plan Operativo Anual Institucional</w:t>
            </w:r>
          </w:p>
        </w:tc>
        <w:tc>
          <w:tcPr>
            <w:tcW w:w="4053" w:type="dxa"/>
            <w:tcBorders>
              <w:left w:val="nil"/>
              <w:right w:val="nil"/>
            </w:tcBorders>
            <w:shd w:val="clear" w:color="auto" w:fill="C0C0C0"/>
          </w:tcPr>
          <w:p w:rsidR="00AA3A9A" w:rsidRPr="00DF0671" w:rsidRDefault="00AA3A9A" w:rsidP="00AA3A9A">
            <w:pPr>
              <w:spacing w:after="0"/>
              <w:jc w:val="both"/>
              <w:rPr>
                <w:rFonts w:ascii="Arial Narrow" w:hAnsi="Arial Narrow" w:cs="Arial"/>
                <w:sz w:val="16"/>
                <w:szCs w:val="16"/>
                <w:lang w:val="es-PE" w:eastAsia="es-PE"/>
              </w:rPr>
            </w:pPr>
            <w:r>
              <w:rPr>
                <w:rFonts w:ascii="Arial Narrow" w:hAnsi="Arial Narrow" w:cs="Arial"/>
                <w:sz w:val="16"/>
                <w:szCs w:val="16"/>
                <w:lang w:val="es-PE" w:eastAsia="es-PE"/>
              </w:rPr>
              <w:t xml:space="preserve">Se procede a realizar la repartición de la información requerida para la ejecución de los procesos: Elaboración del Plan Operativo Institucional, Planificación del Departamento de Formación;  Planificación de Actividades de Educación Técnica; Planificación del Departamento de Proyectos; Planificación de Administración y Abastecimientos; Planificación del Departamento de Donaciones e Imagen Institucional; Planificación de Pastoral y Educación en Valores. </w:t>
            </w:r>
          </w:p>
        </w:tc>
        <w:tc>
          <w:tcPr>
            <w:tcW w:w="1843" w:type="dxa"/>
            <w:tcBorders>
              <w:left w:val="nil"/>
              <w:right w:val="nil"/>
            </w:tcBorders>
            <w:shd w:val="clear" w:color="auto" w:fill="C0C0C0"/>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Departamento de Planificación</w:t>
            </w:r>
          </w:p>
        </w:tc>
        <w:tc>
          <w:tcPr>
            <w:tcW w:w="1324" w:type="dxa"/>
            <w:tcBorders>
              <w:left w:val="nil"/>
              <w:right w:val="nil"/>
            </w:tcBorders>
            <w:shd w:val="clear" w:color="auto" w:fill="C0C0C0"/>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1321" w:type="dxa"/>
            <w:tcBorders>
              <w:left w:val="nil"/>
            </w:tcBorders>
            <w:shd w:val="clear" w:color="auto" w:fill="C0C0C0"/>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1 día</w:t>
            </w:r>
          </w:p>
        </w:tc>
      </w:tr>
      <w:tr w:rsidR="00AA3A9A" w:rsidRPr="003B7F34" w:rsidTr="00AA3A9A">
        <w:trPr>
          <w:trHeight w:val="511"/>
        </w:trPr>
        <w:tc>
          <w:tcPr>
            <w:tcW w:w="582" w:type="dxa"/>
            <w:tcBorders>
              <w:bottom w:val="single" w:sz="8" w:space="0" w:color="404040"/>
              <w:right w:val="nil"/>
            </w:tcBorders>
          </w:tcPr>
          <w:p w:rsidR="00AA3A9A" w:rsidRDefault="00AA3A9A" w:rsidP="00AA3A9A">
            <w:pPr>
              <w:spacing w:after="0"/>
              <w:jc w:val="center"/>
              <w:rPr>
                <w:rFonts w:ascii="Arial Narrow" w:hAnsi="Arial Narrow" w:cs="Arial"/>
                <w:sz w:val="16"/>
                <w:szCs w:val="16"/>
                <w:lang w:val="es-PE" w:eastAsia="es-PE"/>
              </w:rPr>
            </w:pPr>
            <w:r>
              <w:rPr>
                <w:rFonts w:ascii="Arial Narrow" w:hAnsi="Arial Narrow" w:cs="Arial"/>
                <w:sz w:val="16"/>
                <w:szCs w:val="16"/>
                <w:lang w:val="es-PE" w:eastAsia="es-PE"/>
              </w:rPr>
              <w:t>3</w:t>
            </w:r>
          </w:p>
        </w:tc>
        <w:tc>
          <w:tcPr>
            <w:tcW w:w="1473" w:type="dxa"/>
            <w:tcBorders>
              <w:left w:val="nil"/>
              <w:bottom w:val="single" w:sz="8" w:space="0" w:color="404040"/>
              <w:right w:val="nil"/>
            </w:tcBorders>
          </w:tcPr>
          <w:p w:rsidR="00AA3A9A"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 Necesidad de elaboración de Plan Operativo Anual Institucional</w:t>
            </w:r>
          </w:p>
        </w:tc>
        <w:tc>
          <w:tcPr>
            <w:tcW w:w="1929" w:type="dxa"/>
            <w:tcBorders>
              <w:left w:val="nil"/>
              <w:bottom w:val="single" w:sz="8" w:space="0" w:color="404040"/>
              <w:right w:val="nil"/>
            </w:tcBorders>
          </w:tcPr>
          <w:p w:rsidR="00AA3A9A"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Elaboración del Plan Operativo Institucional</w:t>
            </w:r>
          </w:p>
        </w:tc>
        <w:tc>
          <w:tcPr>
            <w:tcW w:w="1617" w:type="dxa"/>
            <w:tcBorders>
              <w:left w:val="nil"/>
              <w:bottom w:val="single" w:sz="8" w:space="0" w:color="404040"/>
              <w:right w:val="nil"/>
            </w:tcBorders>
          </w:tcPr>
          <w:p w:rsidR="00AA3A9A"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 Plan Operativo Anual  Institucional</w:t>
            </w:r>
          </w:p>
        </w:tc>
        <w:tc>
          <w:tcPr>
            <w:tcW w:w="4053" w:type="dxa"/>
            <w:tcBorders>
              <w:left w:val="nil"/>
              <w:bottom w:val="single" w:sz="8" w:space="0" w:color="404040"/>
              <w:right w:val="nil"/>
            </w:tcBorders>
          </w:tcPr>
          <w:p w:rsidR="00AA3A9A" w:rsidRDefault="00AA3A9A" w:rsidP="00AA3A9A">
            <w:pPr>
              <w:spacing w:after="0"/>
              <w:jc w:val="both"/>
              <w:rPr>
                <w:rFonts w:ascii="Arial Narrow" w:hAnsi="Arial Narrow" w:cs="Arial"/>
                <w:sz w:val="16"/>
                <w:szCs w:val="16"/>
                <w:lang w:val="es-PE" w:eastAsia="es-PE"/>
              </w:rPr>
            </w:pPr>
            <w:r>
              <w:rPr>
                <w:rFonts w:ascii="Arial Narrow" w:hAnsi="Arial Narrow" w:cs="Arial"/>
                <w:sz w:val="16"/>
                <w:szCs w:val="16"/>
                <w:lang w:val="es-PE" w:eastAsia="es-PE"/>
              </w:rPr>
              <w:t xml:space="preserve">El Jefe del Departamento de Planificación de acuerdo a la necesidad surgida, procede a dar inicio al proceso de elaboración del Plan Operativo Institucional en donde apoyara el desarrollo de los proceso de: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AA3A9A" w:rsidRDefault="00AA3A9A" w:rsidP="00AA3A9A">
            <w:pPr>
              <w:spacing w:after="0"/>
              <w:jc w:val="both"/>
              <w:rPr>
                <w:rFonts w:ascii="Arial Narrow" w:hAnsi="Arial Narrow" w:cs="Arial"/>
                <w:sz w:val="16"/>
                <w:szCs w:val="16"/>
                <w:lang w:val="es-PE" w:eastAsia="es-PE"/>
              </w:rPr>
            </w:pPr>
            <w:r>
              <w:rPr>
                <w:rFonts w:ascii="Arial Narrow" w:hAnsi="Arial Narrow" w:cs="Arial"/>
                <w:sz w:val="16"/>
                <w:szCs w:val="16"/>
                <w:lang w:val="es-PE" w:eastAsia="es-PE"/>
              </w:rPr>
              <w:t>Una vez terminada la elaboración del Plan Operativo Anual de cada departamento y/o área, el Jefe del Departamento de Planificación procede a realizar la unificación de todos estos planes operativos anuales, elaborando así el Plan Operativo Anual Institucional.</w:t>
            </w:r>
          </w:p>
          <w:p w:rsidR="00AA3A9A" w:rsidRDefault="00AA3A9A" w:rsidP="00AA3A9A">
            <w:pPr>
              <w:spacing w:after="0"/>
              <w:jc w:val="both"/>
              <w:rPr>
                <w:rFonts w:ascii="Arial Narrow" w:hAnsi="Arial Narrow" w:cs="Arial"/>
                <w:sz w:val="16"/>
                <w:szCs w:val="16"/>
                <w:lang w:val="es-PE" w:eastAsia="es-PE"/>
              </w:rPr>
            </w:pPr>
            <w:r>
              <w:rPr>
                <w:rFonts w:ascii="Arial Narrow" w:hAnsi="Arial Narrow" w:cs="Arial"/>
                <w:sz w:val="16"/>
                <w:szCs w:val="16"/>
                <w:lang w:val="es-PE" w:eastAsia="es-PE"/>
              </w:rPr>
              <w:t>Asimismo, el resultado de este proceso (Plan Operativo Anual Institucional) será utilizado como entrada del proceso Planificación del Presupuesto Institucional Anual.</w:t>
            </w:r>
          </w:p>
        </w:tc>
        <w:tc>
          <w:tcPr>
            <w:tcW w:w="1843" w:type="dxa"/>
            <w:tcBorders>
              <w:left w:val="nil"/>
              <w:bottom w:val="single" w:sz="8" w:space="0" w:color="404040"/>
              <w:right w:val="nil"/>
            </w:tcBorders>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Departamento de Planificación</w:t>
            </w:r>
          </w:p>
        </w:tc>
        <w:tc>
          <w:tcPr>
            <w:tcW w:w="1324" w:type="dxa"/>
            <w:tcBorders>
              <w:left w:val="nil"/>
              <w:bottom w:val="single" w:sz="8" w:space="0" w:color="404040"/>
              <w:right w:val="nil"/>
            </w:tcBorders>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1321" w:type="dxa"/>
            <w:tcBorders>
              <w:left w:val="nil"/>
              <w:bottom w:val="single" w:sz="8" w:space="0" w:color="404040"/>
            </w:tcBorders>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2 meses</w:t>
            </w:r>
          </w:p>
        </w:tc>
      </w:tr>
      <w:tr w:rsidR="00AA3A9A" w:rsidRPr="003B7F34" w:rsidTr="00AA3A9A">
        <w:trPr>
          <w:trHeight w:val="511"/>
        </w:trPr>
        <w:tc>
          <w:tcPr>
            <w:tcW w:w="582" w:type="dxa"/>
            <w:tcBorders>
              <w:bottom w:val="single" w:sz="8" w:space="0" w:color="404040"/>
              <w:right w:val="nil"/>
            </w:tcBorders>
            <w:shd w:val="clear" w:color="auto" w:fill="C0C0C0"/>
          </w:tcPr>
          <w:p w:rsidR="00AA3A9A" w:rsidRPr="00DF0671" w:rsidRDefault="00AA3A9A" w:rsidP="00AA3A9A">
            <w:pPr>
              <w:spacing w:after="0"/>
              <w:jc w:val="center"/>
              <w:rPr>
                <w:rFonts w:ascii="Arial Narrow" w:hAnsi="Arial Narrow" w:cs="Arial"/>
                <w:b/>
                <w:bCs/>
                <w:sz w:val="16"/>
                <w:szCs w:val="16"/>
                <w:lang w:val="es-PE" w:eastAsia="es-PE"/>
              </w:rPr>
            </w:pPr>
            <w:r>
              <w:rPr>
                <w:rFonts w:ascii="Arial Narrow" w:hAnsi="Arial Narrow" w:cs="Arial"/>
                <w:sz w:val="16"/>
                <w:szCs w:val="16"/>
                <w:lang w:val="es-PE" w:eastAsia="es-PE"/>
              </w:rPr>
              <w:t>4</w:t>
            </w:r>
          </w:p>
        </w:tc>
        <w:tc>
          <w:tcPr>
            <w:tcW w:w="1473" w:type="dxa"/>
            <w:tcBorders>
              <w:left w:val="nil"/>
              <w:bottom w:val="single" w:sz="8" w:space="0" w:color="404040"/>
              <w:right w:val="nil"/>
            </w:tcBorders>
            <w:shd w:val="clear" w:color="auto" w:fill="C0C0C0"/>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 Necesidad de evaluación interna</w:t>
            </w:r>
            <w:r w:rsidRPr="00DF0671">
              <w:rPr>
                <w:rFonts w:ascii="Arial Narrow" w:hAnsi="Arial Narrow" w:cs="Arial"/>
                <w:sz w:val="16"/>
                <w:szCs w:val="16"/>
                <w:lang w:val="es-PE" w:eastAsia="es-PE"/>
              </w:rPr>
              <w:t xml:space="preserve"> </w:t>
            </w:r>
          </w:p>
        </w:tc>
        <w:tc>
          <w:tcPr>
            <w:tcW w:w="1929" w:type="dxa"/>
            <w:tcBorders>
              <w:left w:val="nil"/>
              <w:bottom w:val="single" w:sz="8" w:space="0" w:color="404040"/>
              <w:right w:val="nil"/>
            </w:tcBorders>
            <w:shd w:val="clear" w:color="auto" w:fill="C0C0C0"/>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Planificación del Departamento de Formación</w:t>
            </w:r>
          </w:p>
        </w:tc>
        <w:tc>
          <w:tcPr>
            <w:tcW w:w="1617" w:type="dxa"/>
            <w:tcBorders>
              <w:left w:val="nil"/>
              <w:bottom w:val="single" w:sz="8" w:space="0" w:color="404040"/>
              <w:right w:val="nil"/>
            </w:tcBorders>
            <w:shd w:val="clear" w:color="auto" w:fill="C0C0C0"/>
          </w:tcPr>
          <w:p w:rsidR="00AA3A9A" w:rsidRDefault="00AA3A9A" w:rsidP="00AA3A9A">
            <w:pPr>
              <w:spacing w:after="0"/>
              <w:rPr>
                <w:rFonts w:ascii="Arial Narrow" w:hAnsi="Arial Narrow" w:cs="Arial"/>
                <w:sz w:val="16"/>
                <w:szCs w:val="16"/>
                <w:lang w:val="es-PE" w:eastAsia="es-PE"/>
              </w:rPr>
            </w:pPr>
            <w:r w:rsidRPr="00B1521E">
              <w:rPr>
                <w:rFonts w:ascii="Arial Narrow" w:hAnsi="Arial Narrow" w:cs="Arial"/>
                <w:sz w:val="16"/>
                <w:szCs w:val="16"/>
                <w:lang w:val="es-PE" w:eastAsia="es-PE"/>
              </w:rPr>
              <w:t>- Notificación enviada</w:t>
            </w:r>
          </w:p>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 No faltan actividades</w:t>
            </w:r>
          </w:p>
        </w:tc>
        <w:tc>
          <w:tcPr>
            <w:tcW w:w="4053" w:type="dxa"/>
            <w:tcBorders>
              <w:left w:val="nil"/>
              <w:bottom w:val="single" w:sz="8" w:space="0" w:color="404040"/>
              <w:right w:val="nil"/>
            </w:tcBorders>
            <w:shd w:val="clear" w:color="auto" w:fill="C0C0C0"/>
          </w:tcPr>
          <w:p w:rsidR="00AA3A9A" w:rsidRDefault="00AA3A9A" w:rsidP="00AA3A9A">
            <w:pPr>
              <w:spacing w:after="0"/>
              <w:jc w:val="both"/>
              <w:rPr>
                <w:rFonts w:ascii="Arial Narrow" w:hAnsi="Arial Narrow" w:cs="Arial"/>
                <w:sz w:val="16"/>
                <w:szCs w:val="16"/>
                <w:lang w:val="es-PE" w:eastAsia="es-PE"/>
              </w:rPr>
            </w:pPr>
            <w:r>
              <w:rPr>
                <w:rFonts w:ascii="Arial Narrow" w:hAnsi="Arial Narrow" w:cs="Arial"/>
                <w:sz w:val="16"/>
                <w:szCs w:val="16"/>
                <w:lang w:val="es-PE" w:eastAsia="es-PE"/>
              </w:rPr>
              <w:t xml:space="preserve">De acorde a la necesidad de evaluación interna, el Director  del Departamento de Formación junto con su equipo pedagógico  evalúa el desempeño del año y elaboran una matriz base o Plan Operativo Anua del Departamento de Formación, la cual se presentará en </w:t>
            </w:r>
            <w:smartTag w:uri="urn:schemas-microsoft-com:office:smarttags" w:element="PersonName">
              <w:smartTagPr>
                <w:attr w:name="ProductID" w:val="la Reuni￳n"/>
              </w:smartTagPr>
              <w:r>
                <w:rPr>
                  <w:rFonts w:ascii="Arial Narrow" w:hAnsi="Arial Narrow" w:cs="Arial"/>
                  <w:sz w:val="16"/>
                  <w:szCs w:val="16"/>
                  <w:lang w:val="es-PE" w:eastAsia="es-PE"/>
                </w:rPr>
                <w:t>la Reunión</w:t>
              </w:r>
            </w:smartTag>
            <w:r>
              <w:rPr>
                <w:rFonts w:ascii="Arial Narrow" w:hAnsi="Arial Narrow" w:cs="Arial"/>
                <w:sz w:val="16"/>
                <w:szCs w:val="16"/>
                <w:lang w:val="es-PE" w:eastAsia="es-PE"/>
              </w:rPr>
              <w:t xml:space="preserve"> de Diciembre para recibir una retroalimentación y mejorar así la matriz base o Plan Operativo Anual del Departamento de Formación.  </w:t>
            </w:r>
          </w:p>
          <w:p w:rsidR="00AA3A9A" w:rsidRDefault="00AA3A9A" w:rsidP="00AA3A9A">
            <w:pPr>
              <w:spacing w:after="0"/>
              <w:jc w:val="both"/>
              <w:rPr>
                <w:rFonts w:ascii="Arial Narrow" w:hAnsi="Arial Narrow" w:cs="Arial"/>
                <w:sz w:val="16"/>
                <w:szCs w:val="16"/>
                <w:lang w:val="es-PE" w:eastAsia="es-PE"/>
              </w:rPr>
            </w:pPr>
            <w:r>
              <w:rPr>
                <w:rFonts w:ascii="Arial Narrow" w:hAnsi="Arial Narrow" w:cs="Arial"/>
                <w:sz w:val="16"/>
                <w:szCs w:val="16"/>
                <w:lang w:val="es-PE" w:eastAsia="es-PE"/>
              </w:rPr>
              <w:t>Durante el desarrollo de este plan operativo anual, el Director  del Departamento de Formación despejara cualquier duda consultando al Jefe del Departamento de Planificación a fin de encontrar una solución.</w:t>
            </w:r>
          </w:p>
          <w:p w:rsidR="00AA3A9A" w:rsidRDefault="00AA3A9A" w:rsidP="00AA3A9A">
            <w:pPr>
              <w:spacing w:after="0"/>
              <w:jc w:val="both"/>
              <w:rPr>
                <w:rFonts w:ascii="Arial Narrow" w:hAnsi="Arial Narrow" w:cs="Arial"/>
                <w:sz w:val="16"/>
                <w:szCs w:val="16"/>
                <w:lang w:val="es-PE" w:eastAsia="es-PE"/>
              </w:rPr>
            </w:pPr>
            <w:r>
              <w:rPr>
                <w:rFonts w:ascii="Arial Narrow" w:hAnsi="Arial Narrow" w:cs="Arial"/>
                <w:sz w:val="16"/>
                <w:szCs w:val="16"/>
                <w:lang w:val="es-PE" w:eastAsia="es-PE"/>
              </w:rPr>
              <w:t>Asimismo, terminado el Plan Operativo Anual del Departamento de Planificación se procederá a realizar la entrega del mismo al Departamento de Planificación a fin de que sea incluido en el Plan Operativo Anual Institucional.</w:t>
            </w:r>
          </w:p>
          <w:p w:rsidR="00AA3A9A" w:rsidRPr="00DF0671" w:rsidRDefault="00AA3A9A" w:rsidP="00AA3A9A">
            <w:pPr>
              <w:spacing w:after="0"/>
              <w:jc w:val="both"/>
              <w:rPr>
                <w:rFonts w:ascii="Arial Narrow" w:hAnsi="Arial Narrow" w:cs="Arial"/>
                <w:sz w:val="16"/>
                <w:szCs w:val="16"/>
                <w:lang w:val="es-PE" w:eastAsia="es-PE"/>
              </w:rPr>
            </w:pPr>
          </w:p>
        </w:tc>
        <w:tc>
          <w:tcPr>
            <w:tcW w:w="1843" w:type="dxa"/>
            <w:tcBorders>
              <w:left w:val="nil"/>
              <w:bottom w:val="single" w:sz="8" w:space="0" w:color="404040"/>
              <w:right w:val="nil"/>
            </w:tcBorders>
            <w:shd w:val="clear" w:color="auto" w:fill="C0C0C0"/>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Departamento de Formación</w:t>
            </w:r>
          </w:p>
        </w:tc>
        <w:tc>
          <w:tcPr>
            <w:tcW w:w="1324" w:type="dxa"/>
            <w:tcBorders>
              <w:left w:val="nil"/>
              <w:bottom w:val="single" w:sz="8" w:space="0" w:color="404040"/>
              <w:right w:val="nil"/>
            </w:tcBorders>
            <w:shd w:val="clear" w:color="auto" w:fill="C0C0C0"/>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1321" w:type="dxa"/>
            <w:tcBorders>
              <w:left w:val="nil"/>
              <w:bottom w:val="single" w:sz="8" w:space="0" w:color="404040"/>
            </w:tcBorders>
            <w:shd w:val="clear" w:color="auto" w:fill="C0C0C0"/>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1 mes</w:t>
            </w:r>
          </w:p>
        </w:tc>
      </w:tr>
      <w:tr w:rsidR="00AA3A9A" w:rsidRPr="003B7F34" w:rsidTr="00AA3A9A">
        <w:trPr>
          <w:trHeight w:val="675"/>
        </w:trPr>
        <w:tc>
          <w:tcPr>
            <w:tcW w:w="582" w:type="dxa"/>
            <w:tcBorders>
              <w:bottom w:val="single" w:sz="8" w:space="0" w:color="404040"/>
              <w:right w:val="nil"/>
            </w:tcBorders>
            <w:shd w:val="clear" w:color="auto" w:fill="auto"/>
          </w:tcPr>
          <w:p w:rsidR="00AA3A9A" w:rsidRPr="00DF0671" w:rsidRDefault="00AA3A9A" w:rsidP="00AA3A9A">
            <w:pPr>
              <w:spacing w:after="0"/>
              <w:jc w:val="center"/>
              <w:rPr>
                <w:rFonts w:ascii="Arial Narrow" w:hAnsi="Arial Narrow" w:cs="Arial"/>
                <w:b/>
                <w:bCs/>
                <w:sz w:val="16"/>
                <w:szCs w:val="16"/>
                <w:lang w:val="es-PE" w:eastAsia="es-PE"/>
              </w:rPr>
            </w:pPr>
            <w:r>
              <w:rPr>
                <w:rFonts w:ascii="Arial Narrow" w:hAnsi="Arial Narrow" w:cs="Arial"/>
                <w:sz w:val="16"/>
                <w:szCs w:val="16"/>
                <w:lang w:val="es-PE" w:eastAsia="es-PE"/>
              </w:rPr>
              <w:t>5</w:t>
            </w:r>
          </w:p>
        </w:tc>
        <w:tc>
          <w:tcPr>
            <w:tcW w:w="1473" w:type="dxa"/>
            <w:tcBorders>
              <w:left w:val="nil"/>
              <w:bottom w:val="single" w:sz="8" w:space="0" w:color="404040"/>
              <w:right w:val="nil"/>
            </w:tcBorders>
            <w:shd w:val="clear" w:color="auto" w:fill="auto"/>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 xml:space="preserve">- </w:t>
            </w:r>
            <w:r>
              <w:rPr>
                <w:rFonts w:ascii="Arial Narrow" w:hAnsi="Arial Narrow" w:cs="Arial Narrow"/>
                <w:sz w:val="16"/>
                <w:szCs w:val="16"/>
                <w:lang w:val="es-PE" w:eastAsia="es-PE"/>
              </w:rPr>
              <w:t>Solicitud de elaboración</w:t>
            </w:r>
            <w:r w:rsidRPr="003B7F34">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 xml:space="preserve">de </w:t>
            </w:r>
            <w:r w:rsidRPr="003B7F34">
              <w:rPr>
                <w:rFonts w:ascii="Arial Narrow" w:hAnsi="Arial Narrow" w:cs="Arial Narrow"/>
                <w:sz w:val="16"/>
                <w:szCs w:val="16"/>
                <w:lang w:val="es-PE" w:eastAsia="es-PE"/>
              </w:rPr>
              <w:t>POA</w:t>
            </w:r>
          </w:p>
        </w:tc>
        <w:tc>
          <w:tcPr>
            <w:tcW w:w="1929" w:type="dxa"/>
            <w:tcBorders>
              <w:left w:val="nil"/>
              <w:bottom w:val="single" w:sz="8" w:space="0" w:color="404040"/>
              <w:right w:val="nil"/>
            </w:tcBorders>
            <w:shd w:val="clear" w:color="auto" w:fill="auto"/>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Planificación de Actividades de Educación Técnica</w:t>
            </w:r>
          </w:p>
        </w:tc>
        <w:tc>
          <w:tcPr>
            <w:tcW w:w="1617" w:type="dxa"/>
            <w:tcBorders>
              <w:left w:val="nil"/>
              <w:bottom w:val="single" w:sz="8" w:space="0" w:color="404040"/>
              <w:right w:val="nil"/>
            </w:tcBorders>
            <w:shd w:val="clear" w:color="auto" w:fill="auto"/>
          </w:tcPr>
          <w:p w:rsidR="00AA3A9A" w:rsidRDefault="00AA3A9A" w:rsidP="00AA3A9A">
            <w:pPr>
              <w:spacing w:after="0"/>
              <w:rPr>
                <w:rFonts w:ascii="Arial Narrow" w:hAnsi="Arial Narrow" w:cs="Arial"/>
                <w:sz w:val="16"/>
                <w:szCs w:val="16"/>
                <w:lang w:val="es-PE" w:eastAsia="es-PE"/>
              </w:rPr>
            </w:pPr>
            <w:r w:rsidRPr="00B1521E">
              <w:rPr>
                <w:rFonts w:ascii="Arial Narrow" w:hAnsi="Arial Narrow" w:cs="Arial"/>
                <w:sz w:val="16"/>
                <w:szCs w:val="16"/>
                <w:lang w:val="es-PE" w:eastAsia="es-PE"/>
              </w:rPr>
              <w:t>- Notificación enviada</w:t>
            </w:r>
          </w:p>
          <w:p w:rsidR="00AA3A9A" w:rsidRPr="00DF0671" w:rsidRDefault="00AA3A9A" w:rsidP="00AA3A9A">
            <w:pPr>
              <w:spacing w:after="0"/>
              <w:rPr>
                <w:rFonts w:ascii="Arial Narrow" w:hAnsi="Arial Narrow" w:cs="Arial"/>
                <w:sz w:val="16"/>
                <w:szCs w:val="16"/>
                <w:lang w:val="es-PE" w:eastAsia="es-PE"/>
              </w:rPr>
            </w:pPr>
            <w:r w:rsidRPr="00B1521E">
              <w:rPr>
                <w:rFonts w:ascii="Arial Narrow" w:hAnsi="Arial Narrow" w:cs="Arial"/>
                <w:sz w:val="16"/>
                <w:szCs w:val="16"/>
                <w:lang w:val="es-PE" w:eastAsia="es-PE"/>
              </w:rPr>
              <w:t xml:space="preserve">- No </w:t>
            </w:r>
            <w:r>
              <w:rPr>
                <w:rFonts w:ascii="Arial Narrow" w:hAnsi="Arial Narrow" w:cs="Arial"/>
                <w:sz w:val="16"/>
                <w:szCs w:val="16"/>
                <w:lang w:val="es-PE" w:eastAsia="es-PE"/>
              </w:rPr>
              <w:t xml:space="preserve">faltan </w:t>
            </w:r>
            <w:r w:rsidRPr="00B1521E">
              <w:rPr>
                <w:rFonts w:ascii="Arial Narrow" w:hAnsi="Arial Narrow" w:cs="Arial"/>
                <w:sz w:val="16"/>
                <w:szCs w:val="16"/>
                <w:lang w:val="es-PE" w:eastAsia="es-PE"/>
              </w:rPr>
              <w:t>actividades</w:t>
            </w:r>
          </w:p>
        </w:tc>
        <w:tc>
          <w:tcPr>
            <w:tcW w:w="4053" w:type="dxa"/>
            <w:tcBorders>
              <w:left w:val="nil"/>
              <w:bottom w:val="single" w:sz="8" w:space="0" w:color="404040"/>
              <w:right w:val="nil"/>
            </w:tcBorders>
            <w:shd w:val="clear" w:color="auto" w:fill="auto"/>
          </w:tcPr>
          <w:p w:rsidR="00AA3A9A" w:rsidRDefault="00AA3A9A" w:rsidP="00AA3A9A">
            <w:pPr>
              <w:spacing w:after="0"/>
              <w:jc w:val="both"/>
              <w:rPr>
                <w:rFonts w:ascii="Arial Narrow" w:hAnsi="Arial Narrow" w:cs="Arial"/>
                <w:sz w:val="16"/>
                <w:szCs w:val="16"/>
                <w:lang w:val="es-PE" w:eastAsia="es-PE"/>
              </w:rPr>
            </w:pPr>
            <w:r>
              <w:rPr>
                <w:rFonts w:ascii="Arial Narrow" w:hAnsi="Arial Narrow" w:cs="Arial"/>
                <w:sz w:val="16"/>
                <w:szCs w:val="16"/>
                <w:lang w:val="es-PE" w:eastAsia="es-PE"/>
              </w:rPr>
              <w:t xml:space="preserve">El Jefe de Educación Técnica evalúa el desempeño del año y elabora una primera versión del Plan Operativo Anual del Departamento de Educación Técnica, luego en </w:t>
            </w:r>
            <w:smartTag w:uri="urn:schemas-microsoft-com:office:smarttags" w:element="PersonName">
              <w:smartTagPr>
                <w:attr w:name="ProductID" w:val="la Reuni￳n"/>
              </w:smartTagPr>
              <w:r>
                <w:rPr>
                  <w:rFonts w:ascii="Arial Narrow" w:hAnsi="Arial Narrow" w:cs="Arial"/>
                  <w:sz w:val="16"/>
                  <w:szCs w:val="16"/>
                  <w:lang w:val="es-PE" w:eastAsia="es-PE"/>
                </w:rPr>
                <w:t>la Reunión</w:t>
              </w:r>
            </w:smartTag>
            <w:r>
              <w:rPr>
                <w:rFonts w:ascii="Arial Narrow" w:hAnsi="Arial Narrow" w:cs="Arial"/>
                <w:sz w:val="16"/>
                <w:szCs w:val="16"/>
                <w:lang w:val="es-PE" w:eastAsia="es-PE"/>
              </w:rPr>
              <w:t xml:space="preserve"> de Diciembre presenta los resultados y la primera versión del Plan Operativo Anual del Departamento de Educación Técnica para recibir la retroalimentación que les permita elaborar la versión final del Plan Operativo Anual del Departamento de Educación Técnica.</w:t>
            </w:r>
          </w:p>
          <w:p w:rsidR="00AA3A9A" w:rsidRDefault="00AA3A9A" w:rsidP="00AA3A9A">
            <w:pPr>
              <w:spacing w:after="0"/>
              <w:jc w:val="both"/>
              <w:rPr>
                <w:rFonts w:ascii="Arial Narrow" w:hAnsi="Arial Narrow" w:cs="Arial"/>
                <w:sz w:val="16"/>
                <w:szCs w:val="16"/>
                <w:lang w:val="es-PE" w:eastAsia="es-PE"/>
              </w:rPr>
            </w:pPr>
            <w:r>
              <w:rPr>
                <w:rFonts w:ascii="Arial Narrow" w:hAnsi="Arial Narrow" w:cs="Arial"/>
                <w:sz w:val="16"/>
                <w:szCs w:val="16"/>
                <w:lang w:val="es-PE" w:eastAsia="es-PE"/>
              </w:rPr>
              <w:t>Durante el desarrollo de este plan operativo anual, el Jefe de Educación Técnica despejara cualquier duda consultando al Jefe del Departamento de Planificación a fin de encontrar una solución.</w:t>
            </w:r>
          </w:p>
          <w:p w:rsidR="00AA3A9A" w:rsidRPr="00DF0671" w:rsidRDefault="00AA3A9A" w:rsidP="00AA3A9A">
            <w:pPr>
              <w:spacing w:after="0"/>
              <w:jc w:val="both"/>
              <w:rPr>
                <w:rFonts w:ascii="Arial Narrow" w:hAnsi="Arial Narrow" w:cs="Arial"/>
                <w:sz w:val="16"/>
                <w:szCs w:val="16"/>
                <w:lang w:val="es-PE" w:eastAsia="es-PE"/>
              </w:rPr>
            </w:pPr>
            <w:r>
              <w:rPr>
                <w:rFonts w:ascii="Arial Narrow" w:hAnsi="Arial Narrow" w:cs="Arial"/>
                <w:sz w:val="16"/>
                <w:szCs w:val="16"/>
                <w:lang w:val="es-PE" w:eastAsia="es-PE"/>
              </w:rPr>
              <w:t>Asimismo, terminado el Plan Operativo Anual del Departamento de Planificación se procederá a realizar la entrega del mismo al Departamento de Planificación a fin de que sea incluido en el Plan Operativo Anual Institucional.</w:t>
            </w:r>
          </w:p>
        </w:tc>
        <w:tc>
          <w:tcPr>
            <w:tcW w:w="1843" w:type="dxa"/>
            <w:tcBorders>
              <w:left w:val="nil"/>
              <w:bottom w:val="single" w:sz="8" w:space="0" w:color="404040"/>
              <w:right w:val="nil"/>
            </w:tcBorders>
            <w:shd w:val="clear" w:color="auto" w:fill="auto"/>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Educación Técnica</w:t>
            </w:r>
          </w:p>
        </w:tc>
        <w:tc>
          <w:tcPr>
            <w:tcW w:w="1324" w:type="dxa"/>
            <w:tcBorders>
              <w:left w:val="nil"/>
              <w:bottom w:val="single" w:sz="8" w:space="0" w:color="404040"/>
              <w:right w:val="nil"/>
            </w:tcBorders>
            <w:shd w:val="clear" w:color="auto" w:fill="auto"/>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1321" w:type="dxa"/>
            <w:tcBorders>
              <w:left w:val="nil"/>
              <w:bottom w:val="single" w:sz="8" w:space="0" w:color="404040"/>
            </w:tcBorders>
            <w:shd w:val="clear" w:color="auto" w:fill="auto"/>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1 mes</w:t>
            </w:r>
          </w:p>
        </w:tc>
      </w:tr>
      <w:tr w:rsidR="00AA3A9A" w:rsidRPr="003B7F34" w:rsidTr="00AA3A9A">
        <w:trPr>
          <w:trHeight w:val="900"/>
        </w:trPr>
        <w:tc>
          <w:tcPr>
            <w:tcW w:w="582" w:type="dxa"/>
            <w:tcBorders>
              <w:bottom w:val="single" w:sz="8" w:space="0" w:color="404040"/>
              <w:right w:val="nil"/>
            </w:tcBorders>
            <w:shd w:val="clear" w:color="auto" w:fill="C0C0C0"/>
          </w:tcPr>
          <w:p w:rsidR="00AA3A9A" w:rsidRPr="00DF0671" w:rsidRDefault="00AA3A9A" w:rsidP="00AA3A9A">
            <w:pPr>
              <w:spacing w:after="0"/>
              <w:jc w:val="center"/>
              <w:rPr>
                <w:rFonts w:ascii="Arial Narrow" w:hAnsi="Arial Narrow" w:cs="Arial"/>
                <w:b/>
                <w:bCs/>
                <w:sz w:val="16"/>
                <w:szCs w:val="16"/>
                <w:lang w:val="es-PE" w:eastAsia="es-PE"/>
              </w:rPr>
            </w:pPr>
            <w:r>
              <w:rPr>
                <w:rFonts w:ascii="Arial Narrow" w:hAnsi="Arial Narrow" w:cs="Arial"/>
                <w:sz w:val="16"/>
                <w:szCs w:val="16"/>
                <w:lang w:val="es-PE" w:eastAsia="es-PE"/>
              </w:rPr>
              <w:t>6</w:t>
            </w:r>
          </w:p>
        </w:tc>
        <w:tc>
          <w:tcPr>
            <w:tcW w:w="1473" w:type="dxa"/>
            <w:tcBorders>
              <w:left w:val="nil"/>
              <w:bottom w:val="single" w:sz="8" w:space="0" w:color="404040"/>
              <w:right w:val="nil"/>
            </w:tcBorders>
            <w:shd w:val="clear" w:color="auto" w:fill="C0C0C0"/>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 xml:space="preserve">- </w:t>
            </w:r>
            <w:r>
              <w:rPr>
                <w:rFonts w:ascii="Arial Narrow" w:hAnsi="Arial Narrow" w:cs="Arial Narrow"/>
                <w:sz w:val="16"/>
                <w:szCs w:val="16"/>
                <w:lang w:val="es-PE" w:eastAsia="es-PE"/>
              </w:rPr>
              <w:t>Solicitud de elaboración</w:t>
            </w:r>
            <w:r w:rsidRPr="003B7F34">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 xml:space="preserve">de </w:t>
            </w:r>
            <w:r w:rsidRPr="003B7F34">
              <w:rPr>
                <w:rFonts w:ascii="Arial Narrow" w:hAnsi="Arial Narrow" w:cs="Arial Narrow"/>
                <w:sz w:val="16"/>
                <w:szCs w:val="16"/>
                <w:lang w:val="es-PE" w:eastAsia="es-PE"/>
              </w:rPr>
              <w:t>POA</w:t>
            </w:r>
          </w:p>
        </w:tc>
        <w:tc>
          <w:tcPr>
            <w:tcW w:w="1929" w:type="dxa"/>
            <w:tcBorders>
              <w:left w:val="nil"/>
              <w:bottom w:val="single" w:sz="8" w:space="0" w:color="404040"/>
              <w:right w:val="nil"/>
            </w:tcBorders>
            <w:shd w:val="clear" w:color="auto" w:fill="C0C0C0"/>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Planificación del Departamento de Proyectos</w:t>
            </w:r>
          </w:p>
        </w:tc>
        <w:tc>
          <w:tcPr>
            <w:tcW w:w="1617" w:type="dxa"/>
            <w:tcBorders>
              <w:left w:val="nil"/>
              <w:bottom w:val="single" w:sz="8" w:space="0" w:color="404040"/>
              <w:right w:val="nil"/>
            </w:tcBorders>
            <w:shd w:val="clear" w:color="auto" w:fill="C0C0C0"/>
          </w:tcPr>
          <w:p w:rsidR="00AA3A9A" w:rsidRDefault="00AA3A9A" w:rsidP="00AA3A9A">
            <w:pPr>
              <w:spacing w:after="0"/>
              <w:rPr>
                <w:rFonts w:ascii="Arial Narrow" w:hAnsi="Arial Narrow" w:cs="Arial"/>
                <w:sz w:val="16"/>
                <w:szCs w:val="16"/>
                <w:lang w:val="es-PE" w:eastAsia="es-PE"/>
              </w:rPr>
            </w:pPr>
            <w:r w:rsidRPr="00B1521E">
              <w:rPr>
                <w:rFonts w:ascii="Arial Narrow" w:hAnsi="Arial Narrow" w:cs="Arial"/>
                <w:sz w:val="16"/>
                <w:szCs w:val="16"/>
                <w:lang w:val="es-PE" w:eastAsia="es-PE"/>
              </w:rPr>
              <w:t>- Notificación enviada</w:t>
            </w:r>
          </w:p>
          <w:p w:rsidR="00AA3A9A" w:rsidRPr="00DF0671" w:rsidRDefault="00AA3A9A" w:rsidP="00AA3A9A">
            <w:pPr>
              <w:spacing w:after="0"/>
              <w:rPr>
                <w:rFonts w:ascii="Arial Narrow" w:hAnsi="Arial Narrow" w:cs="Arial"/>
                <w:sz w:val="16"/>
                <w:szCs w:val="16"/>
                <w:lang w:val="es-PE" w:eastAsia="es-PE"/>
              </w:rPr>
            </w:pPr>
            <w:r w:rsidRPr="00B1521E">
              <w:rPr>
                <w:rFonts w:ascii="Arial Narrow" w:hAnsi="Arial Narrow" w:cs="Arial"/>
                <w:sz w:val="16"/>
                <w:szCs w:val="16"/>
                <w:lang w:val="es-PE" w:eastAsia="es-PE"/>
              </w:rPr>
              <w:t xml:space="preserve">- No </w:t>
            </w:r>
            <w:r>
              <w:rPr>
                <w:rFonts w:ascii="Arial Narrow" w:hAnsi="Arial Narrow" w:cs="Arial"/>
                <w:sz w:val="16"/>
                <w:szCs w:val="16"/>
                <w:lang w:val="es-PE" w:eastAsia="es-PE"/>
              </w:rPr>
              <w:t xml:space="preserve">faltan </w:t>
            </w:r>
            <w:r w:rsidRPr="00B1521E">
              <w:rPr>
                <w:rFonts w:ascii="Arial Narrow" w:hAnsi="Arial Narrow" w:cs="Arial"/>
                <w:sz w:val="16"/>
                <w:szCs w:val="16"/>
                <w:lang w:val="es-PE" w:eastAsia="es-PE"/>
              </w:rPr>
              <w:t>actividades</w:t>
            </w:r>
          </w:p>
        </w:tc>
        <w:tc>
          <w:tcPr>
            <w:tcW w:w="4053" w:type="dxa"/>
            <w:tcBorders>
              <w:left w:val="nil"/>
              <w:bottom w:val="single" w:sz="8" w:space="0" w:color="404040"/>
              <w:right w:val="nil"/>
            </w:tcBorders>
            <w:shd w:val="clear" w:color="auto" w:fill="C0C0C0"/>
          </w:tcPr>
          <w:p w:rsidR="00AA3A9A" w:rsidRDefault="00AA3A9A" w:rsidP="00AA3A9A">
            <w:pPr>
              <w:spacing w:after="0"/>
              <w:jc w:val="both"/>
              <w:rPr>
                <w:rFonts w:ascii="Arial Narrow" w:hAnsi="Arial Narrow" w:cs="Arial"/>
                <w:sz w:val="16"/>
                <w:szCs w:val="16"/>
                <w:lang w:val="es-PE" w:eastAsia="es-PE"/>
              </w:rPr>
            </w:pPr>
            <w:r>
              <w:rPr>
                <w:rFonts w:ascii="Arial Narrow" w:hAnsi="Arial Narrow" w:cs="Arial"/>
                <w:sz w:val="16"/>
                <w:szCs w:val="16"/>
                <w:lang w:val="es-PE" w:eastAsia="es-PE"/>
              </w:rPr>
              <w:t>El Jefe del Departamento de Proyectos evalúa la cartera de proyectos y sus actividades relacionadas y elabora una primera versión del Plan Operativo Anual del Departamento de Proyectos. Luego, en la reunión de Diciembre se presenta los resultados y la primera versión del Plan Operativo Anual del Departamento de Proyectos para recibir la retroalimentación que les permita elaborar la versión final del Plan Operativo Anual del Departamento de Proyectos.</w:t>
            </w:r>
          </w:p>
          <w:p w:rsidR="00AA3A9A" w:rsidRDefault="00AA3A9A" w:rsidP="00AA3A9A">
            <w:pPr>
              <w:spacing w:after="0"/>
              <w:jc w:val="both"/>
              <w:rPr>
                <w:rFonts w:ascii="Arial Narrow" w:hAnsi="Arial Narrow" w:cs="Arial"/>
                <w:sz w:val="16"/>
                <w:szCs w:val="16"/>
                <w:lang w:val="es-PE" w:eastAsia="es-PE"/>
              </w:rPr>
            </w:pPr>
            <w:r>
              <w:rPr>
                <w:rFonts w:ascii="Arial Narrow" w:hAnsi="Arial Narrow" w:cs="Arial"/>
                <w:sz w:val="16"/>
                <w:szCs w:val="16"/>
                <w:lang w:val="es-PE" w:eastAsia="es-PE"/>
              </w:rPr>
              <w:t>Durante el desarrollo de este plan operativo anual, el Jefe del Departamento de Proyectos despejara cualquier duda consultando al Jefe del Departamento de Planificación a fin de encontrar una solución.</w:t>
            </w:r>
          </w:p>
          <w:p w:rsidR="00AA3A9A" w:rsidRPr="00DF0671" w:rsidRDefault="00AA3A9A" w:rsidP="00AA3A9A">
            <w:pPr>
              <w:spacing w:after="0"/>
              <w:jc w:val="both"/>
              <w:rPr>
                <w:rFonts w:ascii="Arial Narrow" w:hAnsi="Arial Narrow" w:cs="Arial"/>
                <w:sz w:val="16"/>
                <w:szCs w:val="16"/>
                <w:lang w:val="es-PE" w:eastAsia="es-PE"/>
              </w:rPr>
            </w:pPr>
            <w:r>
              <w:rPr>
                <w:rFonts w:ascii="Arial Narrow" w:hAnsi="Arial Narrow" w:cs="Arial"/>
                <w:sz w:val="16"/>
                <w:szCs w:val="16"/>
                <w:lang w:val="es-PE" w:eastAsia="es-PE"/>
              </w:rPr>
              <w:t>Asimismo, terminado el Plan Operativo Anual del Departamento de Planificación se procederá a realizar la entrega del mismo al Departamento de Planificación a fin de que sea incluido en el Plan Operativo Anual Institucional.</w:t>
            </w:r>
          </w:p>
        </w:tc>
        <w:tc>
          <w:tcPr>
            <w:tcW w:w="1843" w:type="dxa"/>
            <w:tcBorders>
              <w:left w:val="nil"/>
              <w:bottom w:val="single" w:sz="8" w:space="0" w:color="404040"/>
              <w:right w:val="nil"/>
            </w:tcBorders>
            <w:shd w:val="clear" w:color="auto" w:fill="C0C0C0"/>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Departamento de Proyectos</w:t>
            </w:r>
          </w:p>
        </w:tc>
        <w:tc>
          <w:tcPr>
            <w:tcW w:w="1324" w:type="dxa"/>
            <w:tcBorders>
              <w:left w:val="nil"/>
              <w:bottom w:val="single" w:sz="8" w:space="0" w:color="404040"/>
              <w:right w:val="nil"/>
            </w:tcBorders>
            <w:shd w:val="clear" w:color="auto" w:fill="C0C0C0"/>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1321" w:type="dxa"/>
            <w:tcBorders>
              <w:left w:val="nil"/>
              <w:bottom w:val="single" w:sz="8" w:space="0" w:color="404040"/>
            </w:tcBorders>
            <w:shd w:val="clear" w:color="auto" w:fill="C0C0C0"/>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1 mes</w:t>
            </w:r>
          </w:p>
        </w:tc>
      </w:tr>
      <w:tr w:rsidR="00AA3A9A" w:rsidRPr="003B7F34" w:rsidTr="00AA3A9A">
        <w:trPr>
          <w:trHeight w:val="900"/>
        </w:trPr>
        <w:tc>
          <w:tcPr>
            <w:tcW w:w="582" w:type="dxa"/>
            <w:tcBorders>
              <w:bottom w:val="single" w:sz="8" w:space="0" w:color="404040"/>
              <w:right w:val="nil"/>
            </w:tcBorders>
            <w:shd w:val="clear" w:color="auto" w:fill="auto"/>
          </w:tcPr>
          <w:p w:rsidR="00AA3A9A" w:rsidRPr="003B7F34" w:rsidRDefault="00AA3A9A" w:rsidP="00AA3A9A">
            <w:pPr>
              <w:spacing w:after="0"/>
              <w:jc w:val="center"/>
              <w:rPr>
                <w:rFonts w:ascii="Arial Narrow" w:hAnsi="Arial Narrow" w:cs="Arial"/>
                <w:b/>
                <w:bCs/>
                <w:sz w:val="16"/>
                <w:szCs w:val="16"/>
                <w:lang w:val="es-PE" w:eastAsia="es-PE"/>
              </w:rPr>
            </w:pPr>
            <w:r>
              <w:rPr>
                <w:rFonts w:ascii="Arial Narrow" w:hAnsi="Arial Narrow" w:cs="Arial"/>
                <w:b/>
                <w:bCs/>
                <w:sz w:val="16"/>
                <w:szCs w:val="16"/>
                <w:lang w:val="es-PE" w:eastAsia="es-PE"/>
              </w:rPr>
              <w:t>7</w:t>
            </w:r>
          </w:p>
        </w:tc>
        <w:tc>
          <w:tcPr>
            <w:tcW w:w="1473" w:type="dxa"/>
            <w:tcBorders>
              <w:left w:val="nil"/>
              <w:bottom w:val="single" w:sz="8" w:space="0" w:color="404040"/>
              <w:right w:val="nil"/>
            </w:tcBorders>
            <w:shd w:val="clear" w:color="auto" w:fill="auto"/>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 xml:space="preserve">- </w:t>
            </w:r>
            <w:r>
              <w:rPr>
                <w:rFonts w:ascii="Arial Narrow" w:hAnsi="Arial Narrow" w:cs="Arial Narrow"/>
                <w:sz w:val="16"/>
                <w:szCs w:val="16"/>
                <w:lang w:val="es-PE" w:eastAsia="es-PE"/>
              </w:rPr>
              <w:t>Solicitud de elaboración</w:t>
            </w:r>
            <w:r w:rsidRPr="003B7F34">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 xml:space="preserve">de </w:t>
            </w:r>
            <w:r w:rsidRPr="003B7F34">
              <w:rPr>
                <w:rFonts w:ascii="Arial Narrow" w:hAnsi="Arial Narrow" w:cs="Arial Narrow"/>
                <w:sz w:val="16"/>
                <w:szCs w:val="16"/>
                <w:lang w:val="es-PE" w:eastAsia="es-PE"/>
              </w:rPr>
              <w:t>POA</w:t>
            </w:r>
          </w:p>
        </w:tc>
        <w:tc>
          <w:tcPr>
            <w:tcW w:w="1929" w:type="dxa"/>
            <w:tcBorders>
              <w:left w:val="nil"/>
              <w:bottom w:val="single" w:sz="8" w:space="0" w:color="404040"/>
              <w:right w:val="nil"/>
            </w:tcBorders>
            <w:shd w:val="clear" w:color="auto" w:fill="auto"/>
          </w:tcPr>
          <w:p w:rsidR="00AA3A9A" w:rsidRPr="003B7F34"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Planificación de Administración y Abastecimientos</w:t>
            </w:r>
          </w:p>
        </w:tc>
        <w:tc>
          <w:tcPr>
            <w:tcW w:w="1617" w:type="dxa"/>
            <w:tcBorders>
              <w:left w:val="nil"/>
              <w:bottom w:val="single" w:sz="8" w:space="0" w:color="404040"/>
              <w:right w:val="nil"/>
            </w:tcBorders>
            <w:shd w:val="clear" w:color="auto" w:fill="auto"/>
          </w:tcPr>
          <w:p w:rsidR="00AA3A9A" w:rsidRDefault="00AA3A9A" w:rsidP="00AA3A9A">
            <w:pPr>
              <w:spacing w:after="0"/>
              <w:rPr>
                <w:rFonts w:ascii="Arial Narrow" w:hAnsi="Arial Narrow" w:cs="Arial"/>
                <w:sz w:val="16"/>
                <w:szCs w:val="16"/>
                <w:lang w:val="es-PE" w:eastAsia="es-PE"/>
              </w:rPr>
            </w:pPr>
            <w:r w:rsidRPr="00B1521E">
              <w:rPr>
                <w:rFonts w:ascii="Arial Narrow" w:hAnsi="Arial Narrow" w:cs="Arial"/>
                <w:sz w:val="16"/>
                <w:szCs w:val="16"/>
                <w:lang w:val="es-PE" w:eastAsia="es-PE"/>
              </w:rPr>
              <w:t>- Notificación enviada</w:t>
            </w:r>
          </w:p>
          <w:p w:rsidR="00AA3A9A" w:rsidRPr="003B7F34" w:rsidRDefault="00AA3A9A" w:rsidP="00AA3A9A">
            <w:pPr>
              <w:spacing w:after="0"/>
              <w:rPr>
                <w:rFonts w:ascii="Arial Narrow" w:hAnsi="Arial Narrow" w:cs="Arial"/>
                <w:sz w:val="16"/>
                <w:szCs w:val="16"/>
                <w:lang w:val="es-PE" w:eastAsia="es-PE"/>
              </w:rPr>
            </w:pPr>
            <w:r w:rsidRPr="00B1521E">
              <w:rPr>
                <w:rFonts w:ascii="Arial Narrow" w:hAnsi="Arial Narrow" w:cs="Arial"/>
                <w:sz w:val="16"/>
                <w:szCs w:val="16"/>
                <w:lang w:val="es-PE" w:eastAsia="es-PE"/>
              </w:rPr>
              <w:t xml:space="preserve">- No </w:t>
            </w:r>
            <w:r>
              <w:rPr>
                <w:rFonts w:ascii="Arial Narrow" w:hAnsi="Arial Narrow" w:cs="Arial"/>
                <w:sz w:val="16"/>
                <w:szCs w:val="16"/>
                <w:lang w:val="es-PE" w:eastAsia="es-PE"/>
              </w:rPr>
              <w:t xml:space="preserve">faltan </w:t>
            </w:r>
            <w:r w:rsidRPr="00B1521E">
              <w:rPr>
                <w:rFonts w:ascii="Arial Narrow" w:hAnsi="Arial Narrow" w:cs="Arial"/>
                <w:sz w:val="16"/>
                <w:szCs w:val="16"/>
                <w:lang w:val="es-PE" w:eastAsia="es-PE"/>
              </w:rPr>
              <w:t>actividades</w:t>
            </w:r>
          </w:p>
        </w:tc>
        <w:tc>
          <w:tcPr>
            <w:tcW w:w="4053" w:type="dxa"/>
            <w:tcBorders>
              <w:left w:val="nil"/>
              <w:bottom w:val="single" w:sz="8" w:space="0" w:color="404040"/>
              <w:right w:val="nil"/>
            </w:tcBorders>
            <w:shd w:val="clear" w:color="auto" w:fill="auto"/>
          </w:tcPr>
          <w:p w:rsidR="00AA3A9A" w:rsidRDefault="00AA3A9A" w:rsidP="00AA3A9A">
            <w:pPr>
              <w:spacing w:after="0"/>
              <w:jc w:val="both"/>
              <w:rPr>
                <w:rFonts w:ascii="Arial Narrow" w:hAnsi="Arial Narrow" w:cs="Arial"/>
                <w:sz w:val="16"/>
                <w:szCs w:val="16"/>
                <w:lang w:val="es-PE" w:eastAsia="es-PE"/>
              </w:rPr>
            </w:pPr>
            <w:r>
              <w:rPr>
                <w:rFonts w:ascii="Arial Narrow" w:hAnsi="Arial Narrow" w:cs="Arial"/>
                <w:sz w:val="16"/>
                <w:szCs w:val="16"/>
                <w:lang w:val="es-PE" w:eastAsia="es-PE"/>
              </w:rPr>
              <w:t xml:space="preserve">El Administrador   evalúa las actividades realizadas durante el año y elabora una primera versión del Plan Operativo Anual del Departamento de Administración y Abastecimiento. Luego, en la reunión de diciembre expone los resultados  junto al Plan Operativo Anual del Departamento de Administración y Abastecimiento y recibe una retroalimentación sobre lo expuesto y elabora la versión final del Plan Operativo Anual del Departamento de Administración y Abastecimientos.  </w:t>
            </w:r>
          </w:p>
          <w:p w:rsidR="00AA3A9A" w:rsidRDefault="00AA3A9A" w:rsidP="00AA3A9A">
            <w:pPr>
              <w:spacing w:after="0"/>
              <w:jc w:val="both"/>
              <w:rPr>
                <w:rFonts w:ascii="Arial Narrow" w:hAnsi="Arial Narrow" w:cs="Arial"/>
                <w:sz w:val="16"/>
                <w:szCs w:val="16"/>
                <w:lang w:val="es-PE" w:eastAsia="es-PE"/>
              </w:rPr>
            </w:pPr>
            <w:r>
              <w:rPr>
                <w:rFonts w:ascii="Arial Narrow" w:hAnsi="Arial Narrow" w:cs="Arial"/>
                <w:sz w:val="16"/>
                <w:szCs w:val="16"/>
                <w:lang w:val="es-PE" w:eastAsia="es-PE"/>
              </w:rPr>
              <w:t>Durante el desarrollo de este plan operativo anual, el Administrador   despejara cualquier duda consultando al Jefe del Departamento de Planificación a fin de encontrar una solución.</w:t>
            </w:r>
          </w:p>
          <w:p w:rsidR="00AA3A9A" w:rsidRPr="003B7F34" w:rsidRDefault="00AA3A9A" w:rsidP="00AA3A9A">
            <w:pPr>
              <w:spacing w:after="0"/>
              <w:jc w:val="both"/>
              <w:rPr>
                <w:rFonts w:ascii="Arial Narrow" w:hAnsi="Arial Narrow" w:cs="Arial"/>
                <w:sz w:val="16"/>
                <w:szCs w:val="16"/>
                <w:lang w:val="es-PE" w:eastAsia="es-PE"/>
              </w:rPr>
            </w:pPr>
            <w:r>
              <w:rPr>
                <w:rFonts w:ascii="Arial Narrow" w:hAnsi="Arial Narrow" w:cs="Arial"/>
                <w:sz w:val="16"/>
                <w:szCs w:val="16"/>
                <w:lang w:val="es-PE" w:eastAsia="es-PE"/>
              </w:rPr>
              <w:t>Asimismo, terminado el Plan Operativo Anual del Departamento de Planificación se procederá a realizar la entrega del mismo al Departamento de Planificación a fin de que sea incluido en el Plan Operativo Anual Institucional.</w:t>
            </w:r>
          </w:p>
        </w:tc>
        <w:tc>
          <w:tcPr>
            <w:tcW w:w="1843" w:type="dxa"/>
            <w:tcBorders>
              <w:left w:val="nil"/>
              <w:bottom w:val="single" w:sz="8" w:space="0" w:color="404040"/>
              <w:right w:val="nil"/>
            </w:tcBorders>
            <w:shd w:val="clear" w:color="auto" w:fill="auto"/>
          </w:tcPr>
          <w:p w:rsidR="00AA3A9A" w:rsidRPr="003B7F34"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 xml:space="preserve"> Administración y Abastecimientos</w:t>
            </w:r>
          </w:p>
        </w:tc>
        <w:tc>
          <w:tcPr>
            <w:tcW w:w="1324" w:type="dxa"/>
            <w:tcBorders>
              <w:left w:val="nil"/>
              <w:bottom w:val="single" w:sz="8" w:space="0" w:color="404040"/>
              <w:right w:val="nil"/>
            </w:tcBorders>
            <w:shd w:val="clear" w:color="auto" w:fill="auto"/>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1321" w:type="dxa"/>
            <w:tcBorders>
              <w:left w:val="nil"/>
              <w:bottom w:val="single" w:sz="8" w:space="0" w:color="404040"/>
            </w:tcBorders>
            <w:shd w:val="clear" w:color="auto" w:fill="auto"/>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1 mes</w:t>
            </w:r>
          </w:p>
        </w:tc>
      </w:tr>
      <w:tr w:rsidR="00AA3A9A" w:rsidRPr="003B7F34" w:rsidTr="00AA3A9A">
        <w:trPr>
          <w:trHeight w:val="675"/>
        </w:trPr>
        <w:tc>
          <w:tcPr>
            <w:tcW w:w="582" w:type="dxa"/>
            <w:tcBorders>
              <w:bottom w:val="single" w:sz="8" w:space="0" w:color="404040"/>
              <w:right w:val="nil"/>
            </w:tcBorders>
            <w:shd w:val="clear" w:color="auto" w:fill="C0C0C0"/>
          </w:tcPr>
          <w:p w:rsidR="00AA3A9A" w:rsidRPr="003B7F34" w:rsidRDefault="00AA3A9A" w:rsidP="00AA3A9A">
            <w:pPr>
              <w:spacing w:after="0"/>
              <w:jc w:val="center"/>
              <w:rPr>
                <w:rFonts w:ascii="Arial Narrow" w:hAnsi="Arial Narrow" w:cs="Arial"/>
                <w:b/>
                <w:bCs/>
                <w:sz w:val="16"/>
                <w:szCs w:val="16"/>
                <w:lang w:val="es-PE" w:eastAsia="es-PE"/>
              </w:rPr>
            </w:pPr>
            <w:r>
              <w:rPr>
                <w:rFonts w:ascii="Arial Narrow" w:hAnsi="Arial Narrow" w:cs="Arial"/>
                <w:b/>
                <w:bCs/>
                <w:sz w:val="16"/>
                <w:szCs w:val="16"/>
                <w:lang w:val="es-PE" w:eastAsia="es-PE"/>
              </w:rPr>
              <w:t>8</w:t>
            </w:r>
          </w:p>
        </w:tc>
        <w:tc>
          <w:tcPr>
            <w:tcW w:w="1473" w:type="dxa"/>
            <w:tcBorders>
              <w:left w:val="nil"/>
              <w:bottom w:val="single" w:sz="8" w:space="0" w:color="404040"/>
              <w:right w:val="nil"/>
            </w:tcBorders>
            <w:shd w:val="clear" w:color="auto" w:fill="C0C0C0"/>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Narrow"/>
                <w:sz w:val="16"/>
                <w:szCs w:val="16"/>
                <w:lang w:val="es-PE" w:eastAsia="es-PE"/>
              </w:rPr>
              <w:t>- Solicitud de elaboración de POA</w:t>
            </w:r>
          </w:p>
        </w:tc>
        <w:tc>
          <w:tcPr>
            <w:tcW w:w="1929" w:type="dxa"/>
            <w:tcBorders>
              <w:left w:val="nil"/>
              <w:bottom w:val="single" w:sz="8" w:space="0" w:color="404040"/>
              <w:right w:val="nil"/>
            </w:tcBorders>
            <w:shd w:val="clear" w:color="auto" w:fill="C0C0C0"/>
          </w:tcPr>
          <w:p w:rsidR="00AA3A9A" w:rsidRPr="003B7F34"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 xml:space="preserve"> Planificación del Departamento de Donaciones e Imagen Institucional</w:t>
            </w:r>
          </w:p>
        </w:tc>
        <w:tc>
          <w:tcPr>
            <w:tcW w:w="1617" w:type="dxa"/>
            <w:tcBorders>
              <w:left w:val="nil"/>
              <w:bottom w:val="single" w:sz="8" w:space="0" w:color="404040"/>
              <w:right w:val="nil"/>
            </w:tcBorders>
            <w:shd w:val="clear" w:color="auto" w:fill="C0C0C0"/>
          </w:tcPr>
          <w:p w:rsidR="00AA3A9A" w:rsidRDefault="00AA3A9A" w:rsidP="00AA3A9A">
            <w:pPr>
              <w:spacing w:after="0"/>
              <w:rPr>
                <w:rFonts w:ascii="Arial Narrow" w:hAnsi="Arial Narrow" w:cs="Arial Narrow"/>
                <w:sz w:val="16"/>
                <w:szCs w:val="16"/>
                <w:lang w:val="es-PE" w:eastAsia="es-PE"/>
              </w:rPr>
            </w:pPr>
            <w:r w:rsidRPr="00B1521E">
              <w:rPr>
                <w:rFonts w:ascii="Arial Narrow" w:hAnsi="Arial Narrow" w:cs="Arial Narrow"/>
                <w:sz w:val="16"/>
                <w:szCs w:val="16"/>
                <w:lang w:val="es-PE" w:eastAsia="es-PE"/>
              </w:rPr>
              <w:t>- Notificación enviada</w:t>
            </w:r>
          </w:p>
          <w:p w:rsidR="00AA3A9A" w:rsidRPr="003B7F34" w:rsidRDefault="00AA3A9A" w:rsidP="00AA3A9A">
            <w:pPr>
              <w:spacing w:after="0"/>
              <w:rPr>
                <w:rFonts w:ascii="Arial Narrow" w:hAnsi="Arial Narrow" w:cs="Arial"/>
                <w:sz w:val="16"/>
                <w:szCs w:val="16"/>
                <w:lang w:val="es-PE" w:eastAsia="es-PE"/>
              </w:rPr>
            </w:pPr>
            <w:r>
              <w:rPr>
                <w:rFonts w:ascii="Arial Narrow" w:hAnsi="Arial Narrow" w:cs="Arial Narrow"/>
                <w:sz w:val="16"/>
                <w:szCs w:val="16"/>
                <w:lang w:val="es-PE" w:eastAsia="es-PE"/>
              </w:rPr>
              <w:t>- No faltan actividades</w:t>
            </w:r>
          </w:p>
        </w:tc>
        <w:tc>
          <w:tcPr>
            <w:tcW w:w="4053" w:type="dxa"/>
            <w:tcBorders>
              <w:left w:val="nil"/>
              <w:bottom w:val="single" w:sz="8" w:space="0" w:color="404040"/>
              <w:right w:val="nil"/>
            </w:tcBorders>
            <w:shd w:val="clear" w:color="auto" w:fill="C0C0C0"/>
          </w:tcPr>
          <w:p w:rsidR="00AA3A9A" w:rsidRDefault="00AA3A9A" w:rsidP="00AA3A9A">
            <w:pPr>
              <w:spacing w:after="0"/>
              <w:jc w:val="both"/>
              <w:rPr>
                <w:rFonts w:ascii="Arial Narrow" w:hAnsi="Arial Narrow" w:cs="Arial"/>
                <w:sz w:val="16"/>
                <w:szCs w:val="16"/>
                <w:lang w:val="es-PE" w:eastAsia="es-PE"/>
              </w:rPr>
            </w:pPr>
            <w:r>
              <w:rPr>
                <w:rFonts w:ascii="Arial Narrow" w:hAnsi="Arial Narrow" w:cs="Arial"/>
                <w:sz w:val="16"/>
                <w:szCs w:val="16"/>
                <w:lang w:val="es-PE" w:eastAsia="es-PE"/>
              </w:rPr>
              <w:t>El Jefe del Departamento de Donaciones e Imagen Institucional junto con los coordinadores  del mismo departamento evalúan las actividades realizadas durante el año y elabora una primera versión del Plan Operativo Anual del Departamento de Donaciones e Imagen Institucional. Luego, se exponen los resultados y la primera versión del Plan Operativo Anual del Departamento de Donaciones e Imagen Institucional en la reunión de diciembre y se recibe la retroalimentación; en base a ella, se elabora la versión final del Plan Operativo Anual del Departamento de Donaciones e Imagen Institucional.</w:t>
            </w:r>
          </w:p>
          <w:p w:rsidR="00AA3A9A" w:rsidRDefault="00AA3A9A" w:rsidP="00AA3A9A">
            <w:pPr>
              <w:spacing w:after="0"/>
              <w:jc w:val="both"/>
              <w:rPr>
                <w:rFonts w:ascii="Arial Narrow" w:hAnsi="Arial Narrow" w:cs="Arial"/>
                <w:sz w:val="16"/>
                <w:szCs w:val="16"/>
                <w:lang w:val="es-PE" w:eastAsia="es-PE"/>
              </w:rPr>
            </w:pPr>
            <w:r>
              <w:rPr>
                <w:rFonts w:ascii="Arial Narrow" w:hAnsi="Arial Narrow" w:cs="Arial"/>
                <w:sz w:val="16"/>
                <w:szCs w:val="16"/>
                <w:lang w:val="es-PE" w:eastAsia="es-PE"/>
              </w:rPr>
              <w:t>Durante el desarrollo de este plan operativo anual, el Jefe del Departamento de Donaciones e Imagen Institucional despejara cualquier duda consultando al Jefe del Departamento de Planificación a fin de encontrar una solución.</w:t>
            </w:r>
          </w:p>
          <w:p w:rsidR="00AA3A9A" w:rsidRPr="003B7F34" w:rsidRDefault="00AA3A9A" w:rsidP="00AA3A9A">
            <w:pPr>
              <w:spacing w:after="0"/>
              <w:jc w:val="both"/>
              <w:rPr>
                <w:rFonts w:ascii="Arial Narrow" w:hAnsi="Arial Narrow" w:cs="Arial"/>
                <w:sz w:val="16"/>
                <w:szCs w:val="16"/>
                <w:lang w:val="es-PE" w:eastAsia="es-PE"/>
              </w:rPr>
            </w:pPr>
            <w:r>
              <w:rPr>
                <w:rFonts w:ascii="Arial Narrow" w:hAnsi="Arial Narrow" w:cs="Arial"/>
                <w:sz w:val="16"/>
                <w:szCs w:val="16"/>
                <w:lang w:val="es-PE" w:eastAsia="es-PE"/>
              </w:rPr>
              <w:t>Asimismo, terminado el Plan Operativo Anual del Departamento de Planificación se procederá a realizar la entrega del mismo al Departamento de Planificación a fin de que sea incluido en el Plan Operativo Anual Institucional.</w:t>
            </w:r>
          </w:p>
        </w:tc>
        <w:tc>
          <w:tcPr>
            <w:tcW w:w="1843" w:type="dxa"/>
            <w:tcBorders>
              <w:left w:val="nil"/>
              <w:bottom w:val="single" w:sz="8" w:space="0" w:color="404040"/>
              <w:right w:val="nil"/>
            </w:tcBorders>
            <w:shd w:val="clear" w:color="auto" w:fill="C0C0C0"/>
          </w:tcPr>
          <w:p w:rsidR="00AA3A9A" w:rsidRPr="003B7F34"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Departamento de Donaciones e Imagen Institucional</w:t>
            </w:r>
          </w:p>
        </w:tc>
        <w:tc>
          <w:tcPr>
            <w:tcW w:w="1324" w:type="dxa"/>
            <w:tcBorders>
              <w:left w:val="nil"/>
              <w:bottom w:val="single" w:sz="8" w:space="0" w:color="404040"/>
              <w:right w:val="nil"/>
            </w:tcBorders>
            <w:shd w:val="clear" w:color="auto" w:fill="C0C0C0"/>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1321" w:type="dxa"/>
            <w:tcBorders>
              <w:left w:val="nil"/>
              <w:bottom w:val="single" w:sz="8" w:space="0" w:color="404040"/>
            </w:tcBorders>
            <w:shd w:val="clear" w:color="auto" w:fill="C0C0C0"/>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1 mes</w:t>
            </w:r>
          </w:p>
        </w:tc>
      </w:tr>
      <w:tr w:rsidR="00AA3A9A" w:rsidRPr="003B7F34" w:rsidTr="00AA3A9A">
        <w:trPr>
          <w:trHeight w:val="675"/>
        </w:trPr>
        <w:tc>
          <w:tcPr>
            <w:tcW w:w="582" w:type="dxa"/>
            <w:tcBorders>
              <w:right w:val="nil"/>
            </w:tcBorders>
            <w:shd w:val="clear" w:color="auto" w:fill="auto"/>
          </w:tcPr>
          <w:p w:rsidR="00AA3A9A" w:rsidRPr="003B7F34" w:rsidRDefault="00AA3A9A" w:rsidP="00AA3A9A">
            <w:pPr>
              <w:spacing w:after="0"/>
              <w:jc w:val="center"/>
              <w:rPr>
                <w:rFonts w:ascii="Arial Narrow" w:hAnsi="Arial Narrow" w:cs="Arial"/>
                <w:b/>
                <w:bCs/>
                <w:sz w:val="16"/>
                <w:szCs w:val="16"/>
                <w:lang w:val="es-PE" w:eastAsia="es-PE"/>
              </w:rPr>
            </w:pPr>
            <w:r>
              <w:rPr>
                <w:rFonts w:ascii="Arial Narrow" w:hAnsi="Arial Narrow" w:cs="Arial"/>
                <w:b/>
                <w:bCs/>
                <w:sz w:val="16"/>
                <w:szCs w:val="16"/>
                <w:lang w:val="es-PE" w:eastAsia="es-PE"/>
              </w:rPr>
              <w:t>9</w:t>
            </w:r>
          </w:p>
        </w:tc>
        <w:tc>
          <w:tcPr>
            <w:tcW w:w="1473" w:type="dxa"/>
            <w:tcBorders>
              <w:left w:val="nil"/>
              <w:right w:val="nil"/>
            </w:tcBorders>
            <w:shd w:val="clear" w:color="auto" w:fill="auto"/>
          </w:tcPr>
          <w:p w:rsidR="00AA3A9A" w:rsidRPr="00DF0671" w:rsidRDefault="00AA3A9A" w:rsidP="00AA3A9A">
            <w:pPr>
              <w:spacing w:after="0"/>
              <w:rPr>
                <w:rFonts w:ascii="Arial Narrow" w:hAnsi="Arial Narrow" w:cs="Arial"/>
                <w:sz w:val="16"/>
                <w:szCs w:val="16"/>
                <w:lang w:val="es-PE" w:eastAsia="es-PE"/>
              </w:rPr>
            </w:pPr>
            <w:r w:rsidRPr="00237EA2">
              <w:rPr>
                <w:rFonts w:ascii="Arial Narrow" w:hAnsi="Arial Narrow" w:cs="Arial Narrow"/>
                <w:sz w:val="16"/>
                <w:szCs w:val="16"/>
                <w:lang w:val="es-PE" w:eastAsia="es-PE"/>
              </w:rPr>
              <w:t>-</w:t>
            </w:r>
            <w:r>
              <w:rPr>
                <w:rFonts w:ascii="Arial Narrow" w:hAnsi="Arial Narrow" w:cs="Arial Narrow"/>
                <w:sz w:val="16"/>
                <w:szCs w:val="16"/>
                <w:lang w:val="es-PE" w:eastAsia="es-PE"/>
              </w:rPr>
              <w:t xml:space="preserve"> Solicitud de elaboración de POA</w:t>
            </w:r>
          </w:p>
        </w:tc>
        <w:tc>
          <w:tcPr>
            <w:tcW w:w="1929" w:type="dxa"/>
            <w:tcBorders>
              <w:left w:val="nil"/>
              <w:right w:val="nil"/>
            </w:tcBorders>
            <w:shd w:val="clear" w:color="auto" w:fill="auto"/>
          </w:tcPr>
          <w:p w:rsidR="00AA3A9A" w:rsidRPr="003B7F34"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Planificación de Pastoral y Educación en Valores</w:t>
            </w:r>
          </w:p>
        </w:tc>
        <w:tc>
          <w:tcPr>
            <w:tcW w:w="1617" w:type="dxa"/>
            <w:tcBorders>
              <w:left w:val="nil"/>
              <w:right w:val="nil"/>
            </w:tcBorders>
            <w:shd w:val="clear" w:color="auto" w:fill="auto"/>
          </w:tcPr>
          <w:p w:rsidR="00AA3A9A" w:rsidRDefault="00AA3A9A" w:rsidP="00AA3A9A">
            <w:pPr>
              <w:spacing w:after="0"/>
              <w:rPr>
                <w:rFonts w:ascii="Arial Narrow" w:hAnsi="Arial Narrow" w:cs="Arial Narrow"/>
                <w:sz w:val="16"/>
                <w:szCs w:val="16"/>
                <w:lang w:val="es-PE" w:eastAsia="es-PE"/>
              </w:rPr>
            </w:pPr>
            <w:r>
              <w:rPr>
                <w:rFonts w:ascii="Arial Narrow" w:hAnsi="Arial Narrow" w:cs="Arial Narrow"/>
                <w:sz w:val="16"/>
                <w:szCs w:val="16"/>
                <w:lang w:val="es-PE" w:eastAsia="es-PE"/>
              </w:rPr>
              <w:t>- Notificación enviada</w:t>
            </w:r>
          </w:p>
          <w:p w:rsidR="00AA3A9A" w:rsidRPr="003B7F34" w:rsidRDefault="00AA3A9A" w:rsidP="00AA3A9A">
            <w:pPr>
              <w:spacing w:after="0"/>
              <w:rPr>
                <w:rFonts w:ascii="Arial Narrow" w:hAnsi="Arial Narrow" w:cs="Arial"/>
                <w:sz w:val="16"/>
                <w:szCs w:val="16"/>
                <w:lang w:val="es-PE" w:eastAsia="es-PE"/>
              </w:rPr>
            </w:pPr>
            <w:r>
              <w:rPr>
                <w:rFonts w:ascii="Arial Narrow" w:hAnsi="Arial Narrow" w:cs="Arial Narrow"/>
                <w:sz w:val="16"/>
                <w:szCs w:val="16"/>
                <w:lang w:val="es-PE" w:eastAsia="es-PE"/>
              </w:rPr>
              <w:t>- No existen actividades faltantes</w:t>
            </w:r>
          </w:p>
        </w:tc>
        <w:tc>
          <w:tcPr>
            <w:tcW w:w="4053" w:type="dxa"/>
            <w:tcBorders>
              <w:left w:val="nil"/>
              <w:right w:val="nil"/>
            </w:tcBorders>
            <w:shd w:val="clear" w:color="auto" w:fill="auto"/>
          </w:tcPr>
          <w:p w:rsidR="00AA3A9A" w:rsidRDefault="00AA3A9A" w:rsidP="00AA3A9A">
            <w:pPr>
              <w:spacing w:after="0"/>
              <w:jc w:val="both"/>
              <w:rPr>
                <w:rFonts w:ascii="Arial Narrow" w:hAnsi="Arial Narrow" w:cs="Arial"/>
                <w:sz w:val="16"/>
                <w:szCs w:val="16"/>
                <w:lang w:val="es-PE" w:eastAsia="es-PE"/>
              </w:rPr>
            </w:pPr>
            <w:r>
              <w:rPr>
                <w:rFonts w:ascii="Arial Narrow" w:hAnsi="Arial Narrow" w:cs="Arial"/>
                <w:sz w:val="16"/>
                <w:szCs w:val="16"/>
                <w:lang w:val="es-PE" w:eastAsia="es-PE"/>
              </w:rPr>
              <w:t>El Jefe de Pastoral y Educación en Valores se reúne con su equipo para realizar la evaluación de las actividades realizadas durante el año. Posteriormente el equipo elabora el Plan Operativo Anual de Pastoral y Educación en Valores y lo presenta en la reunión de diciembre, donde se recibe la retroalimentación del mismo. Luego, con la retroalimentación, el cronograma de actividades pastorales desarrollado en la reunión de coordinadores de pastoral, el informe de anual de la marcha pastoral y necesidades de formación, proveniente del proceso de Acompañamiento de Pastoral y Educación en Valores, y la recepción de</w:t>
            </w:r>
            <w:r w:rsidRPr="000D4E76">
              <w:rPr>
                <w:rFonts w:ascii="Arial Narrow" w:hAnsi="Arial Narrow" w:cs="Arial"/>
                <w:sz w:val="16"/>
                <w:szCs w:val="16"/>
                <w:lang w:val="es-PE" w:eastAsia="es-PE"/>
              </w:rPr>
              <w:t xml:space="preserve"> </w:t>
            </w:r>
            <w:r>
              <w:rPr>
                <w:rFonts w:ascii="Arial Narrow" w:hAnsi="Arial Narrow" w:cs="Arial"/>
                <w:sz w:val="16"/>
                <w:szCs w:val="16"/>
                <w:lang w:val="es-PE" w:eastAsia="es-PE"/>
              </w:rPr>
              <w:t>Notas de</w:t>
            </w:r>
            <w:r w:rsidRPr="000D4E76">
              <w:rPr>
                <w:rFonts w:ascii="Arial Narrow" w:hAnsi="Arial Narrow" w:cs="Arial"/>
                <w:sz w:val="16"/>
                <w:szCs w:val="16"/>
                <w:lang w:val="es-PE" w:eastAsia="es-PE"/>
              </w:rPr>
              <w:t xml:space="preserve"> fecha</w:t>
            </w:r>
            <w:r>
              <w:rPr>
                <w:rFonts w:ascii="Arial Narrow" w:hAnsi="Arial Narrow" w:cs="Arial"/>
                <w:sz w:val="16"/>
                <w:szCs w:val="16"/>
                <w:lang w:val="es-PE" w:eastAsia="es-PE"/>
              </w:rPr>
              <w:t>s</w:t>
            </w:r>
            <w:r w:rsidRPr="000D4E76">
              <w:rPr>
                <w:rFonts w:ascii="Arial Narrow" w:hAnsi="Arial Narrow" w:cs="Arial"/>
                <w:sz w:val="16"/>
                <w:szCs w:val="16"/>
                <w:lang w:val="es-PE" w:eastAsia="es-PE"/>
              </w:rPr>
              <w:t xml:space="preserve"> de </w:t>
            </w:r>
            <w:r>
              <w:rPr>
                <w:rFonts w:ascii="Arial Narrow" w:hAnsi="Arial Narrow" w:cs="Arial"/>
                <w:sz w:val="16"/>
                <w:szCs w:val="16"/>
                <w:lang w:val="es-PE" w:eastAsia="es-PE"/>
              </w:rPr>
              <w:t>actividades propuestas, provenientes d</w:t>
            </w:r>
            <w:r w:rsidRPr="000D4E76">
              <w:rPr>
                <w:rFonts w:ascii="Arial Narrow" w:hAnsi="Arial Narrow" w:cs="Arial"/>
                <w:sz w:val="16"/>
                <w:szCs w:val="16"/>
                <w:lang w:val="es-PE" w:eastAsia="es-PE"/>
              </w:rPr>
              <w:t>el proce</w:t>
            </w:r>
            <w:r>
              <w:rPr>
                <w:rFonts w:ascii="Arial Narrow" w:hAnsi="Arial Narrow" w:cs="Arial"/>
                <w:sz w:val="16"/>
                <w:szCs w:val="16"/>
                <w:lang w:val="es-PE" w:eastAsia="es-PE"/>
              </w:rPr>
              <w:t xml:space="preserve">so Planificación de actividades </w:t>
            </w:r>
            <w:r w:rsidRPr="000D4E76">
              <w:rPr>
                <w:rFonts w:ascii="Arial Narrow" w:hAnsi="Arial Narrow" w:cs="Arial"/>
                <w:sz w:val="16"/>
                <w:szCs w:val="16"/>
                <w:lang w:val="es-PE" w:eastAsia="es-PE"/>
              </w:rPr>
              <w:t xml:space="preserve">del </w:t>
            </w:r>
            <w:r>
              <w:rPr>
                <w:rFonts w:ascii="Arial Narrow" w:hAnsi="Arial Narrow" w:cs="Arial"/>
                <w:sz w:val="16"/>
                <w:szCs w:val="16"/>
                <w:lang w:val="es-PE" w:eastAsia="es-PE"/>
              </w:rPr>
              <w:t xml:space="preserve">proyecto </w:t>
            </w:r>
            <w:r w:rsidRPr="000D4E76">
              <w:rPr>
                <w:rFonts w:ascii="Arial Narrow" w:hAnsi="Arial Narrow" w:cs="Arial"/>
                <w:sz w:val="16"/>
                <w:szCs w:val="16"/>
                <w:lang w:val="es-PE" w:eastAsia="es-PE"/>
              </w:rPr>
              <w:t>PIAE F y A 34</w:t>
            </w:r>
            <w:r>
              <w:rPr>
                <w:rFonts w:ascii="Arial Narrow" w:hAnsi="Arial Narrow" w:cs="Arial"/>
                <w:sz w:val="16"/>
                <w:szCs w:val="16"/>
                <w:lang w:val="es-PE" w:eastAsia="es-PE"/>
              </w:rPr>
              <w:t>, se elabora la versión final del Plan Operativo Anual de Pastoral y Educación en Valores.</w:t>
            </w:r>
            <w:r w:rsidRPr="000D4E76">
              <w:rPr>
                <w:rFonts w:ascii="Arial Narrow" w:hAnsi="Arial Narrow" w:cs="Arial"/>
                <w:sz w:val="16"/>
                <w:szCs w:val="16"/>
                <w:lang w:val="es-PE" w:eastAsia="es-PE"/>
              </w:rPr>
              <w:t xml:space="preserve"> </w:t>
            </w:r>
          </w:p>
          <w:p w:rsidR="00AA3A9A" w:rsidRDefault="00AA3A9A" w:rsidP="00AA3A9A">
            <w:pPr>
              <w:spacing w:after="0"/>
              <w:jc w:val="both"/>
              <w:rPr>
                <w:rFonts w:ascii="Arial Narrow" w:hAnsi="Arial Narrow" w:cs="Arial"/>
                <w:sz w:val="16"/>
                <w:szCs w:val="16"/>
                <w:lang w:val="es-PE" w:eastAsia="es-PE"/>
              </w:rPr>
            </w:pPr>
            <w:r>
              <w:rPr>
                <w:rFonts w:ascii="Arial Narrow" w:hAnsi="Arial Narrow" w:cs="Arial"/>
                <w:sz w:val="16"/>
                <w:szCs w:val="16"/>
                <w:lang w:val="es-PE" w:eastAsia="es-PE"/>
              </w:rPr>
              <w:t>Durante el desarrollo del plan operativo anual, el Jefe de Pastoral y Educación en Valores despejara cualquier duda consultando al Jefe del Departamento de Planificación a fin de encontrar una solución.</w:t>
            </w:r>
          </w:p>
          <w:p w:rsidR="00AA3A9A" w:rsidRPr="003B7F34" w:rsidRDefault="00AA3A9A" w:rsidP="00AA3A9A">
            <w:pPr>
              <w:spacing w:after="0"/>
              <w:jc w:val="both"/>
              <w:rPr>
                <w:rFonts w:ascii="Arial Narrow" w:hAnsi="Arial Narrow" w:cs="Arial"/>
                <w:sz w:val="16"/>
                <w:szCs w:val="16"/>
                <w:lang w:val="es-PE" w:eastAsia="es-PE"/>
              </w:rPr>
            </w:pPr>
            <w:r>
              <w:rPr>
                <w:rFonts w:ascii="Arial Narrow" w:hAnsi="Arial Narrow" w:cs="Arial"/>
                <w:sz w:val="16"/>
                <w:szCs w:val="16"/>
                <w:lang w:val="es-PE" w:eastAsia="es-PE"/>
              </w:rPr>
              <w:t>Asimismo, terminado el Plan Operativo Anual del Departamento de Planificación se procederá a realizar la entrega del mismo al Departamento de Planificación a fin de que sea incluido en el Plan Operativo Anual Institucional.</w:t>
            </w:r>
          </w:p>
        </w:tc>
        <w:tc>
          <w:tcPr>
            <w:tcW w:w="1843" w:type="dxa"/>
            <w:tcBorders>
              <w:left w:val="nil"/>
              <w:right w:val="nil"/>
            </w:tcBorders>
            <w:shd w:val="clear" w:color="auto" w:fill="auto"/>
          </w:tcPr>
          <w:p w:rsidR="00AA3A9A" w:rsidRPr="003B7F34"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Pastoral y Educación en Valores</w:t>
            </w:r>
          </w:p>
        </w:tc>
        <w:tc>
          <w:tcPr>
            <w:tcW w:w="1324" w:type="dxa"/>
            <w:tcBorders>
              <w:left w:val="nil"/>
              <w:right w:val="nil"/>
            </w:tcBorders>
            <w:shd w:val="clear" w:color="auto" w:fill="auto"/>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1321" w:type="dxa"/>
            <w:tcBorders>
              <w:left w:val="nil"/>
            </w:tcBorders>
            <w:shd w:val="clear" w:color="auto" w:fill="auto"/>
          </w:tcPr>
          <w:p w:rsidR="00AA3A9A" w:rsidRPr="00DF0671" w:rsidRDefault="00AA3A9A" w:rsidP="00AA3A9A">
            <w:pPr>
              <w:keepNext/>
              <w:spacing w:after="0"/>
              <w:rPr>
                <w:rFonts w:ascii="Arial Narrow" w:hAnsi="Arial Narrow" w:cs="Arial"/>
                <w:sz w:val="16"/>
                <w:szCs w:val="16"/>
                <w:lang w:val="es-PE" w:eastAsia="es-PE"/>
              </w:rPr>
            </w:pPr>
            <w:r>
              <w:rPr>
                <w:rFonts w:ascii="Arial Narrow" w:hAnsi="Arial Narrow" w:cs="Arial"/>
                <w:sz w:val="16"/>
                <w:szCs w:val="16"/>
                <w:lang w:val="es-PE" w:eastAsia="es-PE"/>
              </w:rPr>
              <w:t>1mes</w:t>
            </w:r>
          </w:p>
        </w:tc>
      </w:tr>
      <w:tr w:rsidR="00AA3A9A" w:rsidRPr="003B7F34" w:rsidTr="00AA3A9A">
        <w:trPr>
          <w:trHeight w:val="675"/>
        </w:trPr>
        <w:tc>
          <w:tcPr>
            <w:tcW w:w="582" w:type="dxa"/>
            <w:tcBorders>
              <w:right w:val="nil"/>
            </w:tcBorders>
            <w:shd w:val="clear" w:color="auto" w:fill="C0C0C0"/>
          </w:tcPr>
          <w:p w:rsidR="00AA3A9A" w:rsidRDefault="00AA3A9A" w:rsidP="00AA3A9A">
            <w:pPr>
              <w:spacing w:after="0"/>
              <w:jc w:val="center"/>
              <w:rPr>
                <w:rFonts w:ascii="Arial Narrow" w:hAnsi="Arial Narrow" w:cs="Arial"/>
                <w:b/>
                <w:bCs/>
                <w:sz w:val="16"/>
                <w:szCs w:val="16"/>
                <w:lang w:val="es-PE" w:eastAsia="es-PE"/>
              </w:rPr>
            </w:pPr>
            <w:r>
              <w:rPr>
                <w:rFonts w:ascii="Arial Narrow" w:hAnsi="Arial Narrow" w:cs="Arial"/>
                <w:b/>
                <w:bCs/>
                <w:sz w:val="16"/>
                <w:szCs w:val="16"/>
                <w:lang w:val="es-PE" w:eastAsia="es-PE"/>
              </w:rPr>
              <w:t>10</w:t>
            </w:r>
          </w:p>
        </w:tc>
        <w:tc>
          <w:tcPr>
            <w:tcW w:w="1473" w:type="dxa"/>
            <w:tcBorders>
              <w:left w:val="nil"/>
              <w:right w:val="nil"/>
            </w:tcBorders>
            <w:shd w:val="clear" w:color="auto" w:fill="C0C0C0"/>
          </w:tcPr>
          <w:p w:rsidR="00AA3A9A"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 Plan Operativo Anual Institucional</w:t>
            </w:r>
          </w:p>
          <w:p w:rsidR="00AA3A9A" w:rsidRDefault="00AA3A9A" w:rsidP="00AA3A9A">
            <w:pPr>
              <w:spacing w:after="0"/>
              <w:rPr>
                <w:rFonts w:ascii="Arial Narrow" w:hAnsi="Arial Narrow" w:cs="Arial"/>
                <w:sz w:val="16"/>
                <w:szCs w:val="16"/>
                <w:lang w:val="es-PE" w:eastAsia="es-PE"/>
              </w:rPr>
            </w:pPr>
            <w:r w:rsidRPr="00B1521E">
              <w:rPr>
                <w:rFonts w:ascii="Arial Narrow" w:hAnsi="Arial Narrow" w:cs="Arial"/>
                <w:sz w:val="16"/>
                <w:szCs w:val="16"/>
                <w:lang w:val="es-PE" w:eastAsia="es-PE"/>
              </w:rPr>
              <w:t>- Notificación enviada</w:t>
            </w:r>
            <w:r>
              <w:rPr>
                <w:rFonts w:ascii="Arial Narrow" w:hAnsi="Arial Narrow" w:cs="Arial"/>
                <w:sz w:val="16"/>
                <w:szCs w:val="16"/>
                <w:lang w:val="es-PE" w:eastAsia="es-PE"/>
              </w:rPr>
              <w:t xml:space="preserve"> del Departamento de Formación, del área de Educación Técnica, del Departamento de Proyectos,  del Departamento de Administración y Abastecimiento, del Departamento de Donaciones e Imagen Institucional, del área de Pastoral y Educación en Valores</w:t>
            </w:r>
          </w:p>
          <w:p w:rsidR="00AA3A9A" w:rsidRDefault="00AA3A9A" w:rsidP="00AA3A9A">
            <w:pPr>
              <w:spacing w:after="0"/>
              <w:rPr>
                <w:rFonts w:ascii="Arial Narrow" w:hAnsi="Arial Narrow" w:cs="Arial"/>
                <w:sz w:val="16"/>
                <w:szCs w:val="16"/>
                <w:lang w:val="es-PE" w:eastAsia="es-PE"/>
              </w:rPr>
            </w:pPr>
            <w:r w:rsidRPr="00B1521E">
              <w:rPr>
                <w:rFonts w:ascii="Arial Narrow" w:hAnsi="Arial Narrow" w:cs="Arial"/>
                <w:sz w:val="16"/>
                <w:szCs w:val="16"/>
                <w:lang w:val="es-PE" w:eastAsia="es-PE"/>
              </w:rPr>
              <w:t xml:space="preserve">- No </w:t>
            </w:r>
            <w:r>
              <w:rPr>
                <w:rFonts w:ascii="Arial Narrow" w:hAnsi="Arial Narrow" w:cs="Arial"/>
                <w:sz w:val="16"/>
                <w:szCs w:val="16"/>
                <w:lang w:val="es-PE" w:eastAsia="es-PE"/>
              </w:rPr>
              <w:t xml:space="preserve">faltan </w:t>
            </w:r>
            <w:r w:rsidRPr="00B1521E">
              <w:rPr>
                <w:rFonts w:ascii="Arial Narrow" w:hAnsi="Arial Narrow" w:cs="Arial"/>
                <w:sz w:val="16"/>
                <w:szCs w:val="16"/>
                <w:lang w:val="es-PE" w:eastAsia="es-PE"/>
              </w:rPr>
              <w:t>actividades</w:t>
            </w:r>
            <w:r>
              <w:rPr>
                <w:rFonts w:ascii="Arial Narrow" w:hAnsi="Arial Narrow" w:cs="Arial"/>
                <w:sz w:val="16"/>
                <w:szCs w:val="16"/>
                <w:lang w:val="es-PE" w:eastAsia="es-PE"/>
              </w:rPr>
              <w:t xml:space="preserve"> del Departamento de Formación, del área de Educación Técnica, del Departamento de Proyectos,  del Departamento de Administración y Abastecimiento, del Departamento de Donaciones e Imagen Institucional</w:t>
            </w:r>
          </w:p>
          <w:p w:rsidR="00AA3A9A"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 No existen actividades faltantes, del área de Pastoral y Educación en Valores</w:t>
            </w:r>
          </w:p>
        </w:tc>
        <w:tc>
          <w:tcPr>
            <w:tcW w:w="1929" w:type="dxa"/>
            <w:tcBorders>
              <w:left w:val="nil"/>
              <w:right w:val="nil"/>
            </w:tcBorders>
            <w:shd w:val="clear" w:color="auto" w:fill="C0C0C0"/>
          </w:tcPr>
          <w:p w:rsidR="00AA3A9A"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Consolida</w:t>
            </w:r>
          </w:p>
        </w:tc>
        <w:tc>
          <w:tcPr>
            <w:tcW w:w="1617" w:type="dxa"/>
            <w:tcBorders>
              <w:left w:val="nil"/>
              <w:right w:val="nil"/>
            </w:tcBorders>
            <w:shd w:val="clear" w:color="auto" w:fill="C0C0C0"/>
          </w:tcPr>
          <w:p w:rsidR="00AA3A9A"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 Plan Operativo Anual Institucional</w:t>
            </w:r>
          </w:p>
          <w:p w:rsidR="00AA3A9A" w:rsidRDefault="00AA3A9A" w:rsidP="00AA3A9A">
            <w:pPr>
              <w:spacing w:after="0"/>
              <w:rPr>
                <w:rFonts w:ascii="Arial Narrow" w:hAnsi="Arial Narrow" w:cs="Arial"/>
                <w:sz w:val="16"/>
                <w:szCs w:val="16"/>
                <w:lang w:val="es-PE" w:eastAsia="es-PE"/>
              </w:rPr>
            </w:pPr>
            <w:r w:rsidRPr="00B1521E">
              <w:rPr>
                <w:rFonts w:ascii="Arial Narrow" w:hAnsi="Arial Narrow" w:cs="Arial"/>
                <w:sz w:val="16"/>
                <w:szCs w:val="16"/>
                <w:lang w:val="es-PE" w:eastAsia="es-PE"/>
              </w:rPr>
              <w:t>- Notificación enviada</w:t>
            </w:r>
            <w:r>
              <w:rPr>
                <w:rFonts w:ascii="Arial Narrow" w:hAnsi="Arial Narrow" w:cs="Arial"/>
                <w:sz w:val="16"/>
                <w:szCs w:val="16"/>
                <w:lang w:val="es-PE" w:eastAsia="es-PE"/>
              </w:rPr>
              <w:t xml:space="preserve"> del Departamento de Formación, del área de Educación Técnica, del Departamento de Proyectos,  del Departamento de Administración y Abastecimiento, del Departamento de Donaciones e Imagen Institucional, del área de Pastoral y Educación en Valores</w:t>
            </w:r>
          </w:p>
          <w:p w:rsidR="00AA3A9A" w:rsidRDefault="00AA3A9A" w:rsidP="00AA3A9A">
            <w:pPr>
              <w:spacing w:after="0"/>
              <w:rPr>
                <w:rFonts w:ascii="Arial Narrow" w:hAnsi="Arial Narrow" w:cs="Arial"/>
                <w:sz w:val="16"/>
                <w:szCs w:val="16"/>
                <w:lang w:val="es-PE" w:eastAsia="es-PE"/>
              </w:rPr>
            </w:pPr>
            <w:r w:rsidRPr="00B1521E">
              <w:rPr>
                <w:rFonts w:ascii="Arial Narrow" w:hAnsi="Arial Narrow" w:cs="Arial"/>
                <w:sz w:val="16"/>
                <w:szCs w:val="16"/>
                <w:lang w:val="es-PE" w:eastAsia="es-PE"/>
              </w:rPr>
              <w:t xml:space="preserve">- No </w:t>
            </w:r>
            <w:r>
              <w:rPr>
                <w:rFonts w:ascii="Arial Narrow" w:hAnsi="Arial Narrow" w:cs="Arial"/>
                <w:sz w:val="16"/>
                <w:szCs w:val="16"/>
                <w:lang w:val="es-PE" w:eastAsia="es-PE"/>
              </w:rPr>
              <w:t xml:space="preserve">faltan </w:t>
            </w:r>
            <w:r w:rsidRPr="00B1521E">
              <w:rPr>
                <w:rFonts w:ascii="Arial Narrow" w:hAnsi="Arial Narrow" w:cs="Arial"/>
                <w:sz w:val="16"/>
                <w:szCs w:val="16"/>
                <w:lang w:val="es-PE" w:eastAsia="es-PE"/>
              </w:rPr>
              <w:t>actividades</w:t>
            </w:r>
            <w:r>
              <w:rPr>
                <w:rFonts w:ascii="Arial Narrow" w:hAnsi="Arial Narrow" w:cs="Arial"/>
                <w:sz w:val="16"/>
                <w:szCs w:val="16"/>
                <w:lang w:val="es-PE" w:eastAsia="es-PE"/>
              </w:rPr>
              <w:t xml:space="preserve"> del Departamento de Formación, del área de Educación Técnica, del Departamento de Proyectos,  del Departamento de Administración y Abastecimiento, del Departamento de Donaciones e Imagen Institucional</w:t>
            </w:r>
          </w:p>
          <w:p w:rsidR="00AA3A9A"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 No existen actividades faltantes, del área de Pastoral y Educación en Valores.</w:t>
            </w:r>
          </w:p>
        </w:tc>
        <w:tc>
          <w:tcPr>
            <w:tcW w:w="4053" w:type="dxa"/>
            <w:tcBorders>
              <w:left w:val="nil"/>
              <w:right w:val="nil"/>
            </w:tcBorders>
            <w:shd w:val="clear" w:color="auto" w:fill="C0C0C0"/>
          </w:tcPr>
          <w:p w:rsidR="00AA3A9A" w:rsidRDefault="00AA3A9A" w:rsidP="00AA3A9A">
            <w:pPr>
              <w:spacing w:after="0"/>
              <w:jc w:val="both"/>
              <w:rPr>
                <w:rFonts w:ascii="Arial Narrow" w:hAnsi="Arial Narrow" w:cs="Arial"/>
                <w:sz w:val="16"/>
                <w:szCs w:val="16"/>
                <w:lang w:val="es-PE" w:eastAsia="es-PE"/>
              </w:rPr>
            </w:pPr>
            <w:r>
              <w:rPr>
                <w:rFonts w:ascii="Arial Narrow" w:hAnsi="Arial Narrow" w:cs="Arial"/>
                <w:sz w:val="16"/>
                <w:szCs w:val="16"/>
                <w:lang w:val="es-PE" w:eastAsia="es-PE"/>
              </w:rPr>
              <w:t>Los documentos resultantes de los procesos: Elaboración del Plan Operativo Institucional, Planificación del Departamento de Formación;  Planificación de Actividades de Educación Técnica; Planificación del Departamento de Proyectos; Planificación de Administración y Abastecimientos; Planificación del Departamento de Donaciones e Imagen Institucional; Planificación de Pastoral y Educación en Valores, deben estar finalizados para dar por concluido el macro proceso Planificación.</w:t>
            </w:r>
          </w:p>
          <w:p w:rsidR="00AA3A9A" w:rsidRDefault="00AA3A9A" w:rsidP="00AA3A9A">
            <w:pPr>
              <w:spacing w:after="0"/>
              <w:jc w:val="both"/>
              <w:rPr>
                <w:rFonts w:ascii="Arial Narrow" w:hAnsi="Arial Narrow" w:cs="Arial"/>
                <w:sz w:val="16"/>
                <w:szCs w:val="16"/>
                <w:lang w:val="es-PE" w:eastAsia="es-PE"/>
              </w:rPr>
            </w:pPr>
            <w:r>
              <w:rPr>
                <w:rFonts w:ascii="Arial Narrow" w:hAnsi="Arial Narrow" w:cs="Arial"/>
                <w:sz w:val="16"/>
                <w:szCs w:val="16"/>
                <w:lang w:val="es-PE" w:eastAsia="es-PE"/>
              </w:rPr>
              <w:t>Asimismo, las notificaciones enviadas por cada departamento y/ área será recibida por el Jefe del Departamento de Planificación a fin de que la actividad solicitada se incluida en el Plan Operativo Anual Institucional.</w:t>
            </w:r>
          </w:p>
          <w:p w:rsidR="00AA3A9A" w:rsidRDefault="00AA3A9A" w:rsidP="00AA3A9A">
            <w:pPr>
              <w:spacing w:after="0"/>
              <w:jc w:val="both"/>
              <w:rPr>
                <w:rFonts w:ascii="Arial Narrow" w:hAnsi="Arial Narrow" w:cs="Arial"/>
                <w:sz w:val="16"/>
                <w:szCs w:val="16"/>
                <w:lang w:val="es-PE" w:eastAsia="es-PE"/>
              </w:rPr>
            </w:pPr>
          </w:p>
          <w:p w:rsidR="00AA3A9A" w:rsidRDefault="00AA3A9A" w:rsidP="00AA3A9A">
            <w:pPr>
              <w:spacing w:after="0"/>
              <w:jc w:val="both"/>
              <w:rPr>
                <w:rFonts w:ascii="Arial Narrow" w:hAnsi="Arial Narrow" w:cs="Arial"/>
                <w:sz w:val="16"/>
                <w:szCs w:val="16"/>
                <w:lang w:val="es-PE" w:eastAsia="es-PE"/>
              </w:rPr>
            </w:pPr>
          </w:p>
        </w:tc>
        <w:tc>
          <w:tcPr>
            <w:tcW w:w="1843" w:type="dxa"/>
            <w:tcBorders>
              <w:left w:val="nil"/>
              <w:right w:val="nil"/>
            </w:tcBorders>
            <w:shd w:val="clear" w:color="auto" w:fill="C0C0C0"/>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Departamento de Planificación</w:t>
            </w:r>
          </w:p>
        </w:tc>
        <w:tc>
          <w:tcPr>
            <w:tcW w:w="1324" w:type="dxa"/>
            <w:tcBorders>
              <w:left w:val="nil"/>
              <w:right w:val="nil"/>
            </w:tcBorders>
            <w:shd w:val="clear" w:color="auto" w:fill="C0C0C0"/>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1321" w:type="dxa"/>
            <w:tcBorders>
              <w:left w:val="nil"/>
            </w:tcBorders>
            <w:shd w:val="clear" w:color="auto" w:fill="C0C0C0"/>
          </w:tcPr>
          <w:p w:rsidR="00AA3A9A" w:rsidRPr="00DF0671" w:rsidRDefault="00AA3A9A" w:rsidP="00AA3A9A">
            <w:pPr>
              <w:spacing w:after="0"/>
              <w:rPr>
                <w:rFonts w:ascii="Arial Narrow" w:hAnsi="Arial Narrow" w:cs="Arial"/>
                <w:sz w:val="16"/>
                <w:szCs w:val="16"/>
                <w:lang w:val="es-PE" w:eastAsia="es-PE"/>
              </w:rPr>
            </w:pPr>
            <w:r>
              <w:rPr>
                <w:rFonts w:ascii="Arial Narrow" w:hAnsi="Arial Narrow" w:cs="Arial"/>
                <w:sz w:val="16"/>
                <w:szCs w:val="16"/>
                <w:lang w:val="es-PE" w:eastAsia="es-PE"/>
              </w:rPr>
              <w:t>1 día</w:t>
            </w:r>
          </w:p>
        </w:tc>
      </w:tr>
    </w:tbl>
    <w:p w:rsidR="00AA3A9A" w:rsidRPr="00AA3A9A" w:rsidRDefault="00AA3A9A" w:rsidP="00AA3A9A">
      <w:pPr>
        <w:pStyle w:val="Caption"/>
        <w:jc w:val="center"/>
        <w:rPr>
          <w:rFonts w:asciiTheme="majorHAnsi" w:hAnsiTheme="majorHAnsi"/>
          <w:sz w:val="16"/>
          <w:szCs w:val="16"/>
        </w:rPr>
      </w:pPr>
      <w:bookmarkStart w:id="214" w:name="_Toc266031689"/>
      <w:r w:rsidRPr="00AA3A9A">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3</w:t>
      </w:r>
      <w:r w:rsidR="00C74554">
        <w:rPr>
          <w:rFonts w:asciiTheme="majorHAnsi" w:hAnsiTheme="majorHAnsi"/>
          <w:sz w:val="16"/>
          <w:szCs w:val="16"/>
        </w:rPr>
        <w:fldChar w:fldCharType="end"/>
      </w:r>
      <w:r w:rsidRPr="00AA3A9A">
        <w:rPr>
          <w:rFonts w:asciiTheme="majorHAnsi" w:hAnsiTheme="majorHAnsi"/>
          <w:sz w:val="16"/>
          <w:szCs w:val="16"/>
        </w:rPr>
        <w:t>.- Caracterización del macro proceso "Planificación"</w:t>
      </w:r>
      <w:bookmarkEnd w:id="214"/>
    </w:p>
    <w:p w:rsidR="00AA3A9A" w:rsidRPr="00AA3A9A" w:rsidRDefault="00AA3A9A" w:rsidP="00AA3A9A">
      <w:pPr>
        <w:pStyle w:val="Caption"/>
        <w:jc w:val="center"/>
        <w:rPr>
          <w:rFonts w:asciiTheme="majorHAnsi" w:hAnsiTheme="majorHAnsi"/>
          <w:sz w:val="16"/>
          <w:szCs w:val="16"/>
        </w:rPr>
      </w:pPr>
      <w:r w:rsidRPr="00AA3A9A">
        <w:rPr>
          <w:rFonts w:asciiTheme="majorHAnsi" w:hAnsiTheme="majorHAnsi"/>
          <w:sz w:val="16"/>
          <w:szCs w:val="16"/>
        </w:rPr>
        <w:t>Fuente: Elaboración Propia</w:t>
      </w:r>
    </w:p>
    <w:p w:rsidR="00AA3A9A" w:rsidRDefault="00AA3A9A" w:rsidP="00AA3A9A">
      <w:pPr>
        <w:pStyle w:val="Caption"/>
        <w:jc w:val="center"/>
        <w:rPr>
          <w:rFonts w:asciiTheme="majorHAnsi" w:hAnsiTheme="majorHAnsi"/>
          <w:sz w:val="16"/>
          <w:szCs w:val="16"/>
        </w:rPr>
      </w:pPr>
    </w:p>
    <w:p w:rsidR="00AA3A9A" w:rsidRPr="00AA3A9A" w:rsidRDefault="00AA3A9A" w:rsidP="00AA3A9A">
      <w:pPr>
        <w:rPr>
          <w:lang w:val="es-PE" w:eastAsia="es-ES" w:bidi="ar-SA"/>
        </w:rPr>
      </w:pPr>
    </w:p>
    <w:p w:rsidR="00AA3A9A" w:rsidRPr="00AA3A9A" w:rsidRDefault="00AA3A9A" w:rsidP="00AA3A9A">
      <w:pPr>
        <w:rPr>
          <w:lang w:val="es-PE" w:eastAsia="es-ES" w:bidi="ar-SA"/>
        </w:rPr>
      </w:pPr>
    </w:p>
    <w:p w:rsidR="003E2EAC" w:rsidRPr="003E2EAC" w:rsidRDefault="003E2EAC" w:rsidP="003E2EAC">
      <w:pPr>
        <w:jc w:val="both"/>
        <w:rPr>
          <w:sz w:val="24"/>
        </w:rPr>
      </w:pPr>
    </w:p>
    <w:p w:rsidR="00AA3A9A" w:rsidRDefault="00AA3A9A" w:rsidP="003E2EAC">
      <w:pPr>
        <w:sectPr w:rsidR="00AA3A9A" w:rsidSect="00AA3A9A">
          <w:footerReference w:type="default" r:id="rId22"/>
          <w:pgSz w:w="16839" w:h="11907" w:orient="landscape" w:code="9"/>
          <w:pgMar w:top="1701" w:right="1417" w:bottom="1701" w:left="1417" w:header="708" w:footer="708" w:gutter="0"/>
          <w:cols w:space="708"/>
          <w:docGrid w:linePitch="360"/>
        </w:sectPr>
      </w:pPr>
    </w:p>
    <w:p w:rsidR="00AA3A9A" w:rsidRDefault="00AA3A9A" w:rsidP="00DA5097">
      <w:pPr>
        <w:pStyle w:val="Heading3"/>
        <w:numPr>
          <w:ilvl w:val="3"/>
          <w:numId w:val="1"/>
        </w:numPr>
        <w:spacing w:after="240"/>
        <w:rPr>
          <w:smallCaps w:val="0"/>
          <w:sz w:val="24"/>
          <w:szCs w:val="24"/>
        </w:rPr>
      </w:pPr>
      <w:bookmarkStart w:id="215" w:name="_Toc266033398"/>
      <w:r w:rsidRPr="00DA5097">
        <w:rPr>
          <w:smallCaps w:val="0"/>
          <w:sz w:val="24"/>
          <w:szCs w:val="24"/>
        </w:rPr>
        <w:t>PROCESO: Elaboración del Plan Operativo Institucional</w:t>
      </w:r>
      <w:bookmarkEnd w:id="215"/>
    </w:p>
    <w:p w:rsidR="00DA5097" w:rsidRDefault="00DA5097" w:rsidP="00DA5097">
      <w:pPr>
        <w:spacing w:after="0" w:line="360" w:lineRule="auto"/>
        <w:jc w:val="both"/>
        <w:rPr>
          <w:sz w:val="24"/>
          <w:szCs w:val="24"/>
        </w:rPr>
      </w:pPr>
      <w:r w:rsidRPr="00E14436">
        <w:rPr>
          <w:sz w:val="24"/>
          <w:szCs w:val="24"/>
        </w:rPr>
        <w:t xml:space="preserve">El presente proceso describe las laborares </w:t>
      </w:r>
      <w:r w:rsidRPr="00D0215C">
        <w:rPr>
          <w:sz w:val="24"/>
          <w:szCs w:val="24"/>
        </w:rPr>
        <w:t xml:space="preserve">realizadas </w:t>
      </w:r>
      <w:r w:rsidRPr="00E14436">
        <w:rPr>
          <w:sz w:val="24"/>
          <w:szCs w:val="24"/>
        </w:rPr>
        <w:t xml:space="preserve">por </w:t>
      </w:r>
      <w:r>
        <w:rPr>
          <w:sz w:val="24"/>
          <w:szCs w:val="24"/>
        </w:rPr>
        <w:t>el Jefe del Departamento de Planificación para elaborar el Plan Operativo Anual Institucional, el cual es producto de la revisión y unificación de todos los planes operativos anuales de los distintos departamentos y áreas de la Oficina Central.</w:t>
      </w:r>
    </w:p>
    <w:p w:rsidR="00DA5097" w:rsidRPr="00DA5097" w:rsidRDefault="00DA5097" w:rsidP="00DA509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42"/>
        <w:gridCol w:w="2187"/>
        <w:gridCol w:w="2162"/>
        <w:gridCol w:w="2130"/>
      </w:tblGrid>
      <w:tr w:rsidR="00DA5097" w:rsidRPr="00C555D1" w:rsidTr="00326F36">
        <w:trPr>
          <w:trHeight w:val="699"/>
          <w:tblHeader/>
        </w:trPr>
        <w:tc>
          <w:tcPr>
            <w:tcW w:w="9054" w:type="dxa"/>
            <w:gridSpan w:val="4"/>
            <w:shd w:val="clear" w:color="auto" w:fill="000000"/>
            <w:vAlign w:val="center"/>
          </w:tcPr>
          <w:p w:rsidR="00DA5097" w:rsidRDefault="00DA5097" w:rsidP="00326F36">
            <w:pPr>
              <w:autoSpaceDE w:val="0"/>
              <w:autoSpaceDN w:val="0"/>
              <w:adjustRightInd w:val="0"/>
              <w:spacing w:after="0" w:line="240" w:lineRule="auto"/>
              <w:jc w:val="center"/>
              <w:rPr>
                <w:rFonts w:ascii="Arial Narrow" w:hAnsi="Arial Narrow"/>
                <w:b/>
                <w:color w:val="FFFFFF"/>
                <w:sz w:val="28"/>
                <w:szCs w:val="28"/>
              </w:rPr>
            </w:pPr>
            <w:r w:rsidRPr="00903F8C">
              <w:rPr>
                <w:rFonts w:ascii="Arial Narrow" w:hAnsi="Arial Narrow"/>
                <w:b/>
                <w:color w:val="FFFFFF"/>
                <w:sz w:val="28"/>
                <w:szCs w:val="28"/>
              </w:rPr>
              <w:t>MACRO</w:t>
            </w:r>
            <w:r>
              <w:rPr>
                <w:rFonts w:ascii="Arial Narrow" w:hAnsi="Arial Narrow"/>
                <w:b/>
                <w:color w:val="FFFFFF"/>
                <w:sz w:val="28"/>
                <w:szCs w:val="28"/>
              </w:rPr>
              <w:t xml:space="preserve"> </w:t>
            </w:r>
            <w:r w:rsidRPr="00903F8C">
              <w:rPr>
                <w:rFonts w:ascii="Arial Narrow" w:hAnsi="Arial Narrow"/>
                <w:b/>
                <w:color w:val="FFFFFF"/>
                <w:sz w:val="28"/>
                <w:szCs w:val="28"/>
              </w:rPr>
              <w:t>PROCESO: Planificación</w:t>
            </w:r>
          </w:p>
          <w:p w:rsidR="00DA5097" w:rsidRPr="00C555D1" w:rsidRDefault="00DA5097" w:rsidP="00326F36">
            <w:pPr>
              <w:autoSpaceDE w:val="0"/>
              <w:autoSpaceDN w:val="0"/>
              <w:adjustRightInd w:val="0"/>
              <w:spacing w:after="0" w:line="240" w:lineRule="auto"/>
              <w:jc w:val="center"/>
              <w:rPr>
                <w:rFonts w:ascii="Arial Narrow" w:hAnsi="Arial Narrow" w:cs="Arial"/>
                <w:b/>
                <w:bCs/>
                <w:color w:val="FFFFFF"/>
                <w:sz w:val="28"/>
                <w:szCs w:val="28"/>
              </w:rPr>
            </w:pPr>
            <w:r w:rsidRPr="00C555D1">
              <w:rPr>
                <w:rFonts w:ascii="Arial Narrow" w:hAnsi="Arial Narrow"/>
                <w:b/>
                <w:color w:val="FFFFFF"/>
                <w:sz w:val="28"/>
                <w:szCs w:val="28"/>
              </w:rPr>
              <w:t>Proceso “</w:t>
            </w:r>
            <w:r w:rsidRPr="00766649">
              <w:rPr>
                <w:rFonts w:ascii="Arial Narrow" w:hAnsi="Arial Narrow"/>
                <w:b/>
                <w:color w:val="FFFFFF"/>
                <w:sz w:val="28"/>
                <w:szCs w:val="28"/>
              </w:rPr>
              <w:t>Elaboración del Plan Operativo Institucional</w:t>
            </w:r>
            <w:r>
              <w:rPr>
                <w:rFonts w:ascii="Arial Narrow" w:hAnsi="Arial Narrow"/>
                <w:b/>
                <w:color w:val="FFFFFF"/>
                <w:sz w:val="28"/>
                <w:szCs w:val="28"/>
              </w:rPr>
              <w:t>”</w:t>
            </w:r>
          </w:p>
        </w:tc>
      </w:tr>
      <w:tr w:rsidR="00DA5097" w:rsidRPr="00C555D1" w:rsidTr="00326F36">
        <w:tc>
          <w:tcPr>
            <w:tcW w:w="2276" w:type="dxa"/>
            <w:shd w:val="clear" w:color="auto" w:fill="BFBFBF"/>
            <w:vAlign w:val="center"/>
          </w:tcPr>
          <w:p w:rsidR="00DA5097" w:rsidRPr="00C555D1" w:rsidRDefault="00DA5097" w:rsidP="00326F36">
            <w:pPr>
              <w:spacing w:after="0" w:line="240" w:lineRule="auto"/>
              <w:jc w:val="center"/>
              <w:rPr>
                <w:rFonts w:ascii="Arial Narrow" w:hAnsi="Arial Narrow"/>
                <w:b/>
                <w:sz w:val="24"/>
                <w:szCs w:val="24"/>
              </w:rPr>
            </w:pPr>
            <w:r w:rsidRPr="00C555D1">
              <w:rPr>
                <w:rFonts w:ascii="Arial Narrow" w:hAnsi="Arial Narrow"/>
                <w:b/>
                <w:sz w:val="24"/>
                <w:szCs w:val="24"/>
              </w:rPr>
              <w:t>PROPÓSITO</w:t>
            </w:r>
          </w:p>
        </w:tc>
        <w:tc>
          <w:tcPr>
            <w:tcW w:w="6778" w:type="dxa"/>
            <w:gridSpan w:val="3"/>
          </w:tcPr>
          <w:p w:rsidR="00DA5097" w:rsidRPr="00C555D1" w:rsidRDefault="00DA5097" w:rsidP="00326F36">
            <w:pPr>
              <w:spacing w:after="0" w:line="240" w:lineRule="auto"/>
              <w:jc w:val="both"/>
              <w:rPr>
                <w:rFonts w:ascii="Arial Narrow" w:hAnsi="Arial Narrow"/>
                <w:sz w:val="24"/>
                <w:szCs w:val="24"/>
              </w:rPr>
            </w:pPr>
            <w:r w:rsidRPr="00C555D1">
              <w:rPr>
                <w:rFonts w:ascii="Arial Narrow" w:hAnsi="Arial Narrow"/>
                <w:sz w:val="24"/>
                <w:szCs w:val="24"/>
              </w:rPr>
              <w:t xml:space="preserve">El presente proceso tiene como propósito cumplir con </w:t>
            </w:r>
            <w:r>
              <w:rPr>
                <w:rFonts w:ascii="Arial Narrow" w:hAnsi="Arial Narrow"/>
                <w:sz w:val="24"/>
                <w:szCs w:val="24"/>
              </w:rPr>
              <w:t>el siguiente</w:t>
            </w:r>
            <w:r w:rsidRPr="00C555D1">
              <w:rPr>
                <w:rFonts w:ascii="Arial Narrow" w:hAnsi="Arial Narrow"/>
                <w:sz w:val="24"/>
                <w:szCs w:val="24"/>
              </w:rPr>
              <w:t xml:space="preserve"> </w:t>
            </w:r>
            <w:r>
              <w:rPr>
                <w:rFonts w:ascii="Arial Narrow" w:hAnsi="Arial Narrow"/>
                <w:sz w:val="24"/>
                <w:szCs w:val="24"/>
              </w:rPr>
              <w:t>objetivo institucional</w:t>
            </w:r>
            <w:r w:rsidRPr="00766649">
              <w:rPr>
                <w:rFonts w:ascii="Arial Narrow" w:hAnsi="Arial Narrow"/>
                <w:sz w:val="24"/>
                <w:szCs w:val="24"/>
              </w:rPr>
              <w:t>:</w:t>
            </w:r>
          </w:p>
          <w:p w:rsidR="00DA5097" w:rsidRPr="00C555D1" w:rsidRDefault="00DA5097" w:rsidP="00326F36">
            <w:pPr>
              <w:spacing w:after="0" w:line="240" w:lineRule="auto"/>
              <w:jc w:val="both"/>
              <w:rPr>
                <w:rFonts w:ascii="Arial Narrow" w:hAnsi="Arial Narrow"/>
                <w:sz w:val="24"/>
                <w:szCs w:val="24"/>
              </w:rPr>
            </w:pPr>
            <w:r>
              <w:rPr>
                <w:rFonts w:ascii="Arial Narrow" w:hAnsi="Arial Narrow"/>
                <w:sz w:val="24"/>
                <w:szCs w:val="24"/>
              </w:rPr>
              <w:t xml:space="preserve">OSE 1: </w:t>
            </w:r>
            <w:r w:rsidRPr="00FD4712">
              <w:rPr>
                <w:rFonts w:ascii="Arial Narrow" w:hAnsi="Arial Narrow"/>
                <w:sz w:val="24"/>
                <w:szCs w:val="24"/>
              </w:rPr>
              <w:t>Impulsar una gestión dinámica, participativa y descentralizada que promueva el compromiso de las instituciones educativas  con el  proceso de regionalización del país, desde la propuesta educativa de FYA.</w:t>
            </w:r>
          </w:p>
        </w:tc>
      </w:tr>
      <w:tr w:rsidR="00DA5097" w:rsidRPr="00C555D1" w:rsidTr="00326F36">
        <w:tc>
          <w:tcPr>
            <w:tcW w:w="2276" w:type="dxa"/>
            <w:shd w:val="clear" w:color="auto" w:fill="BFBFBF"/>
            <w:vAlign w:val="center"/>
          </w:tcPr>
          <w:p w:rsidR="00DA5097" w:rsidRPr="00C555D1" w:rsidRDefault="00DA5097" w:rsidP="00326F36">
            <w:pPr>
              <w:spacing w:after="0" w:line="240" w:lineRule="auto"/>
              <w:jc w:val="center"/>
              <w:rPr>
                <w:rFonts w:ascii="Arial Narrow" w:hAnsi="Arial Narrow"/>
                <w:b/>
                <w:sz w:val="24"/>
                <w:szCs w:val="24"/>
              </w:rPr>
            </w:pPr>
            <w:r w:rsidRPr="00C555D1">
              <w:rPr>
                <w:rFonts w:ascii="Arial Narrow" w:hAnsi="Arial Narrow"/>
                <w:b/>
                <w:sz w:val="24"/>
                <w:szCs w:val="24"/>
              </w:rPr>
              <w:t>RESPONSABLE</w:t>
            </w:r>
          </w:p>
        </w:tc>
        <w:tc>
          <w:tcPr>
            <w:tcW w:w="2257" w:type="dxa"/>
          </w:tcPr>
          <w:p w:rsidR="00DA5097" w:rsidRPr="00C555D1" w:rsidRDefault="00DA5097" w:rsidP="00326F36">
            <w:pPr>
              <w:spacing w:after="0" w:line="240" w:lineRule="auto"/>
              <w:rPr>
                <w:rFonts w:ascii="Arial Narrow" w:hAnsi="Arial Narrow"/>
                <w:sz w:val="24"/>
                <w:szCs w:val="24"/>
              </w:rPr>
            </w:pPr>
            <w:r>
              <w:rPr>
                <w:rFonts w:ascii="Arial Narrow" w:hAnsi="Arial Narrow"/>
                <w:sz w:val="24"/>
                <w:szCs w:val="24"/>
              </w:rPr>
              <w:t>Jefe del Departamento de Planificación</w:t>
            </w:r>
          </w:p>
        </w:tc>
        <w:tc>
          <w:tcPr>
            <w:tcW w:w="2258" w:type="dxa"/>
            <w:shd w:val="clear" w:color="auto" w:fill="D9D9D9"/>
            <w:vAlign w:val="center"/>
          </w:tcPr>
          <w:p w:rsidR="00DA5097" w:rsidRPr="00D74E1D" w:rsidRDefault="00DA5097" w:rsidP="00326F36">
            <w:pPr>
              <w:spacing w:after="0" w:line="240" w:lineRule="auto"/>
              <w:jc w:val="center"/>
              <w:rPr>
                <w:rFonts w:ascii="Arial Narrow" w:hAnsi="Arial Narrow"/>
                <w:b/>
                <w:sz w:val="24"/>
                <w:szCs w:val="24"/>
              </w:rPr>
            </w:pPr>
            <w:r w:rsidRPr="00D74E1D">
              <w:rPr>
                <w:rFonts w:ascii="Arial Narrow" w:hAnsi="Arial Narrow"/>
                <w:b/>
                <w:sz w:val="24"/>
                <w:szCs w:val="24"/>
              </w:rPr>
              <w:t>BASE LEGAL</w:t>
            </w:r>
          </w:p>
        </w:tc>
        <w:tc>
          <w:tcPr>
            <w:tcW w:w="2263" w:type="dxa"/>
          </w:tcPr>
          <w:p w:rsidR="00DA5097" w:rsidRPr="00C555D1" w:rsidRDefault="00DA5097" w:rsidP="00326F36">
            <w:pPr>
              <w:spacing w:after="0" w:line="240" w:lineRule="auto"/>
              <w:rPr>
                <w:rFonts w:ascii="Arial Narrow" w:hAnsi="Arial Narrow"/>
                <w:sz w:val="24"/>
                <w:szCs w:val="24"/>
              </w:rPr>
            </w:pPr>
            <w:r>
              <w:rPr>
                <w:rFonts w:ascii="Arial Narrow" w:hAnsi="Arial Narrow"/>
                <w:sz w:val="24"/>
                <w:szCs w:val="24"/>
              </w:rPr>
              <w:t>No Aplica</w:t>
            </w:r>
          </w:p>
        </w:tc>
      </w:tr>
      <w:tr w:rsidR="00DA5097" w:rsidRPr="00C555D1" w:rsidTr="00326F36">
        <w:tc>
          <w:tcPr>
            <w:tcW w:w="2276" w:type="dxa"/>
            <w:shd w:val="clear" w:color="auto" w:fill="BFBFBF"/>
            <w:vAlign w:val="center"/>
          </w:tcPr>
          <w:p w:rsidR="00DA5097" w:rsidRPr="00C555D1" w:rsidRDefault="00DA5097" w:rsidP="00326F36">
            <w:pPr>
              <w:spacing w:after="0" w:line="240" w:lineRule="auto"/>
              <w:jc w:val="center"/>
              <w:rPr>
                <w:rFonts w:ascii="Arial Narrow" w:hAnsi="Arial Narrow"/>
                <w:b/>
                <w:sz w:val="24"/>
                <w:szCs w:val="24"/>
              </w:rPr>
            </w:pPr>
            <w:r w:rsidRPr="00C555D1">
              <w:rPr>
                <w:rFonts w:ascii="Arial Narrow" w:hAnsi="Arial Narrow"/>
                <w:b/>
                <w:sz w:val="24"/>
                <w:szCs w:val="24"/>
              </w:rPr>
              <w:t>ACTORES DEL PROCESO</w:t>
            </w:r>
          </w:p>
        </w:tc>
        <w:tc>
          <w:tcPr>
            <w:tcW w:w="6778" w:type="dxa"/>
            <w:gridSpan w:val="3"/>
          </w:tcPr>
          <w:p w:rsidR="00DA5097" w:rsidRPr="00C555D1" w:rsidRDefault="00DA5097" w:rsidP="005225CC">
            <w:pPr>
              <w:spacing w:after="0"/>
              <w:jc w:val="both"/>
              <w:rPr>
                <w:rFonts w:ascii="Arial Narrow" w:hAnsi="Arial Narrow" w:cs="Arial"/>
                <w:bCs/>
                <w:sz w:val="24"/>
                <w:szCs w:val="24"/>
              </w:rPr>
            </w:pPr>
            <w:r>
              <w:rPr>
                <w:rFonts w:ascii="Arial Narrow" w:hAnsi="Arial Narrow" w:cs="Arial"/>
                <w:bCs/>
                <w:sz w:val="24"/>
                <w:szCs w:val="24"/>
                <w:u w:val="single"/>
              </w:rPr>
              <w:t>Jefe del Departamento de Planificación</w:t>
            </w:r>
            <w:r>
              <w:rPr>
                <w:rFonts w:ascii="Arial Narrow" w:hAnsi="Arial Narrow" w:cs="Arial"/>
                <w:bCs/>
                <w:sz w:val="24"/>
                <w:szCs w:val="24"/>
              </w:rPr>
              <w:t>.- Persona contratada por la Oficina Central</w:t>
            </w:r>
            <w:r w:rsidRPr="00C555D1">
              <w:rPr>
                <w:rFonts w:ascii="Arial Narrow" w:hAnsi="Arial Narrow" w:cs="Arial"/>
                <w:bCs/>
                <w:sz w:val="24"/>
                <w:szCs w:val="24"/>
              </w:rPr>
              <w:t xml:space="preserve"> Fe y Alegría </w:t>
            </w:r>
            <w:r>
              <w:rPr>
                <w:rFonts w:ascii="Arial Narrow" w:hAnsi="Arial Narrow" w:cs="Arial"/>
                <w:bCs/>
                <w:sz w:val="24"/>
                <w:szCs w:val="24"/>
              </w:rPr>
              <w:t>Perú, encargada de elaborar el Plan Operativo Anual Institucional y el Presupuesto Institucional.</w:t>
            </w:r>
          </w:p>
        </w:tc>
      </w:tr>
      <w:tr w:rsidR="00DA5097" w:rsidRPr="00C555D1" w:rsidTr="00326F36">
        <w:tc>
          <w:tcPr>
            <w:tcW w:w="2276" w:type="dxa"/>
            <w:shd w:val="clear" w:color="auto" w:fill="BFBFBF"/>
            <w:vAlign w:val="center"/>
          </w:tcPr>
          <w:p w:rsidR="00DA5097" w:rsidRPr="00C555D1" w:rsidRDefault="00DA5097" w:rsidP="00326F36">
            <w:pPr>
              <w:spacing w:after="0" w:line="240" w:lineRule="auto"/>
              <w:jc w:val="center"/>
              <w:rPr>
                <w:rFonts w:ascii="Arial Narrow" w:hAnsi="Arial Narrow"/>
                <w:b/>
                <w:sz w:val="24"/>
                <w:szCs w:val="24"/>
              </w:rPr>
            </w:pPr>
            <w:r w:rsidRPr="00C555D1">
              <w:rPr>
                <w:rFonts w:ascii="Arial Narrow" w:hAnsi="Arial Narrow"/>
                <w:b/>
                <w:sz w:val="24"/>
                <w:szCs w:val="24"/>
              </w:rPr>
              <w:t>CLIENTES INTERNOS</w:t>
            </w:r>
          </w:p>
        </w:tc>
        <w:tc>
          <w:tcPr>
            <w:tcW w:w="2257" w:type="dxa"/>
          </w:tcPr>
          <w:p w:rsidR="00DA5097" w:rsidRPr="00D0215C" w:rsidRDefault="00DA5097" w:rsidP="00326F36">
            <w:pPr>
              <w:spacing w:after="0" w:line="240" w:lineRule="auto"/>
              <w:rPr>
                <w:rFonts w:ascii="Arial Narrow" w:hAnsi="Arial Narrow" w:cs="Arial"/>
                <w:bCs/>
                <w:sz w:val="24"/>
                <w:szCs w:val="24"/>
              </w:rPr>
            </w:pPr>
            <w:r>
              <w:rPr>
                <w:rFonts w:ascii="Arial Narrow" w:hAnsi="Arial Narrow" w:cs="Arial"/>
                <w:bCs/>
                <w:sz w:val="24"/>
                <w:szCs w:val="24"/>
              </w:rPr>
              <w:t>Director Fe y Alegría Perú</w:t>
            </w:r>
          </w:p>
        </w:tc>
        <w:tc>
          <w:tcPr>
            <w:tcW w:w="2258" w:type="dxa"/>
            <w:shd w:val="clear" w:color="auto" w:fill="D9D9D9"/>
            <w:vAlign w:val="center"/>
          </w:tcPr>
          <w:p w:rsidR="00DA5097" w:rsidRPr="00D74E1D" w:rsidRDefault="00DA5097" w:rsidP="00326F36">
            <w:pPr>
              <w:spacing w:after="0" w:line="240" w:lineRule="auto"/>
              <w:jc w:val="center"/>
              <w:rPr>
                <w:rFonts w:ascii="Arial Narrow" w:hAnsi="Arial Narrow" w:cs="Arial"/>
                <w:b/>
                <w:bCs/>
                <w:sz w:val="24"/>
                <w:szCs w:val="24"/>
              </w:rPr>
            </w:pPr>
            <w:r w:rsidRPr="00D74E1D">
              <w:rPr>
                <w:rFonts w:ascii="Arial Narrow" w:hAnsi="Arial Narrow" w:cs="Arial"/>
                <w:b/>
                <w:bCs/>
                <w:sz w:val="24"/>
                <w:szCs w:val="24"/>
              </w:rPr>
              <w:t>CLIENTE EXTERNO</w:t>
            </w:r>
          </w:p>
        </w:tc>
        <w:tc>
          <w:tcPr>
            <w:tcW w:w="2263" w:type="dxa"/>
          </w:tcPr>
          <w:p w:rsidR="00DA5097" w:rsidRPr="00D0215C" w:rsidRDefault="00DA5097" w:rsidP="00326F36">
            <w:pPr>
              <w:spacing w:after="0" w:line="240" w:lineRule="auto"/>
              <w:rPr>
                <w:rFonts w:ascii="Arial Narrow" w:hAnsi="Arial Narrow" w:cs="Arial"/>
                <w:bCs/>
                <w:sz w:val="24"/>
                <w:szCs w:val="24"/>
              </w:rPr>
            </w:pPr>
            <w:r>
              <w:rPr>
                <w:rFonts w:ascii="Arial Narrow" w:hAnsi="Arial Narrow" w:cs="Arial"/>
                <w:bCs/>
                <w:sz w:val="24"/>
                <w:szCs w:val="24"/>
              </w:rPr>
              <w:t>No Aplica</w:t>
            </w:r>
          </w:p>
        </w:tc>
      </w:tr>
      <w:tr w:rsidR="00DA5097" w:rsidRPr="00C555D1" w:rsidTr="00326F36">
        <w:tc>
          <w:tcPr>
            <w:tcW w:w="2276" w:type="dxa"/>
            <w:shd w:val="clear" w:color="auto" w:fill="BFBFBF"/>
            <w:vAlign w:val="center"/>
          </w:tcPr>
          <w:p w:rsidR="00DA5097" w:rsidRPr="00C555D1" w:rsidRDefault="00DA5097" w:rsidP="00326F36">
            <w:pPr>
              <w:spacing w:after="0" w:line="240" w:lineRule="auto"/>
              <w:jc w:val="center"/>
              <w:rPr>
                <w:rFonts w:ascii="Arial Narrow" w:hAnsi="Arial Narrow"/>
                <w:b/>
                <w:sz w:val="24"/>
                <w:szCs w:val="24"/>
              </w:rPr>
            </w:pPr>
            <w:r w:rsidRPr="00C555D1">
              <w:rPr>
                <w:rFonts w:ascii="Arial Narrow" w:hAnsi="Arial Narrow"/>
                <w:b/>
                <w:sz w:val="24"/>
                <w:szCs w:val="24"/>
              </w:rPr>
              <w:t>ALCANCE</w:t>
            </w:r>
          </w:p>
        </w:tc>
        <w:tc>
          <w:tcPr>
            <w:tcW w:w="6778" w:type="dxa"/>
            <w:gridSpan w:val="3"/>
          </w:tcPr>
          <w:p w:rsidR="00DA5097" w:rsidRDefault="00DA5097" w:rsidP="00326F36">
            <w:pPr>
              <w:spacing w:after="0" w:line="240" w:lineRule="auto"/>
              <w:jc w:val="both"/>
              <w:rPr>
                <w:rFonts w:ascii="Arial Narrow" w:hAnsi="Arial Narrow"/>
                <w:sz w:val="24"/>
                <w:szCs w:val="24"/>
              </w:rPr>
            </w:pPr>
            <w:r w:rsidRPr="003B7F34">
              <w:rPr>
                <w:rFonts w:ascii="Arial Narrow" w:hAnsi="Arial Narrow"/>
                <w:sz w:val="24"/>
                <w:szCs w:val="24"/>
              </w:rPr>
              <w:t xml:space="preserve">El alcance del presente proceso consiste en las actividades que realiza el Jefe del Departamento de </w:t>
            </w:r>
            <w:r>
              <w:rPr>
                <w:rFonts w:ascii="Arial Narrow" w:hAnsi="Arial Narrow"/>
                <w:sz w:val="24"/>
                <w:szCs w:val="24"/>
              </w:rPr>
              <w:t>Planificación para elaborar el Plan Operativo Anual Institucional, elaborando guías de evaluación, para orientar a todas los departamentos sobre su desarrollo propio del plan operativo anual y, finalmente, unificar todos estos planes operativos a fin obtener el Plan Operativo Anual Institucional.</w:t>
            </w:r>
          </w:p>
          <w:p w:rsidR="00DA5097" w:rsidRPr="00C555D1" w:rsidRDefault="00DA5097" w:rsidP="00326F36">
            <w:pPr>
              <w:spacing w:after="0" w:line="240" w:lineRule="auto"/>
              <w:jc w:val="both"/>
              <w:rPr>
                <w:rFonts w:ascii="Arial Narrow" w:hAnsi="Arial Narrow"/>
                <w:sz w:val="24"/>
                <w:szCs w:val="24"/>
              </w:rPr>
            </w:pPr>
            <w:r w:rsidRPr="003B7F34">
              <w:rPr>
                <w:rFonts w:ascii="Arial Narrow" w:hAnsi="Arial Narrow"/>
                <w:sz w:val="24"/>
                <w:szCs w:val="24"/>
              </w:rPr>
              <w:t>No se entrar</w:t>
            </w:r>
            <w:r>
              <w:rPr>
                <w:rFonts w:ascii="Arial Narrow" w:hAnsi="Arial Narrow"/>
                <w:sz w:val="24"/>
                <w:szCs w:val="24"/>
              </w:rPr>
              <w:t>á</w:t>
            </w:r>
            <w:r w:rsidRPr="003B7F34">
              <w:rPr>
                <w:rFonts w:ascii="Arial Narrow" w:hAnsi="Arial Narrow"/>
                <w:sz w:val="24"/>
                <w:szCs w:val="24"/>
              </w:rPr>
              <w:t xml:space="preserve"> en detalle sobre la </w:t>
            </w:r>
            <w:r>
              <w:rPr>
                <w:rFonts w:ascii="Arial Narrow" w:hAnsi="Arial Narrow"/>
                <w:sz w:val="24"/>
                <w:szCs w:val="24"/>
              </w:rPr>
              <w:t>coordinación realizada por este departamento para la comunicación de dicho plan a los distintos departamentos de la Oficina Central</w:t>
            </w:r>
            <w:r w:rsidRPr="003B7F34">
              <w:rPr>
                <w:rFonts w:ascii="Arial Narrow" w:hAnsi="Arial Narrow"/>
                <w:sz w:val="24"/>
                <w:szCs w:val="24"/>
              </w:rPr>
              <w:t>.</w:t>
            </w:r>
          </w:p>
        </w:tc>
      </w:tr>
      <w:tr w:rsidR="00DA5097" w:rsidRPr="00C555D1" w:rsidTr="00326F36">
        <w:tc>
          <w:tcPr>
            <w:tcW w:w="2276" w:type="dxa"/>
            <w:shd w:val="clear" w:color="auto" w:fill="BFBFBF"/>
            <w:vAlign w:val="center"/>
          </w:tcPr>
          <w:p w:rsidR="00DA5097" w:rsidRPr="00C555D1" w:rsidRDefault="00DA5097" w:rsidP="00326F36">
            <w:pPr>
              <w:spacing w:after="0" w:line="240" w:lineRule="auto"/>
              <w:jc w:val="center"/>
              <w:rPr>
                <w:rFonts w:ascii="Arial Narrow" w:hAnsi="Arial Narrow"/>
                <w:b/>
                <w:sz w:val="24"/>
                <w:szCs w:val="24"/>
              </w:rPr>
            </w:pPr>
            <w:r w:rsidRPr="00C555D1">
              <w:rPr>
                <w:rFonts w:ascii="Arial Narrow" w:hAnsi="Arial Narrow"/>
                <w:b/>
                <w:sz w:val="24"/>
                <w:szCs w:val="24"/>
              </w:rPr>
              <w:t>PROCEDIMIENTO</w:t>
            </w:r>
          </w:p>
        </w:tc>
        <w:tc>
          <w:tcPr>
            <w:tcW w:w="6778" w:type="dxa"/>
            <w:gridSpan w:val="3"/>
            <w:vAlign w:val="center"/>
          </w:tcPr>
          <w:p w:rsidR="00DA5097" w:rsidRDefault="00DA5097" w:rsidP="00EF1133">
            <w:pPr>
              <w:numPr>
                <w:ilvl w:val="0"/>
                <w:numId w:val="7"/>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El Jefe del Departamento de Planificación procede a elaborar un documento guía de evaluación, a fin de que los distintos departamentos hagan una propia evaluación sobre su desempeño anual e envía un mensaje a los departamentos para que realicen la elaboración del plan operativo anual</w:t>
            </w:r>
            <w:r w:rsidRPr="00C555D1">
              <w:rPr>
                <w:rFonts w:ascii="Arial Narrow" w:hAnsi="Arial Narrow" w:cs="Arial"/>
                <w:bCs/>
                <w:sz w:val="24"/>
                <w:szCs w:val="24"/>
              </w:rPr>
              <w:t>.</w:t>
            </w:r>
          </w:p>
          <w:p w:rsidR="00DA5097" w:rsidRDefault="00DA5097" w:rsidP="00EF1133">
            <w:pPr>
              <w:numPr>
                <w:ilvl w:val="0"/>
                <w:numId w:val="7"/>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A medida que los departamentos proceden a desarrollan sus propios planes operativos, se procede a brindar una orientación sobre el desarrollo de estos planes.</w:t>
            </w:r>
          </w:p>
          <w:p w:rsidR="00DA5097" w:rsidRDefault="00DA5097" w:rsidP="00EF1133">
            <w:pPr>
              <w:numPr>
                <w:ilvl w:val="0"/>
                <w:numId w:val="7"/>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Se procede a convocar a la reunión de diciembre a todos los departamentos de la Oficina Central de Fe y Alegría Perú.</w:t>
            </w:r>
          </w:p>
          <w:p w:rsidR="00DA5097" w:rsidRDefault="00DA5097" w:rsidP="00EF1133">
            <w:pPr>
              <w:numPr>
                <w:ilvl w:val="0"/>
                <w:numId w:val="7"/>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Llegada la fecha de reunión, El Jefe del Departamento de Planificación procede a comunicar una retroalimentación a cada departamento, a fin de que estos mejoren sus planes operativos anuales.</w:t>
            </w:r>
          </w:p>
          <w:p w:rsidR="00DA5097" w:rsidRPr="005036C0" w:rsidRDefault="00DA5097" w:rsidP="00EF1133">
            <w:pPr>
              <w:keepNext/>
              <w:numPr>
                <w:ilvl w:val="0"/>
                <w:numId w:val="7"/>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Finalmente, los distintos departamentos de la Oficina Central hacen entrega de sus planes operativos anuales, a fin de que el Jefe del Departamento de Planificación procede a realizar la unificación de todo estos y elabora el Plan Operativo Anual Institucional.</w:t>
            </w:r>
          </w:p>
        </w:tc>
      </w:tr>
    </w:tbl>
    <w:p w:rsidR="00DA5097" w:rsidRPr="00DA5097" w:rsidRDefault="00DA5097" w:rsidP="00DA5097">
      <w:pPr>
        <w:pStyle w:val="Caption"/>
        <w:jc w:val="center"/>
        <w:rPr>
          <w:rFonts w:asciiTheme="majorHAnsi" w:hAnsiTheme="majorHAnsi"/>
          <w:sz w:val="16"/>
          <w:szCs w:val="16"/>
        </w:rPr>
      </w:pPr>
      <w:bookmarkStart w:id="216" w:name="_Toc266031690"/>
      <w:r w:rsidRPr="00DA5097">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4</w:t>
      </w:r>
      <w:r w:rsidR="00C74554">
        <w:rPr>
          <w:rFonts w:asciiTheme="majorHAnsi" w:hAnsiTheme="majorHAnsi"/>
          <w:sz w:val="16"/>
          <w:szCs w:val="16"/>
        </w:rPr>
        <w:fldChar w:fldCharType="end"/>
      </w:r>
      <w:r w:rsidRPr="00DA5097">
        <w:rPr>
          <w:rFonts w:asciiTheme="majorHAnsi" w:hAnsiTheme="majorHAnsi"/>
          <w:sz w:val="16"/>
          <w:szCs w:val="16"/>
        </w:rPr>
        <w:t>.- Definición de Proceso “Elaboración del Plan Operativo Institucional”</w:t>
      </w:r>
      <w:bookmarkEnd w:id="216"/>
    </w:p>
    <w:p w:rsidR="00DA5097" w:rsidRPr="00DA5097" w:rsidRDefault="00DA5097" w:rsidP="00DA5097">
      <w:pPr>
        <w:pStyle w:val="Caption"/>
        <w:jc w:val="center"/>
        <w:rPr>
          <w:rFonts w:asciiTheme="majorHAnsi" w:hAnsiTheme="majorHAnsi"/>
          <w:sz w:val="16"/>
          <w:szCs w:val="16"/>
        </w:rPr>
      </w:pPr>
      <w:r w:rsidRPr="00DA5097">
        <w:rPr>
          <w:rFonts w:asciiTheme="majorHAnsi" w:hAnsiTheme="majorHAnsi"/>
          <w:sz w:val="16"/>
          <w:szCs w:val="16"/>
        </w:rPr>
        <w:t>Fuente: Elaboración Propia</w:t>
      </w:r>
    </w:p>
    <w:p w:rsidR="003E2EAC" w:rsidRDefault="003E2EAC" w:rsidP="00DA5097">
      <w:pPr>
        <w:pStyle w:val="Caption"/>
        <w:jc w:val="center"/>
        <w:rPr>
          <w:rFonts w:asciiTheme="majorHAnsi" w:hAnsiTheme="majorHAnsi"/>
          <w:sz w:val="16"/>
          <w:szCs w:val="16"/>
        </w:rPr>
      </w:pPr>
    </w:p>
    <w:p w:rsidR="00DA5097" w:rsidRDefault="00DA5097" w:rsidP="00DA5097">
      <w:pPr>
        <w:keepNext/>
        <w:spacing w:after="0"/>
      </w:pPr>
      <w:r>
        <w:rPr>
          <w:noProof/>
          <w:lang w:eastAsia="es-ES" w:bidi="ar-SA"/>
        </w:rPr>
        <w:drawing>
          <wp:inline distT="0" distB="0" distL="0" distR="0">
            <wp:extent cx="5609590" cy="4661535"/>
            <wp:effectExtent l="19050" t="0" r="0" b="0"/>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b="6012"/>
                    <a:stretch>
                      <a:fillRect/>
                    </a:stretch>
                  </pic:blipFill>
                  <pic:spPr bwMode="auto">
                    <a:xfrm>
                      <a:off x="0" y="0"/>
                      <a:ext cx="5609590" cy="4661535"/>
                    </a:xfrm>
                    <a:prstGeom prst="rect">
                      <a:avLst/>
                    </a:prstGeom>
                    <a:noFill/>
                    <a:ln w="9525">
                      <a:noFill/>
                      <a:miter lim="800000"/>
                      <a:headEnd/>
                      <a:tailEnd/>
                    </a:ln>
                  </pic:spPr>
                </pic:pic>
              </a:graphicData>
            </a:graphic>
          </wp:inline>
        </w:drawing>
      </w:r>
    </w:p>
    <w:p w:rsidR="00DA5097" w:rsidRPr="00DA5097" w:rsidRDefault="00DA5097" w:rsidP="00DA5097">
      <w:pPr>
        <w:pStyle w:val="Caption"/>
        <w:jc w:val="center"/>
        <w:rPr>
          <w:rFonts w:asciiTheme="majorHAnsi" w:hAnsiTheme="majorHAnsi"/>
          <w:sz w:val="16"/>
          <w:szCs w:val="16"/>
        </w:rPr>
      </w:pPr>
      <w:bookmarkStart w:id="217" w:name="_Toc265765610"/>
      <w:bookmarkStart w:id="218" w:name="_Toc266031534"/>
      <w:r w:rsidRPr="00DA5097">
        <w:rPr>
          <w:rFonts w:asciiTheme="majorHAnsi" w:hAnsiTheme="majorHAnsi"/>
          <w:sz w:val="16"/>
          <w:szCs w:val="16"/>
        </w:rPr>
        <w:t xml:space="preserve">Ilustración </w:t>
      </w:r>
      <w:r w:rsidR="00934198" w:rsidRPr="00DA5097">
        <w:rPr>
          <w:rFonts w:asciiTheme="majorHAnsi" w:hAnsiTheme="majorHAnsi"/>
          <w:sz w:val="16"/>
          <w:szCs w:val="16"/>
        </w:rPr>
        <w:fldChar w:fldCharType="begin"/>
      </w:r>
      <w:r w:rsidRPr="00DA5097">
        <w:rPr>
          <w:rFonts w:asciiTheme="majorHAnsi" w:hAnsiTheme="majorHAnsi"/>
          <w:sz w:val="16"/>
          <w:szCs w:val="16"/>
        </w:rPr>
        <w:instrText xml:space="preserve"> SEQ Ilustración \* ARABIC </w:instrText>
      </w:r>
      <w:r w:rsidR="00934198" w:rsidRPr="00DA5097">
        <w:rPr>
          <w:rFonts w:asciiTheme="majorHAnsi" w:hAnsiTheme="majorHAnsi"/>
          <w:sz w:val="16"/>
          <w:szCs w:val="16"/>
        </w:rPr>
        <w:fldChar w:fldCharType="separate"/>
      </w:r>
      <w:r w:rsidR="00EB772F">
        <w:rPr>
          <w:rFonts w:asciiTheme="majorHAnsi" w:hAnsiTheme="majorHAnsi"/>
          <w:noProof/>
          <w:sz w:val="16"/>
          <w:szCs w:val="16"/>
        </w:rPr>
        <w:t>6</w:t>
      </w:r>
      <w:r w:rsidR="00934198" w:rsidRPr="00DA5097">
        <w:rPr>
          <w:rFonts w:asciiTheme="majorHAnsi" w:hAnsiTheme="majorHAnsi"/>
          <w:sz w:val="16"/>
          <w:szCs w:val="16"/>
        </w:rPr>
        <w:fldChar w:fldCharType="end"/>
      </w:r>
      <w:r w:rsidRPr="00DA5097">
        <w:rPr>
          <w:rFonts w:asciiTheme="majorHAnsi" w:hAnsiTheme="majorHAnsi"/>
          <w:sz w:val="16"/>
          <w:szCs w:val="16"/>
        </w:rPr>
        <w:t>.- Diagrama de Proceso "Elaboración del Plan Operativo Institucional"</w:t>
      </w:r>
      <w:bookmarkEnd w:id="217"/>
      <w:bookmarkEnd w:id="218"/>
    </w:p>
    <w:p w:rsidR="00DA5097" w:rsidRPr="00DA5097" w:rsidRDefault="00DA5097" w:rsidP="00DA5097">
      <w:pPr>
        <w:pStyle w:val="Caption"/>
        <w:jc w:val="center"/>
        <w:rPr>
          <w:rFonts w:asciiTheme="majorHAnsi" w:hAnsiTheme="majorHAnsi"/>
          <w:sz w:val="16"/>
          <w:szCs w:val="16"/>
        </w:rPr>
      </w:pPr>
      <w:r w:rsidRPr="00DA5097">
        <w:rPr>
          <w:rFonts w:asciiTheme="majorHAnsi" w:hAnsiTheme="majorHAnsi"/>
          <w:sz w:val="16"/>
          <w:szCs w:val="16"/>
        </w:rPr>
        <w:t>Fuente: Elaboración Propia</w:t>
      </w:r>
    </w:p>
    <w:p w:rsidR="00DA5097" w:rsidRPr="00DA5097" w:rsidRDefault="00DA5097" w:rsidP="00DA5097">
      <w:pPr>
        <w:rPr>
          <w:lang w:val="es-PE" w:eastAsia="es-ES" w:bidi="ar-SA"/>
        </w:rPr>
      </w:pPr>
    </w:p>
    <w:p w:rsidR="00DA5097" w:rsidRDefault="00DA5097" w:rsidP="00DA5097">
      <w:pPr>
        <w:rPr>
          <w:lang w:val="es-PE" w:eastAsia="es-ES" w:bidi="ar-SA"/>
        </w:rPr>
        <w:sectPr w:rsidR="00DA5097" w:rsidSect="00AA3A9A">
          <w:footerReference w:type="default" r:id="rId24"/>
          <w:pgSz w:w="11907" w:h="16839" w:code="9"/>
          <w:pgMar w:top="1417" w:right="1701" w:bottom="1417" w:left="1701" w:header="708" w:footer="708" w:gutter="0"/>
          <w:cols w:space="708"/>
          <w:docGrid w:linePitch="360"/>
        </w:sectPr>
      </w:pPr>
    </w:p>
    <w:tbl>
      <w:tblPr>
        <w:tblW w:w="14000"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82"/>
        <w:gridCol w:w="1473"/>
        <w:gridCol w:w="1929"/>
        <w:gridCol w:w="1617"/>
        <w:gridCol w:w="4572"/>
        <w:gridCol w:w="1831"/>
        <w:gridCol w:w="1004"/>
        <w:gridCol w:w="992"/>
      </w:tblGrid>
      <w:tr w:rsidR="00DA5097" w:rsidRPr="00C555D1" w:rsidTr="00DA5097">
        <w:trPr>
          <w:trHeight w:val="495"/>
          <w:tblHeader/>
        </w:trPr>
        <w:tc>
          <w:tcPr>
            <w:tcW w:w="582" w:type="dxa"/>
            <w:tcBorders>
              <w:right w:val="nil"/>
            </w:tcBorders>
            <w:shd w:val="clear" w:color="auto" w:fill="000000"/>
          </w:tcPr>
          <w:p w:rsidR="00DA5097" w:rsidRPr="00C555D1" w:rsidRDefault="00DA5097" w:rsidP="00326F36">
            <w:pPr>
              <w:spacing w:after="0" w:line="240" w:lineRule="auto"/>
              <w:jc w:val="center"/>
              <w:rPr>
                <w:rFonts w:ascii="Arial Narrow" w:hAnsi="Arial Narrow" w:cs="Arial"/>
                <w:b/>
                <w:bCs/>
                <w:color w:val="FFFFFF"/>
                <w:sz w:val="20"/>
                <w:szCs w:val="20"/>
                <w:lang w:val="es-PE" w:eastAsia="es-PE"/>
              </w:rPr>
            </w:pPr>
            <w:r w:rsidRPr="00C555D1">
              <w:rPr>
                <w:rFonts w:ascii="Arial Narrow" w:hAnsi="Arial Narrow" w:cs="Arial"/>
                <w:color w:val="FFFFFF"/>
                <w:sz w:val="20"/>
                <w:szCs w:val="20"/>
                <w:lang w:val="es-PE" w:eastAsia="es-PE"/>
              </w:rPr>
              <w:t>N°</w:t>
            </w:r>
          </w:p>
        </w:tc>
        <w:tc>
          <w:tcPr>
            <w:tcW w:w="1473" w:type="dxa"/>
            <w:tcBorders>
              <w:left w:val="nil"/>
              <w:right w:val="nil"/>
            </w:tcBorders>
            <w:shd w:val="clear" w:color="auto" w:fill="000000"/>
          </w:tcPr>
          <w:p w:rsidR="00DA5097" w:rsidRPr="00C555D1" w:rsidRDefault="00DA5097" w:rsidP="00326F36">
            <w:pPr>
              <w:spacing w:after="0" w:line="240" w:lineRule="auto"/>
              <w:jc w:val="center"/>
              <w:rPr>
                <w:rFonts w:ascii="Arial Narrow" w:hAnsi="Arial Narrow" w:cs="Arial"/>
                <w:b/>
                <w:bCs/>
                <w:color w:val="FFFFFF"/>
                <w:sz w:val="20"/>
                <w:szCs w:val="20"/>
                <w:lang w:val="es-PE" w:eastAsia="es-PE"/>
              </w:rPr>
            </w:pPr>
            <w:r w:rsidRPr="00C555D1">
              <w:rPr>
                <w:rFonts w:ascii="Arial Narrow" w:hAnsi="Arial Narrow" w:cs="Arial"/>
                <w:color w:val="FFFFFF"/>
                <w:sz w:val="20"/>
                <w:szCs w:val="20"/>
                <w:lang w:val="es-PE" w:eastAsia="es-PE"/>
              </w:rPr>
              <w:t>ENTRADA</w:t>
            </w:r>
          </w:p>
        </w:tc>
        <w:tc>
          <w:tcPr>
            <w:tcW w:w="1929" w:type="dxa"/>
            <w:tcBorders>
              <w:left w:val="nil"/>
              <w:right w:val="nil"/>
            </w:tcBorders>
            <w:shd w:val="clear" w:color="auto" w:fill="000000"/>
          </w:tcPr>
          <w:p w:rsidR="00DA5097" w:rsidRPr="00C555D1" w:rsidRDefault="00DA5097" w:rsidP="00326F36">
            <w:pPr>
              <w:spacing w:after="0" w:line="240" w:lineRule="auto"/>
              <w:jc w:val="center"/>
              <w:rPr>
                <w:rFonts w:ascii="Arial Narrow" w:hAnsi="Arial Narrow" w:cs="Arial"/>
                <w:b/>
                <w:bCs/>
                <w:color w:val="FFFFFF"/>
                <w:sz w:val="20"/>
                <w:szCs w:val="20"/>
                <w:lang w:val="es-PE" w:eastAsia="es-PE"/>
              </w:rPr>
            </w:pPr>
            <w:r w:rsidRPr="00C555D1">
              <w:rPr>
                <w:rFonts w:ascii="Arial Narrow" w:hAnsi="Arial Narrow" w:cs="Arial"/>
                <w:color w:val="FFFFFF"/>
                <w:sz w:val="20"/>
                <w:szCs w:val="20"/>
                <w:lang w:val="es-PE" w:eastAsia="es-PE"/>
              </w:rPr>
              <w:t>ACTIVIDAD</w:t>
            </w:r>
          </w:p>
        </w:tc>
        <w:tc>
          <w:tcPr>
            <w:tcW w:w="1617" w:type="dxa"/>
            <w:tcBorders>
              <w:left w:val="nil"/>
              <w:right w:val="nil"/>
            </w:tcBorders>
            <w:shd w:val="clear" w:color="auto" w:fill="000000"/>
          </w:tcPr>
          <w:p w:rsidR="00DA5097" w:rsidRPr="00C555D1" w:rsidRDefault="00DA5097" w:rsidP="00326F36">
            <w:pPr>
              <w:spacing w:after="0" w:line="240" w:lineRule="auto"/>
              <w:jc w:val="center"/>
              <w:rPr>
                <w:rFonts w:ascii="Arial Narrow" w:hAnsi="Arial Narrow" w:cs="Arial"/>
                <w:b/>
                <w:bCs/>
                <w:color w:val="FFFFFF"/>
                <w:sz w:val="20"/>
                <w:szCs w:val="20"/>
                <w:lang w:val="es-PE" w:eastAsia="es-PE"/>
              </w:rPr>
            </w:pPr>
            <w:r w:rsidRPr="00C555D1">
              <w:rPr>
                <w:rFonts w:ascii="Arial Narrow" w:hAnsi="Arial Narrow" w:cs="Arial"/>
                <w:color w:val="FFFFFF"/>
                <w:sz w:val="20"/>
                <w:szCs w:val="20"/>
                <w:lang w:val="es-PE" w:eastAsia="es-PE"/>
              </w:rPr>
              <w:t>SALIDA</w:t>
            </w:r>
          </w:p>
        </w:tc>
        <w:tc>
          <w:tcPr>
            <w:tcW w:w="4572" w:type="dxa"/>
            <w:tcBorders>
              <w:left w:val="nil"/>
              <w:right w:val="nil"/>
            </w:tcBorders>
            <w:shd w:val="clear" w:color="auto" w:fill="000000"/>
          </w:tcPr>
          <w:p w:rsidR="00DA5097" w:rsidRPr="00C555D1" w:rsidRDefault="00DA5097" w:rsidP="00326F36">
            <w:pPr>
              <w:spacing w:after="0" w:line="240" w:lineRule="auto"/>
              <w:jc w:val="center"/>
              <w:rPr>
                <w:rFonts w:ascii="Arial Narrow" w:hAnsi="Arial Narrow" w:cs="Arial"/>
                <w:b/>
                <w:bCs/>
                <w:color w:val="FFFFFF"/>
                <w:sz w:val="20"/>
                <w:szCs w:val="20"/>
                <w:lang w:val="es-PE" w:eastAsia="es-PE"/>
              </w:rPr>
            </w:pPr>
            <w:r w:rsidRPr="00C555D1">
              <w:rPr>
                <w:rFonts w:ascii="Arial Narrow" w:hAnsi="Arial Narrow" w:cs="Arial"/>
                <w:color w:val="FFFFFF"/>
                <w:sz w:val="20"/>
                <w:szCs w:val="20"/>
                <w:lang w:val="es-PE" w:eastAsia="es-PE"/>
              </w:rPr>
              <w:t>DESCRIPCIÓN</w:t>
            </w:r>
          </w:p>
        </w:tc>
        <w:tc>
          <w:tcPr>
            <w:tcW w:w="1831" w:type="dxa"/>
            <w:tcBorders>
              <w:left w:val="nil"/>
              <w:right w:val="nil"/>
            </w:tcBorders>
            <w:shd w:val="clear" w:color="auto" w:fill="000000"/>
          </w:tcPr>
          <w:p w:rsidR="00DA5097" w:rsidRPr="00C555D1" w:rsidRDefault="00DA5097" w:rsidP="00326F36">
            <w:pPr>
              <w:spacing w:after="0" w:line="240" w:lineRule="auto"/>
              <w:jc w:val="center"/>
              <w:rPr>
                <w:rFonts w:ascii="Arial Narrow" w:hAnsi="Arial Narrow" w:cs="Arial"/>
                <w:b/>
                <w:bCs/>
                <w:color w:val="FFFFFF"/>
                <w:sz w:val="18"/>
                <w:szCs w:val="18"/>
                <w:lang w:val="es-PE" w:eastAsia="es-PE"/>
              </w:rPr>
            </w:pPr>
            <w:r w:rsidRPr="00C555D1">
              <w:rPr>
                <w:rFonts w:ascii="Arial Narrow" w:hAnsi="Arial Narrow" w:cs="Arial"/>
                <w:color w:val="FFFFFF"/>
                <w:sz w:val="18"/>
                <w:szCs w:val="18"/>
                <w:lang w:val="es-PE" w:eastAsia="es-PE"/>
              </w:rPr>
              <w:t>RESPONSABLE</w:t>
            </w:r>
          </w:p>
        </w:tc>
        <w:tc>
          <w:tcPr>
            <w:tcW w:w="1004" w:type="dxa"/>
            <w:tcBorders>
              <w:left w:val="nil"/>
              <w:right w:val="nil"/>
            </w:tcBorders>
            <w:shd w:val="clear" w:color="auto" w:fill="000000"/>
          </w:tcPr>
          <w:p w:rsidR="00DA5097" w:rsidRPr="00C555D1" w:rsidRDefault="00DA5097" w:rsidP="00326F36">
            <w:pPr>
              <w:spacing w:after="0" w:line="240" w:lineRule="auto"/>
              <w:jc w:val="center"/>
              <w:rPr>
                <w:rFonts w:ascii="Arial Narrow" w:hAnsi="Arial Narrow" w:cs="Arial"/>
                <w:b/>
                <w:bCs/>
                <w:color w:val="FFFFFF"/>
                <w:sz w:val="18"/>
                <w:szCs w:val="18"/>
                <w:lang w:val="es-PE" w:eastAsia="es-PE"/>
              </w:rPr>
            </w:pPr>
            <w:r w:rsidRPr="00C555D1">
              <w:rPr>
                <w:rFonts w:ascii="Arial Narrow" w:hAnsi="Arial Narrow" w:cs="Arial"/>
                <w:color w:val="FFFFFF"/>
                <w:sz w:val="18"/>
                <w:szCs w:val="18"/>
                <w:lang w:val="es-PE" w:eastAsia="es-PE"/>
              </w:rPr>
              <w:t>TIPO ACTIVIDAD</w:t>
            </w:r>
          </w:p>
        </w:tc>
        <w:tc>
          <w:tcPr>
            <w:tcW w:w="992" w:type="dxa"/>
            <w:tcBorders>
              <w:left w:val="nil"/>
            </w:tcBorders>
            <w:shd w:val="clear" w:color="auto" w:fill="000000"/>
          </w:tcPr>
          <w:p w:rsidR="00DA5097" w:rsidRPr="00C555D1" w:rsidRDefault="00DA5097" w:rsidP="00326F36">
            <w:pPr>
              <w:spacing w:after="0" w:line="240" w:lineRule="auto"/>
              <w:jc w:val="center"/>
              <w:rPr>
                <w:rFonts w:ascii="Arial Narrow" w:hAnsi="Arial Narrow" w:cs="Arial"/>
                <w:b/>
                <w:bCs/>
                <w:color w:val="FFFFFF"/>
                <w:sz w:val="18"/>
                <w:szCs w:val="18"/>
                <w:lang w:val="es-PE" w:eastAsia="es-PE"/>
              </w:rPr>
            </w:pPr>
            <w:r w:rsidRPr="00C555D1">
              <w:rPr>
                <w:rFonts w:ascii="Arial Narrow" w:hAnsi="Arial Narrow" w:cs="Arial"/>
                <w:color w:val="FFFFFF"/>
                <w:sz w:val="18"/>
                <w:szCs w:val="18"/>
                <w:lang w:val="es-PE" w:eastAsia="es-PE"/>
              </w:rPr>
              <w:t>TIEMPO</w:t>
            </w:r>
          </w:p>
        </w:tc>
      </w:tr>
      <w:tr w:rsidR="00DA5097" w:rsidRPr="00C555D1" w:rsidTr="00DA5097">
        <w:trPr>
          <w:trHeight w:val="450"/>
        </w:trPr>
        <w:tc>
          <w:tcPr>
            <w:tcW w:w="582" w:type="dxa"/>
            <w:tcBorders>
              <w:right w:val="nil"/>
            </w:tcBorders>
            <w:shd w:val="clear" w:color="auto" w:fill="C0C0C0"/>
          </w:tcPr>
          <w:p w:rsidR="00DA5097" w:rsidRPr="00C555D1" w:rsidRDefault="00DA5097" w:rsidP="00326F36">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2</w:t>
            </w:r>
          </w:p>
        </w:tc>
        <w:tc>
          <w:tcPr>
            <w:tcW w:w="1473" w:type="dxa"/>
            <w:tcBorders>
              <w:left w:val="nil"/>
              <w:right w:val="nil"/>
            </w:tcBorders>
            <w:shd w:val="clear" w:color="auto" w:fill="C0C0C0"/>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Necesidad de elaboración de Plan Operativo Anual Institucional</w:t>
            </w:r>
          </w:p>
        </w:tc>
        <w:tc>
          <w:tcPr>
            <w:tcW w:w="1929" w:type="dxa"/>
            <w:tcBorders>
              <w:left w:val="nil"/>
              <w:right w:val="nil"/>
            </w:tcBorders>
            <w:shd w:val="clear" w:color="auto" w:fill="C0C0C0"/>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Elaborar documentación guía para evaluación</w:t>
            </w:r>
          </w:p>
        </w:tc>
        <w:tc>
          <w:tcPr>
            <w:tcW w:w="1617" w:type="dxa"/>
            <w:tcBorders>
              <w:left w:val="nil"/>
              <w:right w:val="nil"/>
            </w:tcBorders>
            <w:shd w:val="clear" w:color="auto" w:fill="C0C0C0"/>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Guía de Evaluación elaborada</w:t>
            </w:r>
          </w:p>
        </w:tc>
        <w:tc>
          <w:tcPr>
            <w:tcW w:w="4572" w:type="dxa"/>
            <w:tcBorders>
              <w:left w:val="nil"/>
              <w:right w:val="nil"/>
            </w:tcBorders>
            <w:shd w:val="clear" w:color="auto" w:fill="C0C0C0"/>
          </w:tcPr>
          <w:p w:rsidR="00DA5097" w:rsidRDefault="00DA5097" w:rsidP="00326F36">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El jefe del Departamento de Planificación procede a realizar la elaboración de un documento guía de evaluación, el cual será empleado por los distintos departamentos de la Oficina Central a fin de que hagan una evaluación propia sobre su desarrollo de acorde a su Plan Operativo Anual. </w:t>
            </w:r>
          </w:p>
          <w:p w:rsidR="00DA5097" w:rsidRPr="00C555D1" w:rsidRDefault="00DA5097" w:rsidP="00326F36">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La guía de evaluación se procederá a distribuir para las actividades análisis de resultados del departamento(Proceso Planificación del Departamento de Proyectos), evaluación de actividades (Proceso Planificación de Actividades de Educación Técnica), Evaluación Interna de Actividades (Proceso Planificación de Pastoral y Educación en Valores), Socializar resultados de evaluaciones (Proceso Planificación del Departamento de Formación) y Analizar resultados sobre el POA anterior (Proceso Planificación del Departamento de Donaciones e Imagen Institucional).</w:t>
            </w:r>
          </w:p>
        </w:tc>
        <w:tc>
          <w:tcPr>
            <w:tcW w:w="1831" w:type="dxa"/>
            <w:tcBorders>
              <w:left w:val="nil"/>
              <w:right w:val="nil"/>
            </w:tcBorders>
            <w:shd w:val="clear" w:color="auto" w:fill="C0C0C0"/>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004" w:type="dxa"/>
            <w:tcBorders>
              <w:left w:val="nil"/>
              <w:right w:val="nil"/>
            </w:tcBorders>
            <w:shd w:val="clear" w:color="auto" w:fill="C0C0C0"/>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992" w:type="dxa"/>
            <w:tcBorders>
              <w:left w:val="nil"/>
            </w:tcBorders>
            <w:shd w:val="clear" w:color="auto" w:fill="C0C0C0"/>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3 días</w:t>
            </w:r>
          </w:p>
        </w:tc>
      </w:tr>
      <w:tr w:rsidR="00DA5097" w:rsidRPr="00C555D1" w:rsidTr="00DA5097">
        <w:trPr>
          <w:trHeight w:val="511"/>
        </w:trPr>
        <w:tc>
          <w:tcPr>
            <w:tcW w:w="582" w:type="dxa"/>
            <w:tcBorders>
              <w:right w:val="nil"/>
            </w:tcBorders>
          </w:tcPr>
          <w:p w:rsidR="00DA5097" w:rsidRPr="00C555D1" w:rsidRDefault="00DA5097" w:rsidP="00326F36">
            <w:pPr>
              <w:spacing w:after="0" w:line="240" w:lineRule="auto"/>
              <w:jc w:val="center"/>
              <w:rPr>
                <w:rFonts w:ascii="Arial Narrow" w:hAnsi="Arial Narrow" w:cs="Arial"/>
                <w:sz w:val="16"/>
                <w:szCs w:val="16"/>
                <w:lang w:val="es-PE" w:eastAsia="es-PE"/>
              </w:rPr>
            </w:pPr>
            <w:r>
              <w:rPr>
                <w:rFonts w:ascii="Arial Narrow" w:hAnsi="Arial Narrow" w:cs="Arial"/>
                <w:sz w:val="16"/>
                <w:szCs w:val="16"/>
                <w:lang w:val="es-PE" w:eastAsia="es-PE"/>
              </w:rPr>
              <w:t>3</w:t>
            </w:r>
          </w:p>
        </w:tc>
        <w:tc>
          <w:tcPr>
            <w:tcW w:w="1473" w:type="dxa"/>
            <w:tcBorders>
              <w:left w:val="nil"/>
              <w:right w:val="nil"/>
            </w:tcBorders>
          </w:tcPr>
          <w:p w:rsidR="00DA5097"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Guía de Evaluación elaborada</w:t>
            </w:r>
          </w:p>
        </w:tc>
        <w:tc>
          <w:tcPr>
            <w:tcW w:w="1929" w:type="dxa"/>
            <w:tcBorders>
              <w:left w:val="nil"/>
              <w:right w:val="nil"/>
            </w:tcBorders>
          </w:tcPr>
          <w:p w:rsidR="00DA5097"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Enviar Solicitud de elaboración de POA</w:t>
            </w:r>
          </w:p>
        </w:tc>
        <w:tc>
          <w:tcPr>
            <w:tcW w:w="1617" w:type="dxa"/>
            <w:tcBorders>
              <w:left w:val="nil"/>
              <w:right w:val="nil"/>
            </w:tcBorders>
          </w:tcPr>
          <w:p w:rsidR="00DA5097"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Solicitud de elaboración de POA enviada</w:t>
            </w:r>
          </w:p>
        </w:tc>
        <w:tc>
          <w:tcPr>
            <w:tcW w:w="4572" w:type="dxa"/>
            <w:tcBorders>
              <w:left w:val="nil"/>
              <w:right w:val="nil"/>
            </w:tcBorders>
          </w:tcPr>
          <w:p w:rsidR="00DA5097" w:rsidRDefault="00DA5097" w:rsidP="00326F36">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Una vez la guía de evaluación está elaborada, el Jefe del Departamento de Planificación envía un mensaje a las áreas y departamentos que componen la Oficina Central Fe y Alegría Perú, comunicando la necesidad de que ellos elaboren sus planes operativos anuales. </w:t>
            </w:r>
          </w:p>
          <w:p w:rsidR="00DA5097" w:rsidRDefault="00DA5097" w:rsidP="00326F36">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La recepción de este evento da inicio a los procesos de Planificación del Departamento de Donaciones e Imagen Institucional, Planificación del Departamento de Proyectos, Planificación de Actividades de Educación Técnica y Planificación de Pastoral y Educación en Valores. En el caso de Planificación del Departamento de Formación, la recepción del evento se produce una vez iniciado el proceso, durante la actividad de elaboración de resumen de evaluaciones, por lo que cataliza convocar a plenario. </w:t>
            </w:r>
          </w:p>
        </w:tc>
        <w:tc>
          <w:tcPr>
            <w:tcW w:w="1831" w:type="dxa"/>
            <w:tcBorders>
              <w:left w:val="nil"/>
              <w:right w:val="nil"/>
            </w:tcBorders>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004" w:type="dxa"/>
            <w:tcBorders>
              <w:left w:val="nil"/>
              <w:right w:val="nil"/>
            </w:tcBorders>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992" w:type="dxa"/>
            <w:tcBorders>
              <w:left w:val="nil"/>
            </w:tcBorders>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hora</w:t>
            </w:r>
          </w:p>
        </w:tc>
      </w:tr>
      <w:tr w:rsidR="00DA5097" w:rsidRPr="00C555D1" w:rsidTr="00DA5097">
        <w:trPr>
          <w:trHeight w:val="176"/>
        </w:trPr>
        <w:tc>
          <w:tcPr>
            <w:tcW w:w="582" w:type="dxa"/>
            <w:tcBorders>
              <w:right w:val="nil"/>
            </w:tcBorders>
            <w:shd w:val="clear" w:color="auto" w:fill="BFBFBF" w:themeFill="background1" w:themeFillShade="BF"/>
          </w:tcPr>
          <w:p w:rsidR="00DA5097" w:rsidRPr="00C555D1" w:rsidRDefault="00DA5097" w:rsidP="00326F36">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4</w:t>
            </w:r>
          </w:p>
        </w:tc>
        <w:tc>
          <w:tcPr>
            <w:tcW w:w="1473" w:type="dxa"/>
            <w:tcBorders>
              <w:left w:val="nil"/>
              <w:right w:val="nil"/>
            </w:tcBorders>
            <w:shd w:val="clear" w:color="auto" w:fill="BFBFBF" w:themeFill="background1" w:themeFillShade="BF"/>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Solicitud de elaboración de POA enviada</w:t>
            </w:r>
          </w:p>
        </w:tc>
        <w:tc>
          <w:tcPr>
            <w:tcW w:w="1929" w:type="dxa"/>
            <w:tcBorders>
              <w:left w:val="nil"/>
              <w:right w:val="nil"/>
            </w:tcBorders>
            <w:shd w:val="clear" w:color="auto" w:fill="BFBFBF" w:themeFill="background1" w:themeFillShade="BF"/>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Orientar sobre Plan Operativo Anual</w:t>
            </w:r>
          </w:p>
        </w:tc>
        <w:tc>
          <w:tcPr>
            <w:tcW w:w="1617" w:type="dxa"/>
            <w:tcBorders>
              <w:left w:val="nil"/>
              <w:right w:val="nil"/>
            </w:tcBorders>
            <w:shd w:val="clear" w:color="auto" w:fill="BFBFBF" w:themeFill="background1" w:themeFillShade="BF"/>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Orientación brindada</w:t>
            </w:r>
          </w:p>
        </w:tc>
        <w:tc>
          <w:tcPr>
            <w:tcW w:w="4572" w:type="dxa"/>
            <w:tcBorders>
              <w:left w:val="nil"/>
              <w:right w:val="nil"/>
            </w:tcBorders>
            <w:shd w:val="clear" w:color="auto" w:fill="BFBFBF" w:themeFill="background1" w:themeFillShade="BF"/>
          </w:tcPr>
          <w:p w:rsidR="00DA5097" w:rsidRDefault="00DA5097" w:rsidP="00326F36">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Una vez que se ha solicitado la elaboración del POA, el Jefe del Departamento de Planificación recibe las dudas de las actividades Solucionar dudas de los procesos: Planificación del Departamento de Donaciones e Imagen Institucional, Planificación del Departamento de Formación, Planificación del Departamento de Proyectos, Planificación de Actividades de Educación Técnica y Planificación de Pastoral y Educación en Valores. </w:t>
            </w:r>
          </w:p>
          <w:p w:rsidR="00DA5097" w:rsidRPr="00C555D1" w:rsidRDefault="00DA5097" w:rsidP="00326F36">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El Jefe del Departamento de Planificación brinda soluciones a las diversas dudas que se han podido presentar y se las comunica a la actividad Solucionar dudas de los procesos: Planificación del Departamento de Donaciones e Imagen Institucional, Planificación del Departamento de Formación, Planificación del Departamento de Proyectos, Planificación de Actividades de Educación Técnica y Planificación de Pastoral y Educación en Valores.  </w:t>
            </w:r>
          </w:p>
        </w:tc>
        <w:tc>
          <w:tcPr>
            <w:tcW w:w="1831" w:type="dxa"/>
            <w:tcBorders>
              <w:left w:val="nil"/>
              <w:right w:val="nil"/>
            </w:tcBorders>
            <w:shd w:val="clear" w:color="auto" w:fill="BFBFBF" w:themeFill="background1" w:themeFillShade="BF"/>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004" w:type="dxa"/>
            <w:tcBorders>
              <w:left w:val="nil"/>
              <w:right w:val="nil"/>
            </w:tcBorders>
            <w:shd w:val="clear" w:color="auto" w:fill="BFBFBF" w:themeFill="background1" w:themeFillShade="BF"/>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992" w:type="dxa"/>
            <w:tcBorders>
              <w:left w:val="nil"/>
            </w:tcBorders>
            <w:shd w:val="clear" w:color="auto" w:fill="BFBFBF" w:themeFill="background1" w:themeFillShade="BF"/>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20 </w:t>
            </w:r>
            <w:r w:rsidRPr="00C555D1">
              <w:rPr>
                <w:rFonts w:ascii="Arial Narrow" w:hAnsi="Arial Narrow" w:cs="Arial"/>
                <w:sz w:val="16"/>
                <w:szCs w:val="16"/>
                <w:lang w:val="es-PE" w:eastAsia="es-PE"/>
              </w:rPr>
              <w:t xml:space="preserve"> </w:t>
            </w:r>
            <w:r>
              <w:rPr>
                <w:rFonts w:ascii="Arial Narrow" w:hAnsi="Arial Narrow" w:cs="Arial"/>
                <w:sz w:val="16"/>
                <w:szCs w:val="16"/>
                <w:lang w:val="es-PE" w:eastAsia="es-PE"/>
              </w:rPr>
              <w:t>días</w:t>
            </w:r>
          </w:p>
        </w:tc>
      </w:tr>
      <w:tr w:rsidR="00DA5097" w:rsidRPr="00C555D1" w:rsidTr="00DA5097">
        <w:trPr>
          <w:trHeight w:val="675"/>
        </w:trPr>
        <w:tc>
          <w:tcPr>
            <w:tcW w:w="582" w:type="dxa"/>
            <w:tcBorders>
              <w:right w:val="nil"/>
            </w:tcBorders>
            <w:shd w:val="clear" w:color="auto" w:fill="FFFFFF" w:themeFill="background1"/>
          </w:tcPr>
          <w:p w:rsidR="00DA5097" w:rsidRPr="00C555D1" w:rsidRDefault="00DA5097" w:rsidP="00326F36">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5</w:t>
            </w:r>
          </w:p>
        </w:tc>
        <w:tc>
          <w:tcPr>
            <w:tcW w:w="1473" w:type="dxa"/>
            <w:tcBorders>
              <w:left w:val="nil"/>
              <w:right w:val="nil"/>
            </w:tcBorders>
            <w:shd w:val="clear" w:color="auto" w:fill="FFFFFF" w:themeFill="background1"/>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Orientación brindada</w:t>
            </w:r>
          </w:p>
        </w:tc>
        <w:tc>
          <w:tcPr>
            <w:tcW w:w="1929" w:type="dxa"/>
            <w:tcBorders>
              <w:left w:val="nil"/>
              <w:right w:val="nil"/>
            </w:tcBorders>
            <w:shd w:val="clear" w:color="auto" w:fill="FFFFFF" w:themeFill="background1"/>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Convocar a reunión de Diciembre</w:t>
            </w:r>
          </w:p>
        </w:tc>
        <w:tc>
          <w:tcPr>
            <w:tcW w:w="1617" w:type="dxa"/>
            <w:tcBorders>
              <w:left w:val="nil"/>
              <w:right w:val="nil"/>
            </w:tcBorders>
            <w:shd w:val="clear" w:color="auto" w:fill="FFFFFF" w:themeFill="background1"/>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Fecha de Reunión de Diciembre</w:t>
            </w:r>
          </w:p>
        </w:tc>
        <w:tc>
          <w:tcPr>
            <w:tcW w:w="4572" w:type="dxa"/>
            <w:tcBorders>
              <w:left w:val="nil"/>
              <w:right w:val="nil"/>
            </w:tcBorders>
            <w:shd w:val="clear" w:color="auto" w:fill="FFFFFF" w:themeFill="background1"/>
          </w:tcPr>
          <w:p w:rsidR="00DA5097" w:rsidRPr="00C555D1" w:rsidRDefault="00DA5097" w:rsidP="00326F36">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Una vez que se ha brindado la orientación sobre la elaboración del Plan Operativo Anual, el Jefe del Departamento de Planificación procede a realizar la convocatoria a todos los departamentos de la Oficina Central Fe y Alegría Perú para organizar la reunión anual de diciembre, en la cual se procederá a realizar la socialización de los resultados del año y la primera versión del Plan Operativo Anual realizado por cada área. A esta reunión asistirá el Consejo Directivo de Fe y Alegría Perú.</w:t>
            </w:r>
          </w:p>
        </w:tc>
        <w:tc>
          <w:tcPr>
            <w:tcW w:w="1831" w:type="dxa"/>
            <w:tcBorders>
              <w:left w:val="nil"/>
              <w:right w:val="nil"/>
            </w:tcBorders>
            <w:shd w:val="clear" w:color="auto" w:fill="FFFFFF" w:themeFill="background1"/>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004" w:type="dxa"/>
            <w:tcBorders>
              <w:left w:val="nil"/>
              <w:right w:val="nil"/>
            </w:tcBorders>
            <w:shd w:val="clear" w:color="auto" w:fill="FFFFFF" w:themeFill="background1"/>
          </w:tcPr>
          <w:p w:rsidR="00DA5097" w:rsidRPr="00C555D1" w:rsidRDefault="00DA5097" w:rsidP="00326F36">
            <w:pPr>
              <w:spacing w:after="0" w:line="240" w:lineRule="auto"/>
              <w:rPr>
                <w:sz w:val="20"/>
                <w:szCs w:val="20"/>
                <w:lang w:eastAsia="es-ES"/>
              </w:rPr>
            </w:pPr>
            <w:r>
              <w:rPr>
                <w:rFonts w:ascii="Arial Narrow" w:hAnsi="Arial Narrow" w:cs="Arial"/>
                <w:sz w:val="16"/>
                <w:szCs w:val="16"/>
                <w:lang w:val="es-PE" w:eastAsia="es-PE"/>
              </w:rPr>
              <w:t>Manual</w:t>
            </w:r>
          </w:p>
        </w:tc>
        <w:tc>
          <w:tcPr>
            <w:tcW w:w="992" w:type="dxa"/>
            <w:tcBorders>
              <w:left w:val="nil"/>
            </w:tcBorders>
            <w:shd w:val="clear" w:color="auto" w:fill="FFFFFF" w:themeFill="background1"/>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día</w:t>
            </w:r>
          </w:p>
        </w:tc>
      </w:tr>
      <w:tr w:rsidR="00DA5097" w:rsidRPr="00C555D1" w:rsidTr="00DA5097">
        <w:trPr>
          <w:trHeight w:val="675"/>
        </w:trPr>
        <w:tc>
          <w:tcPr>
            <w:tcW w:w="582" w:type="dxa"/>
            <w:tcBorders>
              <w:right w:val="nil"/>
            </w:tcBorders>
            <w:shd w:val="clear" w:color="auto" w:fill="C0C0C0"/>
          </w:tcPr>
          <w:p w:rsidR="00DA5097" w:rsidRPr="00C555D1" w:rsidRDefault="00DA5097" w:rsidP="00326F36">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6</w:t>
            </w:r>
          </w:p>
        </w:tc>
        <w:tc>
          <w:tcPr>
            <w:tcW w:w="1473" w:type="dxa"/>
            <w:tcBorders>
              <w:left w:val="nil"/>
              <w:right w:val="nil"/>
            </w:tcBorders>
            <w:shd w:val="clear" w:color="auto" w:fill="C0C0C0"/>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Fecha de Reunión de Diciembre</w:t>
            </w:r>
          </w:p>
        </w:tc>
        <w:tc>
          <w:tcPr>
            <w:tcW w:w="1929" w:type="dxa"/>
            <w:tcBorders>
              <w:left w:val="nil"/>
              <w:right w:val="nil"/>
            </w:tcBorders>
            <w:shd w:val="clear" w:color="auto" w:fill="C0C0C0"/>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Comunicar retroalimentación</w:t>
            </w:r>
          </w:p>
        </w:tc>
        <w:tc>
          <w:tcPr>
            <w:tcW w:w="1617" w:type="dxa"/>
            <w:tcBorders>
              <w:left w:val="nil"/>
              <w:right w:val="nil"/>
            </w:tcBorders>
            <w:shd w:val="clear" w:color="auto" w:fill="C0C0C0"/>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Retroalimentación</w:t>
            </w:r>
          </w:p>
        </w:tc>
        <w:tc>
          <w:tcPr>
            <w:tcW w:w="4572" w:type="dxa"/>
            <w:tcBorders>
              <w:left w:val="nil"/>
              <w:right w:val="nil"/>
            </w:tcBorders>
            <w:shd w:val="clear" w:color="auto" w:fill="C0C0C0"/>
          </w:tcPr>
          <w:p w:rsidR="00DA5097" w:rsidRPr="00C555D1" w:rsidRDefault="00DA5097" w:rsidP="00326F36">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Llegada la fecha de reunión, el Jefe del Departamento de Planificación procede a comunicar la retroalimentación elaborada durante la reunión de diciembre, en base a las observaciones realizadas por el Consejo Directivo de Fe y Alegría Perú. La retroalimentación es comunicada a las actividades Mejorar Plan Operativo Anual de los procesos: Planificación del Departamento de Donaciones e Imagen Institucional, Planificación del Departamento de Formación, Planificación del Departamento de Proyectos, Planificación de Actividades de Educación Técnica y Planificación de Pastoral y Educación en Valores. </w:t>
            </w:r>
          </w:p>
        </w:tc>
        <w:tc>
          <w:tcPr>
            <w:tcW w:w="1831" w:type="dxa"/>
            <w:tcBorders>
              <w:left w:val="nil"/>
              <w:right w:val="nil"/>
            </w:tcBorders>
            <w:shd w:val="clear" w:color="auto" w:fill="C0C0C0"/>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004" w:type="dxa"/>
            <w:tcBorders>
              <w:left w:val="nil"/>
              <w:right w:val="nil"/>
            </w:tcBorders>
            <w:shd w:val="clear" w:color="auto" w:fill="C0C0C0"/>
          </w:tcPr>
          <w:p w:rsidR="00DA5097" w:rsidRPr="00C555D1" w:rsidRDefault="00DA5097" w:rsidP="00326F36">
            <w:pPr>
              <w:spacing w:after="0" w:line="240" w:lineRule="auto"/>
              <w:rPr>
                <w:sz w:val="20"/>
                <w:szCs w:val="20"/>
                <w:lang w:eastAsia="es-ES"/>
              </w:rPr>
            </w:pPr>
            <w:r>
              <w:rPr>
                <w:rFonts w:ascii="Arial Narrow" w:hAnsi="Arial Narrow" w:cs="Arial"/>
                <w:sz w:val="16"/>
                <w:szCs w:val="16"/>
                <w:lang w:val="es-PE" w:eastAsia="es-PE"/>
              </w:rPr>
              <w:t>Manual</w:t>
            </w:r>
          </w:p>
        </w:tc>
        <w:tc>
          <w:tcPr>
            <w:tcW w:w="992" w:type="dxa"/>
            <w:tcBorders>
              <w:left w:val="nil"/>
            </w:tcBorders>
            <w:shd w:val="clear" w:color="auto" w:fill="C0C0C0"/>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día</w:t>
            </w:r>
          </w:p>
        </w:tc>
      </w:tr>
      <w:tr w:rsidR="00DA5097" w:rsidRPr="00C555D1" w:rsidTr="00DA5097">
        <w:trPr>
          <w:trHeight w:val="675"/>
        </w:trPr>
        <w:tc>
          <w:tcPr>
            <w:tcW w:w="582" w:type="dxa"/>
            <w:tcBorders>
              <w:right w:val="nil"/>
            </w:tcBorders>
          </w:tcPr>
          <w:p w:rsidR="00DA5097" w:rsidRPr="00C555D1" w:rsidRDefault="00DA5097" w:rsidP="00326F36">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7</w:t>
            </w:r>
          </w:p>
        </w:tc>
        <w:tc>
          <w:tcPr>
            <w:tcW w:w="1473" w:type="dxa"/>
            <w:tcBorders>
              <w:left w:val="nil"/>
              <w:right w:val="nil"/>
            </w:tcBorders>
          </w:tcPr>
          <w:p w:rsidR="00DA5097"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Retroalimentación</w:t>
            </w:r>
          </w:p>
          <w:p w:rsidR="00DA5097"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Plan Operativo Anual del Departamento de Donaciones e Imagen Institucional</w:t>
            </w:r>
          </w:p>
          <w:p w:rsidR="00DA5097"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Plan Operativo Anual del Departamento de Formación</w:t>
            </w:r>
          </w:p>
          <w:p w:rsidR="00DA5097"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Plan Operativo Anual del Departamento de Proyectos</w:t>
            </w:r>
          </w:p>
          <w:p w:rsidR="00DA5097"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Plan Operativo Anual de Educación Técnica</w:t>
            </w:r>
          </w:p>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Plan Operativo Anual de Pastoral y Educación en Valores</w:t>
            </w:r>
          </w:p>
        </w:tc>
        <w:tc>
          <w:tcPr>
            <w:tcW w:w="1929" w:type="dxa"/>
            <w:tcBorders>
              <w:left w:val="nil"/>
              <w:right w:val="nil"/>
            </w:tcBorders>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Elaborar Plan Operativo Anual Institucional</w:t>
            </w:r>
          </w:p>
        </w:tc>
        <w:tc>
          <w:tcPr>
            <w:tcW w:w="1617" w:type="dxa"/>
            <w:tcBorders>
              <w:left w:val="nil"/>
              <w:right w:val="nil"/>
            </w:tcBorders>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Plan Operativo Anual  Institucional</w:t>
            </w:r>
          </w:p>
        </w:tc>
        <w:tc>
          <w:tcPr>
            <w:tcW w:w="4572" w:type="dxa"/>
            <w:tcBorders>
              <w:left w:val="nil"/>
              <w:right w:val="nil"/>
            </w:tcBorders>
          </w:tcPr>
          <w:p w:rsidR="00DA5097" w:rsidRDefault="00DA5097" w:rsidP="00326F36">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Jefe del Departamento de Planificación recibe  los Planes Operativos Anuales de cada departamento de la Oficina Central Fe y Alegría Perú, de las actividades Mejorar Plan Operativo Anual de los procesos: Planificación del Departamento de Donaciones e Imagen Institucional, Planificación del Departamento de Formación, Planificación del Departamento de Proyectos, Planificación de Actividades de Educación Técnica y Planificación de Pastoral y Educación en Valores.</w:t>
            </w:r>
          </w:p>
          <w:p w:rsidR="00DA5097" w:rsidRPr="00C555D1" w:rsidRDefault="00DA5097" w:rsidP="00326F36">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Con los planes operativos anuales recibidos el Jefe del Departamento de Planificación integra y estandariza en el Plan Operativo Anual Institucional. </w:t>
            </w:r>
          </w:p>
        </w:tc>
        <w:tc>
          <w:tcPr>
            <w:tcW w:w="1831" w:type="dxa"/>
            <w:tcBorders>
              <w:left w:val="nil"/>
              <w:right w:val="nil"/>
            </w:tcBorders>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004" w:type="dxa"/>
            <w:tcBorders>
              <w:left w:val="nil"/>
              <w:right w:val="nil"/>
            </w:tcBorders>
          </w:tcPr>
          <w:p w:rsidR="00DA5097" w:rsidRPr="00C555D1" w:rsidRDefault="00DA5097" w:rsidP="00326F36">
            <w:pPr>
              <w:spacing w:after="0" w:line="240" w:lineRule="auto"/>
              <w:rPr>
                <w:sz w:val="20"/>
                <w:szCs w:val="20"/>
                <w:lang w:eastAsia="es-ES"/>
              </w:rPr>
            </w:pPr>
            <w:r>
              <w:rPr>
                <w:rFonts w:ascii="Arial Narrow" w:hAnsi="Arial Narrow" w:cs="Arial"/>
                <w:sz w:val="16"/>
                <w:szCs w:val="16"/>
                <w:lang w:val="es-PE" w:eastAsia="es-PE"/>
              </w:rPr>
              <w:t>Manual</w:t>
            </w:r>
          </w:p>
        </w:tc>
        <w:tc>
          <w:tcPr>
            <w:tcW w:w="992" w:type="dxa"/>
            <w:tcBorders>
              <w:left w:val="nil"/>
            </w:tcBorders>
          </w:tcPr>
          <w:p w:rsidR="00DA5097" w:rsidRPr="00C555D1" w:rsidRDefault="00DA5097"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15 días</w:t>
            </w:r>
          </w:p>
        </w:tc>
      </w:tr>
    </w:tbl>
    <w:p w:rsidR="00DA5097" w:rsidRPr="00DA5097" w:rsidRDefault="00DA5097" w:rsidP="00DA5097">
      <w:pPr>
        <w:pStyle w:val="Caption"/>
        <w:jc w:val="center"/>
        <w:rPr>
          <w:rFonts w:asciiTheme="majorHAnsi" w:hAnsiTheme="majorHAnsi"/>
          <w:sz w:val="16"/>
          <w:szCs w:val="16"/>
        </w:rPr>
      </w:pPr>
      <w:bookmarkStart w:id="219" w:name="_Toc266031691"/>
      <w:r w:rsidRPr="00DA5097">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5</w:t>
      </w:r>
      <w:r w:rsidR="00C74554">
        <w:rPr>
          <w:rFonts w:asciiTheme="majorHAnsi" w:hAnsiTheme="majorHAnsi"/>
          <w:sz w:val="16"/>
          <w:szCs w:val="16"/>
        </w:rPr>
        <w:fldChar w:fldCharType="end"/>
      </w:r>
      <w:r w:rsidRPr="00DA5097">
        <w:rPr>
          <w:rFonts w:asciiTheme="majorHAnsi" w:hAnsiTheme="majorHAnsi"/>
          <w:sz w:val="16"/>
          <w:szCs w:val="16"/>
        </w:rPr>
        <w:t>.- Caracterización de Proceso " Elaboración del Plan Operativo Institucional"</w:t>
      </w:r>
      <w:bookmarkEnd w:id="219"/>
    </w:p>
    <w:p w:rsidR="00DA5097" w:rsidRPr="00DA5097" w:rsidRDefault="00DA5097" w:rsidP="00DA5097">
      <w:pPr>
        <w:pStyle w:val="Caption"/>
        <w:jc w:val="center"/>
        <w:rPr>
          <w:rFonts w:asciiTheme="majorHAnsi" w:hAnsiTheme="majorHAnsi"/>
          <w:sz w:val="16"/>
          <w:szCs w:val="16"/>
        </w:rPr>
      </w:pPr>
      <w:r w:rsidRPr="00DA5097">
        <w:rPr>
          <w:rFonts w:asciiTheme="majorHAnsi" w:hAnsiTheme="majorHAnsi"/>
          <w:sz w:val="16"/>
          <w:szCs w:val="16"/>
        </w:rPr>
        <w:t>Fuente: Elaboración Propia</w:t>
      </w:r>
    </w:p>
    <w:p w:rsidR="00DA5097" w:rsidRDefault="00DA5097" w:rsidP="00DA5097">
      <w:pPr>
        <w:rPr>
          <w:lang w:val="es-PE" w:eastAsia="es-ES" w:bidi="ar-SA"/>
        </w:rPr>
        <w:sectPr w:rsidR="00DA5097" w:rsidSect="00DA5097">
          <w:footerReference w:type="default" r:id="rId25"/>
          <w:pgSz w:w="16839" w:h="11907" w:orient="landscape" w:code="9"/>
          <w:pgMar w:top="1701" w:right="1417" w:bottom="1701" w:left="1417" w:header="708" w:footer="708" w:gutter="0"/>
          <w:cols w:space="708"/>
          <w:docGrid w:linePitch="360"/>
        </w:sectPr>
      </w:pPr>
    </w:p>
    <w:p w:rsidR="00F7555B" w:rsidRDefault="00F7555B" w:rsidP="00F7555B">
      <w:pPr>
        <w:pStyle w:val="Heading3"/>
        <w:numPr>
          <w:ilvl w:val="3"/>
          <w:numId w:val="1"/>
        </w:numPr>
        <w:spacing w:after="240"/>
        <w:rPr>
          <w:smallCaps w:val="0"/>
          <w:sz w:val="24"/>
          <w:szCs w:val="24"/>
        </w:rPr>
      </w:pPr>
      <w:bookmarkStart w:id="220" w:name="_Toc266033399"/>
      <w:r w:rsidRPr="00F7555B">
        <w:rPr>
          <w:smallCaps w:val="0"/>
          <w:sz w:val="24"/>
          <w:szCs w:val="24"/>
        </w:rPr>
        <w:t>PROCESO: Planificación del Departamento de Formación</w:t>
      </w:r>
      <w:bookmarkEnd w:id="220"/>
    </w:p>
    <w:p w:rsidR="00246F68" w:rsidRDefault="00246F68" w:rsidP="00246F68">
      <w:pPr>
        <w:spacing w:line="360" w:lineRule="auto"/>
        <w:jc w:val="both"/>
        <w:rPr>
          <w:sz w:val="24"/>
          <w:szCs w:val="24"/>
        </w:rPr>
      </w:pPr>
      <w:r w:rsidRPr="00681D9D">
        <w:rPr>
          <w:sz w:val="24"/>
          <w:szCs w:val="24"/>
        </w:rPr>
        <w:t>El presente</w:t>
      </w:r>
      <w:r>
        <w:rPr>
          <w:sz w:val="24"/>
          <w:szCs w:val="24"/>
        </w:rPr>
        <w:t xml:space="preserve"> proceso describe la labor realizada por el Director del</w:t>
      </w:r>
      <w:r w:rsidRPr="00681D9D">
        <w:rPr>
          <w:sz w:val="24"/>
          <w:szCs w:val="24"/>
        </w:rPr>
        <w:t xml:space="preserve"> Departamento de Formación para </w:t>
      </w:r>
      <w:r>
        <w:rPr>
          <w:sz w:val="24"/>
          <w:szCs w:val="24"/>
        </w:rPr>
        <w:t>elaborar el Plan Operativo Anual del Departamento de Formación, el cual será empleado como parte del Plan Operativo Anual Institucional.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40"/>
        <w:gridCol w:w="2184"/>
        <w:gridCol w:w="2171"/>
        <w:gridCol w:w="2126"/>
      </w:tblGrid>
      <w:tr w:rsidR="00246F68" w:rsidRPr="003B7F34" w:rsidTr="00326F36">
        <w:trPr>
          <w:trHeight w:val="699"/>
          <w:tblHeader/>
        </w:trPr>
        <w:tc>
          <w:tcPr>
            <w:tcW w:w="9005" w:type="dxa"/>
            <w:gridSpan w:val="4"/>
            <w:shd w:val="clear" w:color="auto" w:fill="000000"/>
            <w:vAlign w:val="center"/>
          </w:tcPr>
          <w:p w:rsidR="00246F68" w:rsidRDefault="00246F68" w:rsidP="00326F36">
            <w:pPr>
              <w:autoSpaceDE w:val="0"/>
              <w:autoSpaceDN w:val="0"/>
              <w:adjustRightInd w:val="0"/>
              <w:spacing w:after="0" w:line="240" w:lineRule="auto"/>
              <w:jc w:val="center"/>
              <w:rPr>
                <w:rFonts w:ascii="Arial Narrow" w:hAnsi="Arial Narrow"/>
                <w:b/>
                <w:color w:val="FFFFFF"/>
                <w:sz w:val="28"/>
                <w:szCs w:val="28"/>
              </w:rPr>
            </w:pPr>
            <w:r w:rsidRPr="00CC6AC9">
              <w:rPr>
                <w:rFonts w:ascii="Arial Narrow" w:hAnsi="Arial Narrow"/>
                <w:b/>
                <w:color w:val="FFFFFF"/>
                <w:sz w:val="28"/>
                <w:szCs w:val="28"/>
              </w:rPr>
              <w:t>MACRO PROCESO: Planificación</w:t>
            </w:r>
          </w:p>
          <w:p w:rsidR="00246F68" w:rsidRPr="003B7F34" w:rsidRDefault="00246F68" w:rsidP="00326F36">
            <w:pPr>
              <w:autoSpaceDE w:val="0"/>
              <w:autoSpaceDN w:val="0"/>
              <w:adjustRightInd w:val="0"/>
              <w:spacing w:after="0" w:line="240" w:lineRule="auto"/>
              <w:jc w:val="center"/>
              <w:rPr>
                <w:rFonts w:ascii="Arial Narrow" w:hAnsi="Arial Narrow" w:cs="Arial"/>
                <w:b/>
                <w:bCs/>
                <w:color w:val="FFFFFF"/>
                <w:sz w:val="28"/>
                <w:szCs w:val="28"/>
              </w:rPr>
            </w:pPr>
            <w:r w:rsidRPr="003B7F34">
              <w:rPr>
                <w:rFonts w:ascii="Arial Narrow" w:hAnsi="Arial Narrow"/>
                <w:b/>
                <w:color w:val="FFFFFF"/>
                <w:sz w:val="28"/>
                <w:szCs w:val="28"/>
              </w:rPr>
              <w:t>Proceso “</w:t>
            </w:r>
            <w:r>
              <w:rPr>
                <w:rFonts w:ascii="Arial Narrow" w:hAnsi="Arial Narrow"/>
                <w:b/>
                <w:color w:val="FFFFFF"/>
                <w:sz w:val="28"/>
                <w:szCs w:val="28"/>
              </w:rPr>
              <w:t>Planificación</w:t>
            </w:r>
            <w:r w:rsidRPr="00DF0671">
              <w:rPr>
                <w:rFonts w:ascii="Arial Narrow" w:hAnsi="Arial Narrow"/>
                <w:b/>
                <w:color w:val="FFFFFF"/>
                <w:sz w:val="28"/>
                <w:szCs w:val="28"/>
              </w:rPr>
              <w:t xml:space="preserve"> del Departamento de Formación</w:t>
            </w:r>
            <w:r w:rsidRPr="003B7F34">
              <w:rPr>
                <w:rFonts w:ascii="Arial Narrow" w:hAnsi="Arial Narrow"/>
                <w:b/>
                <w:color w:val="FFFFFF"/>
                <w:sz w:val="28"/>
                <w:szCs w:val="28"/>
              </w:rPr>
              <w:t>”</w:t>
            </w:r>
          </w:p>
        </w:tc>
      </w:tr>
      <w:tr w:rsidR="00246F68" w:rsidRPr="003B7F34" w:rsidTr="00326F36">
        <w:tc>
          <w:tcPr>
            <w:tcW w:w="2271" w:type="dxa"/>
            <w:shd w:val="clear" w:color="auto" w:fill="BFBFBF"/>
            <w:vAlign w:val="center"/>
          </w:tcPr>
          <w:p w:rsidR="00246F68" w:rsidRPr="003B7F34" w:rsidRDefault="00246F68" w:rsidP="00326F36">
            <w:pPr>
              <w:spacing w:after="0" w:line="240" w:lineRule="auto"/>
              <w:jc w:val="center"/>
              <w:rPr>
                <w:rFonts w:ascii="Arial Narrow" w:hAnsi="Arial Narrow"/>
                <w:b/>
                <w:sz w:val="24"/>
                <w:szCs w:val="24"/>
              </w:rPr>
            </w:pPr>
            <w:r w:rsidRPr="003B7F34">
              <w:rPr>
                <w:rFonts w:ascii="Arial Narrow" w:hAnsi="Arial Narrow"/>
                <w:b/>
                <w:sz w:val="24"/>
                <w:szCs w:val="24"/>
              </w:rPr>
              <w:t>PROPÓSITO</w:t>
            </w:r>
          </w:p>
        </w:tc>
        <w:tc>
          <w:tcPr>
            <w:tcW w:w="6734" w:type="dxa"/>
            <w:gridSpan w:val="3"/>
          </w:tcPr>
          <w:p w:rsidR="00246F68" w:rsidRPr="00DF0671" w:rsidRDefault="00246F68" w:rsidP="00326F36">
            <w:pPr>
              <w:spacing w:after="0" w:line="240" w:lineRule="auto"/>
              <w:jc w:val="both"/>
              <w:rPr>
                <w:rFonts w:ascii="Arial Narrow" w:hAnsi="Arial Narrow"/>
                <w:sz w:val="24"/>
                <w:szCs w:val="24"/>
              </w:rPr>
            </w:pPr>
            <w:r w:rsidRPr="00DF0671">
              <w:rPr>
                <w:rFonts w:ascii="Arial Narrow" w:hAnsi="Arial Narrow"/>
                <w:sz w:val="24"/>
                <w:szCs w:val="24"/>
              </w:rPr>
              <w:t>El presente proceso tiene como propósito el cumplimiento del</w:t>
            </w:r>
            <w:r>
              <w:rPr>
                <w:rFonts w:ascii="Arial Narrow" w:hAnsi="Arial Narrow"/>
                <w:sz w:val="24"/>
                <w:szCs w:val="24"/>
              </w:rPr>
              <w:t xml:space="preserve"> siguiente </w:t>
            </w:r>
            <w:r w:rsidRPr="00DF0671">
              <w:rPr>
                <w:rFonts w:ascii="Arial Narrow" w:hAnsi="Arial Narrow"/>
                <w:sz w:val="24"/>
                <w:szCs w:val="24"/>
              </w:rPr>
              <w:t>objetivo:</w:t>
            </w:r>
          </w:p>
          <w:p w:rsidR="00246F68" w:rsidRPr="00DF0671" w:rsidRDefault="00246F68" w:rsidP="00326F36">
            <w:pPr>
              <w:spacing w:after="0" w:line="240" w:lineRule="auto"/>
              <w:jc w:val="both"/>
              <w:rPr>
                <w:rFonts w:ascii="Arial Narrow" w:hAnsi="Arial Narrow"/>
                <w:sz w:val="24"/>
                <w:szCs w:val="24"/>
              </w:rPr>
            </w:pPr>
            <w:r w:rsidRPr="00DF0671">
              <w:rPr>
                <w:rFonts w:ascii="Arial Narrow" w:hAnsi="Arial Narrow"/>
                <w:sz w:val="24"/>
                <w:szCs w:val="24"/>
              </w:rPr>
              <w:t>OSE 2</w:t>
            </w:r>
            <w:r>
              <w:rPr>
                <w:rFonts w:ascii="Arial Narrow" w:hAnsi="Arial Narrow"/>
                <w:sz w:val="24"/>
                <w:szCs w:val="24"/>
              </w:rPr>
              <w:t xml:space="preserve">: </w:t>
            </w:r>
            <w:r w:rsidRPr="00691CF1">
              <w:rPr>
                <w:rFonts w:ascii="Arial Narrow" w:hAnsi="Arial Narrow"/>
                <w:sz w:val="24"/>
                <w:szCs w:val="24"/>
              </w:rPr>
              <w:t>Comprometer a todos los miembros de la comunidad educativa con su desarrollo integral para responder al desafío de una educación de calidad, desde la mística y propuesta de FYA</w:t>
            </w:r>
          </w:p>
        </w:tc>
      </w:tr>
      <w:tr w:rsidR="00246F68" w:rsidRPr="003B7F34" w:rsidTr="00326F36">
        <w:tc>
          <w:tcPr>
            <w:tcW w:w="2271" w:type="dxa"/>
            <w:shd w:val="clear" w:color="auto" w:fill="BFBFBF"/>
            <w:vAlign w:val="center"/>
          </w:tcPr>
          <w:p w:rsidR="00246F68" w:rsidRPr="003B7F34" w:rsidRDefault="00246F68" w:rsidP="00326F36">
            <w:pPr>
              <w:spacing w:after="0" w:line="240" w:lineRule="auto"/>
              <w:jc w:val="center"/>
              <w:rPr>
                <w:rFonts w:ascii="Arial Narrow" w:hAnsi="Arial Narrow"/>
                <w:b/>
                <w:sz w:val="24"/>
                <w:szCs w:val="24"/>
              </w:rPr>
            </w:pPr>
            <w:r w:rsidRPr="003B7F34">
              <w:rPr>
                <w:rFonts w:ascii="Arial Narrow" w:hAnsi="Arial Narrow"/>
                <w:b/>
                <w:sz w:val="24"/>
                <w:szCs w:val="24"/>
              </w:rPr>
              <w:t>RESPONSABLE</w:t>
            </w:r>
          </w:p>
        </w:tc>
        <w:tc>
          <w:tcPr>
            <w:tcW w:w="2246" w:type="dxa"/>
            <w:vAlign w:val="center"/>
          </w:tcPr>
          <w:p w:rsidR="00246F68" w:rsidRPr="00964BD3" w:rsidRDefault="00246F68" w:rsidP="00326F36">
            <w:pPr>
              <w:spacing w:after="0" w:line="240" w:lineRule="auto"/>
              <w:rPr>
                <w:rFonts w:ascii="Arial Narrow" w:hAnsi="Arial Narrow"/>
                <w:b/>
                <w:sz w:val="24"/>
                <w:szCs w:val="24"/>
              </w:rPr>
            </w:pPr>
            <w:r w:rsidRPr="00964BD3">
              <w:rPr>
                <w:rFonts w:ascii="Arial Narrow" w:hAnsi="Arial Narrow"/>
                <w:sz w:val="24"/>
                <w:szCs w:val="24"/>
              </w:rPr>
              <w:t xml:space="preserve">Director del Departamento </w:t>
            </w:r>
            <w:r>
              <w:rPr>
                <w:rFonts w:ascii="Arial Narrow" w:hAnsi="Arial Narrow"/>
                <w:sz w:val="24"/>
                <w:szCs w:val="24"/>
              </w:rPr>
              <w:t xml:space="preserve">de </w:t>
            </w:r>
            <w:r w:rsidRPr="00964BD3">
              <w:rPr>
                <w:rFonts w:ascii="Arial Narrow" w:hAnsi="Arial Narrow"/>
                <w:sz w:val="24"/>
                <w:szCs w:val="24"/>
              </w:rPr>
              <w:t>Formación</w:t>
            </w:r>
          </w:p>
        </w:tc>
        <w:tc>
          <w:tcPr>
            <w:tcW w:w="2245" w:type="dxa"/>
            <w:shd w:val="clear" w:color="auto" w:fill="D9D9D9"/>
            <w:vAlign w:val="center"/>
          </w:tcPr>
          <w:p w:rsidR="00246F68" w:rsidRPr="003B7F34" w:rsidRDefault="00246F68" w:rsidP="00326F36">
            <w:pPr>
              <w:spacing w:after="0"/>
              <w:jc w:val="center"/>
              <w:rPr>
                <w:rFonts w:ascii="Arial Narrow" w:hAnsi="Arial Narrow"/>
                <w:b/>
                <w:sz w:val="24"/>
                <w:szCs w:val="24"/>
              </w:rPr>
            </w:pPr>
            <w:r w:rsidRPr="003B7F34">
              <w:rPr>
                <w:rFonts w:ascii="Arial Narrow" w:hAnsi="Arial Narrow"/>
                <w:b/>
                <w:sz w:val="24"/>
                <w:szCs w:val="24"/>
              </w:rPr>
              <w:t>BASE LEGAL</w:t>
            </w:r>
          </w:p>
        </w:tc>
        <w:tc>
          <w:tcPr>
            <w:tcW w:w="2243" w:type="dxa"/>
          </w:tcPr>
          <w:p w:rsidR="00246F68" w:rsidRPr="003B7F34" w:rsidRDefault="00246F68" w:rsidP="00326F36">
            <w:pPr>
              <w:spacing w:after="0"/>
              <w:rPr>
                <w:rFonts w:ascii="Arial Narrow" w:hAnsi="Arial Narrow"/>
                <w:sz w:val="24"/>
                <w:szCs w:val="24"/>
              </w:rPr>
            </w:pPr>
            <w:r w:rsidRPr="003B7F34">
              <w:rPr>
                <w:rFonts w:ascii="Arial Narrow" w:hAnsi="Arial Narrow"/>
                <w:sz w:val="24"/>
                <w:szCs w:val="24"/>
              </w:rPr>
              <w:t>No Aplica</w:t>
            </w:r>
          </w:p>
        </w:tc>
      </w:tr>
      <w:tr w:rsidR="00246F68" w:rsidRPr="003B7F34" w:rsidTr="00326F36">
        <w:tc>
          <w:tcPr>
            <w:tcW w:w="2271" w:type="dxa"/>
            <w:shd w:val="clear" w:color="auto" w:fill="BFBFBF"/>
            <w:vAlign w:val="center"/>
          </w:tcPr>
          <w:p w:rsidR="00246F68" w:rsidRPr="003B7F34" w:rsidRDefault="00246F68" w:rsidP="00326F36">
            <w:pPr>
              <w:spacing w:after="0" w:line="240" w:lineRule="auto"/>
              <w:jc w:val="center"/>
              <w:rPr>
                <w:rFonts w:ascii="Arial Narrow" w:hAnsi="Arial Narrow"/>
                <w:b/>
                <w:sz w:val="24"/>
                <w:szCs w:val="24"/>
              </w:rPr>
            </w:pPr>
            <w:r w:rsidRPr="003B7F34">
              <w:rPr>
                <w:rFonts w:ascii="Arial Narrow" w:hAnsi="Arial Narrow"/>
                <w:b/>
                <w:sz w:val="24"/>
                <w:szCs w:val="24"/>
              </w:rPr>
              <w:t>ACTORES DEL PROCESO</w:t>
            </w:r>
          </w:p>
        </w:tc>
        <w:tc>
          <w:tcPr>
            <w:tcW w:w="6734" w:type="dxa"/>
            <w:gridSpan w:val="3"/>
          </w:tcPr>
          <w:p w:rsidR="00246F68" w:rsidRPr="00691CF1" w:rsidRDefault="00246F68" w:rsidP="00326F36">
            <w:pPr>
              <w:spacing w:after="0" w:line="240" w:lineRule="auto"/>
              <w:jc w:val="both"/>
              <w:rPr>
                <w:rFonts w:ascii="Arial Narrow" w:hAnsi="Arial Narrow"/>
                <w:sz w:val="24"/>
                <w:szCs w:val="24"/>
              </w:rPr>
            </w:pPr>
            <w:r w:rsidRPr="00691CF1">
              <w:rPr>
                <w:rFonts w:ascii="Arial Narrow" w:hAnsi="Arial Narrow"/>
                <w:sz w:val="24"/>
                <w:szCs w:val="24"/>
                <w:u w:val="single"/>
              </w:rPr>
              <w:t xml:space="preserve">Director del Departamento </w:t>
            </w:r>
            <w:r>
              <w:rPr>
                <w:rFonts w:ascii="Arial Narrow" w:hAnsi="Arial Narrow"/>
                <w:sz w:val="24"/>
                <w:szCs w:val="24"/>
                <w:u w:val="single"/>
              </w:rPr>
              <w:t xml:space="preserve">de </w:t>
            </w:r>
            <w:r w:rsidRPr="00691CF1">
              <w:rPr>
                <w:rFonts w:ascii="Arial Narrow" w:hAnsi="Arial Narrow"/>
                <w:sz w:val="24"/>
                <w:szCs w:val="24"/>
                <w:u w:val="single"/>
              </w:rPr>
              <w:t>Formación</w:t>
            </w:r>
            <w:r w:rsidRPr="00691CF1">
              <w:rPr>
                <w:rFonts w:ascii="Arial Narrow" w:hAnsi="Arial Narrow"/>
                <w:sz w:val="24"/>
                <w:szCs w:val="24"/>
              </w:rPr>
              <w:t>.- Persona contratada por la oficina central de Fe y Alegría Perú, encargada de la dirección de las áreas de Técnica, Pastoral y Pedagogía y la elaboración del plan operativo anual del Departamento de Formación.</w:t>
            </w:r>
          </w:p>
          <w:p w:rsidR="00246F68" w:rsidRPr="00691CF1" w:rsidRDefault="00246F68" w:rsidP="00326F36">
            <w:pPr>
              <w:spacing w:after="0" w:line="240" w:lineRule="auto"/>
              <w:jc w:val="both"/>
              <w:rPr>
                <w:rFonts w:ascii="Arial Narrow" w:hAnsi="Arial Narrow"/>
                <w:sz w:val="24"/>
                <w:szCs w:val="24"/>
              </w:rPr>
            </w:pPr>
          </w:p>
          <w:p w:rsidR="00246F68" w:rsidRPr="00EC681D" w:rsidRDefault="00246F68" w:rsidP="00326F36">
            <w:pPr>
              <w:spacing w:after="0" w:line="240" w:lineRule="auto"/>
              <w:jc w:val="both"/>
              <w:rPr>
                <w:rFonts w:ascii="Arial Narrow" w:hAnsi="Arial Narrow" w:cs="Arial"/>
                <w:bCs/>
                <w:sz w:val="24"/>
                <w:szCs w:val="24"/>
              </w:rPr>
            </w:pPr>
            <w:r w:rsidRPr="00691CF1">
              <w:rPr>
                <w:rFonts w:ascii="Arial Narrow" w:hAnsi="Arial Narrow"/>
                <w:sz w:val="24"/>
                <w:szCs w:val="24"/>
                <w:u w:val="single"/>
              </w:rPr>
              <w:t>Equipo Pedagógico</w:t>
            </w:r>
            <w:r w:rsidRPr="008611B2">
              <w:rPr>
                <w:rFonts w:ascii="Arial Narrow" w:hAnsi="Arial Narrow"/>
                <w:sz w:val="24"/>
                <w:szCs w:val="24"/>
              </w:rPr>
              <w:t xml:space="preserve">.- Docentes contratados </w:t>
            </w:r>
            <w:r w:rsidRPr="00691CF1">
              <w:rPr>
                <w:rFonts w:ascii="Arial Narrow" w:hAnsi="Arial Narrow"/>
                <w:sz w:val="24"/>
                <w:szCs w:val="24"/>
              </w:rPr>
              <w:t>por la oficina central de Fe y Alegría Perú para el Departamento Formación, encargados de realizar el acompañamiento y capacitación a los docentes de los centros educativos Fe y Alegría Perú.</w:t>
            </w:r>
          </w:p>
        </w:tc>
      </w:tr>
      <w:tr w:rsidR="00246F68" w:rsidRPr="003B7F34" w:rsidTr="00326F36">
        <w:tc>
          <w:tcPr>
            <w:tcW w:w="2271" w:type="dxa"/>
            <w:shd w:val="clear" w:color="auto" w:fill="BFBFBF"/>
            <w:vAlign w:val="center"/>
          </w:tcPr>
          <w:p w:rsidR="00246F68" w:rsidRPr="003B7F34" w:rsidRDefault="00246F68" w:rsidP="00326F36">
            <w:pPr>
              <w:spacing w:after="0" w:line="240" w:lineRule="auto"/>
              <w:jc w:val="center"/>
              <w:rPr>
                <w:rFonts w:ascii="Arial Narrow" w:hAnsi="Arial Narrow"/>
                <w:b/>
                <w:sz w:val="24"/>
                <w:szCs w:val="24"/>
              </w:rPr>
            </w:pPr>
            <w:r w:rsidRPr="003B7F34">
              <w:rPr>
                <w:rFonts w:ascii="Arial Narrow" w:hAnsi="Arial Narrow"/>
                <w:b/>
                <w:sz w:val="24"/>
                <w:szCs w:val="24"/>
              </w:rPr>
              <w:t>CLIENTES INTERNOS</w:t>
            </w:r>
          </w:p>
        </w:tc>
        <w:tc>
          <w:tcPr>
            <w:tcW w:w="2246" w:type="dxa"/>
          </w:tcPr>
          <w:p w:rsidR="00246F68" w:rsidRPr="00BC4F03" w:rsidRDefault="00246F68" w:rsidP="00326F36">
            <w:pPr>
              <w:jc w:val="center"/>
              <w:rPr>
                <w:rFonts w:ascii="Arial Narrow" w:hAnsi="Arial Narrow"/>
                <w:sz w:val="24"/>
                <w:szCs w:val="24"/>
              </w:rPr>
            </w:pPr>
            <w:r>
              <w:rPr>
                <w:rFonts w:ascii="Arial Narrow" w:hAnsi="Arial Narrow"/>
                <w:sz w:val="24"/>
                <w:szCs w:val="24"/>
              </w:rPr>
              <w:t>Jefe del Departamento de Planificación</w:t>
            </w:r>
          </w:p>
        </w:tc>
        <w:tc>
          <w:tcPr>
            <w:tcW w:w="2245" w:type="dxa"/>
            <w:shd w:val="clear" w:color="auto" w:fill="D9D9D9"/>
            <w:vAlign w:val="center"/>
          </w:tcPr>
          <w:p w:rsidR="00246F68" w:rsidRPr="003B7F34" w:rsidRDefault="00246F68" w:rsidP="00326F36">
            <w:pPr>
              <w:spacing w:after="0"/>
              <w:jc w:val="center"/>
              <w:rPr>
                <w:rFonts w:ascii="Arial Narrow" w:hAnsi="Arial Narrow"/>
                <w:b/>
                <w:sz w:val="24"/>
                <w:szCs w:val="24"/>
              </w:rPr>
            </w:pPr>
            <w:r w:rsidRPr="003B7F34">
              <w:rPr>
                <w:rFonts w:ascii="Arial Narrow" w:hAnsi="Arial Narrow"/>
                <w:b/>
                <w:sz w:val="24"/>
                <w:szCs w:val="24"/>
              </w:rPr>
              <w:t>CLIENTES EXTERNOS</w:t>
            </w:r>
          </w:p>
        </w:tc>
        <w:tc>
          <w:tcPr>
            <w:tcW w:w="2243" w:type="dxa"/>
          </w:tcPr>
          <w:p w:rsidR="00246F68" w:rsidRPr="00BC4F03" w:rsidRDefault="00246F68" w:rsidP="00326F36">
            <w:pPr>
              <w:jc w:val="center"/>
              <w:rPr>
                <w:rFonts w:ascii="Arial Narrow" w:hAnsi="Arial Narrow"/>
                <w:sz w:val="24"/>
                <w:szCs w:val="24"/>
              </w:rPr>
            </w:pPr>
            <w:r w:rsidRPr="00BC4F03">
              <w:rPr>
                <w:rFonts w:ascii="Arial Narrow" w:hAnsi="Arial Narrow"/>
                <w:sz w:val="24"/>
                <w:szCs w:val="24"/>
              </w:rPr>
              <w:t>No Aplica</w:t>
            </w:r>
          </w:p>
        </w:tc>
      </w:tr>
      <w:tr w:rsidR="00246F68" w:rsidRPr="003B7F34" w:rsidTr="00326F36">
        <w:tc>
          <w:tcPr>
            <w:tcW w:w="2271" w:type="dxa"/>
            <w:shd w:val="clear" w:color="auto" w:fill="BFBFBF"/>
            <w:vAlign w:val="center"/>
          </w:tcPr>
          <w:p w:rsidR="00246F68" w:rsidRPr="003B7F34" w:rsidRDefault="00246F68" w:rsidP="00326F36">
            <w:pPr>
              <w:spacing w:after="0" w:line="240" w:lineRule="auto"/>
              <w:jc w:val="center"/>
              <w:rPr>
                <w:rFonts w:ascii="Arial Narrow" w:hAnsi="Arial Narrow"/>
                <w:b/>
                <w:sz w:val="24"/>
                <w:szCs w:val="24"/>
              </w:rPr>
            </w:pPr>
            <w:r w:rsidRPr="003B7F34">
              <w:rPr>
                <w:rFonts w:ascii="Arial Narrow" w:hAnsi="Arial Narrow"/>
                <w:b/>
                <w:sz w:val="24"/>
                <w:szCs w:val="24"/>
              </w:rPr>
              <w:t>ALCANCE</w:t>
            </w:r>
          </w:p>
        </w:tc>
        <w:tc>
          <w:tcPr>
            <w:tcW w:w="6734" w:type="dxa"/>
            <w:gridSpan w:val="3"/>
          </w:tcPr>
          <w:p w:rsidR="00246F68" w:rsidRDefault="00246F68" w:rsidP="00326F36">
            <w:pPr>
              <w:spacing w:after="0" w:line="240" w:lineRule="auto"/>
              <w:jc w:val="both"/>
              <w:rPr>
                <w:rFonts w:ascii="Arial Narrow" w:hAnsi="Arial Narrow"/>
                <w:sz w:val="24"/>
                <w:szCs w:val="24"/>
              </w:rPr>
            </w:pPr>
            <w:r w:rsidRPr="00DF0671">
              <w:rPr>
                <w:rFonts w:ascii="Arial Narrow" w:hAnsi="Arial Narrow"/>
                <w:sz w:val="24"/>
                <w:szCs w:val="24"/>
              </w:rPr>
              <w:t xml:space="preserve">El alcance del presente proceso </w:t>
            </w:r>
            <w:r>
              <w:rPr>
                <w:rFonts w:ascii="Arial Narrow" w:hAnsi="Arial Narrow"/>
                <w:sz w:val="24"/>
                <w:szCs w:val="24"/>
              </w:rPr>
              <w:t>detalla las actividades que realiza el Director del Departamento de Formación para elaborar el plan operativo anual del departamento.</w:t>
            </w:r>
          </w:p>
          <w:p w:rsidR="00246F68" w:rsidRPr="00DF0671" w:rsidRDefault="00246F68" w:rsidP="00326F36">
            <w:pPr>
              <w:spacing w:after="0" w:line="240" w:lineRule="auto"/>
              <w:jc w:val="both"/>
              <w:rPr>
                <w:rFonts w:ascii="Arial Narrow" w:hAnsi="Arial Narrow"/>
                <w:sz w:val="24"/>
                <w:szCs w:val="24"/>
              </w:rPr>
            </w:pPr>
            <w:r>
              <w:rPr>
                <w:rFonts w:ascii="Arial Narrow" w:hAnsi="Arial Narrow"/>
                <w:sz w:val="24"/>
                <w:szCs w:val="24"/>
              </w:rPr>
              <w:t>Este documento no entrará en detalle sobre el método de comunicación empleado entre el departamento de Formación y el departamento de Planificación durante la elaboración del plan operativo anual del departamento de formación</w:t>
            </w:r>
          </w:p>
        </w:tc>
      </w:tr>
      <w:tr w:rsidR="00246F68" w:rsidRPr="003B7F34" w:rsidTr="00326F36">
        <w:tc>
          <w:tcPr>
            <w:tcW w:w="2271" w:type="dxa"/>
            <w:shd w:val="clear" w:color="auto" w:fill="BFBFBF"/>
            <w:vAlign w:val="center"/>
          </w:tcPr>
          <w:p w:rsidR="00246F68" w:rsidRPr="003B7F34" w:rsidRDefault="00246F68" w:rsidP="00326F36">
            <w:pPr>
              <w:spacing w:after="0" w:line="240" w:lineRule="auto"/>
              <w:jc w:val="center"/>
              <w:rPr>
                <w:rFonts w:ascii="Arial Narrow" w:hAnsi="Arial Narrow"/>
                <w:b/>
                <w:sz w:val="24"/>
                <w:szCs w:val="24"/>
              </w:rPr>
            </w:pPr>
            <w:r w:rsidRPr="003B7F34">
              <w:rPr>
                <w:rFonts w:ascii="Arial Narrow" w:hAnsi="Arial Narrow"/>
                <w:b/>
                <w:sz w:val="24"/>
                <w:szCs w:val="24"/>
              </w:rPr>
              <w:t>PROCEDIMIENTO</w:t>
            </w:r>
          </w:p>
        </w:tc>
        <w:tc>
          <w:tcPr>
            <w:tcW w:w="6734" w:type="dxa"/>
            <w:gridSpan w:val="3"/>
            <w:vAlign w:val="center"/>
          </w:tcPr>
          <w:p w:rsidR="00246F68" w:rsidRDefault="00246F68" w:rsidP="00EF1133">
            <w:pPr>
              <w:numPr>
                <w:ilvl w:val="0"/>
                <w:numId w:val="8"/>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El Director del Departamento de Formación procede a elaborar una ficha de evaluación personal y realiza la entrega de la misma a cada integrante del Equipo Pedagógico.</w:t>
            </w:r>
          </w:p>
          <w:p w:rsidR="00246F68" w:rsidRDefault="00246F68" w:rsidP="00EF1133">
            <w:pPr>
              <w:numPr>
                <w:ilvl w:val="0"/>
                <w:numId w:val="8"/>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El Equipo Pedagógico procede a realizar el llenado de la ficha de evaluación personal y, posteriormente, se presenta a una entrevista con el Director del Departamento de Formación</w:t>
            </w:r>
          </w:p>
          <w:p w:rsidR="00246F68" w:rsidRDefault="00246F68" w:rsidP="00EF1133">
            <w:pPr>
              <w:numPr>
                <w:ilvl w:val="0"/>
                <w:numId w:val="8"/>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El Director del Departamento de Formación recibe del departamento de planificación la guía de evaluación la cual será completada en base a la ficha de evaluación desarrollada por el propio departamento</w:t>
            </w:r>
          </w:p>
          <w:p w:rsidR="00246F68" w:rsidRDefault="00246F68" w:rsidP="00EF1133">
            <w:pPr>
              <w:numPr>
                <w:ilvl w:val="0"/>
                <w:numId w:val="8"/>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Luego de ello, el director del departamento de Formación convoca a una reunión en donde compartirá con el equipo pedagógico, los resultados obtenidos por el departamento a lo largo del año.</w:t>
            </w:r>
          </w:p>
          <w:p w:rsidR="00246F68" w:rsidRDefault="00246F68" w:rsidP="00EF1133">
            <w:pPr>
              <w:numPr>
                <w:ilvl w:val="0"/>
                <w:numId w:val="8"/>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El Director del departamento de Formación procede a elaborar la Matriz Base o Plan Operativo Anual, en donde se definen las actividades de acompañamiento, del servicio bibliotecario, de las capacitaciones y las de dirección del departamento, que se efectuaran en el transcurso del año.</w:t>
            </w:r>
          </w:p>
          <w:p w:rsidR="00246F68" w:rsidRDefault="00246F68" w:rsidP="00EF1133">
            <w:pPr>
              <w:numPr>
                <w:ilvl w:val="0"/>
                <w:numId w:val="8"/>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Llegada la fecha de reunión de diciembre, el Director del Departamento de Formación presenta los resultados obtenidos y recibe sugerencias de cómo mejorar su Matriz Base.</w:t>
            </w:r>
          </w:p>
          <w:p w:rsidR="00246F68" w:rsidRPr="00376892" w:rsidRDefault="00246F68" w:rsidP="00EF1133">
            <w:pPr>
              <w:numPr>
                <w:ilvl w:val="0"/>
                <w:numId w:val="8"/>
              </w:numPr>
              <w:autoSpaceDE w:val="0"/>
              <w:autoSpaceDN w:val="0"/>
              <w:adjustRightInd w:val="0"/>
              <w:spacing w:after="0" w:line="240" w:lineRule="auto"/>
              <w:jc w:val="both"/>
              <w:rPr>
                <w:rFonts w:ascii="Arial Narrow" w:hAnsi="Arial Narrow" w:cs="Arial"/>
                <w:bCs/>
                <w:sz w:val="24"/>
                <w:szCs w:val="24"/>
              </w:rPr>
            </w:pPr>
            <w:r w:rsidRPr="00376892">
              <w:rPr>
                <w:rFonts w:ascii="Arial Narrow" w:hAnsi="Arial Narrow" w:cs="Arial"/>
                <w:bCs/>
                <w:sz w:val="24"/>
                <w:szCs w:val="24"/>
              </w:rPr>
              <w:t>Terminado las correcciones pertinentes a la Matriz Base en base a las sugerencia</w:t>
            </w:r>
            <w:r>
              <w:rPr>
                <w:rFonts w:ascii="Arial Narrow" w:hAnsi="Arial Narrow" w:cs="Arial"/>
                <w:bCs/>
                <w:sz w:val="24"/>
                <w:szCs w:val="24"/>
              </w:rPr>
              <w:t>s</w:t>
            </w:r>
            <w:r w:rsidRPr="00376892">
              <w:rPr>
                <w:rFonts w:ascii="Arial Narrow" w:hAnsi="Arial Narrow" w:cs="Arial"/>
                <w:bCs/>
                <w:sz w:val="24"/>
                <w:szCs w:val="24"/>
              </w:rPr>
              <w:t xml:space="preserve"> recibidas,</w:t>
            </w:r>
            <w:r>
              <w:rPr>
                <w:rFonts w:ascii="Arial Narrow" w:hAnsi="Arial Narrow" w:cs="Arial"/>
                <w:bCs/>
                <w:sz w:val="24"/>
                <w:szCs w:val="24"/>
              </w:rPr>
              <w:t xml:space="preserve"> </w:t>
            </w:r>
            <w:r w:rsidRPr="00376892">
              <w:rPr>
                <w:rFonts w:ascii="Arial Narrow" w:hAnsi="Arial Narrow" w:cs="Arial"/>
                <w:bCs/>
                <w:sz w:val="24"/>
                <w:szCs w:val="24"/>
              </w:rPr>
              <w:t xml:space="preserve">el </w:t>
            </w:r>
            <w:r>
              <w:rPr>
                <w:rFonts w:ascii="Arial Narrow" w:hAnsi="Arial Narrow" w:cs="Arial"/>
                <w:bCs/>
                <w:sz w:val="24"/>
                <w:szCs w:val="24"/>
              </w:rPr>
              <w:t>D</w:t>
            </w:r>
            <w:r w:rsidRPr="00376892">
              <w:rPr>
                <w:rFonts w:ascii="Arial Narrow" w:hAnsi="Arial Narrow" w:cs="Arial"/>
                <w:bCs/>
                <w:sz w:val="24"/>
                <w:szCs w:val="24"/>
              </w:rPr>
              <w:t xml:space="preserve">irector del </w:t>
            </w:r>
            <w:r>
              <w:rPr>
                <w:rFonts w:ascii="Arial Narrow" w:hAnsi="Arial Narrow" w:cs="Arial"/>
                <w:bCs/>
                <w:sz w:val="24"/>
                <w:szCs w:val="24"/>
              </w:rPr>
              <w:t>D</w:t>
            </w:r>
            <w:r w:rsidRPr="00376892">
              <w:rPr>
                <w:rFonts w:ascii="Arial Narrow" w:hAnsi="Arial Narrow" w:cs="Arial"/>
                <w:bCs/>
                <w:sz w:val="24"/>
                <w:szCs w:val="24"/>
              </w:rPr>
              <w:t xml:space="preserve">epartamento de </w:t>
            </w:r>
            <w:r>
              <w:rPr>
                <w:rFonts w:ascii="Arial Narrow" w:hAnsi="Arial Narrow" w:cs="Arial"/>
                <w:bCs/>
                <w:sz w:val="24"/>
                <w:szCs w:val="24"/>
              </w:rPr>
              <w:t>F</w:t>
            </w:r>
            <w:r w:rsidRPr="00376892">
              <w:rPr>
                <w:rFonts w:ascii="Arial Narrow" w:hAnsi="Arial Narrow" w:cs="Arial"/>
                <w:bCs/>
                <w:sz w:val="24"/>
                <w:szCs w:val="24"/>
              </w:rPr>
              <w:t xml:space="preserve">ormación procede a realizar </w:t>
            </w:r>
            <w:r>
              <w:rPr>
                <w:rFonts w:ascii="Arial Narrow" w:hAnsi="Arial Narrow" w:cs="Arial"/>
                <w:bCs/>
                <w:sz w:val="24"/>
                <w:szCs w:val="24"/>
              </w:rPr>
              <w:t>la entrega del mismo al D</w:t>
            </w:r>
            <w:r w:rsidRPr="00376892">
              <w:rPr>
                <w:rFonts w:ascii="Arial Narrow" w:hAnsi="Arial Narrow" w:cs="Arial"/>
                <w:bCs/>
                <w:sz w:val="24"/>
                <w:szCs w:val="24"/>
              </w:rPr>
              <w:t xml:space="preserve">epartamento de </w:t>
            </w:r>
            <w:r>
              <w:rPr>
                <w:rFonts w:ascii="Arial Narrow" w:hAnsi="Arial Narrow" w:cs="Arial"/>
                <w:bCs/>
                <w:sz w:val="24"/>
                <w:szCs w:val="24"/>
              </w:rPr>
              <w:t>Planificación</w:t>
            </w:r>
            <w:r w:rsidRPr="00376892">
              <w:rPr>
                <w:rFonts w:ascii="Arial Narrow" w:hAnsi="Arial Narrow" w:cs="Arial"/>
                <w:bCs/>
                <w:sz w:val="24"/>
                <w:szCs w:val="24"/>
              </w:rPr>
              <w:t>.</w:t>
            </w:r>
          </w:p>
          <w:p w:rsidR="00246F68" w:rsidRPr="00701C95" w:rsidRDefault="00246F68" w:rsidP="00EF1133">
            <w:pPr>
              <w:numPr>
                <w:ilvl w:val="1"/>
                <w:numId w:val="8"/>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En caso que alguna actividad no haya sido registrada en la Matriz Base</w:t>
            </w:r>
            <w:r w:rsidRPr="004E3246">
              <w:rPr>
                <w:rFonts w:ascii="Arial Narrow" w:hAnsi="Arial Narrow" w:cs="Arial"/>
                <w:bCs/>
                <w:sz w:val="24"/>
                <w:szCs w:val="24"/>
              </w:rPr>
              <w:t xml:space="preserve">, se </w:t>
            </w:r>
            <w:r>
              <w:rPr>
                <w:rFonts w:ascii="Arial Narrow" w:hAnsi="Arial Narrow" w:cs="Arial"/>
                <w:bCs/>
                <w:sz w:val="24"/>
                <w:szCs w:val="24"/>
              </w:rPr>
              <w:t>procede a realizar una notificación al Departamento de Planificación para que este lo incluya en el Plan Operativo Anual Institucional</w:t>
            </w:r>
            <w:r w:rsidRPr="004E3246">
              <w:rPr>
                <w:rFonts w:ascii="Arial Narrow" w:hAnsi="Arial Narrow" w:cs="Arial"/>
                <w:bCs/>
                <w:sz w:val="24"/>
                <w:szCs w:val="24"/>
              </w:rPr>
              <w:t>.</w:t>
            </w:r>
          </w:p>
        </w:tc>
      </w:tr>
    </w:tbl>
    <w:p w:rsidR="00246F68" w:rsidRPr="00246F68" w:rsidRDefault="00246F68" w:rsidP="00246F68">
      <w:pPr>
        <w:pStyle w:val="Caption"/>
        <w:jc w:val="center"/>
        <w:rPr>
          <w:rFonts w:asciiTheme="majorHAnsi" w:hAnsiTheme="majorHAnsi"/>
          <w:sz w:val="16"/>
          <w:szCs w:val="16"/>
        </w:rPr>
      </w:pPr>
      <w:bookmarkStart w:id="221" w:name="_Toc266031692"/>
      <w:r w:rsidRPr="00246F68">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6</w:t>
      </w:r>
      <w:r w:rsidR="00C74554">
        <w:rPr>
          <w:rFonts w:asciiTheme="majorHAnsi" w:hAnsiTheme="majorHAnsi"/>
          <w:sz w:val="16"/>
          <w:szCs w:val="16"/>
        </w:rPr>
        <w:fldChar w:fldCharType="end"/>
      </w:r>
      <w:r w:rsidRPr="00246F68">
        <w:rPr>
          <w:rFonts w:asciiTheme="majorHAnsi" w:hAnsiTheme="majorHAnsi"/>
          <w:sz w:val="16"/>
          <w:szCs w:val="16"/>
        </w:rPr>
        <w:t>.- Definición de Proceso "Planificación del Departamento de Formación”</w:t>
      </w:r>
      <w:bookmarkEnd w:id="221"/>
      <w:r w:rsidRPr="00246F68">
        <w:rPr>
          <w:rFonts w:asciiTheme="majorHAnsi" w:hAnsiTheme="majorHAnsi"/>
          <w:sz w:val="16"/>
          <w:szCs w:val="16"/>
        </w:rPr>
        <w:t xml:space="preserve"> </w:t>
      </w:r>
    </w:p>
    <w:p w:rsidR="00246F68" w:rsidRDefault="00246F68" w:rsidP="00246F68">
      <w:pPr>
        <w:pStyle w:val="Caption"/>
        <w:jc w:val="center"/>
        <w:rPr>
          <w:rFonts w:asciiTheme="majorHAnsi" w:hAnsiTheme="majorHAnsi"/>
          <w:sz w:val="16"/>
          <w:szCs w:val="16"/>
        </w:rPr>
      </w:pPr>
      <w:r w:rsidRPr="00246F68">
        <w:rPr>
          <w:rFonts w:asciiTheme="majorHAnsi" w:hAnsiTheme="majorHAnsi"/>
          <w:sz w:val="16"/>
          <w:szCs w:val="16"/>
        </w:rPr>
        <w:t>Fuente: Elaboración Propia</w:t>
      </w:r>
    </w:p>
    <w:p w:rsidR="00246F68" w:rsidRDefault="00246F68" w:rsidP="00246F68">
      <w:pPr>
        <w:rPr>
          <w:lang w:val="es-PE" w:eastAsia="es-ES" w:bidi="ar-SA"/>
        </w:rPr>
      </w:pPr>
    </w:p>
    <w:p w:rsidR="00246F68" w:rsidRDefault="00246F68" w:rsidP="00246F68">
      <w:pPr>
        <w:rPr>
          <w:lang w:val="es-PE" w:eastAsia="es-ES" w:bidi="ar-SA"/>
        </w:rPr>
        <w:sectPr w:rsidR="00246F68" w:rsidSect="00DA5097">
          <w:footerReference w:type="default" r:id="rId26"/>
          <w:pgSz w:w="11907" w:h="16839" w:code="9"/>
          <w:pgMar w:top="1417" w:right="1701" w:bottom="1417" w:left="1701" w:header="708" w:footer="708" w:gutter="0"/>
          <w:cols w:space="708"/>
          <w:docGrid w:linePitch="360"/>
        </w:sectPr>
      </w:pPr>
    </w:p>
    <w:p w:rsidR="00246F68" w:rsidRPr="00246F68" w:rsidRDefault="00246F68" w:rsidP="00246F68">
      <w:pPr>
        <w:keepNext/>
        <w:spacing w:after="0"/>
        <w:rPr>
          <w:rFonts w:eastAsia="Calibri" w:cs="Times New Roman"/>
          <w:b/>
          <w:bCs/>
          <w:sz w:val="16"/>
          <w:szCs w:val="16"/>
          <w:lang w:val="es-PE" w:eastAsia="es-ES" w:bidi="ar-SA"/>
        </w:rPr>
      </w:pPr>
      <w:r w:rsidRPr="00246F68">
        <w:rPr>
          <w:rFonts w:eastAsia="Calibri" w:cs="Times New Roman"/>
          <w:b/>
          <w:bCs/>
          <w:noProof/>
          <w:sz w:val="16"/>
          <w:szCs w:val="16"/>
          <w:lang w:eastAsia="es-ES" w:bidi="ar-SA"/>
        </w:rPr>
        <w:drawing>
          <wp:inline distT="0" distB="0" distL="0" distR="0">
            <wp:extent cx="9022351" cy="3231931"/>
            <wp:effectExtent l="19050" t="0" r="7349"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b="11639"/>
                    <a:stretch>
                      <a:fillRect/>
                    </a:stretch>
                  </pic:blipFill>
                  <pic:spPr bwMode="auto">
                    <a:xfrm>
                      <a:off x="0" y="0"/>
                      <a:ext cx="9021775" cy="3231725"/>
                    </a:xfrm>
                    <a:prstGeom prst="rect">
                      <a:avLst/>
                    </a:prstGeom>
                    <a:noFill/>
                    <a:ln w="9525">
                      <a:noFill/>
                      <a:miter lim="800000"/>
                      <a:headEnd/>
                      <a:tailEnd/>
                    </a:ln>
                  </pic:spPr>
                </pic:pic>
              </a:graphicData>
            </a:graphic>
          </wp:inline>
        </w:drawing>
      </w:r>
    </w:p>
    <w:p w:rsidR="00246F68" w:rsidRPr="00246F68" w:rsidRDefault="00246F68" w:rsidP="00246F68">
      <w:pPr>
        <w:pStyle w:val="Caption"/>
        <w:jc w:val="center"/>
        <w:rPr>
          <w:rFonts w:asciiTheme="majorHAnsi" w:hAnsiTheme="majorHAnsi"/>
          <w:sz w:val="16"/>
          <w:szCs w:val="16"/>
        </w:rPr>
      </w:pPr>
      <w:bookmarkStart w:id="222" w:name="_Toc265765611"/>
      <w:bookmarkStart w:id="223" w:name="_Toc266031535"/>
      <w:r w:rsidRPr="00246F68">
        <w:rPr>
          <w:rFonts w:asciiTheme="majorHAnsi" w:hAnsiTheme="majorHAnsi"/>
          <w:sz w:val="16"/>
          <w:szCs w:val="16"/>
        </w:rPr>
        <w:t xml:space="preserve">Ilustración </w:t>
      </w:r>
      <w:r w:rsidR="00934198" w:rsidRPr="00246F68">
        <w:rPr>
          <w:rFonts w:asciiTheme="majorHAnsi" w:hAnsiTheme="majorHAnsi"/>
          <w:sz w:val="16"/>
          <w:szCs w:val="16"/>
        </w:rPr>
        <w:fldChar w:fldCharType="begin"/>
      </w:r>
      <w:r w:rsidRPr="00246F68">
        <w:rPr>
          <w:rFonts w:asciiTheme="majorHAnsi" w:hAnsiTheme="majorHAnsi"/>
          <w:sz w:val="16"/>
          <w:szCs w:val="16"/>
        </w:rPr>
        <w:instrText xml:space="preserve"> SEQ Ilustración \* ARABIC </w:instrText>
      </w:r>
      <w:r w:rsidR="00934198" w:rsidRPr="00246F68">
        <w:rPr>
          <w:rFonts w:asciiTheme="majorHAnsi" w:hAnsiTheme="majorHAnsi"/>
          <w:sz w:val="16"/>
          <w:szCs w:val="16"/>
        </w:rPr>
        <w:fldChar w:fldCharType="separate"/>
      </w:r>
      <w:r w:rsidR="00EB772F">
        <w:rPr>
          <w:rFonts w:asciiTheme="majorHAnsi" w:hAnsiTheme="majorHAnsi"/>
          <w:noProof/>
          <w:sz w:val="16"/>
          <w:szCs w:val="16"/>
        </w:rPr>
        <w:t>7</w:t>
      </w:r>
      <w:r w:rsidR="00934198" w:rsidRPr="00246F68">
        <w:rPr>
          <w:rFonts w:asciiTheme="majorHAnsi" w:hAnsiTheme="majorHAnsi"/>
          <w:sz w:val="16"/>
          <w:szCs w:val="16"/>
        </w:rPr>
        <w:fldChar w:fldCharType="end"/>
      </w:r>
      <w:r w:rsidRPr="00246F68">
        <w:rPr>
          <w:rFonts w:asciiTheme="majorHAnsi" w:hAnsiTheme="majorHAnsi"/>
          <w:sz w:val="16"/>
          <w:szCs w:val="16"/>
        </w:rPr>
        <w:t xml:space="preserve"> .- Diagrama de Proceso " Planificación del Departamento de Formación"</w:t>
      </w:r>
      <w:bookmarkEnd w:id="222"/>
      <w:bookmarkEnd w:id="223"/>
    </w:p>
    <w:p w:rsidR="00246F68" w:rsidRDefault="00246F68" w:rsidP="00246F68">
      <w:pPr>
        <w:pStyle w:val="Caption"/>
        <w:jc w:val="center"/>
        <w:rPr>
          <w:rFonts w:asciiTheme="majorHAnsi" w:hAnsiTheme="majorHAnsi"/>
          <w:sz w:val="16"/>
          <w:szCs w:val="16"/>
        </w:rPr>
      </w:pPr>
      <w:r w:rsidRPr="00246F68">
        <w:rPr>
          <w:rFonts w:asciiTheme="majorHAnsi" w:hAnsiTheme="majorHAnsi"/>
          <w:sz w:val="16"/>
          <w:szCs w:val="16"/>
        </w:rPr>
        <w:t>Fuente: Elaboración Propia</w:t>
      </w:r>
    </w:p>
    <w:p w:rsidR="00A474BC" w:rsidRDefault="00A474BC">
      <w:pPr>
        <w:rPr>
          <w:lang w:val="es-PE" w:eastAsia="es-ES" w:bidi="ar-SA"/>
        </w:rPr>
      </w:pPr>
      <w:r>
        <w:rPr>
          <w:lang w:val="es-PE" w:eastAsia="es-ES" w:bidi="ar-SA"/>
        </w:rPr>
        <w:br w:type="page"/>
      </w:r>
    </w:p>
    <w:p w:rsidR="00246F68" w:rsidRDefault="00246F68" w:rsidP="00246F68">
      <w:pPr>
        <w:rPr>
          <w:lang w:val="es-PE" w:eastAsia="es-ES" w:bidi="ar-SA"/>
        </w:rPr>
      </w:pPr>
    </w:p>
    <w:tbl>
      <w:tblPr>
        <w:tblW w:w="14142"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80"/>
        <w:gridCol w:w="1470"/>
        <w:gridCol w:w="1920"/>
        <w:gridCol w:w="1612"/>
        <w:gridCol w:w="4449"/>
        <w:gridCol w:w="1984"/>
        <w:gridCol w:w="1232"/>
        <w:gridCol w:w="895"/>
      </w:tblGrid>
      <w:tr w:rsidR="00246F68" w:rsidRPr="003B7F34" w:rsidTr="00A474BC">
        <w:trPr>
          <w:trHeight w:val="495"/>
          <w:tblHeader/>
        </w:trPr>
        <w:tc>
          <w:tcPr>
            <w:tcW w:w="580" w:type="dxa"/>
            <w:tcBorders>
              <w:right w:val="nil"/>
            </w:tcBorders>
            <w:shd w:val="clear" w:color="auto" w:fill="000000"/>
          </w:tcPr>
          <w:p w:rsidR="00246F68" w:rsidRPr="003B7F34" w:rsidRDefault="00246F68" w:rsidP="00326F36">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N°</w:t>
            </w:r>
          </w:p>
        </w:tc>
        <w:tc>
          <w:tcPr>
            <w:tcW w:w="1470" w:type="dxa"/>
            <w:tcBorders>
              <w:left w:val="nil"/>
              <w:right w:val="nil"/>
            </w:tcBorders>
            <w:shd w:val="clear" w:color="auto" w:fill="000000"/>
          </w:tcPr>
          <w:p w:rsidR="00246F68" w:rsidRPr="003B7F34" w:rsidRDefault="00246F68" w:rsidP="00326F36">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ENTRADA</w:t>
            </w:r>
          </w:p>
        </w:tc>
        <w:tc>
          <w:tcPr>
            <w:tcW w:w="1920" w:type="dxa"/>
            <w:tcBorders>
              <w:left w:val="nil"/>
              <w:right w:val="nil"/>
            </w:tcBorders>
            <w:shd w:val="clear" w:color="auto" w:fill="000000"/>
          </w:tcPr>
          <w:p w:rsidR="00246F68" w:rsidRPr="003B7F34" w:rsidRDefault="00246F68" w:rsidP="00326F36">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ACTIVIDAD</w:t>
            </w:r>
          </w:p>
        </w:tc>
        <w:tc>
          <w:tcPr>
            <w:tcW w:w="1612" w:type="dxa"/>
            <w:tcBorders>
              <w:left w:val="nil"/>
              <w:right w:val="nil"/>
            </w:tcBorders>
            <w:shd w:val="clear" w:color="auto" w:fill="000000"/>
          </w:tcPr>
          <w:p w:rsidR="00246F68" w:rsidRPr="003B7F34" w:rsidRDefault="00246F68" w:rsidP="00326F36">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SALIDA</w:t>
            </w:r>
          </w:p>
        </w:tc>
        <w:tc>
          <w:tcPr>
            <w:tcW w:w="4449" w:type="dxa"/>
            <w:tcBorders>
              <w:left w:val="nil"/>
              <w:right w:val="nil"/>
            </w:tcBorders>
            <w:shd w:val="clear" w:color="auto" w:fill="000000"/>
          </w:tcPr>
          <w:p w:rsidR="00246F68" w:rsidRPr="003B7F34" w:rsidRDefault="00246F68" w:rsidP="00326F36">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DESCRIPCIÓN</w:t>
            </w:r>
          </w:p>
        </w:tc>
        <w:tc>
          <w:tcPr>
            <w:tcW w:w="1984" w:type="dxa"/>
            <w:tcBorders>
              <w:left w:val="nil"/>
              <w:right w:val="nil"/>
            </w:tcBorders>
            <w:shd w:val="clear" w:color="auto" w:fill="000000"/>
          </w:tcPr>
          <w:p w:rsidR="00246F68" w:rsidRPr="003B7F34" w:rsidRDefault="00246F68" w:rsidP="00326F36">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RESPONSABLE</w:t>
            </w:r>
          </w:p>
        </w:tc>
        <w:tc>
          <w:tcPr>
            <w:tcW w:w="1232" w:type="dxa"/>
            <w:tcBorders>
              <w:left w:val="nil"/>
              <w:right w:val="nil"/>
            </w:tcBorders>
            <w:shd w:val="clear" w:color="auto" w:fill="000000"/>
          </w:tcPr>
          <w:p w:rsidR="00246F68" w:rsidRPr="003B7F34" w:rsidRDefault="00246F68" w:rsidP="00326F36">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TIPO ACTIVIDAD</w:t>
            </w:r>
          </w:p>
        </w:tc>
        <w:tc>
          <w:tcPr>
            <w:tcW w:w="895" w:type="dxa"/>
            <w:tcBorders>
              <w:left w:val="nil"/>
            </w:tcBorders>
            <w:shd w:val="clear" w:color="auto" w:fill="000000"/>
          </w:tcPr>
          <w:p w:rsidR="00246F68" w:rsidRPr="003B7F34" w:rsidRDefault="00246F68" w:rsidP="00326F36">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TIEMPO</w:t>
            </w:r>
          </w:p>
        </w:tc>
      </w:tr>
      <w:tr w:rsidR="00246F68" w:rsidRPr="003B7F34" w:rsidTr="00A474BC">
        <w:trPr>
          <w:trHeight w:val="450"/>
        </w:trPr>
        <w:tc>
          <w:tcPr>
            <w:tcW w:w="580" w:type="dxa"/>
            <w:tcBorders>
              <w:right w:val="nil"/>
            </w:tcBorders>
            <w:shd w:val="clear" w:color="auto" w:fill="C0C0C0"/>
          </w:tcPr>
          <w:p w:rsidR="00246F68" w:rsidRPr="00DF0671" w:rsidRDefault="00246F68" w:rsidP="00326F36">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2</w:t>
            </w:r>
          </w:p>
        </w:tc>
        <w:tc>
          <w:tcPr>
            <w:tcW w:w="1470" w:type="dxa"/>
            <w:tcBorders>
              <w:left w:val="nil"/>
              <w:righ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Necesidad de evaluación interna</w:t>
            </w:r>
          </w:p>
        </w:tc>
        <w:tc>
          <w:tcPr>
            <w:tcW w:w="1920" w:type="dxa"/>
            <w:tcBorders>
              <w:left w:val="nil"/>
              <w:righ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Solicitar realización de evaluación personal</w:t>
            </w:r>
          </w:p>
        </w:tc>
        <w:tc>
          <w:tcPr>
            <w:tcW w:w="1612" w:type="dxa"/>
            <w:tcBorders>
              <w:left w:val="nil"/>
              <w:righ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Ficha de evaluación personal</w:t>
            </w:r>
          </w:p>
        </w:tc>
        <w:tc>
          <w:tcPr>
            <w:tcW w:w="4449" w:type="dxa"/>
            <w:tcBorders>
              <w:left w:val="nil"/>
              <w:right w:val="nil"/>
            </w:tcBorders>
            <w:shd w:val="clear" w:color="auto" w:fill="C0C0C0"/>
          </w:tcPr>
          <w:p w:rsidR="00246F68"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 Director</w:t>
            </w:r>
            <w:r w:rsidRPr="00DF0671">
              <w:rPr>
                <w:rFonts w:ascii="Arial Narrow" w:hAnsi="Arial Narrow" w:cs="Arial"/>
                <w:sz w:val="16"/>
                <w:szCs w:val="16"/>
                <w:lang w:val="es-PE" w:eastAsia="es-PE"/>
              </w:rPr>
              <w:t xml:space="preserve"> del Departamento de Formación</w:t>
            </w:r>
            <w:r>
              <w:rPr>
                <w:rFonts w:ascii="Arial Narrow" w:hAnsi="Arial Narrow" w:cs="Arial"/>
                <w:sz w:val="16"/>
                <w:szCs w:val="16"/>
                <w:lang w:val="es-PE" w:eastAsia="es-PE"/>
              </w:rPr>
              <w:t xml:space="preserve"> siente la necesidad de realizar una evaluación personal a los integrantes de su equipo pedagógico y procede a elaborar una ficha de evaluación personal. </w:t>
            </w:r>
          </w:p>
          <w:p w:rsidR="00246F68" w:rsidRDefault="00246F68" w:rsidP="00326F36">
            <w:pPr>
              <w:spacing w:after="0" w:line="240" w:lineRule="auto"/>
              <w:rPr>
                <w:rFonts w:ascii="Arial Narrow" w:hAnsi="Arial Narrow" w:cs="Arial"/>
                <w:sz w:val="16"/>
                <w:szCs w:val="16"/>
                <w:lang w:val="es-PE" w:eastAsia="es-PE"/>
              </w:rPr>
            </w:pPr>
          </w:p>
          <w:p w:rsidR="00246F68" w:rsidRPr="00DF0671" w:rsidRDefault="00246F68" w:rsidP="00326F36">
            <w:pPr>
              <w:spacing w:after="0" w:line="240" w:lineRule="auto"/>
              <w:rPr>
                <w:rFonts w:ascii="Arial Narrow" w:hAnsi="Arial Narrow" w:cs="Arial"/>
                <w:sz w:val="16"/>
                <w:szCs w:val="16"/>
                <w:lang w:val="es-PE" w:eastAsia="es-PE"/>
              </w:rPr>
            </w:pPr>
          </w:p>
        </w:tc>
        <w:tc>
          <w:tcPr>
            <w:tcW w:w="1984" w:type="dxa"/>
            <w:tcBorders>
              <w:left w:val="nil"/>
              <w:righ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Director</w:t>
            </w:r>
            <w:r w:rsidRPr="00DF0671">
              <w:rPr>
                <w:rFonts w:ascii="Arial Narrow" w:hAnsi="Arial Narrow" w:cs="Arial"/>
                <w:sz w:val="16"/>
                <w:szCs w:val="16"/>
                <w:lang w:val="es-PE" w:eastAsia="es-PE"/>
              </w:rPr>
              <w:t xml:space="preserve"> del Departamento de Formación</w:t>
            </w:r>
          </w:p>
        </w:tc>
        <w:tc>
          <w:tcPr>
            <w:tcW w:w="1232" w:type="dxa"/>
            <w:tcBorders>
              <w:left w:val="nil"/>
              <w:righ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95" w:type="dxa"/>
            <w:tcBorders>
              <w:lef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5</w:t>
            </w:r>
            <w:r w:rsidRPr="00DF0671">
              <w:rPr>
                <w:rFonts w:ascii="Arial Narrow" w:hAnsi="Arial Narrow" w:cs="Arial"/>
                <w:sz w:val="16"/>
                <w:szCs w:val="16"/>
                <w:lang w:val="es-PE" w:eastAsia="es-PE"/>
              </w:rPr>
              <w:t xml:space="preserve"> horas</w:t>
            </w:r>
          </w:p>
        </w:tc>
      </w:tr>
      <w:tr w:rsidR="00246F68" w:rsidRPr="003B7F34" w:rsidTr="00A474BC">
        <w:trPr>
          <w:trHeight w:val="511"/>
        </w:trPr>
        <w:tc>
          <w:tcPr>
            <w:tcW w:w="580" w:type="dxa"/>
            <w:tcBorders>
              <w:right w:val="nil"/>
            </w:tcBorders>
          </w:tcPr>
          <w:p w:rsidR="00246F68" w:rsidRPr="00DF0671" w:rsidRDefault="00246F68" w:rsidP="00326F36">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3</w:t>
            </w:r>
          </w:p>
        </w:tc>
        <w:tc>
          <w:tcPr>
            <w:tcW w:w="1470" w:type="dxa"/>
            <w:tcBorders>
              <w:left w:val="nil"/>
              <w:righ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Ficha de evaluación personal</w:t>
            </w:r>
          </w:p>
        </w:tc>
        <w:tc>
          <w:tcPr>
            <w:tcW w:w="1920" w:type="dxa"/>
            <w:tcBorders>
              <w:left w:val="nil"/>
              <w:righ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Evaluación personal</w:t>
            </w:r>
          </w:p>
        </w:tc>
        <w:tc>
          <w:tcPr>
            <w:tcW w:w="1612" w:type="dxa"/>
            <w:tcBorders>
              <w:left w:val="nil"/>
              <w:righ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Ficha de evaluación personal llenada</w:t>
            </w:r>
          </w:p>
        </w:tc>
        <w:tc>
          <w:tcPr>
            <w:tcW w:w="4449" w:type="dxa"/>
            <w:tcBorders>
              <w:left w:val="nil"/>
              <w:righ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 equipo de pedagógico procede a realizar el llenado de la ficha de evaluación personal de acorde a las actividades que realizaron durante el transcurso del año.</w:t>
            </w:r>
          </w:p>
        </w:tc>
        <w:tc>
          <w:tcPr>
            <w:tcW w:w="1984" w:type="dxa"/>
            <w:tcBorders>
              <w:left w:val="nil"/>
              <w:right w:val="nil"/>
            </w:tcBorders>
          </w:tcPr>
          <w:p w:rsidR="00246F68" w:rsidRPr="003B7F34"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Equipo Pedagógico</w:t>
            </w:r>
          </w:p>
        </w:tc>
        <w:tc>
          <w:tcPr>
            <w:tcW w:w="1232" w:type="dxa"/>
            <w:tcBorders>
              <w:left w:val="nil"/>
              <w:right w:val="nil"/>
            </w:tcBorders>
          </w:tcPr>
          <w:p w:rsidR="00246F68" w:rsidRPr="00DF0671" w:rsidRDefault="00246F68" w:rsidP="00326F36">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95" w:type="dxa"/>
            <w:tcBorders>
              <w:lef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5</w:t>
            </w:r>
            <w:r w:rsidRPr="00DF0671">
              <w:rPr>
                <w:rFonts w:ascii="Arial Narrow" w:hAnsi="Arial Narrow" w:cs="Arial"/>
                <w:sz w:val="16"/>
                <w:szCs w:val="16"/>
                <w:lang w:val="es-PE" w:eastAsia="es-PE"/>
              </w:rPr>
              <w:t xml:space="preserve"> horas</w:t>
            </w:r>
          </w:p>
        </w:tc>
      </w:tr>
      <w:tr w:rsidR="00246F68" w:rsidRPr="003B7F34" w:rsidTr="00A474BC">
        <w:trPr>
          <w:trHeight w:val="675"/>
        </w:trPr>
        <w:tc>
          <w:tcPr>
            <w:tcW w:w="580" w:type="dxa"/>
            <w:tcBorders>
              <w:right w:val="nil"/>
            </w:tcBorders>
            <w:shd w:val="clear" w:color="auto" w:fill="C0C0C0"/>
          </w:tcPr>
          <w:p w:rsidR="00246F68" w:rsidRPr="00DF0671" w:rsidRDefault="00246F68" w:rsidP="00326F36">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4</w:t>
            </w:r>
          </w:p>
        </w:tc>
        <w:tc>
          <w:tcPr>
            <w:tcW w:w="1470" w:type="dxa"/>
            <w:tcBorders>
              <w:left w:val="nil"/>
              <w:righ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Ficha de evaluación personal llenada</w:t>
            </w:r>
          </w:p>
        </w:tc>
        <w:tc>
          <w:tcPr>
            <w:tcW w:w="1920" w:type="dxa"/>
            <w:tcBorders>
              <w:left w:val="nil"/>
              <w:righ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Entrevistar miembro de equipo pedagógico</w:t>
            </w:r>
          </w:p>
        </w:tc>
        <w:tc>
          <w:tcPr>
            <w:tcW w:w="1612" w:type="dxa"/>
            <w:tcBorders>
              <w:left w:val="nil"/>
              <w:righ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Equipo pedagógico evaluado</w:t>
            </w:r>
          </w:p>
        </w:tc>
        <w:tc>
          <w:tcPr>
            <w:tcW w:w="4449" w:type="dxa"/>
            <w:tcBorders>
              <w:left w:val="nil"/>
              <w:righ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 Director</w:t>
            </w:r>
            <w:r w:rsidRPr="00DF0671">
              <w:rPr>
                <w:rFonts w:ascii="Arial Narrow" w:hAnsi="Arial Narrow" w:cs="Arial"/>
                <w:sz w:val="16"/>
                <w:szCs w:val="16"/>
                <w:lang w:val="es-PE" w:eastAsia="es-PE"/>
              </w:rPr>
              <w:t xml:space="preserve"> del Departamento de Formación</w:t>
            </w:r>
            <w:r>
              <w:rPr>
                <w:rFonts w:ascii="Arial Narrow" w:hAnsi="Arial Narrow" w:cs="Arial"/>
                <w:sz w:val="16"/>
                <w:szCs w:val="16"/>
                <w:lang w:val="es-PE" w:eastAsia="es-PE"/>
              </w:rPr>
              <w:t xml:space="preserve"> recibe las fichas de evaluación del personal y procede a tener una entrevista con cada integrante del equipo pedagógico.</w:t>
            </w:r>
          </w:p>
        </w:tc>
        <w:tc>
          <w:tcPr>
            <w:tcW w:w="1984" w:type="dxa"/>
            <w:tcBorders>
              <w:left w:val="nil"/>
              <w:righ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Director</w:t>
            </w:r>
            <w:r w:rsidRPr="00DF0671">
              <w:rPr>
                <w:rFonts w:ascii="Arial Narrow" w:hAnsi="Arial Narrow" w:cs="Arial"/>
                <w:sz w:val="16"/>
                <w:szCs w:val="16"/>
                <w:lang w:val="es-PE" w:eastAsia="es-PE"/>
              </w:rPr>
              <w:t xml:space="preserve"> del Departamento de Formación</w:t>
            </w:r>
          </w:p>
        </w:tc>
        <w:tc>
          <w:tcPr>
            <w:tcW w:w="1232" w:type="dxa"/>
            <w:tcBorders>
              <w:left w:val="nil"/>
              <w:righ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95" w:type="dxa"/>
            <w:tcBorders>
              <w:lef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hora por integrante de equipo pedagógico</w:t>
            </w:r>
          </w:p>
        </w:tc>
      </w:tr>
      <w:tr w:rsidR="00246F68" w:rsidRPr="003B7F34" w:rsidTr="00A474BC">
        <w:trPr>
          <w:trHeight w:val="900"/>
        </w:trPr>
        <w:tc>
          <w:tcPr>
            <w:tcW w:w="580" w:type="dxa"/>
            <w:tcBorders>
              <w:right w:val="nil"/>
            </w:tcBorders>
          </w:tcPr>
          <w:p w:rsidR="00246F68" w:rsidRPr="00DF0671" w:rsidRDefault="00246F68" w:rsidP="00326F36">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5</w:t>
            </w:r>
          </w:p>
        </w:tc>
        <w:tc>
          <w:tcPr>
            <w:tcW w:w="1470" w:type="dxa"/>
            <w:tcBorders>
              <w:left w:val="nil"/>
              <w:righ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Equipo pedagógico evaluado</w:t>
            </w:r>
          </w:p>
        </w:tc>
        <w:tc>
          <w:tcPr>
            <w:tcW w:w="1920" w:type="dxa"/>
            <w:tcBorders>
              <w:left w:val="nil"/>
              <w:righ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Elaborar resumen de evaluaciones</w:t>
            </w:r>
          </w:p>
        </w:tc>
        <w:tc>
          <w:tcPr>
            <w:tcW w:w="1612" w:type="dxa"/>
            <w:tcBorders>
              <w:left w:val="nil"/>
              <w:righ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Resumen de evaluaciones</w:t>
            </w:r>
          </w:p>
        </w:tc>
        <w:tc>
          <w:tcPr>
            <w:tcW w:w="4449" w:type="dxa"/>
            <w:tcBorders>
              <w:left w:val="nil"/>
              <w:righ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Luego de que todo el Equipo Pedagógico ha sido evaluado y se ha recibido la solicitud de elaboración de POA proveniente de la actividad enviar solicitud de elaboración de POA del proceso </w:t>
            </w:r>
            <w:r w:rsidRPr="00A71E65">
              <w:rPr>
                <w:rFonts w:ascii="Arial Narrow" w:hAnsi="Arial Narrow" w:cs="Arial"/>
                <w:sz w:val="16"/>
                <w:szCs w:val="16"/>
                <w:lang w:val="es-PE" w:eastAsia="es-PE"/>
              </w:rPr>
              <w:t>Elaboración del Plan Operativo Institucional</w:t>
            </w:r>
            <w:r>
              <w:rPr>
                <w:rFonts w:ascii="Arial Narrow" w:hAnsi="Arial Narrow" w:cs="Arial"/>
                <w:sz w:val="16"/>
                <w:szCs w:val="16"/>
                <w:lang w:val="es-PE" w:eastAsia="es-PE"/>
              </w:rPr>
              <w:t>, el Director</w:t>
            </w:r>
            <w:r w:rsidRPr="00DF0671">
              <w:rPr>
                <w:rFonts w:ascii="Arial Narrow" w:hAnsi="Arial Narrow" w:cs="Arial"/>
                <w:sz w:val="16"/>
                <w:szCs w:val="16"/>
                <w:lang w:val="es-PE" w:eastAsia="es-PE"/>
              </w:rPr>
              <w:t xml:space="preserve"> del Departamento de Formación</w:t>
            </w:r>
            <w:r>
              <w:rPr>
                <w:rFonts w:ascii="Arial Narrow" w:hAnsi="Arial Narrow" w:cs="Arial"/>
                <w:sz w:val="16"/>
                <w:szCs w:val="16"/>
                <w:lang w:val="es-PE" w:eastAsia="es-PE"/>
              </w:rPr>
              <w:t xml:space="preserve"> procede a elaborar el resumen de evaluación del Departamento de Formación.</w:t>
            </w:r>
          </w:p>
        </w:tc>
        <w:tc>
          <w:tcPr>
            <w:tcW w:w="1984" w:type="dxa"/>
            <w:tcBorders>
              <w:left w:val="nil"/>
              <w:righ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Director</w:t>
            </w:r>
            <w:r w:rsidRPr="00DF0671">
              <w:rPr>
                <w:rFonts w:ascii="Arial Narrow" w:hAnsi="Arial Narrow" w:cs="Arial"/>
                <w:sz w:val="16"/>
                <w:szCs w:val="16"/>
                <w:lang w:val="es-PE" w:eastAsia="es-PE"/>
              </w:rPr>
              <w:t xml:space="preserve"> del Departamento de Formación</w:t>
            </w:r>
          </w:p>
        </w:tc>
        <w:tc>
          <w:tcPr>
            <w:tcW w:w="1232" w:type="dxa"/>
            <w:tcBorders>
              <w:left w:val="nil"/>
              <w:right w:val="nil"/>
            </w:tcBorders>
          </w:tcPr>
          <w:p w:rsidR="00246F68" w:rsidRPr="00DF0671" w:rsidRDefault="00246F68" w:rsidP="00326F36">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95" w:type="dxa"/>
            <w:tcBorders>
              <w:lef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2 días</w:t>
            </w:r>
          </w:p>
        </w:tc>
      </w:tr>
      <w:tr w:rsidR="00246F68" w:rsidRPr="003B7F34" w:rsidTr="00A474BC">
        <w:trPr>
          <w:trHeight w:val="900"/>
        </w:trPr>
        <w:tc>
          <w:tcPr>
            <w:tcW w:w="580" w:type="dxa"/>
            <w:tcBorders>
              <w:right w:val="nil"/>
            </w:tcBorders>
            <w:shd w:val="clear" w:color="auto" w:fill="BFBFBF"/>
          </w:tcPr>
          <w:p w:rsidR="00246F68" w:rsidRPr="003B7F34" w:rsidRDefault="00246F68" w:rsidP="00326F36">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6</w:t>
            </w:r>
          </w:p>
        </w:tc>
        <w:tc>
          <w:tcPr>
            <w:tcW w:w="1470" w:type="dxa"/>
            <w:tcBorders>
              <w:left w:val="nil"/>
              <w:right w:val="nil"/>
            </w:tcBorders>
            <w:shd w:val="clear" w:color="auto" w:fill="BFBFBF"/>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Resumen de evaluaciones</w:t>
            </w:r>
          </w:p>
        </w:tc>
        <w:tc>
          <w:tcPr>
            <w:tcW w:w="1920" w:type="dxa"/>
            <w:tcBorders>
              <w:left w:val="nil"/>
              <w:right w:val="nil"/>
            </w:tcBorders>
            <w:shd w:val="clear" w:color="auto" w:fill="BFBFBF"/>
          </w:tcPr>
          <w:p w:rsidR="00246F68" w:rsidRPr="003B7F34"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Convocar a plenario</w:t>
            </w:r>
          </w:p>
        </w:tc>
        <w:tc>
          <w:tcPr>
            <w:tcW w:w="1612" w:type="dxa"/>
            <w:tcBorders>
              <w:left w:val="nil"/>
              <w:right w:val="nil"/>
            </w:tcBorders>
            <w:shd w:val="clear" w:color="auto" w:fill="BFBFBF"/>
          </w:tcPr>
          <w:p w:rsidR="00246F68" w:rsidRPr="003B7F34"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Lista de participantes</w:t>
            </w:r>
          </w:p>
        </w:tc>
        <w:tc>
          <w:tcPr>
            <w:tcW w:w="4449" w:type="dxa"/>
            <w:tcBorders>
              <w:left w:val="nil"/>
              <w:right w:val="nil"/>
            </w:tcBorders>
            <w:shd w:val="clear" w:color="auto" w:fill="BFBFBF"/>
          </w:tcPr>
          <w:p w:rsidR="00246F68"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 Director</w:t>
            </w:r>
            <w:r w:rsidRPr="00DF0671">
              <w:rPr>
                <w:rFonts w:ascii="Arial Narrow" w:hAnsi="Arial Narrow" w:cs="Arial"/>
                <w:sz w:val="16"/>
                <w:szCs w:val="16"/>
                <w:lang w:val="es-PE" w:eastAsia="es-PE"/>
              </w:rPr>
              <w:t xml:space="preserve"> del Departamento de </w:t>
            </w:r>
            <w:r>
              <w:rPr>
                <w:rFonts w:ascii="Arial Narrow" w:hAnsi="Arial Narrow" w:cs="Arial"/>
                <w:sz w:val="16"/>
                <w:szCs w:val="16"/>
                <w:lang w:val="es-PE" w:eastAsia="es-PE"/>
              </w:rPr>
              <w:t xml:space="preserve">Formación procede a convocar a un plenario entre el Equipo Pedagógico y su persona. </w:t>
            </w:r>
          </w:p>
          <w:p w:rsidR="00246F68" w:rsidRPr="003B7F34"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Llegada la fecha de la reunión, se procede a dar inicio a la actividad Socializar resultados de evaluaciones.</w:t>
            </w:r>
          </w:p>
        </w:tc>
        <w:tc>
          <w:tcPr>
            <w:tcW w:w="1984" w:type="dxa"/>
            <w:tcBorders>
              <w:left w:val="nil"/>
              <w:right w:val="nil"/>
            </w:tcBorders>
            <w:shd w:val="clear" w:color="auto" w:fill="BFBFBF"/>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Director</w:t>
            </w:r>
            <w:r w:rsidRPr="00DF0671">
              <w:rPr>
                <w:rFonts w:ascii="Arial Narrow" w:hAnsi="Arial Narrow" w:cs="Arial"/>
                <w:sz w:val="16"/>
                <w:szCs w:val="16"/>
                <w:lang w:val="es-PE" w:eastAsia="es-PE"/>
              </w:rPr>
              <w:t xml:space="preserve"> del Departamento de Formación</w:t>
            </w:r>
          </w:p>
        </w:tc>
        <w:tc>
          <w:tcPr>
            <w:tcW w:w="1232" w:type="dxa"/>
            <w:tcBorders>
              <w:left w:val="nil"/>
              <w:right w:val="nil"/>
            </w:tcBorders>
            <w:shd w:val="clear" w:color="auto" w:fill="BFBFBF"/>
          </w:tcPr>
          <w:p w:rsidR="00246F68" w:rsidRPr="00DF0671" w:rsidRDefault="00246F68" w:rsidP="00326F36">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95" w:type="dxa"/>
            <w:tcBorders>
              <w:left w:val="nil"/>
            </w:tcBorders>
            <w:shd w:val="clear" w:color="auto" w:fill="BFBFBF"/>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10 días</w:t>
            </w:r>
          </w:p>
        </w:tc>
      </w:tr>
      <w:tr w:rsidR="00246F68" w:rsidRPr="003B7F34" w:rsidTr="00A474BC">
        <w:trPr>
          <w:trHeight w:val="675"/>
        </w:trPr>
        <w:tc>
          <w:tcPr>
            <w:tcW w:w="580" w:type="dxa"/>
            <w:tcBorders>
              <w:right w:val="nil"/>
            </w:tcBorders>
          </w:tcPr>
          <w:p w:rsidR="00246F68" w:rsidRPr="003B7F34" w:rsidRDefault="00246F68" w:rsidP="00326F36">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7</w:t>
            </w:r>
          </w:p>
        </w:tc>
        <w:tc>
          <w:tcPr>
            <w:tcW w:w="1470" w:type="dxa"/>
            <w:tcBorders>
              <w:left w:val="nil"/>
              <w:righ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Resumen de evaluaciones</w:t>
            </w:r>
          </w:p>
        </w:tc>
        <w:tc>
          <w:tcPr>
            <w:tcW w:w="1920" w:type="dxa"/>
            <w:tcBorders>
              <w:left w:val="nil"/>
              <w:right w:val="nil"/>
            </w:tcBorders>
          </w:tcPr>
          <w:p w:rsidR="00246F68" w:rsidRPr="003B7F34"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Socializar resultados de evaluaciones</w:t>
            </w:r>
          </w:p>
        </w:tc>
        <w:tc>
          <w:tcPr>
            <w:tcW w:w="1612" w:type="dxa"/>
            <w:tcBorders>
              <w:left w:val="nil"/>
              <w:right w:val="nil"/>
            </w:tcBorders>
          </w:tcPr>
          <w:p w:rsidR="00246F68" w:rsidRPr="003B7F34"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Resultados del año</w:t>
            </w:r>
          </w:p>
        </w:tc>
        <w:tc>
          <w:tcPr>
            <w:tcW w:w="4449" w:type="dxa"/>
            <w:tcBorders>
              <w:left w:val="nil"/>
              <w:right w:val="nil"/>
            </w:tcBorders>
          </w:tcPr>
          <w:p w:rsidR="00246F68"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 Director</w:t>
            </w:r>
            <w:r w:rsidRPr="00DF0671">
              <w:rPr>
                <w:rFonts w:ascii="Arial Narrow" w:hAnsi="Arial Narrow" w:cs="Arial"/>
                <w:sz w:val="16"/>
                <w:szCs w:val="16"/>
                <w:lang w:val="es-PE" w:eastAsia="es-PE"/>
              </w:rPr>
              <w:t xml:space="preserve"> del Departamento de </w:t>
            </w:r>
            <w:r>
              <w:rPr>
                <w:rFonts w:ascii="Arial Narrow" w:hAnsi="Arial Narrow" w:cs="Arial"/>
                <w:sz w:val="16"/>
                <w:szCs w:val="16"/>
                <w:lang w:val="es-PE" w:eastAsia="es-PE"/>
              </w:rPr>
              <w:t>Formación procede compartir con el equipo pedagógico el resumen de evaluaciones propio del departamento y realiza el llenado en conjunto del documento guía de evaluación, proveniente de la actividad elaborar documentación guía para evaluación del proceso de Planificación del departamento de Planificación.</w:t>
            </w:r>
          </w:p>
          <w:p w:rsidR="00246F68" w:rsidRPr="003B7F34"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Finalmente, se procede determinar los resultados obtenidos en el año.</w:t>
            </w:r>
          </w:p>
        </w:tc>
        <w:tc>
          <w:tcPr>
            <w:tcW w:w="1984" w:type="dxa"/>
            <w:tcBorders>
              <w:left w:val="nil"/>
              <w:righ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Director</w:t>
            </w:r>
            <w:r w:rsidRPr="00DF0671">
              <w:rPr>
                <w:rFonts w:ascii="Arial Narrow" w:hAnsi="Arial Narrow" w:cs="Arial"/>
                <w:sz w:val="16"/>
                <w:szCs w:val="16"/>
                <w:lang w:val="es-PE" w:eastAsia="es-PE"/>
              </w:rPr>
              <w:t xml:space="preserve"> del Departamento de Formación</w:t>
            </w:r>
          </w:p>
        </w:tc>
        <w:tc>
          <w:tcPr>
            <w:tcW w:w="1232" w:type="dxa"/>
            <w:tcBorders>
              <w:left w:val="nil"/>
              <w:right w:val="nil"/>
            </w:tcBorders>
          </w:tcPr>
          <w:p w:rsidR="00246F68" w:rsidRPr="00DF0671" w:rsidRDefault="00246F68" w:rsidP="00326F36">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95" w:type="dxa"/>
            <w:tcBorders>
              <w:lef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2 días</w:t>
            </w:r>
          </w:p>
        </w:tc>
      </w:tr>
      <w:tr w:rsidR="00246F68" w:rsidRPr="003B7F34" w:rsidTr="00A474BC">
        <w:trPr>
          <w:trHeight w:val="675"/>
        </w:trPr>
        <w:tc>
          <w:tcPr>
            <w:tcW w:w="580" w:type="dxa"/>
            <w:tcBorders>
              <w:right w:val="nil"/>
            </w:tcBorders>
            <w:shd w:val="clear" w:color="auto" w:fill="C0C0C0"/>
          </w:tcPr>
          <w:p w:rsidR="00246F68" w:rsidRPr="003B7F34" w:rsidRDefault="00246F68" w:rsidP="00326F36">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8</w:t>
            </w:r>
          </w:p>
        </w:tc>
        <w:tc>
          <w:tcPr>
            <w:tcW w:w="1470" w:type="dxa"/>
            <w:tcBorders>
              <w:left w:val="nil"/>
              <w:right w:val="nil"/>
            </w:tcBorders>
            <w:shd w:val="clear" w:color="auto" w:fill="C0C0C0"/>
          </w:tcPr>
          <w:p w:rsidR="00246F68" w:rsidRPr="003B7F34"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Resultados del año</w:t>
            </w:r>
          </w:p>
        </w:tc>
        <w:tc>
          <w:tcPr>
            <w:tcW w:w="1920" w:type="dxa"/>
            <w:tcBorders>
              <w:left w:val="nil"/>
              <w:right w:val="nil"/>
            </w:tcBorders>
            <w:shd w:val="clear" w:color="auto" w:fill="C0C0C0"/>
          </w:tcPr>
          <w:p w:rsidR="00246F68" w:rsidRPr="003B7F34"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Elaborar matriz base</w:t>
            </w:r>
          </w:p>
        </w:tc>
        <w:tc>
          <w:tcPr>
            <w:tcW w:w="1612" w:type="dxa"/>
            <w:tcBorders>
              <w:left w:val="nil"/>
              <w:right w:val="nil"/>
            </w:tcBorders>
            <w:shd w:val="clear" w:color="auto" w:fill="C0C0C0"/>
          </w:tcPr>
          <w:p w:rsidR="00246F68" w:rsidRPr="003B7F34"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Matriz Base </w:t>
            </w:r>
          </w:p>
        </w:tc>
        <w:tc>
          <w:tcPr>
            <w:tcW w:w="4449" w:type="dxa"/>
            <w:tcBorders>
              <w:left w:val="nil"/>
              <w:right w:val="nil"/>
            </w:tcBorders>
            <w:shd w:val="clear" w:color="auto" w:fill="C0C0C0"/>
          </w:tcPr>
          <w:p w:rsidR="00246F68"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 Director</w:t>
            </w:r>
            <w:r w:rsidRPr="00DF0671">
              <w:rPr>
                <w:rFonts w:ascii="Arial Narrow" w:hAnsi="Arial Narrow" w:cs="Arial"/>
                <w:sz w:val="16"/>
                <w:szCs w:val="16"/>
                <w:lang w:val="es-PE" w:eastAsia="es-PE"/>
              </w:rPr>
              <w:t xml:space="preserve"> del Departamento de </w:t>
            </w:r>
            <w:r>
              <w:rPr>
                <w:rFonts w:ascii="Arial Narrow" w:hAnsi="Arial Narrow" w:cs="Arial"/>
                <w:sz w:val="16"/>
                <w:szCs w:val="16"/>
                <w:lang w:val="es-PE" w:eastAsia="es-PE"/>
              </w:rPr>
              <w:t xml:space="preserve">Formación procede a elaborar la Matriz Base o Plan Operativo Anual, la cual contiene las actividades que desarrollara el Director del Departamento de Formación, las del proceso de acompañamiento y capacitación, como las del servicio bibliotecario que se brinda. </w:t>
            </w:r>
          </w:p>
          <w:p w:rsidR="00246F68"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En caso que durante la ejecución de este subproceso el Director del Departamento de Formación presente duda alguna, se procede a dar inicio a la actividad Solucionar Dudas. Asimismo, llegada la fecha de reunión de diciembre se procederá a dar inicio a la actividad Presentar resultados</w:t>
            </w:r>
          </w:p>
          <w:p w:rsidR="00246F68" w:rsidRPr="003B7F34" w:rsidRDefault="00246F68" w:rsidP="00326F36">
            <w:pPr>
              <w:spacing w:after="0" w:line="240" w:lineRule="auto"/>
              <w:rPr>
                <w:rFonts w:ascii="Arial Narrow" w:hAnsi="Arial Narrow" w:cs="Arial"/>
                <w:sz w:val="16"/>
                <w:szCs w:val="16"/>
                <w:lang w:val="es-PE" w:eastAsia="es-PE"/>
              </w:rPr>
            </w:pPr>
          </w:p>
        </w:tc>
        <w:tc>
          <w:tcPr>
            <w:tcW w:w="1984" w:type="dxa"/>
            <w:tcBorders>
              <w:left w:val="nil"/>
              <w:righ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Director</w:t>
            </w:r>
            <w:r w:rsidRPr="00DF0671">
              <w:rPr>
                <w:rFonts w:ascii="Arial Narrow" w:hAnsi="Arial Narrow" w:cs="Arial"/>
                <w:sz w:val="16"/>
                <w:szCs w:val="16"/>
                <w:lang w:val="es-PE" w:eastAsia="es-PE"/>
              </w:rPr>
              <w:t xml:space="preserve"> del Departamento de Formación</w:t>
            </w:r>
          </w:p>
        </w:tc>
        <w:tc>
          <w:tcPr>
            <w:tcW w:w="1232" w:type="dxa"/>
            <w:tcBorders>
              <w:left w:val="nil"/>
              <w:righ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95" w:type="dxa"/>
            <w:tcBorders>
              <w:lef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15 días</w:t>
            </w:r>
          </w:p>
        </w:tc>
      </w:tr>
      <w:tr w:rsidR="00246F68" w:rsidRPr="003B7F34" w:rsidTr="00A474BC">
        <w:trPr>
          <w:trHeight w:val="675"/>
        </w:trPr>
        <w:tc>
          <w:tcPr>
            <w:tcW w:w="580" w:type="dxa"/>
            <w:tcBorders>
              <w:right w:val="nil"/>
            </w:tcBorders>
          </w:tcPr>
          <w:p w:rsidR="00246F68" w:rsidRPr="003B7F34" w:rsidRDefault="00246F68" w:rsidP="00326F36">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8.1</w:t>
            </w:r>
          </w:p>
        </w:tc>
        <w:tc>
          <w:tcPr>
            <w:tcW w:w="1470" w:type="dxa"/>
            <w:tcBorders>
              <w:left w:val="nil"/>
              <w:right w:val="nil"/>
            </w:tcBorders>
          </w:tcPr>
          <w:p w:rsidR="00246F68" w:rsidRPr="003B7F34"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Resultados del año</w:t>
            </w:r>
          </w:p>
        </w:tc>
        <w:tc>
          <w:tcPr>
            <w:tcW w:w="1920" w:type="dxa"/>
            <w:tcBorders>
              <w:left w:val="nil"/>
              <w:right w:val="nil"/>
            </w:tcBorders>
          </w:tcPr>
          <w:p w:rsidR="00246F68" w:rsidRPr="003B7F34"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Definir actividades de la dirección del departamento de formación</w:t>
            </w:r>
          </w:p>
        </w:tc>
        <w:tc>
          <w:tcPr>
            <w:tcW w:w="1612" w:type="dxa"/>
            <w:tcBorders>
              <w:left w:val="nil"/>
              <w:right w:val="nil"/>
            </w:tcBorders>
          </w:tcPr>
          <w:p w:rsidR="00246F68" w:rsidRPr="003B7F34"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Actividades del departamento de formación</w:t>
            </w:r>
          </w:p>
        </w:tc>
        <w:tc>
          <w:tcPr>
            <w:tcW w:w="4449" w:type="dxa"/>
            <w:tcBorders>
              <w:left w:val="nil"/>
              <w:righ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En base a los resultados obtenidos en el transcurso del año anterior, el Director</w:t>
            </w:r>
            <w:r w:rsidRPr="00DF0671">
              <w:rPr>
                <w:rFonts w:ascii="Arial Narrow" w:hAnsi="Arial Narrow" w:cs="Arial"/>
                <w:sz w:val="16"/>
                <w:szCs w:val="16"/>
                <w:lang w:val="es-PE" w:eastAsia="es-PE"/>
              </w:rPr>
              <w:t xml:space="preserve"> del Departamento de Formación</w:t>
            </w:r>
            <w:r>
              <w:rPr>
                <w:rFonts w:ascii="Arial Narrow" w:hAnsi="Arial Narrow" w:cs="Arial"/>
                <w:sz w:val="16"/>
                <w:szCs w:val="16"/>
                <w:lang w:val="es-PE" w:eastAsia="es-PE"/>
              </w:rPr>
              <w:t xml:space="preserve"> procede a determinar las actividades que se desarrollara durante el presente año.</w:t>
            </w:r>
          </w:p>
        </w:tc>
        <w:tc>
          <w:tcPr>
            <w:tcW w:w="1984" w:type="dxa"/>
            <w:tcBorders>
              <w:left w:val="nil"/>
              <w:righ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Director</w:t>
            </w:r>
            <w:r w:rsidRPr="00DF0671">
              <w:rPr>
                <w:rFonts w:ascii="Arial Narrow" w:hAnsi="Arial Narrow" w:cs="Arial"/>
                <w:sz w:val="16"/>
                <w:szCs w:val="16"/>
                <w:lang w:val="es-PE" w:eastAsia="es-PE"/>
              </w:rPr>
              <w:t xml:space="preserve"> del Departamento de Formación</w:t>
            </w:r>
          </w:p>
        </w:tc>
        <w:tc>
          <w:tcPr>
            <w:tcW w:w="1232" w:type="dxa"/>
            <w:tcBorders>
              <w:left w:val="nil"/>
              <w:right w:val="nil"/>
            </w:tcBorders>
          </w:tcPr>
          <w:p w:rsidR="00246F68" w:rsidRPr="00DF0671" w:rsidRDefault="00246F68" w:rsidP="00326F36">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95" w:type="dxa"/>
            <w:tcBorders>
              <w:lef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2 días</w:t>
            </w:r>
          </w:p>
        </w:tc>
      </w:tr>
      <w:tr w:rsidR="00246F68" w:rsidRPr="003B7F34" w:rsidTr="00A474BC">
        <w:trPr>
          <w:trHeight w:val="675"/>
        </w:trPr>
        <w:tc>
          <w:tcPr>
            <w:tcW w:w="580" w:type="dxa"/>
            <w:tcBorders>
              <w:right w:val="nil"/>
            </w:tcBorders>
            <w:shd w:val="clear" w:color="auto" w:fill="BFBFBF"/>
          </w:tcPr>
          <w:p w:rsidR="00246F68" w:rsidRPr="003B7F34" w:rsidRDefault="00246F68" w:rsidP="00326F36">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8.2</w:t>
            </w:r>
          </w:p>
        </w:tc>
        <w:tc>
          <w:tcPr>
            <w:tcW w:w="1470" w:type="dxa"/>
            <w:tcBorders>
              <w:left w:val="nil"/>
              <w:right w:val="nil"/>
            </w:tcBorders>
            <w:shd w:val="clear" w:color="auto" w:fill="BFBFBF"/>
          </w:tcPr>
          <w:p w:rsidR="00246F68" w:rsidRPr="003B7F34"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Actividades del departamento de formación</w:t>
            </w:r>
          </w:p>
        </w:tc>
        <w:tc>
          <w:tcPr>
            <w:tcW w:w="1920" w:type="dxa"/>
            <w:tcBorders>
              <w:left w:val="nil"/>
              <w:right w:val="nil"/>
            </w:tcBorders>
            <w:shd w:val="clear" w:color="auto" w:fill="BFBFBF"/>
          </w:tcPr>
          <w:p w:rsidR="00246F68" w:rsidRPr="003B7F34"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Determinar actividades de acompañamiento</w:t>
            </w:r>
          </w:p>
        </w:tc>
        <w:tc>
          <w:tcPr>
            <w:tcW w:w="1612" w:type="dxa"/>
            <w:tcBorders>
              <w:left w:val="nil"/>
              <w:right w:val="nil"/>
            </w:tcBorders>
            <w:shd w:val="clear" w:color="auto" w:fill="BFBFBF"/>
          </w:tcPr>
          <w:p w:rsidR="00246F68" w:rsidRPr="00FA6B9D" w:rsidRDefault="00246F68" w:rsidP="00326F36">
            <w:pPr>
              <w:spacing w:after="0" w:line="240" w:lineRule="auto"/>
              <w:rPr>
                <w:rFonts w:ascii="Arial Narrow" w:hAnsi="Arial Narrow" w:cs="Arial"/>
                <w:sz w:val="16"/>
                <w:szCs w:val="16"/>
                <w:lang w:val="pt-BR" w:eastAsia="es-PE"/>
              </w:rPr>
            </w:pPr>
            <w:r>
              <w:rPr>
                <w:rFonts w:ascii="Arial Narrow" w:hAnsi="Arial Narrow" w:cs="Arial"/>
                <w:sz w:val="16"/>
                <w:szCs w:val="16"/>
                <w:lang w:val="pt-BR" w:eastAsia="es-PE"/>
              </w:rPr>
              <w:t xml:space="preserve">- </w:t>
            </w:r>
            <w:r>
              <w:rPr>
                <w:rFonts w:ascii="Arial Narrow" w:hAnsi="Arial Narrow" w:cs="Arial"/>
                <w:sz w:val="16"/>
                <w:szCs w:val="16"/>
                <w:lang w:val="es-PE" w:eastAsia="es-PE"/>
              </w:rPr>
              <w:t xml:space="preserve">Actividades </w:t>
            </w:r>
            <w:r>
              <w:rPr>
                <w:rFonts w:ascii="Arial Narrow" w:hAnsi="Arial Narrow" w:cs="Arial"/>
                <w:sz w:val="16"/>
                <w:szCs w:val="16"/>
                <w:lang w:val="pt-BR" w:eastAsia="es-PE"/>
              </w:rPr>
              <w:t>de</w:t>
            </w:r>
            <w:r w:rsidRPr="00CC6AC9">
              <w:rPr>
                <w:rFonts w:ascii="Arial Narrow" w:hAnsi="Arial Narrow" w:cs="Arial"/>
                <w:sz w:val="16"/>
                <w:szCs w:val="16"/>
                <w:lang w:eastAsia="es-PE"/>
              </w:rPr>
              <w:t xml:space="preserve"> acompañante</w:t>
            </w:r>
          </w:p>
        </w:tc>
        <w:tc>
          <w:tcPr>
            <w:tcW w:w="4449" w:type="dxa"/>
            <w:tcBorders>
              <w:left w:val="nil"/>
              <w:right w:val="nil"/>
            </w:tcBorders>
            <w:shd w:val="clear" w:color="auto" w:fill="BFBFBF"/>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 Director</w:t>
            </w:r>
            <w:r w:rsidRPr="00DF0671">
              <w:rPr>
                <w:rFonts w:ascii="Arial Narrow" w:hAnsi="Arial Narrow" w:cs="Arial"/>
                <w:sz w:val="16"/>
                <w:szCs w:val="16"/>
                <w:lang w:val="es-PE" w:eastAsia="es-PE"/>
              </w:rPr>
              <w:t xml:space="preserve"> del Departamento de Formación</w:t>
            </w:r>
            <w:r>
              <w:rPr>
                <w:rFonts w:ascii="Arial Narrow" w:hAnsi="Arial Narrow" w:cs="Arial"/>
                <w:sz w:val="16"/>
                <w:szCs w:val="16"/>
                <w:lang w:val="es-PE" w:eastAsia="es-PE"/>
              </w:rPr>
              <w:t xml:space="preserve"> procede a determinar las actividades de acompañamiento que se realizaran en el año.</w:t>
            </w:r>
          </w:p>
        </w:tc>
        <w:tc>
          <w:tcPr>
            <w:tcW w:w="1984" w:type="dxa"/>
            <w:tcBorders>
              <w:left w:val="nil"/>
              <w:right w:val="nil"/>
            </w:tcBorders>
            <w:shd w:val="clear" w:color="auto" w:fill="BFBFBF"/>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Director</w:t>
            </w:r>
            <w:r w:rsidRPr="00DF0671">
              <w:rPr>
                <w:rFonts w:ascii="Arial Narrow" w:hAnsi="Arial Narrow" w:cs="Arial"/>
                <w:sz w:val="16"/>
                <w:szCs w:val="16"/>
                <w:lang w:val="es-PE" w:eastAsia="es-PE"/>
              </w:rPr>
              <w:t xml:space="preserve"> del Departamento de Formación</w:t>
            </w:r>
          </w:p>
        </w:tc>
        <w:tc>
          <w:tcPr>
            <w:tcW w:w="1232" w:type="dxa"/>
            <w:tcBorders>
              <w:left w:val="nil"/>
              <w:right w:val="nil"/>
            </w:tcBorders>
            <w:shd w:val="clear" w:color="auto" w:fill="BFBFBF"/>
          </w:tcPr>
          <w:p w:rsidR="00246F68" w:rsidRPr="00DF0671" w:rsidRDefault="00246F68" w:rsidP="00326F36">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95" w:type="dxa"/>
            <w:tcBorders>
              <w:left w:val="nil"/>
            </w:tcBorders>
            <w:shd w:val="clear" w:color="auto" w:fill="BFBFBF"/>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2 días</w:t>
            </w:r>
          </w:p>
        </w:tc>
      </w:tr>
      <w:tr w:rsidR="00246F68" w:rsidRPr="003B7F34" w:rsidTr="00A474BC">
        <w:trPr>
          <w:trHeight w:val="675"/>
        </w:trPr>
        <w:tc>
          <w:tcPr>
            <w:tcW w:w="580" w:type="dxa"/>
            <w:tcBorders>
              <w:right w:val="nil"/>
            </w:tcBorders>
          </w:tcPr>
          <w:p w:rsidR="00246F68" w:rsidRPr="003B7F34" w:rsidRDefault="00246F68" w:rsidP="00326F36">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8.3</w:t>
            </w:r>
          </w:p>
        </w:tc>
        <w:tc>
          <w:tcPr>
            <w:tcW w:w="1470" w:type="dxa"/>
            <w:tcBorders>
              <w:left w:val="nil"/>
              <w:right w:val="nil"/>
            </w:tcBorders>
          </w:tcPr>
          <w:p w:rsidR="00246F68" w:rsidRPr="00FA6B9D" w:rsidRDefault="00246F68" w:rsidP="00326F36">
            <w:pPr>
              <w:spacing w:after="0" w:line="240" w:lineRule="auto"/>
              <w:rPr>
                <w:rFonts w:ascii="Arial Narrow" w:hAnsi="Arial Narrow" w:cs="Arial"/>
                <w:sz w:val="16"/>
                <w:szCs w:val="16"/>
                <w:lang w:val="pt-BR" w:eastAsia="es-PE"/>
              </w:rPr>
            </w:pPr>
            <w:r>
              <w:rPr>
                <w:rFonts w:ascii="Arial Narrow" w:hAnsi="Arial Narrow" w:cs="Arial"/>
                <w:sz w:val="16"/>
                <w:szCs w:val="16"/>
                <w:lang w:val="pt-BR" w:eastAsia="es-PE"/>
              </w:rPr>
              <w:t xml:space="preserve">- </w:t>
            </w:r>
            <w:r>
              <w:rPr>
                <w:rFonts w:ascii="Arial Narrow" w:hAnsi="Arial Narrow" w:cs="Arial"/>
                <w:sz w:val="16"/>
                <w:szCs w:val="16"/>
                <w:lang w:val="es-PE" w:eastAsia="es-PE"/>
              </w:rPr>
              <w:t xml:space="preserve">Actividades </w:t>
            </w:r>
            <w:r>
              <w:rPr>
                <w:rFonts w:ascii="Arial Narrow" w:hAnsi="Arial Narrow" w:cs="Arial"/>
                <w:sz w:val="16"/>
                <w:szCs w:val="16"/>
                <w:lang w:val="pt-BR" w:eastAsia="es-PE"/>
              </w:rPr>
              <w:t>de</w:t>
            </w:r>
            <w:r w:rsidRPr="00CC6AC9">
              <w:rPr>
                <w:rFonts w:ascii="Arial Narrow" w:hAnsi="Arial Narrow" w:cs="Arial"/>
                <w:sz w:val="16"/>
                <w:szCs w:val="16"/>
                <w:lang w:eastAsia="es-PE"/>
              </w:rPr>
              <w:t xml:space="preserve"> acompañante</w:t>
            </w:r>
          </w:p>
        </w:tc>
        <w:tc>
          <w:tcPr>
            <w:tcW w:w="1920" w:type="dxa"/>
            <w:tcBorders>
              <w:left w:val="nil"/>
              <w:right w:val="nil"/>
            </w:tcBorders>
          </w:tcPr>
          <w:p w:rsidR="00246F68" w:rsidRPr="003B7F34"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Determinan actividades de capacitación</w:t>
            </w:r>
          </w:p>
        </w:tc>
        <w:tc>
          <w:tcPr>
            <w:tcW w:w="1612" w:type="dxa"/>
            <w:tcBorders>
              <w:left w:val="nil"/>
              <w:right w:val="nil"/>
            </w:tcBorders>
          </w:tcPr>
          <w:p w:rsidR="00246F68" w:rsidRPr="00B11D65"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Actividades de capacitación</w:t>
            </w:r>
          </w:p>
        </w:tc>
        <w:tc>
          <w:tcPr>
            <w:tcW w:w="4449" w:type="dxa"/>
            <w:tcBorders>
              <w:left w:val="nil"/>
              <w:righ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 Director</w:t>
            </w:r>
            <w:r w:rsidRPr="00DF0671">
              <w:rPr>
                <w:rFonts w:ascii="Arial Narrow" w:hAnsi="Arial Narrow" w:cs="Arial"/>
                <w:sz w:val="16"/>
                <w:szCs w:val="16"/>
                <w:lang w:val="es-PE" w:eastAsia="es-PE"/>
              </w:rPr>
              <w:t xml:space="preserve"> del Departamento de Formación</w:t>
            </w:r>
            <w:r>
              <w:rPr>
                <w:rFonts w:ascii="Arial Narrow" w:hAnsi="Arial Narrow" w:cs="Arial"/>
                <w:sz w:val="16"/>
                <w:szCs w:val="16"/>
                <w:lang w:val="es-PE" w:eastAsia="es-PE"/>
              </w:rPr>
              <w:t xml:space="preserve"> procede a determinar las actividades de capacitación que se realizaran en el presente año.</w:t>
            </w:r>
          </w:p>
        </w:tc>
        <w:tc>
          <w:tcPr>
            <w:tcW w:w="1984" w:type="dxa"/>
            <w:tcBorders>
              <w:left w:val="nil"/>
              <w:righ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Director</w:t>
            </w:r>
            <w:r w:rsidRPr="00DF0671">
              <w:rPr>
                <w:rFonts w:ascii="Arial Narrow" w:hAnsi="Arial Narrow" w:cs="Arial"/>
                <w:sz w:val="16"/>
                <w:szCs w:val="16"/>
                <w:lang w:val="es-PE" w:eastAsia="es-PE"/>
              </w:rPr>
              <w:t xml:space="preserve"> del Departamento de Formación</w:t>
            </w:r>
          </w:p>
        </w:tc>
        <w:tc>
          <w:tcPr>
            <w:tcW w:w="1232" w:type="dxa"/>
            <w:tcBorders>
              <w:left w:val="nil"/>
              <w:right w:val="nil"/>
            </w:tcBorders>
          </w:tcPr>
          <w:p w:rsidR="00246F68" w:rsidRPr="00DF0671" w:rsidRDefault="00246F68" w:rsidP="00326F36">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95" w:type="dxa"/>
            <w:tcBorders>
              <w:lef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2 días</w:t>
            </w:r>
          </w:p>
        </w:tc>
      </w:tr>
      <w:tr w:rsidR="00246F68" w:rsidRPr="003B7F34" w:rsidTr="00A474BC">
        <w:trPr>
          <w:trHeight w:val="675"/>
        </w:trPr>
        <w:tc>
          <w:tcPr>
            <w:tcW w:w="580" w:type="dxa"/>
            <w:tcBorders>
              <w:right w:val="nil"/>
            </w:tcBorders>
            <w:shd w:val="clear" w:color="auto" w:fill="C0C0C0"/>
          </w:tcPr>
          <w:p w:rsidR="00246F68" w:rsidRPr="003B7F34" w:rsidRDefault="00246F68" w:rsidP="00326F36">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8.4</w:t>
            </w:r>
          </w:p>
        </w:tc>
        <w:tc>
          <w:tcPr>
            <w:tcW w:w="1470" w:type="dxa"/>
            <w:tcBorders>
              <w:left w:val="nil"/>
              <w:right w:val="nil"/>
            </w:tcBorders>
            <w:shd w:val="clear" w:color="auto" w:fill="C0C0C0"/>
          </w:tcPr>
          <w:p w:rsidR="00246F68"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Actividades de capacitación</w:t>
            </w:r>
          </w:p>
          <w:p w:rsidR="00246F68" w:rsidRPr="00B11D65" w:rsidRDefault="00246F68" w:rsidP="00326F36">
            <w:pPr>
              <w:spacing w:after="0" w:line="240" w:lineRule="auto"/>
              <w:rPr>
                <w:rFonts w:ascii="Arial Narrow" w:hAnsi="Arial Narrow" w:cs="Arial"/>
                <w:sz w:val="16"/>
                <w:szCs w:val="16"/>
                <w:lang w:val="es-PE" w:eastAsia="es-PE"/>
              </w:rPr>
            </w:pPr>
          </w:p>
        </w:tc>
        <w:tc>
          <w:tcPr>
            <w:tcW w:w="1920" w:type="dxa"/>
            <w:tcBorders>
              <w:left w:val="nil"/>
              <w:right w:val="nil"/>
            </w:tcBorders>
            <w:shd w:val="clear" w:color="auto" w:fill="C0C0C0"/>
          </w:tcPr>
          <w:p w:rsidR="00246F68" w:rsidRPr="003B7F34"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Determinan actividades del servicio de biblioteca</w:t>
            </w:r>
          </w:p>
        </w:tc>
        <w:tc>
          <w:tcPr>
            <w:tcW w:w="1612" w:type="dxa"/>
            <w:tcBorders>
              <w:left w:val="nil"/>
              <w:right w:val="nil"/>
            </w:tcBorders>
            <w:shd w:val="clear" w:color="auto" w:fill="C0C0C0"/>
          </w:tcPr>
          <w:p w:rsidR="00246F68" w:rsidRPr="003B7F34"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Actividades de biblioteca</w:t>
            </w:r>
          </w:p>
        </w:tc>
        <w:tc>
          <w:tcPr>
            <w:tcW w:w="4449" w:type="dxa"/>
            <w:tcBorders>
              <w:left w:val="nil"/>
              <w:righ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 Director</w:t>
            </w:r>
            <w:r w:rsidRPr="00DF0671">
              <w:rPr>
                <w:rFonts w:ascii="Arial Narrow" w:hAnsi="Arial Narrow" w:cs="Arial"/>
                <w:sz w:val="16"/>
                <w:szCs w:val="16"/>
                <w:lang w:val="es-PE" w:eastAsia="es-PE"/>
              </w:rPr>
              <w:t xml:space="preserve"> del Departamento de Formación</w:t>
            </w:r>
            <w:r>
              <w:rPr>
                <w:rFonts w:ascii="Arial Narrow" w:hAnsi="Arial Narrow" w:cs="Arial"/>
                <w:sz w:val="16"/>
                <w:szCs w:val="16"/>
                <w:lang w:val="es-PE" w:eastAsia="es-PE"/>
              </w:rPr>
              <w:t xml:space="preserve"> procede a determinar las actividades que se realizaran en la biblioteca durante el año.</w:t>
            </w:r>
          </w:p>
        </w:tc>
        <w:tc>
          <w:tcPr>
            <w:tcW w:w="1984" w:type="dxa"/>
            <w:tcBorders>
              <w:left w:val="nil"/>
              <w:righ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Director</w:t>
            </w:r>
            <w:r w:rsidRPr="00DF0671">
              <w:rPr>
                <w:rFonts w:ascii="Arial Narrow" w:hAnsi="Arial Narrow" w:cs="Arial"/>
                <w:sz w:val="16"/>
                <w:szCs w:val="16"/>
                <w:lang w:val="es-PE" w:eastAsia="es-PE"/>
              </w:rPr>
              <w:t xml:space="preserve"> del Departamento de Formación</w:t>
            </w:r>
          </w:p>
        </w:tc>
        <w:tc>
          <w:tcPr>
            <w:tcW w:w="1232" w:type="dxa"/>
            <w:tcBorders>
              <w:left w:val="nil"/>
              <w:righ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95" w:type="dxa"/>
            <w:tcBorders>
              <w:lef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5 días</w:t>
            </w:r>
          </w:p>
        </w:tc>
      </w:tr>
      <w:tr w:rsidR="00246F68" w:rsidRPr="003B7F34" w:rsidTr="00A474BC">
        <w:trPr>
          <w:trHeight w:val="776"/>
        </w:trPr>
        <w:tc>
          <w:tcPr>
            <w:tcW w:w="580" w:type="dxa"/>
            <w:tcBorders>
              <w:right w:val="nil"/>
            </w:tcBorders>
          </w:tcPr>
          <w:p w:rsidR="00246F68" w:rsidRDefault="00246F68" w:rsidP="00326F36">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8.5</w:t>
            </w:r>
          </w:p>
        </w:tc>
        <w:tc>
          <w:tcPr>
            <w:tcW w:w="1470" w:type="dxa"/>
            <w:tcBorders>
              <w:left w:val="nil"/>
              <w:right w:val="nil"/>
            </w:tcBorders>
          </w:tcPr>
          <w:p w:rsidR="00246F68"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Actividades de biblioteca</w:t>
            </w:r>
          </w:p>
          <w:p w:rsidR="00246F68" w:rsidRDefault="00246F68" w:rsidP="00326F36">
            <w:pPr>
              <w:spacing w:after="0" w:line="240" w:lineRule="auto"/>
              <w:rPr>
                <w:rFonts w:ascii="Arial Narrow" w:hAnsi="Arial Narrow" w:cs="Arial"/>
                <w:sz w:val="16"/>
                <w:szCs w:val="16"/>
                <w:lang w:val="pt-BR" w:eastAsia="es-PE"/>
              </w:rPr>
            </w:pPr>
            <w:r>
              <w:rPr>
                <w:rFonts w:ascii="Arial Narrow" w:hAnsi="Arial Narrow" w:cs="Arial"/>
                <w:sz w:val="16"/>
                <w:szCs w:val="16"/>
                <w:lang w:val="pt-BR" w:eastAsia="es-PE"/>
              </w:rPr>
              <w:t xml:space="preserve">- </w:t>
            </w:r>
            <w:r>
              <w:rPr>
                <w:rFonts w:ascii="Arial Narrow" w:hAnsi="Arial Narrow" w:cs="Arial"/>
                <w:sz w:val="16"/>
                <w:szCs w:val="16"/>
                <w:lang w:val="es-PE" w:eastAsia="es-PE"/>
              </w:rPr>
              <w:t xml:space="preserve">Actividades </w:t>
            </w:r>
            <w:r>
              <w:rPr>
                <w:rFonts w:ascii="Arial Narrow" w:hAnsi="Arial Narrow" w:cs="Arial"/>
                <w:sz w:val="16"/>
                <w:szCs w:val="16"/>
                <w:lang w:val="pt-BR" w:eastAsia="es-PE"/>
              </w:rPr>
              <w:t>de</w:t>
            </w:r>
            <w:r w:rsidRPr="00CC6AC9">
              <w:rPr>
                <w:rFonts w:ascii="Arial Narrow" w:hAnsi="Arial Narrow" w:cs="Arial"/>
                <w:sz w:val="16"/>
                <w:szCs w:val="16"/>
                <w:lang w:eastAsia="es-PE"/>
              </w:rPr>
              <w:t xml:space="preserve"> acompañante</w:t>
            </w:r>
          </w:p>
          <w:p w:rsidR="00246F68"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Actividades de capacitación</w:t>
            </w:r>
          </w:p>
          <w:p w:rsidR="00246F68" w:rsidRPr="003B7F34"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Actividades del departamento de formación</w:t>
            </w:r>
          </w:p>
        </w:tc>
        <w:tc>
          <w:tcPr>
            <w:tcW w:w="1920" w:type="dxa"/>
            <w:tcBorders>
              <w:left w:val="nil"/>
              <w:righ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Redactar Plan Operativo Anual</w:t>
            </w:r>
          </w:p>
        </w:tc>
        <w:tc>
          <w:tcPr>
            <w:tcW w:w="1612" w:type="dxa"/>
            <w:tcBorders>
              <w:left w:val="nil"/>
              <w:right w:val="nil"/>
            </w:tcBorders>
          </w:tcPr>
          <w:p w:rsidR="00246F68"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Matriz Base</w:t>
            </w:r>
          </w:p>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Duda generada</w:t>
            </w:r>
          </w:p>
        </w:tc>
        <w:tc>
          <w:tcPr>
            <w:tcW w:w="4449" w:type="dxa"/>
            <w:tcBorders>
              <w:left w:val="nil"/>
              <w:right w:val="nil"/>
            </w:tcBorders>
          </w:tcPr>
          <w:p w:rsidR="00246F68"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 Director</w:t>
            </w:r>
            <w:r w:rsidRPr="00DF0671">
              <w:rPr>
                <w:rFonts w:ascii="Arial Narrow" w:hAnsi="Arial Narrow" w:cs="Arial"/>
                <w:sz w:val="16"/>
                <w:szCs w:val="16"/>
                <w:lang w:val="es-PE" w:eastAsia="es-PE"/>
              </w:rPr>
              <w:t xml:space="preserve"> del Departamento de Formación</w:t>
            </w:r>
            <w:r>
              <w:rPr>
                <w:rFonts w:ascii="Arial Narrow" w:hAnsi="Arial Narrow" w:cs="Arial"/>
                <w:sz w:val="16"/>
                <w:szCs w:val="16"/>
                <w:lang w:val="es-PE" w:eastAsia="es-PE"/>
              </w:rPr>
              <w:t xml:space="preserve"> en base a toda la información generada en sus actividades previas, procede a realizar la redacción del Plan Operativo Anual o Matriz Base (llamado internamente de esa forma).</w:t>
            </w:r>
          </w:p>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En caso en presente alguna duda con respecto a la elaboración del Plan Operativo Anual, se procederá a dar inicio a la actividad Solucionar Dudas a fin de encontrar una solución a la duda existente.</w:t>
            </w:r>
          </w:p>
        </w:tc>
        <w:tc>
          <w:tcPr>
            <w:tcW w:w="1984" w:type="dxa"/>
            <w:tcBorders>
              <w:left w:val="nil"/>
              <w:righ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Director</w:t>
            </w:r>
            <w:r w:rsidRPr="00DF0671">
              <w:rPr>
                <w:rFonts w:ascii="Arial Narrow" w:hAnsi="Arial Narrow" w:cs="Arial"/>
                <w:sz w:val="16"/>
                <w:szCs w:val="16"/>
                <w:lang w:val="es-PE" w:eastAsia="es-PE"/>
              </w:rPr>
              <w:t xml:space="preserve"> del Departamento de Formación</w:t>
            </w:r>
          </w:p>
        </w:tc>
        <w:tc>
          <w:tcPr>
            <w:tcW w:w="1232" w:type="dxa"/>
            <w:tcBorders>
              <w:left w:val="nil"/>
              <w:right w:val="nil"/>
            </w:tcBorders>
          </w:tcPr>
          <w:p w:rsidR="00246F68" w:rsidRPr="00DF0671" w:rsidRDefault="00246F68" w:rsidP="00326F36">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95" w:type="dxa"/>
            <w:tcBorders>
              <w:lef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2 días</w:t>
            </w:r>
          </w:p>
        </w:tc>
      </w:tr>
      <w:tr w:rsidR="00246F68" w:rsidRPr="003B7F34" w:rsidTr="00A474BC">
        <w:trPr>
          <w:trHeight w:val="776"/>
        </w:trPr>
        <w:tc>
          <w:tcPr>
            <w:tcW w:w="580" w:type="dxa"/>
            <w:tcBorders>
              <w:right w:val="nil"/>
            </w:tcBorders>
            <w:shd w:val="clear" w:color="auto" w:fill="C0C0C0"/>
          </w:tcPr>
          <w:p w:rsidR="00246F68" w:rsidRDefault="00246F68" w:rsidP="00326F36">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8.6</w:t>
            </w:r>
          </w:p>
        </w:tc>
        <w:tc>
          <w:tcPr>
            <w:tcW w:w="1470" w:type="dxa"/>
            <w:tcBorders>
              <w:left w:val="nil"/>
              <w:righ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Duda generada</w:t>
            </w:r>
          </w:p>
        </w:tc>
        <w:tc>
          <w:tcPr>
            <w:tcW w:w="1920" w:type="dxa"/>
            <w:tcBorders>
              <w:left w:val="nil"/>
              <w:righ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Solucionar dudas</w:t>
            </w:r>
          </w:p>
        </w:tc>
        <w:tc>
          <w:tcPr>
            <w:tcW w:w="1612" w:type="dxa"/>
            <w:tcBorders>
              <w:left w:val="nil"/>
              <w:right w:val="nil"/>
            </w:tcBorders>
            <w:shd w:val="clear" w:color="auto" w:fill="C0C0C0"/>
          </w:tcPr>
          <w:p w:rsidR="00246F68" w:rsidRPr="0046194B"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Duda solucionada</w:t>
            </w:r>
          </w:p>
        </w:tc>
        <w:tc>
          <w:tcPr>
            <w:tcW w:w="4449" w:type="dxa"/>
            <w:tcBorders>
              <w:left w:val="nil"/>
              <w:right w:val="nil"/>
            </w:tcBorders>
            <w:shd w:val="clear" w:color="auto" w:fill="C0C0C0"/>
          </w:tcPr>
          <w:p w:rsidR="00246F68" w:rsidRDefault="00246F68" w:rsidP="00326F36">
            <w:pPr>
              <w:spacing w:after="0" w:line="240" w:lineRule="auto"/>
              <w:rPr>
                <w:rFonts w:ascii="Arial Narrow" w:hAnsi="Arial Narrow" w:cs="Arial"/>
                <w:sz w:val="16"/>
                <w:szCs w:val="16"/>
                <w:lang w:val="es-PE" w:eastAsia="es-PE"/>
              </w:rPr>
            </w:pPr>
            <w:r>
              <w:rPr>
                <w:rFonts w:ascii="Arial Narrow" w:hAnsi="Arial Narrow" w:cs="Arial Narrow"/>
                <w:sz w:val="16"/>
                <w:szCs w:val="16"/>
                <w:lang w:val="es-PE" w:eastAsia="es-PE"/>
              </w:rPr>
              <w:t xml:space="preserve">En caso el </w:t>
            </w:r>
            <w:r>
              <w:rPr>
                <w:rFonts w:ascii="Arial Narrow" w:hAnsi="Arial Narrow" w:cs="Arial"/>
                <w:sz w:val="16"/>
                <w:szCs w:val="16"/>
                <w:lang w:val="es-PE" w:eastAsia="es-PE"/>
              </w:rPr>
              <w:t xml:space="preserve">Director del Departamento de Formación </w:t>
            </w:r>
            <w:r>
              <w:rPr>
                <w:rFonts w:ascii="Arial Narrow" w:hAnsi="Arial Narrow" w:cs="Arial Narrow"/>
                <w:sz w:val="16"/>
                <w:szCs w:val="16"/>
                <w:lang w:val="es-PE" w:eastAsia="es-PE"/>
              </w:rPr>
              <w:t xml:space="preserve">requiriera comunicarse con el Jefe del Departamento de Planificación, debe realizarlo por medio de la actividad Orientar sobre Plan Operativo Anual del proceso </w:t>
            </w:r>
            <w:r w:rsidRPr="00A71E65">
              <w:rPr>
                <w:rFonts w:ascii="Arial Narrow" w:hAnsi="Arial Narrow" w:cs="Arial Narrow"/>
                <w:sz w:val="16"/>
                <w:szCs w:val="16"/>
                <w:lang w:val="es-PE" w:eastAsia="es-PE"/>
              </w:rPr>
              <w:t>Elaboración del Plan Operativo Institucional</w:t>
            </w:r>
            <w:r>
              <w:rPr>
                <w:rFonts w:ascii="Arial Narrow" w:hAnsi="Arial Narrow" w:cs="Arial Narrow"/>
                <w:sz w:val="16"/>
                <w:szCs w:val="16"/>
                <w:lang w:val="es-PE" w:eastAsia="es-PE"/>
              </w:rPr>
              <w:t xml:space="preserve"> a fin encontrar la solución al problema ó duda que presente.</w:t>
            </w:r>
          </w:p>
          <w:p w:rsidR="00246F68" w:rsidRPr="00DF0671" w:rsidRDefault="00246F68" w:rsidP="00326F36">
            <w:pPr>
              <w:spacing w:after="0" w:line="240" w:lineRule="auto"/>
              <w:rPr>
                <w:rFonts w:ascii="Arial Narrow" w:hAnsi="Arial Narrow" w:cs="Arial"/>
                <w:sz w:val="16"/>
                <w:szCs w:val="16"/>
                <w:lang w:val="es-PE" w:eastAsia="es-PE"/>
              </w:rPr>
            </w:pPr>
          </w:p>
        </w:tc>
        <w:tc>
          <w:tcPr>
            <w:tcW w:w="1984" w:type="dxa"/>
            <w:tcBorders>
              <w:left w:val="nil"/>
              <w:righ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Director</w:t>
            </w:r>
            <w:r w:rsidRPr="00DF0671">
              <w:rPr>
                <w:rFonts w:ascii="Arial Narrow" w:hAnsi="Arial Narrow" w:cs="Arial"/>
                <w:sz w:val="16"/>
                <w:szCs w:val="16"/>
                <w:lang w:val="es-PE" w:eastAsia="es-PE"/>
              </w:rPr>
              <w:t xml:space="preserve"> del Departamento de Formación</w:t>
            </w:r>
          </w:p>
        </w:tc>
        <w:tc>
          <w:tcPr>
            <w:tcW w:w="1232" w:type="dxa"/>
            <w:tcBorders>
              <w:left w:val="nil"/>
              <w:righ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95" w:type="dxa"/>
            <w:tcBorders>
              <w:lef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 xml:space="preserve">3 horas </w:t>
            </w:r>
          </w:p>
        </w:tc>
      </w:tr>
      <w:tr w:rsidR="00246F68" w:rsidRPr="003B7F34" w:rsidTr="00A474BC">
        <w:trPr>
          <w:trHeight w:val="776"/>
        </w:trPr>
        <w:tc>
          <w:tcPr>
            <w:tcW w:w="580" w:type="dxa"/>
            <w:tcBorders>
              <w:right w:val="nil"/>
            </w:tcBorders>
          </w:tcPr>
          <w:p w:rsidR="00246F68" w:rsidRDefault="00246F68" w:rsidP="00326F36">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9</w:t>
            </w:r>
          </w:p>
        </w:tc>
        <w:tc>
          <w:tcPr>
            <w:tcW w:w="1470" w:type="dxa"/>
            <w:tcBorders>
              <w:left w:val="nil"/>
              <w:righ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Matriz Base</w:t>
            </w:r>
          </w:p>
        </w:tc>
        <w:tc>
          <w:tcPr>
            <w:tcW w:w="1920" w:type="dxa"/>
            <w:tcBorders>
              <w:left w:val="nil"/>
              <w:right w:val="nil"/>
            </w:tcBorders>
          </w:tcPr>
          <w:p w:rsidR="00246F68" w:rsidRPr="003B7F34"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Presentar resultados</w:t>
            </w:r>
          </w:p>
        </w:tc>
        <w:tc>
          <w:tcPr>
            <w:tcW w:w="1612" w:type="dxa"/>
            <w:tcBorders>
              <w:left w:val="nil"/>
              <w:right w:val="nil"/>
            </w:tcBorders>
          </w:tcPr>
          <w:p w:rsidR="00246F68" w:rsidRPr="003B7F34" w:rsidRDefault="00246F68"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Listado de observaciones</w:t>
            </w:r>
          </w:p>
        </w:tc>
        <w:tc>
          <w:tcPr>
            <w:tcW w:w="4449" w:type="dxa"/>
            <w:tcBorders>
              <w:left w:val="nil"/>
              <w:righ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 Director</w:t>
            </w:r>
            <w:r w:rsidRPr="00DF0671">
              <w:rPr>
                <w:rFonts w:ascii="Arial Narrow" w:hAnsi="Arial Narrow" w:cs="Arial"/>
                <w:sz w:val="16"/>
                <w:szCs w:val="16"/>
                <w:lang w:val="es-PE" w:eastAsia="es-PE"/>
              </w:rPr>
              <w:t xml:space="preserve"> del Departamento de Formación</w:t>
            </w:r>
            <w:r>
              <w:rPr>
                <w:rFonts w:ascii="Arial Narrow" w:hAnsi="Arial Narrow" w:cs="Arial"/>
                <w:sz w:val="16"/>
                <w:szCs w:val="16"/>
                <w:lang w:val="es-PE" w:eastAsia="es-PE"/>
              </w:rPr>
              <w:t xml:space="preserve"> </w:t>
            </w:r>
            <w:r w:rsidRPr="00B1521E">
              <w:rPr>
                <w:rFonts w:ascii="Arial Narrow" w:hAnsi="Arial Narrow" w:cs="Arial"/>
                <w:sz w:val="16"/>
                <w:szCs w:val="16"/>
                <w:lang w:val="es-PE" w:eastAsia="es-PE"/>
              </w:rPr>
              <w:t xml:space="preserve">procede a comunicar en la reunión de diciembre el desarrollo de </w:t>
            </w:r>
            <w:r>
              <w:rPr>
                <w:rFonts w:ascii="Arial Narrow" w:hAnsi="Arial Narrow" w:cs="Arial"/>
                <w:sz w:val="16"/>
                <w:szCs w:val="16"/>
                <w:lang w:val="es-PE" w:eastAsia="es-PE"/>
              </w:rPr>
              <w:t>sus</w:t>
            </w:r>
            <w:r w:rsidRPr="00B1521E">
              <w:rPr>
                <w:rFonts w:ascii="Arial Narrow" w:hAnsi="Arial Narrow" w:cs="Arial"/>
                <w:sz w:val="16"/>
                <w:szCs w:val="16"/>
                <w:lang w:val="es-PE" w:eastAsia="es-PE"/>
              </w:rPr>
              <w:t xml:space="preserve"> actividad</w:t>
            </w:r>
            <w:r>
              <w:rPr>
                <w:rFonts w:ascii="Arial Narrow" w:hAnsi="Arial Narrow" w:cs="Arial"/>
                <w:sz w:val="16"/>
                <w:szCs w:val="16"/>
                <w:lang w:val="es-PE" w:eastAsia="es-PE"/>
              </w:rPr>
              <w:t>es</w:t>
            </w:r>
            <w:r w:rsidRPr="00B1521E">
              <w:rPr>
                <w:rFonts w:ascii="Arial Narrow" w:hAnsi="Arial Narrow" w:cs="Arial"/>
                <w:sz w:val="16"/>
                <w:szCs w:val="16"/>
                <w:lang w:val="es-PE" w:eastAsia="es-PE"/>
              </w:rPr>
              <w:t xml:space="preserve"> </w:t>
            </w:r>
            <w:r>
              <w:rPr>
                <w:rFonts w:ascii="Arial Narrow" w:hAnsi="Arial Narrow" w:cs="Arial"/>
                <w:sz w:val="16"/>
                <w:szCs w:val="16"/>
                <w:lang w:val="es-PE" w:eastAsia="es-PE"/>
              </w:rPr>
              <w:t>que se efectuarán en el transcurso del año.</w:t>
            </w:r>
          </w:p>
        </w:tc>
        <w:tc>
          <w:tcPr>
            <w:tcW w:w="1984" w:type="dxa"/>
            <w:tcBorders>
              <w:left w:val="nil"/>
              <w:righ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Director</w:t>
            </w:r>
            <w:r w:rsidRPr="00DF0671">
              <w:rPr>
                <w:rFonts w:ascii="Arial Narrow" w:hAnsi="Arial Narrow" w:cs="Arial"/>
                <w:sz w:val="16"/>
                <w:szCs w:val="16"/>
                <w:lang w:val="es-PE" w:eastAsia="es-PE"/>
              </w:rPr>
              <w:t xml:space="preserve"> del Departamento de Formación</w:t>
            </w:r>
          </w:p>
        </w:tc>
        <w:tc>
          <w:tcPr>
            <w:tcW w:w="1232" w:type="dxa"/>
            <w:tcBorders>
              <w:left w:val="nil"/>
              <w:right w:val="nil"/>
            </w:tcBorders>
          </w:tcPr>
          <w:p w:rsidR="00246F68" w:rsidRPr="00DF0671" w:rsidRDefault="00246F68" w:rsidP="00326F36">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95" w:type="dxa"/>
            <w:tcBorders>
              <w:lef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2</w:t>
            </w:r>
            <w:r w:rsidRPr="00DF0671">
              <w:rPr>
                <w:rFonts w:ascii="Arial Narrow" w:hAnsi="Arial Narrow" w:cs="Arial"/>
                <w:sz w:val="16"/>
                <w:szCs w:val="16"/>
                <w:lang w:val="es-PE" w:eastAsia="es-PE"/>
              </w:rPr>
              <w:t xml:space="preserve"> horas </w:t>
            </w:r>
          </w:p>
        </w:tc>
      </w:tr>
      <w:tr w:rsidR="00246F68" w:rsidRPr="003B7F34" w:rsidTr="00A474BC">
        <w:trPr>
          <w:trHeight w:val="776"/>
        </w:trPr>
        <w:tc>
          <w:tcPr>
            <w:tcW w:w="580" w:type="dxa"/>
            <w:tcBorders>
              <w:right w:val="nil"/>
            </w:tcBorders>
            <w:shd w:val="clear" w:color="auto" w:fill="C0C0C0"/>
          </w:tcPr>
          <w:p w:rsidR="00246F68" w:rsidRDefault="00246F68" w:rsidP="00326F36">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10</w:t>
            </w:r>
          </w:p>
        </w:tc>
        <w:tc>
          <w:tcPr>
            <w:tcW w:w="1470" w:type="dxa"/>
            <w:tcBorders>
              <w:left w:val="nil"/>
              <w:right w:val="nil"/>
            </w:tcBorders>
            <w:shd w:val="clear" w:color="auto" w:fill="C0C0C0"/>
          </w:tcPr>
          <w:p w:rsidR="00246F68" w:rsidRDefault="00246F68"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Listado de observaciones</w:t>
            </w:r>
            <w:r>
              <w:rPr>
                <w:rFonts w:ascii="Arial Narrow" w:hAnsi="Arial Narrow" w:cs="Arial"/>
                <w:sz w:val="16"/>
                <w:szCs w:val="16"/>
                <w:lang w:val="es-PE" w:eastAsia="es-PE"/>
              </w:rPr>
              <w:t xml:space="preserve"> </w:t>
            </w:r>
          </w:p>
          <w:p w:rsidR="00246F68" w:rsidRPr="003B7F34"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Matriz Base</w:t>
            </w:r>
          </w:p>
        </w:tc>
        <w:tc>
          <w:tcPr>
            <w:tcW w:w="1920" w:type="dxa"/>
            <w:tcBorders>
              <w:left w:val="nil"/>
              <w:righ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Mejorar Plan Operativo Anual</w:t>
            </w:r>
          </w:p>
        </w:tc>
        <w:tc>
          <w:tcPr>
            <w:tcW w:w="1612" w:type="dxa"/>
            <w:tcBorders>
              <w:left w:val="nil"/>
              <w:righ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Plan Operativo Anual del departamento de Formación</w:t>
            </w:r>
          </w:p>
        </w:tc>
        <w:tc>
          <w:tcPr>
            <w:tcW w:w="4449" w:type="dxa"/>
            <w:tcBorders>
              <w:left w:val="nil"/>
              <w:righ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 Director</w:t>
            </w:r>
            <w:r w:rsidRPr="00DF0671">
              <w:rPr>
                <w:rFonts w:ascii="Arial Narrow" w:hAnsi="Arial Narrow" w:cs="Arial"/>
                <w:sz w:val="16"/>
                <w:szCs w:val="16"/>
                <w:lang w:val="es-PE" w:eastAsia="es-PE"/>
              </w:rPr>
              <w:t xml:space="preserve"> del Departamento de Formación</w:t>
            </w:r>
            <w:r>
              <w:rPr>
                <w:rFonts w:ascii="Arial Narrow" w:hAnsi="Arial Narrow" w:cs="Arial"/>
                <w:sz w:val="16"/>
                <w:szCs w:val="16"/>
                <w:lang w:val="es-PE" w:eastAsia="es-PE"/>
              </w:rPr>
              <w:t xml:space="preserve"> en base a la retroalimentación brindada por el Jefe del Departamento de Planificación, proveniente de la actividad comunicar retroalimentación del proceso de Planificación del Departamento de Planificación, procede a realizar la mejora respectiva a su Plan Operativo Anual.</w:t>
            </w:r>
          </w:p>
        </w:tc>
        <w:tc>
          <w:tcPr>
            <w:tcW w:w="1984" w:type="dxa"/>
            <w:tcBorders>
              <w:left w:val="nil"/>
              <w:righ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Director</w:t>
            </w:r>
            <w:r w:rsidRPr="00DF0671">
              <w:rPr>
                <w:rFonts w:ascii="Arial Narrow" w:hAnsi="Arial Narrow" w:cs="Arial"/>
                <w:sz w:val="16"/>
                <w:szCs w:val="16"/>
                <w:lang w:val="es-PE" w:eastAsia="es-PE"/>
              </w:rPr>
              <w:t xml:space="preserve"> del Departamento de Formación</w:t>
            </w:r>
          </w:p>
        </w:tc>
        <w:tc>
          <w:tcPr>
            <w:tcW w:w="1232" w:type="dxa"/>
            <w:tcBorders>
              <w:left w:val="nil"/>
              <w:righ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95" w:type="dxa"/>
            <w:tcBorders>
              <w:left w:val="nil"/>
            </w:tcBorders>
            <w:shd w:val="clear" w:color="auto" w:fill="C0C0C0"/>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día</w:t>
            </w:r>
          </w:p>
        </w:tc>
      </w:tr>
      <w:tr w:rsidR="00246F68" w:rsidRPr="003B7F34" w:rsidTr="00A474BC">
        <w:trPr>
          <w:trHeight w:val="776"/>
        </w:trPr>
        <w:tc>
          <w:tcPr>
            <w:tcW w:w="580" w:type="dxa"/>
            <w:tcBorders>
              <w:bottom w:val="single" w:sz="8" w:space="0" w:color="404040"/>
              <w:right w:val="nil"/>
            </w:tcBorders>
          </w:tcPr>
          <w:p w:rsidR="00246F68" w:rsidRDefault="00246F68" w:rsidP="00326F36">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11</w:t>
            </w:r>
          </w:p>
        </w:tc>
        <w:tc>
          <w:tcPr>
            <w:tcW w:w="1470" w:type="dxa"/>
            <w:tcBorders>
              <w:left w:val="nil"/>
              <w:bottom w:val="single" w:sz="8" w:space="0" w:color="404040"/>
              <w:righ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Plan Operativo Anual del departamento de Formación</w:t>
            </w:r>
          </w:p>
        </w:tc>
        <w:tc>
          <w:tcPr>
            <w:tcW w:w="1920" w:type="dxa"/>
            <w:tcBorders>
              <w:left w:val="nil"/>
              <w:bottom w:val="single" w:sz="8" w:space="0" w:color="404040"/>
              <w:righ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Faltan actividades</w:t>
            </w:r>
          </w:p>
        </w:tc>
        <w:tc>
          <w:tcPr>
            <w:tcW w:w="1612" w:type="dxa"/>
            <w:tcBorders>
              <w:left w:val="nil"/>
              <w:bottom w:val="single" w:sz="8" w:space="0" w:color="404040"/>
              <w:right w:val="nil"/>
            </w:tcBorders>
          </w:tcPr>
          <w:p w:rsidR="00246F68"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No faltan actividades</w:t>
            </w:r>
          </w:p>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Si faltan actividades</w:t>
            </w:r>
          </w:p>
        </w:tc>
        <w:tc>
          <w:tcPr>
            <w:tcW w:w="4449" w:type="dxa"/>
            <w:tcBorders>
              <w:left w:val="nil"/>
              <w:bottom w:val="single" w:sz="8" w:space="0" w:color="404040"/>
              <w:righ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 Director</w:t>
            </w:r>
            <w:r w:rsidRPr="00DF0671">
              <w:rPr>
                <w:rFonts w:ascii="Arial Narrow" w:hAnsi="Arial Narrow" w:cs="Arial"/>
                <w:sz w:val="16"/>
                <w:szCs w:val="16"/>
                <w:lang w:val="es-PE" w:eastAsia="es-PE"/>
              </w:rPr>
              <w:t xml:space="preserve"> del Departamento de Formación</w:t>
            </w:r>
            <w:r>
              <w:rPr>
                <w:rFonts w:ascii="Arial Narrow" w:hAnsi="Arial Narrow" w:cs="Arial"/>
                <w:sz w:val="16"/>
                <w:szCs w:val="16"/>
                <w:lang w:val="es-PE" w:eastAsia="es-PE"/>
              </w:rPr>
              <w:t xml:space="preserve"> identificar si existe alguna actividad que no hayan sido incluida en plan operativo anual.</w:t>
            </w:r>
          </w:p>
        </w:tc>
        <w:tc>
          <w:tcPr>
            <w:tcW w:w="1984" w:type="dxa"/>
            <w:tcBorders>
              <w:left w:val="nil"/>
              <w:bottom w:val="single" w:sz="8" w:space="0" w:color="404040"/>
              <w:right w:val="nil"/>
            </w:tcBorders>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Director</w:t>
            </w:r>
            <w:r w:rsidRPr="00DF0671">
              <w:rPr>
                <w:rFonts w:ascii="Arial Narrow" w:hAnsi="Arial Narrow" w:cs="Arial"/>
                <w:sz w:val="16"/>
                <w:szCs w:val="16"/>
                <w:lang w:val="es-PE" w:eastAsia="es-PE"/>
              </w:rPr>
              <w:t xml:space="preserve"> del Departamento de Formación</w:t>
            </w:r>
          </w:p>
        </w:tc>
        <w:tc>
          <w:tcPr>
            <w:tcW w:w="1232" w:type="dxa"/>
            <w:tcBorders>
              <w:left w:val="nil"/>
              <w:bottom w:val="single" w:sz="8" w:space="0" w:color="404040"/>
              <w:right w:val="nil"/>
            </w:tcBorders>
          </w:tcPr>
          <w:p w:rsidR="00246F68" w:rsidRPr="00DF0671" w:rsidRDefault="00246F68" w:rsidP="00326F36">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95" w:type="dxa"/>
            <w:tcBorders>
              <w:left w:val="nil"/>
              <w:bottom w:val="single" w:sz="8" w:space="0" w:color="404040"/>
            </w:tcBorders>
          </w:tcPr>
          <w:p w:rsidR="00246F68" w:rsidRPr="00DF0671" w:rsidRDefault="00246F68" w:rsidP="00326F36">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3 horas</w:t>
            </w:r>
          </w:p>
        </w:tc>
      </w:tr>
      <w:tr w:rsidR="00246F68" w:rsidRPr="003B7F34" w:rsidTr="00A474BC">
        <w:trPr>
          <w:trHeight w:val="776"/>
        </w:trPr>
        <w:tc>
          <w:tcPr>
            <w:tcW w:w="580" w:type="dxa"/>
            <w:tcBorders>
              <w:bottom w:val="single" w:sz="8" w:space="0" w:color="404040"/>
              <w:right w:val="nil"/>
            </w:tcBorders>
            <w:shd w:val="clear" w:color="auto" w:fill="BFBFBF" w:themeFill="background1" w:themeFillShade="BF"/>
          </w:tcPr>
          <w:p w:rsidR="00246F68" w:rsidRDefault="00246F68" w:rsidP="00326F36">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12</w:t>
            </w:r>
          </w:p>
        </w:tc>
        <w:tc>
          <w:tcPr>
            <w:tcW w:w="1470" w:type="dxa"/>
            <w:tcBorders>
              <w:left w:val="nil"/>
              <w:bottom w:val="single" w:sz="8" w:space="0" w:color="404040"/>
              <w:right w:val="nil"/>
            </w:tcBorders>
            <w:shd w:val="clear" w:color="auto" w:fill="BFBFBF" w:themeFill="background1" w:themeFillShade="BF"/>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Si faltan actividades</w:t>
            </w:r>
          </w:p>
        </w:tc>
        <w:tc>
          <w:tcPr>
            <w:tcW w:w="1920" w:type="dxa"/>
            <w:tcBorders>
              <w:left w:val="nil"/>
              <w:bottom w:val="single" w:sz="8" w:space="0" w:color="404040"/>
              <w:right w:val="nil"/>
            </w:tcBorders>
            <w:shd w:val="clear" w:color="auto" w:fill="BFBFBF" w:themeFill="background1" w:themeFillShade="BF"/>
          </w:tcPr>
          <w:p w:rsidR="00246F68" w:rsidRPr="003B7F34"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Notificar actividad faltante</w:t>
            </w:r>
          </w:p>
        </w:tc>
        <w:tc>
          <w:tcPr>
            <w:tcW w:w="1612" w:type="dxa"/>
            <w:tcBorders>
              <w:left w:val="nil"/>
              <w:bottom w:val="single" w:sz="8" w:space="0" w:color="404040"/>
              <w:right w:val="nil"/>
            </w:tcBorders>
            <w:shd w:val="clear" w:color="auto" w:fill="BFBFBF" w:themeFill="background1" w:themeFillShade="BF"/>
          </w:tcPr>
          <w:p w:rsidR="00246F68" w:rsidRPr="003B7F34" w:rsidRDefault="00246F68"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Notificación enviada</w:t>
            </w:r>
          </w:p>
        </w:tc>
        <w:tc>
          <w:tcPr>
            <w:tcW w:w="4449" w:type="dxa"/>
            <w:tcBorders>
              <w:left w:val="nil"/>
              <w:bottom w:val="single" w:sz="8" w:space="0" w:color="404040"/>
              <w:right w:val="nil"/>
            </w:tcBorders>
            <w:shd w:val="clear" w:color="auto" w:fill="BFBFBF" w:themeFill="background1" w:themeFillShade="BF"/>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 Director</w:t>
            </w:r>
            <w:r w:rsidRPr="00DF0671">
              <w:rPr>
                <w:rFonts w:ascii="Arial Narrow" w:hAnsi="Arial Narrow" w:cs="Arial"/>
                <w:sz w:val="16"/>
                <w:szCs w:val="16"/>
                <w:lang w:val="es-PE" w:eastAsia="es-PE"/>
              </w:rPr>
              <w:t xml:space="preserve"> del Departamento de Formación</w:t>
            </w:r>
            <w:r>
              <w:rPr>
                <w:rFonts w:ascii="Arial Narrow" w:hAnsi="Arial Narrow" w:cs="Arial"/>
                <w:sz w:val="16"/>
                <w:szCs w:val="16"/>
                <w:lang w:val="es-PE" w:eastAsia="es-PE"/>
              </w:rPr>
              <w:t xml:space="preserve"> procede a notificar al departamento de planificación la falta de una actividad dentro de plan operativo anual a fin de que esta actividad sea incluida en el.</w:t>
            </w:r>
          </w:p>
        </w:tc>
        <w:tc>
          <w:tcPr>
            <w:tcW w:w="1984" w:type="dxa"/>
            <w:tcBorders>
              <w:left w:val="nil"/>
              <w:bottom w:val="single" w:sz="8" w:space="0" w:color="404040"/>
              <w:right w:val="nil"/>
            </w:tcBorders>
            <w:shd w:val="clear" w:color="auto" w:fill="BFBFBF" w:themeFill="background1" w:themeFillShade="BF"/>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Director</w:t>
            </w:r>
            <w:r w:rsidRPr="00DF0671">
              <w:rPr>
                <w:rFonts w:ascii="Arial Narrow" w:hAnsi="Arial Narrow" w:cs="Arial"/>
                <w:sz w:val="16"/>
                <w:szCs w:val="16"/>
                <w:lang w:val="es-PE" w:eastAsia="es-PE"/>
              </w:rPr>
              <w:t xml:space="preserve"> del Departamento de Formación</w:t>
            </w:r>
          </w:p>
        </w:tc>
        <w:tc>
          <w:tcPr>
            <w:tcW w:w="1232" w:type="dxa"/>
            <w:tcBorders>
              <w:left w:val="nil"/>
              <w:bottom w:val="single" w:sz="8" w:space="0" w:color="404040"/>
              <w:right w:val="nil"/>
            </w:tcBorders>
            <w:shd w:val="clear" w:color="auto" w:fill="BFBFBF" w:themeFill="background1" w:themeFillShade="BF"/>
          </w:tcPr>
          <w:p w:rsidR="00246F68" w:rsidRPr="00DF0671" w:rsidRDefault="00246F68" w:rsidP="00326F36">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95" w:type="dxa"/>
            <w:tcBorders>
              <w:left w:val="nil"/>
              <w:bottom w:val="single" w:sz="8" w:space="0" w:color="404040"/>
            </w:tcBorders>
            <w:shd w:val="clear" w:color="auto" w:fill="BFBFBF" w:themeFill="background1" w:themeFillShade="BF"/>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5 días</w:t>
            </w:r>
          </w:p>
        </w:tc>
      </w:tr>
      <w:tr w:rsidR="00246F68" w:rsidRPr="003B7F34" w:rsidTr="00A474BC">
        <w:trPr>
          <w:trHeight w:val="776"/>
        </w:trPr>
        <w:tc>
          <w:tcPr>
            <w:tcW w:w="580" w:type="dxa"/>
            <w:tcBorders>
              <w:right w:val="nil"/>
            </w:tcBorders>
            <w:shd w:val="clear" w:color="auto" w:fill="FFFFFF" w:themeFill="background1"/>
          </w:tcPr>
          <w:p w:rsidR="00246F68" w:rsidRDefault="00246F68" w:rsidP="00326F36">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13</w:t>
            </w:r>
          </w:p>
        </w:tc>
        <w:tc>
          <w:tcPr>
            <w:tcW w:w="1470" w:type="dxa"/>
            <w:tcBorders>
              <w:left w:val="nil"/>
              <w:right w:val="nil"/>
            </w:tcBorders>
            <w:shd w:val="clear" w:color="auto" w:fill="FFFFFF" w:themeFill="background1"/>
          </w:tcPr>
          <w:p w:rsidR="00246F68" w:rsidRDefault="00246F68"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Notificación enviada</w:t>
            </w:r>
          </w:p>
          <w:p w:rsidR="00246F68"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No faltan actividades</w:t>
            </w:r>
          </w:p>
        </w:tc>
        <w:tc>
          <w:tcPr>
            <w:tcW w:w="1920" w:type="dxa"/>
            <w:tcBorders>
              <w:left w:val="nil"/>
              <w:right w:val="nil"/>
            </w:tcBorders>
            <w:shd w:val="clear" w:color="auto" w:fill="FFFFFF" w:themeFill="background1"/>
          </w:tcPr>
          <w:p w:rsidR="00246F68"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Consolidar</w:t>
            </w:r>
          </w:p>
        </w:tc>
        <w:tc>
          <w:tcPr>
            <w:tcW w:w="1612" w:type="dxa"/>
            <w:tcBorders>
              <w:left w:val="nil"/>
              <w:right w:val="nil"/>
            </w:tcBorders>
            <w:shd w:val="clear" w:color="auto" w:fill="FFFFFF" w:themeFill="background1"/>
          </w:tcPr>
          <w:p w:rsidR="00246F68" w:rsidRDefault="00246F68"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Notificación enviada</w:t>
            </w:r>
          </w:p>
          <w:p w:rsidR="00246F68"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No faltan actividades</w:t>
            </w:r>
          </w:p>
        </w:tc>
        <w:tc>
          <w:tcPr>
            <w:tcW w:w="4449" w:type="dxa"/>
            <w:tcBorders>
              <w:left w:val="nil"/>
              <w:right w:val="nil"/>
            </w:tcBorders>
            <w:shd w:val="clear" w:color="auto" w:fill="FFFFFF" w:themeFill="background1"/>
          </w:tcPr>
          <w:p w:rsidR="00246F68" w:rsidRPr="00B1521E" w:rsidRDefault="00246F68" w:rsidP="00326F36">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Se requiere recibir el resultado </w:t>
            </w:r>
            <w:r w:rsidRPr="00B1521E">
              <w:rPr>
                <w:rFonts w:ascii="Arial Narrow" w:hAnsi="Arial Narrow" w:cs="Arial"/>
                <w:sz w:val="16"/>
                <w:szCs w:val="16"/>
                <w:lang w:val="es-PE" w:eastAsia="es-PE"/>
              </w:rPr>
              <w:t>Notificación enviada</w:t>
            </w:r>
            <w:r>
              <w:rPr>
                <w:rFonts w:ascii="Arial Narrow" w:hAnsi="Arial Narrow" w:cs="Arial"/>
                <w:sz w:val="16"/>
                <w:szCs w:val="16"/>
                <w:lang w:val="es-PE" w:eastAsia="es-PE"/>
              </w:rPr>
              <w:t xml:space="preserve"> del evento </w:t>
            </w:r>
            <w:r w:rsidRPr="00B1521E">
              <w:rPr>
                <w:rFonts w:ascii="Arial Narrow" w:hAnsi="Arial Narrow" w:cs="Arial"/>
                <w:sz w:val="16"/>
                <w:szCs w:val="16"/>
                <w:lang w:val="es-PE" w:eastAsia="es-PE"/>
              </w:rPr>
              <w:t>Notificar actividad faltante</w:t>
            </w:r>
            <w:r>
              <w:rPr>
                <w:rFonts w:ascii="Arial Narrow" w:hAnsi="Arial Narrow" w:cs="Arial"/>
                <w:sz w:val="16"/>
                <w:szCs w:val="16"/>
                <w:lang w:val="es-PE" w:eastAsia="es-PE"/>
              </w:rPr>
              <w:t xml:space="preserve"> o el resultado  </w:t>
            </w:r>
            <w:r w:rsidRPr="00B1521E">
              <w:rPr>
                <w:rFonts w:ascii="Arial Narrow" w:hAnsi="Arial Narrow" w:cs="Arial"/>
                <w:sz w:val="16"/>
                <w:szCs w:val="16"/>
                <w:lang w:val="es-PE" w:eastAsia="es-PE"/>
              </w:rPr>
              <w:t xml:space="preserve">No </w:t>
            </w:r>
            <w:r>
              <w:rPr>
                <w:rFonts w:ascii="Arial Narrow" w:hAnsi="Arial Narrow" w:cs="Arial"/>
                <w:sz w:val="16"/>
                <w:szCs w:val="16"/>
                <w:lang w:val="es-PE" w:eastAsia="es-PE"/>
              </w:rPr>
              <w:t xml:space="preserve">faltan </w:t>
            </w:r>
            <w:r w:rsidRPr="00B1521E">
              <w:rPr>
                <w:rFonts w:ascii="Arial Narrow" w:hAnsi="Arial Narrow" w:cs="Arial"/>
                <w:sz w:val="16"/>
                <w:szCs w:val="16"/>
                <w:lang w:val="es-PE" w:eastAsia="es-PE"/>
              </w:rPr>
              <w:t xml:space="preserve">actividades </w:t>
            </w:r>
            <w:r>
              <w:rPr>
                <w:rFonts w:ascii="Arial Narrow" w:hAnsi="Arial Narrow" w:cs="Arial"/>
                <w:sz w:val="16"/>
                <w:szCs w:val="16"/>
                <w:lang w:val="es-PE" w:eastAsia="es-PE"/>
              </w:rPr>
              <w:t xml:space="preserve">del Gateway </w:t>
            </w:r>
            <w:r w:rsidRPr="00B1521E">
              <w:rPr>
                <w:rFonts w:ascii="Arial Narrow" w:hAnsi="Arial Narrow" w:cs="Arial"/>
                <w:sz w:val="16"/>
                <w:szCs w:val="16"/>
                <w:lang w:val="es-PE" w:eastAsia="es-PE"/>
              </w:rPr>
              <w:t>¿Faltan actividad</w:t>
            </w:r>
            <w:r>
              <w:rPr>
                <w:rFonts w:ascii="Arial Narrow" w:hAnsi="Arial Narrow" w:cs="Arial"/>
                <w:sz w:val="16"/>
                <w:szCs w:val="16"/>
                <w:lang w:val="es-PE" w:eastAsia="es-PE"/>
              </w:rPr>
              <w:t>es</w:t>
            </w:r>
            <w:r w:rsidRPr="00B1521E">
              <w:rPr>
                <w:rFonts w:ascii="Arial Narrow" w:hAnsi="Arial Narrow" w:cs="Arial"/>
                <w:sz w:val="16"/>
                <w:szCs w:val="16"/>
                <w:lang w:val="es-PE" w:eastAsia="es-PE"/>
              </w:rPr>
              <w:t>?</w:t>
            </w:r>
            <w:r>
              <w:rPr>
                <w:rFonts w:ascii="Arial Narrow" w:hAnsi="Arial Narrow" w:cs="Arial"/>
                <w:sz w:val="16"/>
                <w:szCs w:val="16"/>
                <w:lang w:val="es-PE" w:eastAsia="es-PE"/>
              </w:rPr>
              <w:t xml:space="preserve"> Para poder finalizar el proceso. </w:t>
            </w:r>
          </w:p>
          <w:p w:rsidR="00246F68" w:rsidRDefault="00246F68" w:rsidP="00326F36">
            <w:pPr>
              <w:spacing w:after="0" w:line="240" w:lineRule="auto"/>
              <w:rPr>
                <w:rFonts w:ascii="Arial Narrow" w:hAnsi="Arial Narrow" w:cs="Arial"/>
                <w:sz w:val="16"/>
                <w:szCs w:val="16"/>
                <w:lang w:val="es-PE" w:eastAsia="es-PE"/>
              </w:rPr>
            </w:pPr>
          </w:p>
        </w:tc>
        <w:tc>
          <w:tcPr>
            <w:tcW w:w="1984" w:type="dxa"/>
            <w:tcBorders>
              <w:left w:val="nil"/>
              <w:right w:val="nil"/>
            </w:tcBorders>
            <w:shd w:val="clear" w:color="auto" w:fill="FFFFFF" w:themeFill="background1"/>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Director</w:t>
            </w:r>
            <w:r w:rsidRPr="00DF0671">
              <w:rPr>
                <w:rFonts w:ascii="Arial Narrow" w:hAnsi="Arial Narrow" w:cs="Arial"/>
                <w:sz w:val="16"/>
                <w:szCs w:val="16"/>
                <w:lang w:val="es-PE" w:eastAsia="es-PE"/>
              </w:rPr>
              <w:t xml:space="preserve"> del Departamento de Formación</w:t>
            </w:r>
          </w:p>
        </w:tc>
        <w:tc>
          <w:tcPr>
            <w:tcW w:w="1232" w:type="dxa"/>
            <w:tcBorders>
              <w:left w:val="nil"/>
              <w:right w:val="nil"/>
            </w:tcBorders>
            <w:shd w:val="clear" w:color="auto" w:fill="FFFFFF" w:themeFill="background1"/>
          </w:tcPr>
          <w:p w:rsidR="00246F68" w:rsidRPr="00DF0671" w:rsidRDefault="00246F68" w:rsidP="00326F36">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95" w:type="dxa"/>
            <w:tcBorders>
              <w:left w:val="nil"/>
            </w:tcBorders>
            <w:shd w:val="clear" w:color="auto" w:fill="FFFFFF" w:themeFill="background1"/>
          </w:tcPr>
          <w:p w:rsidR="00246F68" w:rsidRPr="00DF0671" w:rsidRDefault="00246F68"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min</w:t>
            </w:r>
          </w:p>
        </w:tc>
      </w:tr>
    </w:tbl>
    <w:p w:rsidR="00246F68" w:rsidRPr="00246F68" w:rsidRDefault="00246F68" w:rsidP="00246F68">
      <w:pPr>
        <w:pStyle w:val="Caption"/>
        <w:jc w:val="center"/>
        <w:rPr>
          <w:rFonts w:asciiTheme="majorHAnsi" w:hAnsiTheme="majorHAnsi"/>
          <w:sz w:val="16"/>
          <w:szCs w:val="16"/>
        </w:rPr>
      </w:pPr>
      <w:bookmarkStart w:id="224" w:name="_Toc266031693"/>
      <w:r w:rsidRPr="00246F68">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7</w:t>
      </w:r>
      <w:r w:rsidR="00C74554">
        <w:rPr>
          <w:rFonts w:asciiTheme="majorHAnsi" w:hAnsiTheme="majorHAnsi"/>
          <w:sz w:val="16"/>
          <w:szCs w:val="16"/>
        </w:rPr>
        <w:fldChar w:fldCharType="end"/>
      </w:r>
      <w:r w:rsidRPr="00246F68">
        <w:rPr>
          <w:rFonts w:asciiTheme="majorHAnsi" w:hAnsiTheme="majorHAnsi"/>
          <w:sz w:val="16"/>
          <w:szCs w:val="16"/>
        </w:rPr>
        <w:t>.- Caracterización de Proceso " Planificación del Departamento de Formación"</w:t>
      </w:r>
      <w:bookmarkEnd w:id="224"/>
    </w:p>
    <w:p w:rsidR="00246F68" w:rsidRPr="00246F68" w:rsidRDefault="00246F68" w:rsidP="00246F68">
      <w:pPr>
        <w:pStyle w:val="Caption"/>
        <w:jc w:val="center"/>
        <w:rPr>
          <w:rFonts w:asciiTheme="majorHAnsi" w:hAnsiTheme="majorHAnsi"/>
          <w:sz w:val="16"/>
          <w:szCs w:val="16"/>
        </w:rPr>
      </w:pPr>
      <w:r w:rsidRPr="00246F68">
        <w:rPr>
          <w:rFonts w:asciiTheme="majorHAnsi" w:hAnsiTheme="majorHAnsi"/>
          <w:sz w:val="16"/>
          <w:szCs w:val="16"/>
        </w:rPr>
        <w:t>Fuente: Elaboración Propia</w:t>
      </w:r>
    </w:p>
    <w:p w:rsidR="00246F68" w:rsidRPr="00246F68" w:rsidRDefault="00246F68" w:rsidP="00246F68">
      <w:pPr>
        <w:rPr>
          <w:lang w:val="es-PE" w:eastAsia="es-ES" w:bidi="ar-SA"/>
        </w:rPr>
      </w:pPr>
    </w:p>
    <w:p w:rsidR="00326F36" w:rsidRDefault="00326F36" w:rsidP="00246F68">
      <w:pPr>
        <w:rPr>
          <w:lang w:val="es-PE" w:eastAsia="es-ES" w:bidi="ar-SA"/>
        </w:rPr>
        <w:sectPr w:rsidR="00326F36" w:rsidSect="00246F68">
          <w:footerReference w:type="default" r:id="rId28"/>
          <w:pgSz w:w="16839" w:h="11907" w:orient="landscape" w:code="9"/>
          <w:pgMar w:top="1701" w:right="1417" w:bottom="1701" w:left="1417" w:header="708" w:footer="708" w:gutter="0"/>
          <w:cols w:space="708"/>
          <w:docGrid w:linePitch="360"/>
        </w:sectPr>
      </w:pPr>
    </w:p>
    <w:p w:rsidR="00326F36" w:rsidRPr="00326F36" w:rsidRDefault="00326F36" w:rsidP="00326F36">
      <w:pPr>
        <w:pStyle w:val="Heading3"/>
        <w:numPr>
          <w:ilvl w:val="3"/>
          <w:numId w:val="1"/>
        </w:numPr>
        <w:spacing w:after="240"/>
        <w:rPr>
          <w:smallCaps w:val="0"/>
          <w:sz w:val="24"/>
          <w:szCs w:val="24"/>
        </w:rPr>
      </w:pPr>
      <w:bookmarkStart w:id="225" w:name="_Toc266033400"/>
      <w:r w:rsidRPr="00326F36">
        <w:rPr>
          <w:smallCaps w:val="0"/>
          <w:sz w:val="24"/>
          <w:szCs w:val="24"/>
        </w:rPr>
        <w:t>PROCESO: Planificación de Actividades de Educación Técnica</w:t>
      </w:r>
      <w:bookmarkEnd w:id="225"/>
    </w:p>
    <w:p w:rsidR="00326F36" w:rsidRDefault="00326F36" w:rsidP="00326F36">
      <w:pPr>
        <w:spacing w:line="360" w:lineRule="auto"/>
        <w:jc w:val="both"/>
        <w:rPr>
          <w:sz w:val="24"/>
        </w:rPr>
      </w:pPr>
      <w:r w:rsidRPr="00326F36">
        <w:rPr>
          <w:sz w:val="24"/>
        </w:rPr>
        <w:t>El presente proceso describirá las actividades desempeñadas por el Jefe de Educación Técnica para la elaboración del Plan Operativo Anual del área. Posteriormente, este plan se hará de conocimiento al Jefe del Departamento de Planificación a fin de que sea incluido en Plan Operativo Anual Institucional.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37"/>
        <w:gridCol w:w="2145"/>
        <w:gridCol w:w="780"/>
        <w:gridCol w:w="1383"/>
        <w:gridCol w:w="2176"/>
      </w:tblGrid>
      <w:tr w:rsidR="00326F36" w:rsidRPr="00B1521E" w:rsidTr="00326F36">
        <w:trPr>
          <w:trHeight w:val="699"/>
          <w:tblHeader/>
        </w:trPr>
        <w:tc>
          <w:tcPr>
            <w:tcW w:w="9005" w:type="dxa"/>
            <w:gridSpan w:val="5"/>
            <w:shd w:val="clear" w:color="auto" w:fill="000000"/>
            <w:vAlign w:val="center"/>
          </w:tcPr>
          <w:p w:rsidR="00326F36" w:rsidRPr="00B1521E" w:rsidRDefault="00326F36" w:rsidP="00326F36">
            <w:pPr>
              <w:autoSpaceDE w:val="0"/>
              <w:autoSpaceDN w:val="0"/>
              <w:adjustRightInd w:val="0"/>
              <w:spacing w:after="0" w:line="240" w:lineRule="auto"/>
              <w:jc w:val="center"/>
              <w:rPr>
                <w:rFonts w:ascii="Arial Narrow" w:hAnsi="Arial Narrow"/>
                <w:b/>
                <w:color w:val="FFFFFF"/>
                <w:sz w:val="28"/>
                <w:szCs w:val="28"/>
              </w:rPr>
            </w:pPr>
            <w:r w:rsidRPr="00B1521E">
              <w:rPr>
                <w:rFonts w:ascii="Arial Narrow" w:hAnsi="Arial Narrow"/>
                <w:b/>
                <w:color w:val="FFFFFF"/>
                <w:sz w:val="28"/>
                <w:szCs w:val="28"/>
              </w:rPr>
              <w:t>MACRO</w:t>
            </w:r>
            <w:r>
              <w:rPr>
                <w:rFonts w:ascii="Arial Narrow" w:hAnsi="Arial Narrow"/>
                <w:b/>
                <w:color w:val="FFFFFF"/>
                <w:sz w:val="28"/>
                <w:szCs w:val="28"/>
              </w:rPr>
              <w:t xml:space="preserve"> </w:t>
            </w:r>
            <w:r w:rsidRPr="00B1521E">
              <w:rPr>
                <w:rFonts w:ascii="Arial Narrow" w:hAnsi="Arial Narrow"/>
                <w:b/>
                <w:color w:val="FFFFFF"/>
                <w:sz w:val="28"/>
                <w:szCs w:val="28"/>
              </w:rPr>
              <w:t>PROCESO: Planificación</w:t>
            </w:r>
          </w:p>
          <w:p w:rsidR="00326F36" w:rsidRPr="00B1521E" w:rsidRDefault="00326F36" w:rsidP="00326F36">
            <w:pPr>
              <w:autoSpaceDE w:val="0"/>
              <w:autoSpaceDN w:val="0"/>
              <w:adjustRightInd w:val="0"/>
              <w:spacing w:after="0" w:line="240" w:lineRule="auto"/>
              <w:jc w:val="center"/>
              <w:rPr>
                <w:rFonts w:ascii="Arial Narrow" w:hAnsi="Arial Narrow" w:cs="Arial"/>
                <w:b/>
                <w:bCs/>
                <w:color w:val="FFFFFF"/>
                <w:sz w:val="28"/>
                <w:szCs w:val="28"/>
              </w:rPr>
            </w:pPr>
            <w:r w:rsidRPr="00B1521E">
              <w:rPr>
                <w:rFonts w:ascii="Arial Narrow" w:hAnsi="Arial Narrow"/>
                <w:b/>
                <w:color w:val="FFFFFF"/>
                <w:sz w:val="28"/>
                <w:szCs w:val="28"/>
              </w:rPr>
              <w:t>Proceso “Planificación de Actividades de Educación Técnica”</w:t>
            </w:r>
          </w:p>
        </w:tc>
      </w:tr>
      <w:tr w:rsidR="00326F36" w:rsidRPr="00B1521E" w:rsidTr="00326F36">
        <w:tc>
          <w:tcPr>
            <w:tcW w:w="2271" w:type="dxa"/>
            <w:shd w:val="clear" w:color="auto" w:fill="BFBFBF"/>
            <w:vAlign w:val="center"/>
          </w:tcPr>
          <w:p w:rsidR="00326F36" w:rsidRPr="00B1521E" w:rsidRDefault="00326F36" w:rsidP="00326F36">
            <w:pPr>
              <w:spacing w:after="0" w:line="240" w:lineRule="auto"/>
              <w:jc w:val="center"/>
              <w:rPr>
                <w:rFonts w:ascii="Arial Narrow" w:hAnsi="Arial Narrow"/>
                <w:b/>
                <w:sz w:val="24"/>
                <w:szCs w:val="24"/>
              </w:rPr>
            </w:pPr>
            <w:r w:rsidRPr="00B1521E">
              <w:rPr>
                <w:rFonts w:ascii="Arial Narrow" w:hAnsi="Arial Narrow"/>
                <w:b/>
                <w:sz w:val="24"/>
                <w:szCs w:val="24"/>
              </w:rPr>
              <w:t>PROPÓSITO</w:t>
            </w:r>
          </w:p>
        </w:tc>
        <w:tc>
          <w:tcPr>
            <w:tcW w:w="6734" w:type="dxa"/>
            <w:gridSpan w:val="4"/>
          </w:tcPr>
          <w:p w:rsidR="00326F36" w:rsidRPr="00B1521E" w:rsidRDefault="00326F36" w:rsidP="00326F36">
            <w:pPr>
              <w:spacing w:after="0" w:line="240" w:lineRule="auto"/>
              <w:jc w:val="both"/>
              <w:rPr>
                <w:rFonts w:ascii="Arial Narrow" w:hAnsi="Arial Narrow"/>
                <w:sz w:val="24"/>
                <w:szCs w:val="24"/>
                <w:lang w:val="es-PE"/>
              </w:rPr>
            </w:pPr>
            <w:r w:rsidRPr="00B1521E">
              <w:rPr>
                <w:rFonts w:ascii="Arial Narrow" w:hAnsi="Arial Narrow"/>
                <w:sz w:val="24"/>
                <w:szCs w:val="24"/>
                <w:lang w:val="es-PE"/>
              </w:rPr>
              <w:t>El presente proceso tiene propósito cumplir el siguiente objetivo:</w:t>
            </w:r>
          </w:p>
          <w:p w:rsidR="00326F36" w:rsidRPr="00B1521E" w:rsidRDefault="00326F36" w:rsidP="00326F36">
            <w:pPr>
              <w:spacing w:after="0" w:line="240" w:lineRule="auto"/>
              <w:jc w:val="both"/>
              <w:rPr>
                <w:rFonts w:ascii="Arial Narrow" w:hAnsi="Arial Narrow"/>
              </w:rPr>
            </w:pPr>
            <w:r w:rsidRPr="00B1521E">
              <w:rPr>
                <w:rFonts w:ascii="Arial Narrow" w:hAnsi="Arial Narrow"/>
                <w:sz w:val="24"/>
                <w:szCs w:val="24"/>
                <w:lang w:val="es-PE"/>
              </w:rPr>
              <w:t xml:space="preserve">OSE 3: </w:t>
            </w:r>
            <w:r w:rsidRPr="00B1521E">
              <w:rPr>
                <w:rFonts w:ascii="Arial Narrow" w:hAnsi="Arial Narrow"/>
              </w:rPr>
              <w:t xml:space="preserve">Lograr una educación técnica </w:t>
            </w:r>
            <w:r>
              <w:rPr>
                <w:rFonts w:ascii="Arial Narrow" w:hAnsi="Arial Narrow"/>
              </w:rPr>
              <w:t>calificada</w:t>
            </w:r>
            <w:r w:rsidRPr="00B1521E">
              <w:rPr>
                <w:rFonts w:ascii="Arial Narrow" w:hAnsi="Arial Narrow"/>
              </w:rPr>
              <w:t xml:space="preserve"> acorde con las necesidades del mercado laboral, conducente al desarrollo local, regional y nacional. </w:t>
            </w:r>
          </w:p>
          <w:p w:rsidR="00326F36" w:rsidRPr="00B1521E" w:rsidRDefault="00326F36" w:rsidP="00326F36">
            <w:pPr>
              <w:spacing w:after="0" w:line="240" w:lineRule="auto"/>
              <w:jc w:val="both"/>
              <w:rPr>
                <w:rFonts w:ascii="Arial Narrow" w:hAnsi="Arial Narrow"/>
                <w:sz w:val="24"/>
                <w:szCs w:val="24"/>
              </w:rPr>
            </w:pPr>
          </w:p>
        </w:tc>
      </w:tr>
      <w:tr w:rsidR="00326F36" w:rsidRPr="00B1521E" w:rsidTr="00326F36">
        <w:tc>
          <w:tcPr>
            <w:tcW w:w="2271" w:type="dxa"/>
            <w:shd w:val="clear" w:color="auto" w:fill="BFBFBF"/>
            <w:vAlign w:val="center"/>
          </w:tcPr>
          <w:p w:rsidR="00326F36" w:rsidRPr="00B1521E" w:rsidRDefault="00326F36" w:rsidP="00326F36">
            <w:pPr>
              <w:spacing w:after="0" w:line="240" w:lineRule="auto"/>
              <w:jc w:val="center"/>
              <w:rPr>
                <w:rFonts w:ascii="Arial Narrow" w:hAnsi="Arial Narrow"/>
                <w:b/>
                <w:sz w:val="24"/>
                <w:szCs w:val="24"/>
              </w:rPr>
            </w:pPr>
            <w:r w:rsidRPr="00B1521E">
              <w:rPr>
                <w:rFonts w:ascii="Arial Narrow" w:hAnsi="Arial Narrow"/>
                <w:b/>
                <w:sz w:val="24"/>
                <w:szCs w:val="24"/>
              </w:rPr>
              <w:t>RESPONSABLE</w:t>
            </w:r>
          </w:p>
        </w:tc>
        <w:tc>
          <w:tcPr>
            <w:tcW w:w="3082" w:type="dxa"/>
            <w:gridSpan w:val="2"/>
          </w:tcPr>
          <w:p w:rsidR="00326F36" w:rsidRPr="00B1521E" w:rsidRDefault="00326F36" w:rsidP="00326F36">
            <w:pPr>
              <w:spacing w:after="0" w:line="240" w:lineRule="auto"/>
              <w:rPr>
                <w:rFonts w:ascii="Arial Narrow" w:hAnsi="Arial Narrow"/>
                <w:sz w:val="24"/>
                <w:szCs w:val="24"/>
              </w:rPr>
            </w:pPr>
            <w:r w:rsidRPr="00B1521E">
              <w:rPr>
                <w:rFonts w:ascii="Arial Narrow" w:hAnsi="Arial Narrow"/>
                <w:sz w:val="24"/>
                <w:szCs w:val="24"/>
              </w:rPr>
              <w:t>Jefe de Educación Técnica</w:t>
            </w:r>
          </w:p>
        </w:tc>
        <w:tc>
          <w:tcPr>
            <w:tcW w:w="1409" w:type="dxa"/>
            <w:shd w:val="clear" w:color="auto" w:fill="D9D9D9"/>
            <w:vAlign w:val="center"/>
          </w:tcPr>
          <w:p w:rsidR="00326F36" w:rsidRPr="00B1521E" w:rsidRDefault="00326F36" w:rsidP="00326F36">
            <w:pPr>
              <w:spacing w:after="0" w:line="240" w:lineRule="auto"/>
              <w:jc w:val="center"/>
              <w:rPr>
                <w:rFonts w:ascii="Arial Narrow" w:hAnsi="Arial Narrow"/>
                <w:b/>
                <w:sz w:val="24"/>
                <w:szCs w:val="24"/>
              </w:rPr>
            </w:pPr>
            <w:r w:rsidRPr="00B1521E">
              <w:rPr>
                <w:rFonts w:ascii="Arial Narrow" w:hAnsi="Arial Narrow"/>
                <w:b/>
                <w:sz w:val="24"/>
                <w:szCs w:val="24"/>
              </w:rPr>
              <w:t>BASE LEGAL</w:t>
            </w:r>
          </w:p>
        </w:tc>
        <w:tc>
          <w:tcPr>
            <w:tcW w:w="2243" w:type="dxa"/>
          </w:tcPr>
          <w:p w:rsidR="00326F36" w:rsidRPr="00B1521E" w:rsidRDefault="00326F36" w:rsidP="00326F36">
            <w:pPr>
              <w:spacing w:after="0" w:line="240" w:lineRule="auto"/>
              <w:rPr>
                <w:rFonts w:ascii="Arial Narrow" w:hAnsi="Arial Narrow"/>
                <w:sz w:val="24"/>
                <w:szCs w:val="24"/>
              </w:rPr>
            </w:pPr>
            <w:r w:rsidRPr="00B1521E">
              <w:rPr>
                <w:rFonts w:ascii="Arial Narrow" w:hAnsi="Arial Narrow"/>
                <w:sz w:val="24"/>
                <w:szCs w:val="24"/>
              </w:rPr>
              <w:t>No Aplica</w:t>
            </w:r>
          </w:p>
        </w:tc>
      </w:tr>
      <w:tr w:rsidR="00326F36" w:rsidRPr="00B1521E" w:rsidTr="00326F36">
        <w:tc>
          <w:tcPr>
            <w:tcW w:w="2271" w:type="dxa"/>
            <w:shd w:val="clear" w:color="auto" w:fill="BFBFBF"/>
            <w:vAlign w:val="center"/>
          </w:tcPr>
          <w:p w:rsidR="00326F36" w:rsidRPr="00B1521E" w:rsidRDefault="00326F36" w:rsidP="00326F36">
            <w:pPr>
              <w:spacing w:after="0" w:line="240" w:lineRule="auto"/>
              <w:jc w:val="center"/>
              <w:rPr>
                <w:rFonts w:ascii="Arial Narrow" w:hAnsi="Arial Narrow"/>
                <w:b/>
                <w:sz w:val="24"/>
                <w:szCs w:val="24"/>
              </w:rPr>
            </w:pPr>
            <w:r w:rsidRPr="00B1521E">
              <w:rPr>
                <w:rFonts w:ascii="Arial Narrow" w:hAnsi="Arial Narrow"/>
                <w:b/>
                <w:sz w:val="24"/>
                <w:szCs w:val="24"/>
              </w:rPr>
              <w:t>ACTORES DEL PROCESO</w:t>
            </w:r>
          </w:p>
        </w:tc>
        <w:tc>
          <w:tcPr>
            <w:tcW w:w="6734" w:type="dxa"/>
            <w:gridSpan w:val="4"/>
          </w:tcPr>
          <w:p w:rsidR="00326F36" w:rsidRPr="00B1521E" w:rsidRDefault="00326F36" w:rsidP="00326F36">
            <w:pPr>
              <w:autoSpaceDE w:val="0"/>
              <w:autoSpaceDN w:val="0"/>
              <w:adjustRightInd w:val="0"/>
              <w:spacing w:after="0" w:line="240" w:lineRule="auto"/>
              <w:jc w:val="both"/>
              <w:rPr>
                <w:rFonts w:ascii="Arial Narrow" w:hAnsi="Arial Narrow" w:cs="Arial"/>
                <w:bCs/>
                <w:sz w:val="24"/>
                <w:szCs w:val="24"/>
              </w:rPr>
            </w:pPr>
            <w:r w:rsidRPr="00B1521E">
              <w:rPr>
                <w:rFonts w:ascii="Arial Narrow" w:hAnsi="Arial Narrow"/>
                <w:sz w:val="24"/>
                <w:szCs w:val="24"/>
                <w:u w:val="single"/>
              </w:rPr>
              <w:t>Jefe de Educación Técnica</w:t>
            </w:r>
            <w:r>
              <w:rPr>
                <w:rFonts w:ascii="Arial Narrow" w:hAnsi="Arial Narrow"/>
                <w:sz w:val="24"/>
                <w:szCs w:val="24"/>
              </w:rPr>
              <w:t xml:space="preserve">.- Persona contratada por </w:t>
            </w:r>
            <w:smartTag w:uri="urn:schemas-microsoft-com:office:smarttags" w:element="PersonName">
              <w:smartTagPr>
                <w:attr w:name="ProductID" w:val="la Oficina"/>
              </w:smartTagPr>
              <w:smartTag w:uri="urn:schemas-microsoft-com:office:smarttags" w:element="PersonName">
                <w:smartTagPr>
                  <w:attr w:name="ProductID" w:val="la Oficina Central"/>
                </w:smartTagPr>
                <w:r>
                  <w:rPr>
                    <w:rFonts w:ascii="Arial Narrow" w:hAnsi="Arial Narrow"/>
                    <w:sz w:val="24"/>
                    <w:szCs w:val="24"/>
                  </w:rPr>
                  <w:t>la O</w:t>
                </w:r>
                <w:r w:rsidRPr="00B1521E">
                  <w:rPr>
                    <w:rFonts w:ascii="Arial Narrow" w:hAnsi="Arial Narrow"/>
                    <w:sz w:val="24"/>
                    <w:szCs w:val="24"/>
                  </w:rPr>
                  <w:t>ficina</w:t>
                </w:r>
              </w:smartTag>
              <w:r>
                <w:rPr>
                  <w:rFonts w:ascii="Arial Narrow" w:hAnsi="Arial Narrow"/>
                  <w:sz w:val="24"/>
                  <w:szCs w:val="24"/>
                </w:rPr>
                <w:t xml:space="preserve"> C</w:t>
              </w:r>
              <w:r w:rsidRPr="00B1521E">
                <w:rPr>
                  <w:rFonts w:ascii="Arial Narrow" w:hAnsi="Arial Narrow"/>
                  <w:sz w:val="24"/>
                  <w:szCs w:val="24"/>
                </w:rPr>
                <w:t>entral</w:t>
              </w:r>
            </w:smartTag>
            <w:r w:rsidRPr="00B1521E">
              <w:rPr>
                <w:rFonts w:ascii="Arial Narrow" w:hAnsi="Arial Narrow"/>
                <w:sz w:val="24"/>
                <w:szCs w:val="24"/>
              </w:rPr>
              <w:t xml:space="preserve"> de Fe y Alegría Perú para el área de Educación Técnica del Departamento de Formación, encargada de la generación y seguimientos de talleres técnicos en los centros educativos Fe y Alegría Perú y la elaboración del plan operativo anual del área de Educación Técnica.</w:t>
            </w:r>
          </w:p>
        </w:tc>
      </w:tr>
      <w:tr w:rsidR="00326F36" w:rsidRPr="00B1521E" w:rsidTr="00326F36">
        <w:tc>
          <w:tcPr>
            <w:tcW w:w="2271" w:type="dxa"/>
            <w:shd w:val="clear" w:color="auto" w:fill="BFBFBF"/>
            <w:vAlign w:val="center"/>
          </w:tcPr>
          <w:p w:rsidR="00326F36" w:rsidRPr="00B1521E" w:rsidRDefault="00326F36" w:rsidP="00326F36">
            <w:pPr>
              <w:spacing w:after="0" w:line="240" w:lineRule="auto"/>
              <w:jc w:val="center"/>
              <w:rPr>
                <w:rFonts w:ascii="Arial Narrow" w:hAnsi="Arial Narrow"/>
                <w:b/>
                <w:sz w:val="24"/>
                <w:szCs w:val="24"/>
              </w:rPr>
            </w:pPr>
            <w:r w:rsidRPr="00B1521E">
              <w:rPr>
                <w:rFonts w:ascii="Arial Narrow" w:hAnsi="Arial Narrow"/>
                <w:b/>
                <w:sz w:val="24"/>
                <w:szCs w:val="24"/>
              </w:rPr>
              <w:t>CLIENTES INTERNOS</w:t>
            </w:r>
          </w:p>
        </w:tc>
        <w:tc>
          <w:tcPr>
            <w:tcW w:w="2246" w:type="dxa"/>
          </w:tcPr>
          <w:p w:rsidR="00326F36" w:rsidRPr="00B1521E" w:rsidRDefault="00326F36" w:rsidP="00326F36">
            <w:pPr>
              <w:spacing w:after="0" w:line="240" w:lineRule="auto"/>
              <w:rPr>
                <w:rFonts w:ascii="Arial Narrow" w:hAnsi="Arial Narrow" w:cs="Arial"/>
                <w:bCs/>
                <w:sz w:val="24"/>
                <w:szCs w:val="24"/>
              </w:rPr>
            </w:pPr>
            <w:r w:rsidRPr="00B1521E">
              <w:rPr>
                <w:rFonts w:ascii="Arial Narrow" w:hAnsi="Arial Narrow" w:cs="Arial"/>
                <w:bCs/>
                <w:sz w:val="24"/>
                <w:szCs w:val="24"/>
              </w:rPr>
              <w:t>No Aplica</w:t>
            </w:r>
          </w:p>
        </w:tc>
        <w:tc>
          <w:tcPr>
            <w:tcW w:w="2245" w:type="dxa"/>
            <w:gridSpan w:val="2"/>
            <w:shd w:val="clear" w:color="auto" w:fill="D9D9D9"/>
            <w:vAlign w:val="center"/>
          </w:tcPr>
          <w:p w:rsidR="00326F36" w:rsidRPr="00B1521E" w:rsidRDefault="00326F36" w:rsidP="00326F36">
            <w:pPr>
              <w:spacing w:after="0" w:line="240" w:lineRule="auto"/>
              <w:jc w:val="center"/>
              <w:rPr>
                <w:rFonts w:ascii="Arial Narrow" w:hAnsi="Arial Narrow"/>
                <w:b/>
                <w:sz w:val="24"/>
                <w:szCs w:val="24"/>
              </w:rPr>
            </w:pPr>
            <w:r w:rsidRPr="00B1521E">
              <w:rPr>
                <w:rFonts w:ascii="Arial Narrow" w:hAnsi="Arial Narrow"/>
                <w:b/>
                <w:sz w:val="24"/>
                <w:szCs w:val="24"/>
              </w:rPr>
              <w:t>CLIENTES EXTERNOS</w:t>
            </w:r>
          </w:p>
        </w:tc>
        <w:tc>
          <w:tcPr>
            <w:tcW w:w="2243" w:type="dxa"/>
            <w:vAlign w:val="center"/>
          </w:tcPr>
          <w:p w:rsidR="00326F36" w:rsidRPr="00B1521E" w:rsidRDefault="00326F36" w:rsidP="00326F36">
            <w:pPr>
              <w:spacing w:after="0" w:line="240" w:lineRule="auto"/>
              <w:rPr>
                <w:rFonts w:ascii="Arial Narrow" w:hAnsi="Arial Narrow"/>
                <w:sz w:val="24"/>
                <w:szCs w:val="24"/>
              </w:rPr>
            </w:pPr>
            <w:r w:rsidRPr="00B1521E">
              <w:rPr>
                <w:rFonts w:ascii="Arial Narrow" w:hAnsi="Arial Narrow"/>
                <w:sz w:val="24"/>
                <w:szCs w:val="24"/>
              </w:rPr>
              <w:t>Jefe del Departamento de Planificación</w:t>
            </w:r>
          </w:p>
        </w:tc>
      </w:tr>
      <w:tr w:rsidR="00326F36" w:rsidRPr="00B1521E" w:rsidTr="00326F36">
        <w:tc>
          <w:tcPr>
            <w:tcW w:w="2271" w:type="dxa"/>
            <w:shd w:val="clear" w:color="auto" w:fill="BFBFBF"/>
            <w:vAlign w:val="center"/>
          </w:tcPr>
          <w:p w:rsidR="00326F36" w:rsidRPr="00B1521E" w:rsidRDefault="00326F36" w:rsidP="00326F36">
            <w:pPr>
              <w:spacing w:after="0" w:line="240" w:lineRule="auto"/>
              <w:jc w:val="center"/>
              <w:rPr>
                <w:rFonts w:ascii="Arial Narrow" w:hAnsi="Arial Narrow"/>
                <w:b/>
                <w:sz w:val="24"/>
                <w:szCs w:val="24"/>
              </w:rPr>
            </w:pPr>
            <w:r w:rsidRPr="00B1521E">
              <w:rPr>
                <w:rFonts w:ascii="Arial Narrow" w:hAnsi="Arial Narrow"/>
                <w:b/>
                <w:sz w:val="24"/>
                <w:szCs w:val="24"/>
              </w:rPr>
              <w:t>ALCANCE</w:t>
            </w:r>
          </w:p>
        </w:tc>
        <w:tc>
          <w:tcPr>
            <w:tcW w:w="6734" w:type="dxa"/>
            <w:gridSpan w:val="4"/>
          </w:tcPr>
          <w:p w:rsidR="00326F36" w:rsidRPr="00B1521E" w:rsidRDefault="00326F36" w:rsidP="00326F36">
            <w:pPr>
              <w:spacing w:after="0" w:line="240" w:lineRule="auto"/>
              <w:jc w:val="both"/>
              <w:rPr>
                <w:rFonts w:ascii="Arial Narrow" w:hAnsi="Arial Narrow"/>
                <w:sz w:val="24"/>
                <w:szCs w:val="24"/>
              </w:rPr>
            </w:pPr>
            <w:r w:rsidRPr="00B1521E">
              <w:rPr>
                <w:rFonts w:ascii="Arial Narrow" w:hAnsi="Arial Narrow"/>
                <w:sz w:val="24"/>
                <w:szCs w:val="24"/>
              </w:rPr>
              <w:t>El alcance del presente proceso consiste en las tareas necesarias para la elaboración del plan operativo anual del área de Educación Técnica.</w:t>
            </w:r>
          </w:p>
          <w:p w:rsidR="00326F36" w:rsidRPr="00B1521E" w:rsidRDefault="00326F36" w:rsidP="00326F36">
            <w:pPr>
              <w:spacing w:after="0" w:line="240" w:lineRule="auto"/>
              <w:jc w:val="both"/>
              <w:rPr>
                <w:rFonts w:ascii="Arial Narrow" w:hAnsi="Arial Narrow"/>
                <w:sz w:val="24"/>
                <w:szCs w:val="24"/>
              </w:rPr>
            </w:pPr>
            <w:r w:rsidRPr="00B1521E">
              <w:rPr>
                <w:rFonts w:ascii="Arial Narrow" w:hAnsi="Arial Narrow"/>
                <w:sz w:val="24"/>
                <w:szCs w:val="24"/>
              </w:rPr>
              <w:t>En este documento no detallara la comunicación entre el departamento de planificación y el área de Educación Técnica para el envió y recepción de información entre ambas parte</w:t>
            </w:r>
            <w:r>
              <w:rPr>
                <w:rFonts w:ascii="Arial Narrow" w:hAnsi="Arial Narrow"/>
                <w:sz w:val="24"/>
                <w:szCs w:val="24"/>
              </w:rPr>
              <w:t>s.</w:t>
            </w:r>
          </w:p>
        </w:tc>
      </w:tr>
      <w:tr w:rsidR="00326F36" w:rsidRPr="00B1521E" w:rsidTr="00326F36">
        <w:tc>
          <w:tcPr>
            <w:tcW w:w="2271" w:type="dxa"/>
            <w:shd w:val="clear" w:color="auto" w:fill="BFBFBF"/>
            <w:vAlign w:val="center"/>
          </w:tcPr>
          <w:p w:rsidR="00326F36" w:rsidRPr="00B1521E" w:rsidRDefault="00326F36" w:rsidP="00326F36">
            <w:pPr>
              <w:spacing w:after="0" w:line="240" w:lineRule="auto"/>
              <w:jc w:val="center"/>
              <w:rPr>
                <w:rFonts w:ascii="Arial Narrow" w:hAnsi="Arial Narrow"/>
                <w:b/>
                <w:sz w:val="24"/>
                <w:szCs w:val="24"/>
              </w:rPr>
            </w:pPr>
            <w:r w:rsidRPr="00B1521E">
              <w:rPr>
                <w:rFonts w:ascii="Arial Narrow" w:hAnsi="Arial Narrow"/>
                <w:b/>
                <w:sz w:val="24"/>
                <w:szCs w:val="24"/>
              </w:rPr>
              <w:t>PROCEDIMIENTO</w:t>
            </w:r>
          </w:p>
        </w:tc>
        <w:tc>
          <w:tcPr>
            <w:tcW w:w="6734" w:type="dxa"/>
            <w:gridSpan w:val="4"/>
            <w:vAlign w:val="center"/>
          </w:tcPr>
          <w:p w:rsidR="00326F36" w:rsidRPr="00B1521E" w:rsidRDefault="00326F36" w:rsidP="00EF1133">
            <w:pPr>
              <w:numPr>
                <w:ilvl w:val="0"/>
                <w:numId w:val="9"/>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El J</w:t>
            </w:r>
            <w:r w:rsidRPr="00B1521E">
              <w:rPr>
                <w:rFonts w:ascii="Arial Narrow" w:hAnsi="Arial Narrow" w:cs="Arial"/>
                <w:bCs/>
                <w:sz w:val="24"/>
                <w:szCs w:val="24"/>
              </w:rPr>
              <w:t>efe de Educación Técnica analiza los requerimientos que quedaron pendientes del periodo pasado y no pudieron ser atendidos.</w:t>
            </w:r>
          </w:p>
          <w:p w:rsidR="00326F36" w:rsidRPr="00B1521E" w:rsidRDefault="00326F36" w:rsidP="00EF1133">
            <w:pPr>
              <w:numPr>
                <w:ilvl w:val="0"/>
                <w:numId w:val="9"/>
              </w:numPr>
              <w:autoSpaceDE w:val="0"/>
              <w:autoSpaceDN w:val="0"/>
              <w:adjustRightInd w:val="0"/>
              <w:spacing w:after="0" w:line="240" w:lineRule="auto"/>
              <w:jc w:val="both"/>
              <w:rPr>
                <w:rFonts w:ascii="Arial Narrow" w:hAnsi="Arial Narrow" w:cs="Arial"/>
                <w:bCs/>
                <w:sz w:val="24"/>
                <w:szCs w:val="24"/>
              </w:rPr>
            </w:pPr>
            <w:r w:rsidRPr="00B1521E">
              <w:rPr>
                <w:rFonts w:ascii="Arial Narrow" w:hAnsi="Arial Narrow" w:cs="Arial"/>
                <w:bCs/>
                <w:sz w:val="24"/>
                <w:szCs w:val="24"/>
              </w:rPr>
              <w:t>Procede a realizar un análisis en función a los estudios de mercado laboral.</w:t>
            </w:r>
          </w:p>
          <w:p w:rsidR="00326F36" w:rsidRPr="00B1521E" w:rsidRDefault="00326F36" w:rsidP="00EF1133">
            <w:pPr>
              <w:numPr>
                <w:ilvl w:val="0"/>
                <w:numId w:val="9"/>
              </w:numPr>
              <w:autoSpaceDE w:val="0"/>
              <w:autoSpaceDN w:val="0"/>
              <w:adjustRightInd w:val="0"/>
              <w:spacing w:after="0" w:line="240" w:lineRule="auto"/>
              <w:jc w:val="both"/>
              <w:rPr>
                <w:rFonts w:ascii="Arial Narrow" w:hAnsi="Arial Narrow" w:cs="Arial"/>
                <w:bCs/>
                <w:sz w:val="24"/>
                <w:szCs w:val="24"/>
              </w:rPr>
            </w:pPr>
            <w:r w:rsidRPr="00B1521E">
              <w:rPr>
                <w:rFonts w:ascii="Arial Narrow" w:hAnsi="Arial Narrow" w:cs="Arial"/>
                <w:bCs/>
                <w:sz w:val="24"/>
                <w:szCs w:val="24"/>
              </w:rPr>
              <w:t>Se realiza un</w:t>
            </w:r>
            <w:r>
              <w:rPr>
                <w:rFonts w:ascii="Arial Narrow" w:hAnsi="Arial Narrow" w:cs="Arial"/>
                <w:bCs/>
                <w:sz w:val="24"/>
                <w:szCs w:val="24"/>
              </w:rPr>
              <w:t>a</w:t>
            </w:r>
            <w:r w:rsidRPr="00B1521E">
              <w:rPr>
                <w:rFonts w:ascii="Arial Narrow" w:hAnsi="Arial Narrow" w:cs="Arial"/>
                <w:bCs/>
                <w:sz w:val="24"/>
                <w:szCs w:val="24"/>
              </w:rPr>
              <w:t xml:space="preserve"> evaluación de las actividades que se desarrollaron en base a l</w:t>
            </w:r>
            <w:r>
              <w:rPr>
                <w:rFonts w:ascii="Arial Narrow" w:hAnsi="Arial Narrow" w:cs="Arial"/>
                <w:bCs/>
                <w:sz w:val="24"/>
                <w:szCs w:val="24"/>
              </w:rPr>
              <w:t>a</w:t>
            </w:r>
            <w:r w:rsidRPr="00B1521E">
              <w:rPr>
                <w:rFonts w:ascii="Arial Narrow" w:hAnsi="Arial Narrow" w:cs="Arial"/>
                <w:bCs/>
                <w:sz w:val="24"/>
                <w:szCs w:val="24"/>
              </w:rPr>
              <w:t xml:space="preserve"> guía de evaluación otorgada por el departamento de planificación</w:t>
            </w:r>
            <w:r>
              <w:rPr>
                <w:rFonts w:ascii="Arial Narrow" w:hAnsi="Arial Narrow" w:cs="Arial"/>
                <w:bCs/>
                <w:sz w:val="24"/>
                <w:szCs w:val="24"/>
              </w:rPr>
              <w:t>.</w:t>
            </w:r>
          </w:p>
          <w:p w:rsidR="00326F36" w:rsidRPr="00B1521E" w:rsidRDefault="00326F36" w:rsidP="00EF1133">
            <w:pPr>
              <w:numPr>
                <w:ilvl w:val="0"/>
                <w:numId w:val="9"/>
              </w:numPr>
              <w:autoSpaceDE w:val="0"/>
              <w:autoSpaceDN w:val="0"/>
              <w:adjustRightInd w:val="0"/>
              <w:spacing w:after="0" w:line="240" w:lineRule="auto"/>
              <w:jc w:val="both"/>
              <w:rPr>
                <w:rFonts w:ascii="Arial Narrow" w:hAnsi="Arial Narrow" w:cs="Arial"/>
                <w:bCs/>
                <w:sz w:val="24"/>
                <w:szCs w:val="24"/>
              </w:rPr>
            </w:pPr>
            <w:r w:rsidRPr="00B1521E">
              <w:rPr>
                <w:rFonts w:ascii="Arial Narrow" w:hAnsi="Arial Narrow" w:cs="Arial"/>
                <w:bCs/>
                <w:sz w:val="24"/>
                <w:szCs w:val="24"/>
              </w:rPr>
              <w:t>Se procede a elabora</w:t>
            </w:r>
            <w:r>
              <w:rPr>
                <w:rFonts w:ascii="Arial Narrow" w:hAnsi="Arial Narrow" w:cs="Arial"/>
                <w:bCs/>
                <w:sz w:val="24"/>
                <w:szCs w:val="24"/>
              </w:rPr>
              <w:t>r</w:t>
            </w:r>
            <w:r w:rsidRPr="00B1521E">
              <w:rPr>
                <w:rFonts w:ascii="Arial Narrow" w:hAnsi="Arial Narrow" w:cs="Arial"/>
                <w:bCs/>
                <w:sz w:val="24"/>
                <w:szCs w:val="24"/>
              </w:rPr>
              <w:t xml:space="preserve"> el plan operativo anual</w:t>
            </w:r>
          </w:p>
          <w:p w:rsidR="00326F36" w:rsidRPr="00B1521E" w:rsidRDefault="00326F36" w:rsidP="00EF1133">
            <w:pPr>
              <w:numPr>
                <w:ilvl w:val="1"/>
                <w:numId w:val="9"/>
              </w:numPr>
              <w:autoSpaceDE w:val="0"/>
              <w:autoSpaceDN w:val="0"/>
              <w:adjustRightInd w:val="0"/>
              <w:spacing w:after="0" w:line="240" w:lineRule="auto"/>
              <w:jc w:val="both"/>
              <w:rPr>
                <w:rFonts w:ascii="Arial Narrow" w:hAnsi="Arial Narrow" w:cs="Arial"/>
                <w:bCs/>
                <w:sz w:val="24"/>
                <w:szCs w:val="24"/>
              </w:rPr>
            </w:pPr>
            <w:r w:rsidRPr="00B1521E">
              <w:rPr>
                <w:rFonts w:ascii="Arial Narrow" w:hAnsi="Arial Narrow" w:cs="Arial"/>
                <w:bCs/>
                <w:sz w:val="24"/>
                <w:szCs w:val="24"/>
              </w:rPr>
              <w:t>Se elabora el presupuesto anual a requerir.</w:t>
            </w:r>
          </w:p>
          <w:p w:rsidR="00326F36" w:rsidRPr="00B1521E" w:rsidRDefault="00326F36" w:rsidP="00EF1133">
            <w:pPr>
              <w:numPr>
                <w:ilvl w:val="1"/>
                <w:numId w:val="9"/>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Se elabora el</w:t>
            </w:r>
            <w:r w:rsidRPr="00B1521E">
              <w:rPr>
                <w:rFonts w:ascii="Arial Narrow" w:hAnsi="Arial Narrow" w:cs="Arial"/>
                <w:bCs/>
                <w:sz w:val="24"/>
                <w:szCs w:val="24"/>
              </w:rPr>
              <w:t xml:space="preserve"> plan de adquisición de maquinarias.</w:t>
            </w:r>
          </w:p>
          <w:p w:rsidR="00326F36" w:rsidRPr="00B1521E" w:rsidRDefault="00326F36" w:rsidP="00EF1133">
            <w:pPr>
              <w:numPr>
                <w:ilvl w:val="1"/>
                <w:numId w:val="9"/>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Se elabora e</w:t>
            </w:r>
            <w:r w:rsidRPr="00B1521E">
              <w:rPr>
                <w:rFonts w:ascii="Arial Narrow" w:hAnsi="Arial Narrow" w:cs="Arial"/>
                <w:bCs/>
                <w:sz w:val="24"/>
                <w:szCs w:val="24"/>
              </w:rPr>
              <w:t>l plan de monitoreo.</w:t>
            </w:r>
          </w:p>
          <w:p w:rsidR="00326F36" w:rsidRPr="00B1521E" w:rsidRDefault="00326F36" w:rsidP="00EF1133">
            <w:pPr>
              <w:numPr>
                <w:ilvl w:val="1"/>
                <w:numId w:val="9"/>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Se elabora e</w:t>
            </w:r>
            <w:r w:rsidRPr="00B1521E">
              <w:rPr>
                <w:rFonts w:ascii="Arial Narrow" w:hAnsi="Arial Narrow" w:cs="Arial"/>
                <w:bCs/>
                <w:sz w:val="24"/>
                <w:szCs w:val="24"/>
              </w:rPr>
              <w:t>l plan de capacitaciones.</w:t>
            </w:r>
          </w:p>
          <w:p w:rsidR="00326F36" w:rsidRDefault="00326F36" w:rsidP="00EF1133">
            <w:pPr>
              <w:keepNext/>
              <w:numPr>
                <w:ilvl w:val="1"/>
                <w:numId w:val="9"/>
              </w:numPr>
              <w:autoSpaceDE w:val="0"/>
              <w:autoSpaceDN w:val="0"/>
              <w:adjustRightInd w:val="0"/>
              <w:spacing w:after="0" w:line="240" w:lineRule="auto"/>
              <w:jc w:val="both"/>
              <w:rPr>
                <w:rFonts w:ascii="Arial Narrow" w:hAnsi="Arial Narrow" w:cs="Arial"/>
                <w:bCs/>
              </w:rPr>
            </w:pPr>
            <w:r>
              <w:rPr>
                <w:rFonts w:ascii="Arial Narrow" w:hAnsi="Arial Narrow" w:cs="Arial"/>
                <w:bCs/>
                <w:sz w:val="24"/>
                <w:szCs w:val="24"/>
              </w:rPr>
              <w:t>Se elabora e</w:t>
            </w:r>
            <w:r w:rsidRPr="00B1521E">
              <w:rPr>
                <w:rFonts w:ascii="Arial Narrow" w:hAnsi="Arial Narrow" w:cs="Arial"/>
                <w:bCs/>
                <w:sz w:val="24"/>
                <w:szCs w:val="24"/>
              </w:rPr>
              <w:t>l planeamiento de iniciativas de innovación.</w:t>
            </w:r>
            <w:r w:rsidRPr="00B1521E">
              <w:rPr>
                <w:rFonts w:ascii="Arial Narrow" w:hAnsi="Arial Narrow" w:cs="Arial"/>
                <w:bCs/>
              </w:rPr>
              <w:t xml:space="preserve"> </w:t>
            </w:r>
          </w:p>
          <w:p w:rsidR="00326F36" w:rsidRPr="00213318" w:rsidRDefault="00326F36" w:rsidP="00EF1133">
            <w:pPr>
              <w:keepNext/>
              <w:numPr>
                <w:ilvl w:val="1"/>
                <w:numId w:val="9"/>
              </w:numPr>
              <w:autoSpaceDE w:val="0"/>
              <w:autoSpaceDN w:val="0"/>
              <w:adjustRightInd w:val="0"/>
              <w:spacing w:after="0" w:line="240" w:lineRule="auto"/>
              <w:jc w:val="both"/>
              <w:rPr>
                <w:rFonts w:ascii="Arial Narrow" w:hAnsi="Arial Narrow" w:cs="Arial"/>
                <w:bCs/>
                <w:sz w:val="24"/>
                <w:szCs w:val="24"/>
              </w:rPr>
            </w:pPr>
            <w:r w:rsidRPr="00213318">
              <w:rPr>
                <w:rFonts w:ascii="Arial Narrow" w:hAnsi="Arial Narrow" w:cs="Arial"/>
                <w:bCs/>
                <w:sz w:val="24"/>
                <w:szCs w:val="24"/>
              </w:rPr>
              <w:t>Se redacta el plan operativo anual.</w:t>
            </w:r>
          </w:p>
          <w:p w:rsidR="00326F36" w:rsidRPr="009B1745" w:rsidRDefault="00326F36" w:rsidP="00326F36">
            <w:pPr>
              <w:keepNext/>
              <w:autoSpaceDE w:val="0"/>
              <w:autoSpaceDN w:val="0"/>
              <w:adjustRightInd w:val="0"/>
              <w:spacing w:after="0" w:line="240" w:lineRule="auto"/>
              <w:ind w:left="720"/>
              <w:jc w:val="both"/>
              <w:rPr>
                <w:rFonts w:ascii="Arial Narrow" w:hAnsi="Arial Narrow" w:cs="Arial"/>
                <w:bCs/>
                <w:sz w:val="24"/>
                <w:szCs w:val="24"/>
              </w:rPr>
            </w:pPr>
            <w:r w:rsidRPr="009B1745">
              <w:rPr>
                <w:rFonts w:ascii="Arial Narrow" w:hAnsi="Arial Narrow" w:cs="Arial"/>
                <w:bCs/>
                <w:sz w:val="24"/>
                <w:szCs w:val="24"/>
              </w:rPr>
              <w:t xml:space="preserve">En caso el </w:t>
            </w:r>
            <w:r>
              <w:rPr>
                <w:rFonts w:ascii="Arial Narrow" w:hAnsi="Arial Narrow" w:cs="Arial"/>
                <w:bCs/>
                <w:sz w:val="24"/>
                <w:szCs w:val="24"/>
              </w:rPr>
              <w:t>J</w:t>
            </w:r>
            <w:r w:rsidRPr="00B1521E">
              <w:rPr>
                <w:rFonts w:ascii="Arial Narrow" w:hAnsi="Arial Narrow" w:cs="Arial"/>
                <w:bCs/>
                <w:sz w:val="24"/>
                <w:szCs w:val="24"/>
              </w:rPr>
              <w:t>efe de Educación Técnica</w:t>
            </w:r>
            <w:r>
              <w:rPr>
                <w:rFonts w:ascii="Arial Narrow" w:hAnsi="Arial Narrow" w:cs="Arial"/>
                <w:bCs/>
                <w:sz w:val="24"/>
                <w:szCs w:val="24"/>
              </w:rPr>
              <w:t xml:space="preserve"> tenga alguna duda concerniente a la elaboración de su plan operativo anual, procederá a realizar la consulta respectiva al Departamento de Planificación, a fin de que este le brinde una solución.</w:t>
            </w:r>
          </w:p>
          <w:p w:rsidR="00326F36" w:rsidRPr="00B1521E" w:rsidRDefault="00326F36" w:rsidP="00EF1133">
            <w:pPr>
              <w:keepNext/>
              <w:numPr>
                <w:ilvl w:val="0"/>
                <w:numId w:val="9"/>
              </w:numPr>
              <w:autoSpaceDE w:val="0"/>
              <w:autoSpaceDN w:val="0"/>
              <w:adjustRightInd w:val="0"/>
              <w:spacing w:after="0" w:line="240" w:lineRule="auto"/>
              <w:jc w:val="both"/>
              <w:rPr>
                <w:rFonts w:ascii="Arial Narrow" w:hAnsi="Arial Narrow" w:cs="Arial"/>
                <w:bCs/>
              </w:rPr>
            </w:pPr>
            <w:r w:rsidRPr="00B1521E">
              <w:rPr>
                <w:rFonts w:ascii="Arial Narrow" w:hAnsi="Arial Narrow" w:cs="Arial"/>
                <w:bCs/>
              </w:rPr>
              <w:t>Llegada la fec</w:t>
            </w:r>
            <w:r>
              <w:rPr>
                <w:rFonts w:ascii="Arial Narrow" w:hAnsi="Arial Narrow" w:cs="Arial"/>
                <w:bCs/>
              </w:rPr>
              <w:t>ha de reunión de diciembre, el J</w:t>
            </w:r>
            <w:r w:rsidRPr="00B1521E">
              <w:rPr>
                <w:rFonts w:ascii="Arial Narrow" w:hAnsi="Arial Narrow" w:cs="Arial"/>
                <w:bCs/>
              </w:rPr>
              <w:t>efe de Educación Técnica procede a presentar los resultados del área y recibe una retroalimentación de cómo podría mejorar sus acciones, en base a esta retroalimentación se realiza la mejora pertinente al Plan operativo Anual</w:t>
            </w:r>
          </w:p>
          <w:p w:rsidR="00326F36" w:rsidRPr="00B1521E" w:rsidRDefault="00326F36" w:rsidP="00EF1133">
            <w:pPr>
              <w:keepNext/>
              <w:numPr>
                <w:ilvl w:val="1"/>
                <w:numId w:val="9"/>
              </w:numPr>
              <w:autoSpaceDE w:val="0"/>
              <w:autoSpaceDN w:val="0"/>
              <w:adjustRightInd w:val="0"/>
              <w:spacing w:after="0" w:line="240" w:lineRule="auto"/>
              <w:jc w:val="both"/>
              <w:rPr>
                <w:rFonts w:ascii="Arial Narrow" w:hAnsi="Arial Narrow" w:cs="Arial"/>
                <w:bCs/>
              </w:rPr>
            </w:pPr>
            <w:r w:rsidRPr="00B1521E">
              <w:rPr>
                <w:rFonts w:ascii="Arial Narrow" w:hAnsi="Arial Narrow" w:cs="Arial"/>
                <w:bCs/>
              </w:rPr>
              <w:t>En caso exista alguna actividad que no haya sido incluida en el plan operativo anual del área, se procede a coordinar con el jefe del departamento de planificación la inclusión de la misma.</w:t>
            </w:r>
          </w:p>
          <w:p w:rsidR="00326F36" w:rsidRPr="00B1521E" w:rsidRDefault="00326F36" w:rsidP="00326F36">
            <w:pPr>
              <w:keepNext/>
              <w:autoSpaceDE w:val="0"/>
              <w:autoSpaceDN w:val="0"/>
              <w:adjustRightInd w:val="0"/>
              <w:spacing w:after="0" w:line="240" w:lineRule="auto"/>
              <w:ind w:left="1152"/>
              <w:jc w:val="both"/>
              <w:rPr>
                <w:rFonts w:ascii="Arial Narrow" w:hAnsi="Arial Narrow" w:cs="Arial"/>
                <w:bCs/>
              </w:rPr>
            </w:pPr>
          </w:p>
        </w:tc>
      </w:tr>
    </w:tbl>
    <w:p w:rsidR="00326F36" w:rsidRPr="00326F36" w:rsidRDefault="00326F36" w:rsidP="00326F36">
      <w:pPr>
        <w:pStyle w:val="Caption"/>
        <w:jc w:val="center"/>
        <w:rPr>
          <w:rFonts w:asciiTheme="majorHAnsi" w:hAnsiTheme="majorHAnsi"/>
          <w:sz w:val="16"/>
          <w:szCs w:val="16"/>
        </w:rPr>
      </w:pPr>
      <w:bookmarkStart w:id="226" w:name="_Toc266031694"/>
      <w:r w:rsidRPr="00326F36">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8</w:t>
      </w:r>
      <w:r w:rsidR="00C74554">
        <w:rPr>
          <w:rFonts w:asciiTheme="majorHAnsi" w:hAnsiTheme="majorHAnsi"/>
          <w:sz w:val="16"/>
          <w:szCs w:val="16"/>
        </w:rPr>
        <w:fldChar w:fldCharType="end"/>
      </w:r>
      <w:r w:rsidRPr="00326F36">
        <w:rPr>
          <w:rFonts w:asciiTheme="majorHAnsi" w:hAnsiTheme="majorHAnsi"/>
          <w:sz w:val="16"/>
          <w:szCs w:val="16"/>
        </w:rPr>
        <w:t>.- Definición de Proceso "Planificación de Actividades de Educación Técnica”</w:t>
      </w:r>
      <w:bookmarkEnd w:id="226"/>
      <w:r w:rsidRPr="00326F36">
        <w:rPr>
          <w:rFonts w:asciiTheme="majorHAnsi" w:hAnsiTheme="majorHAnsi"/>
          <w:sz w:val="16"/>
          <w:szCs w:val="16"/>
        </w:rPr>
        <w:t xml:space="preserve"> </w:t>
      </w:r>
    </w:p>
    <w:p w:rsidR="00326F36" w:rsidRPr="00326F36" w:rsidRDefault="00326F36" w:rsidP="00326F36">
      <w:pPr>
        <w:pStyle w:val="Caption"/>
        <w:jc w:val="center"/>
        <w:rPr>
          <w:rFonts w:asciiTheme="majorHAnsi" w:hAnsiTheme="majorHAnsi"/>
          <w:sz w:val="16"/>
          <w:szCs w:val="16"/>
        </w:rPr>
      </w:pPr>
      <w:r w:rsidRPr="00326F36">
        <w:rPr>
          <w:rFonts w:asciiTheme="majorHAnsi" w:hAnsiTheme="majorHAnsi"/>
          <w:sz w:val="16"/>
          <w:szCs w:val="16"/>
        </w:rPr>
        <w:t>Fuente: Elaboración Propia</w:t>
      </w:r>
    </w:p>
    <w:p w:rsidR="00326F36" w:rsidRPr="00326F36" w:rsidRDefault="00326F36" w:rsidP="00326F36">
      <w:pPr>
        <w:spacing w:line="360" w:lineRule="auto"/>
        <w:jc w:val="both"/>
        <w:rPr>
          <w:sz w:val="24"/>
        </w:rPr>
      </w:pPr>
    </w:p>
    <w:p w:rsidR="00246F68" w:rsidRPr="00326F36" w:rsidRDefault="00246F68" w:rsidP="00246F68">
      <w:pPr>
        <w:rPr>
          <w:lang w:eastAsia="es-ES" w:bidi="ar-SA"/>
        </w:rPr>
      </w:pPr>
    </w:p>
    <w:p w:rsidR="00326F36" w:rsidRDefault="00326F36" w:rsidP="00246F68">
      <w:pPr>
        <w:spacing w:line="360" w:lineRule="auto"/>
        <w:jc w:val="both"/>
        <w:rPr>
          <w:sz w:val="24"/>
          <w:szCs w:val="24"/>
        </w:rPr>
        <w:sectPr w:rsidR="00326F36" w:rsidSect="00326F36">
          <w:footerReference w:type="default" r:id="rId29"/>
          <w:pgSz w:w="11907" w:h="16839" w:code="9"/>
          <w:pgMar w:top="1417" w:right="1701" w:bottom="1417" w:left="1701" w:header="708" w:footer="708" w:gutter="0"/>
          <w:cols w:space="708"/>
          <w:docGrid w:linePitch="360"/>
        </w:sectPr>
      </w:pPr>
    </w:p>
    <w:p w:rsidR="00326F36" w:rsidRDefault="00326F36" w:rsidP="00246F68">
      <w:pPr>
        <w:spacing w:line="360" w:lineRule="auto"/>
        <w:jc w:val="both"/>
        <w:rPr>
          <w:sz w:val="24"/>
          <w:szCs w:val="24"/>
        </w:rPr>
        <w:sectPr w:rsidR="00326F36" w:rsidSect="00326F36">
          <w:type w:val="continuous"/>
          <w:pgSz w:w="11907" w:h="16839" w:code="9"/>
          <w:pgMar w:top="1417" w:right="1701" w:bottom="1417" w:left="1701" w:header="708" w:footer="708" w:gutter="0"/>
          <w:cols w:space="708"/>
          <w:docGrid w:linePitch="360"/>
        </w:sectPr>
      </w:pPr>
    </w:p>
    <w:p w:rsidR="00326F36" w:rsidRDefault="00326F36" w:rsidP="00326F36">
      <w:pPr>
        <w:pStyle w:val="Caption"/>
        <w:jc w:val="center"/>
      </w:pPr>
      <w:r>
        <w:rPr>
          <w:b w:val="0"/>
          <w:bCs w:val="0"/>
          <w:noProof/>
          <w:lang w:val="es-ES"/>
        </w:rPr>
        <w:drawing>
          <wp:inline distT="0" distB="0" distL="0" distR="0">
            <wp:extent cx="9089489" cy="3831020"/>
            <wp:effectExtent l="19050" t="0" r="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b="10698"/>
                    <a:stretch>
                      <a:fillRect/>
                    </a:stretch>
                  </pic:blipFill>
                  <pic:spPr bwMode="auto">
                    <a:xfrm>
                      <a:off x="0" y="0"/>
                      <a:ext cx="9096733" cy="3834073"/>
                    </a:xfrm>
                    <a:prstGeom prst="rect">
                      <a:avLst/>
                    </a:prstGeom>
                    <a:noFill/>
                    <a:ln w="9525">
                      <a:noFill/>
                      <a:miter lim="800000"/>
                      <a:headEnd/>
                      <a:tailEnd/>
                    </a:ln>
                  </pic:spPr>
                </pic:pic>
              </a:graphicData>
            </a:graphic>
          </wp:inline>
        </w:drawing>
      </w:r>
    </w:p>
    <w:p w:rsidR="00326F36" w:rsidRPr="00326F36" w:rsidRDefault="00326F36" w:rsidP="00326F36">
      <w:pPr>
        <w:pStyle w:val="Caption"/>
        <w:jc w:val="center"/>
        <w:rPr>
          <w:rFonts w:asciiTheme="majorHAnsi" w:hAnsiTheme="majorHAnsi"/>
          <w:sz w:val="16"/>
          <w:szCs w:val="16"/>
        </w:rPr>
      </w:pPr>
      <w:bookmarkStart w:id="227" w:name="_Toc265765612"/>
      <w:bookmarkStart w:id="228" w:name="_Toc266031536"/>
      <w:r w:rsidRPr="00326F36">
        <w:rPr>
          <w:rFonts w:asciiTheme="majorHAnsi" w:hAnsiTheme="majorHAnsi"/>
          <w:sz w:val="16"/>
          <w:szCs w:val="16"/>
        </w:rPr>
        <w:t xml:space="preserve">Ilustración </w:t>
      </w:r>
      <w:r w:rsidR="00934198" w:rsidRPr="00326F36">
        <w:rPr>
          <w:rFonts w:asciiTheme="majorHAnsi" w:hAnsiTheme="majorHAnsi"/>
          <w:sz w:val="16"/>
          <w:szCs w:val="16"/>
        </w:rPr>
        <w:fldChar w:fldCharType="begin"/>
      </w:r>
      <w:r w:rsidRPr="00326F36">
        <w:rPr>
          <w:rFonts w:asciiTheme="majorHAnsi" w:hAnsiTheme="majorHAnsi"/>
          <w:sz w:val="16"/>
          <w:szCs w:val="16"/>
        </w:rPr>
        <w:instrText xml:space="preserve"> SEQ Ilustración \* ARABIC </w:instrText>
      </w:r>
      <w:r w:rsidR="00934198" w:rsidRPr="00326F36">
        <w:rPr>
          <w:rFonts w:asciiTheme="majorHAnsi" w:hAnsiTheme="majorHAnsi"/>
          <w:sz w:val="16"/>
          <w:szCs w:val="16"/>
        </w:rPr>
        <w:fldChar w:fldCharType="separate"/>
      </w:r>
      <w:r w:rsidR="00EB772F">
        <w:rPr>
          <w:rFonts w:asciiTheme="majorHAnsi" w:hAnsiTheme="majorHAnsi"/>
          <w:noProof/>
          <w:sz w:val="16"/>
          <w:szCs w:val="16"/>
        </w:rPr>
        <w:t>8</w:t>
      </w:r>
      <w:r w:rsidR="00934198" w:rsidRPr="00326F36">
        <w:rPr>
          <w:rFonts w:asciiTheme="majorHAnsi" w:hAnsiTheme="majorHAnsi"/>
          <w:sz w:val="16"/>
          <w:szCs w:val="16"/>
        </w:rPr>
        <w:fldChar w:fldCharType="end"/>
      </w:r>
      <w:r w:rsidRPr="00326F36">
        <w:rPr>
          <w:rFonts w:asciiTheme="majorHAnsi" w:hAnsiTheme="majorHAnsi"/>
          <w:sz w:val="16"/>
          <w:szCs w:val="16"/>
        </w:rPr>
        <w:t xml:space="preserve"> .- Diagrama de Proceso "Planificación de Actividades de Educación Técnica”</w:t>
      </w:r>
      <w:bookmarkEnd w:id="227"/>
      <w:bookmarkEnd w:id="228"/>
      <w:r w:rsidRPr="00326F36">
        <w:rPr>
          <w:rFonts w:asciiTheme="majorHAnsi" w:hAnsiTheme="majorHAnsi"/>
          <w:sz w:val="16"/>
          <w:szCs w:val="16"/>
        </w:rPr>
        <w:t xml:space="preserve">  </w:t>
      </w:r>
    </w:p>
    <w:p w:rsidR="00326F36" w:rsidRPr="00326F36" w:rsidRDefault="00326F36" w:rsidP="00326F36">
      <w:pPr>
        <w:pStyle w:val="Caption"/>
        <w:jc w:val="center"/>
        <w:rPr>
          <w:rFonts w:asciiTheme="majorHAnsi" w:hAnsiTheme="majorHAnsi"/>
          <w:sz w:val="16"/>
          <w:szCs w:val="16"/>
        </w:rPr>
      </w:pPr>
      <w:r w:rsidRPr="00326F36">
        <w:rPr>
          <w:rFonts w:asciiTheme="majorHAnsi" w:hAnsiTheme="majorHAnsi"/>
          <w:sz w:val="16"/>
          <w:szCs w:val="16"/>
        </w:rPr>
        <w:t>Fuente: Elaboración Propia</w:t>
      </w:r>
    </w:p>
    <w:p w:rsidR="00A474BC" w:rsidRDefault="00A474BC">
      <w:r>
        <w:br w:type="page"/>
      </w:r>
    </w:p>
    <w:p w:rsidR="00246F68" w:rsidRPr="00246F68" w:rsidRDefault="00246F68" w:rsidP="00246F68"/>
    <w:tbl>
      <w:tblPr>
        <w:tblW w:w="14006"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82"/>
        <w:gridCol w:w="1473"/>
        <w:gridCol w:w="1929"/>
        <w:gridCol w:w="1617"/>
        <w:gridCol w:w="4407"/>
        <w:gridCol w:w="1843"/>
        <w:gridCol w:w="1324"/>
        <w:gridCol w:w="831"/>
      </w:tblGrid>
      <w:tr w:rsidR="00326F36" w:rsidRPr="00B1521E" w:rsidTr="00326F36">
        <w:trPr>
          <w:trHeight w:val="495"/>
          <w:tblHeader/>
        </w:trPr>
        <w:tc>
          <w:tcPr>
            <w:tcW w:w="582" w:type="dxa"/>
            <w:tcBorders>
              <w:right w:val="nil"/>
            </w:tcBorders>
            <w:shd w:val="clear" w:color="auto" w:fill="000000"/>
          </w:tcPr>
          <w:p w:rsidR="00326F36" w:rsidRPr="00B1521E" w:rsidRDefault="00326F36" w:rsidP="00326F36">
            <w:pPr>
              <w:spacing w:after="0" w:line="240" w:lineRule="auto"/>
              <w:jc w:val="center"/>
              <w:rPr>
                <w:rFonts w:ascii="Arial Narrow" w:hAnsi="Arial Narrow" w:cs="Arial"/>
                <w:b/>
                <w:bCs/>
                <w:color w:val="FFFFFF"/>
                <w:sz w:val="20"/>
                <w:szCs w:val="20"/>
                <w:lang w:val="es-PE" w:eastAsia="es-PE"/>
              </w:rPr>
            </w:pPr>
            <w:r w:rsidRPr="00B1521E">
              <w:rPr>
                <w:rFonts w:ascii="Arial Narrow" w:hAnsi="Arial Narrow" w:cs="Arial"/>
                <w:color w:val="FFFFFF"/>
                <w:sz w:val="20"/>
                <w:szCs w:val="20"/>
                <w:lang w:val="es-PE" w:eastAsia="es-PE"/>
              </w:rPr>
              <w:t>N°</w:t>
            </w:r>
          </w:p>
        </w:tc>
        <w:tc>
          <w:tcPr>
            <w:tcW w:w="1473" w:type="dxa"/>
            <w:tcBorders>
              <w:left w:val="nil"/>
              <w:right w:val="nil"/>
            </w:tcBorders>
            <w:shd w:val="clear" w:color="auto" w:fill="000000"/>
          </w:tcPr>
          <w:p w:rsidR="00326F36" w:rsidRPr="00B1521E" w:rsidRDefault="00326F36" w:rsidP="00326F36">
            <w:pPr>
              <w:spacing w:after="0" w:line="240" w:lineRule="auto"/>
              <w:jc w:val="center"/>
              <w:rPr>
                <w:rFonts w:ascii="Arial Narrow" w:hAnsi="Arial Narrow" w:cs="Arial"/>
                <w:b/>
                <w:bCs/>
                <w:color w:val="FFFFFF"/>
                <w:sz w:val="20"/>
                <w:szCs w:val="20"/>
                <w:lang w:val="es-PE" w:eastAsia="es-PE"/>
              </w:rPr>
            </w:pPr>
            <w:r w:rsidRPr="00B1521E">
              <w:rPr>
                <w:rFonts w:ascii="Arial Narrow" w:hAnsi="Arial Narrow" w:cs="Arial"/>
                <w:color w:val="FFFFFF"/>
                <w:sz w:val="20"/>
                <w:szCs w:val="20"/>
                <w:lang w:val="es-PE" w:eastAsia="es-PE"/>
              </w:rPr>
              <w:t>ENTRADA</w:t>
            </w:r>
          </w:p>
        </w:tc>
        <w:tc>
          <w:tcPr>
            <w:tcW w:w="1929" w:type="dxa"/>
            <w:tcBorders>
              <w:left w:val="nil"/>
              <w:right w:val="nil"/>
            </w:tcBorders>
            <w:shd w:val="clear" w:color="auto" w:fill="000000"/>
          </w:tcPr>
          <w:p w:rsidR="00326F36" w:rsidRPr="00B1521E" w:rsidRDefault="00326F36" w:rsidP="00326F36">
            <w:pPr>
              <w:spacing w:after="0" w:line="240" w:lineRule="auto"/>
              <w:jc w:val="center"/>
              <w:rPr>
                <w:rFonts w:ascii="Arial Narrow" w:hAnsi="Arial Narrow" w:cs="Arial"/>
                <w:b/>
                <w:bCs/>
                <w:color w:val="FFFFFF"/>
                <w:sz w:val="20"/>
                <w:szCs w:val="20"/>
                <w:lang w:val="es-PE" w:eastAsia="es-PE"/>
              </w:rPr>
            </w:pPr>
            <w:r w:rsidRPr="00B1521E">
              <w:rPr>
                <w:rFonts w:ascii="Arial Narrow" w:hAnsi="Arial Narrow" w:cs="Arial"/>
                <w:color w:val="FFFFFF"/>
                <w:sz w:val="20"/>
                <w:szCs w:val="20"/>
                <w:lang w:val="es-PE" w:eastAsia="es-PE"/>
              </w:rPr>
              <w:t>ACTIVIDAD</w:t>
            </w:r>
          </w:p>
        </w:tc>
        <w:tc>
          <w:tcPr>
            <w:tcW w:w="1617" w:type="dxa"/>
            <w:tcBorders>
              <w:left w:val="nil"/>
              <w:right w:val="nil"/>
            </w:tcBorders>
            <w:shd w:val="clear" w:color="auto" w:fill="000000"/>
          </w:tcPr>
          <w:p w:rsidR="00326F36" w:rsidRPr="00B1521E" w:rsidRDefault="00326F36" w:rsidP="00326F36">
            <w:pPr>
              <w:spacing w:after="0" w:line="240" w:lineRule="auto"/>
              <w:jc w:val="center"/>
              <w:rPr>
                <w:rFonts w:ascii="Arial Narrow" w:hAnsi="Arial Narrow" w:cs="Arial"/>
                <w:b/>
                <w:bCs/>
                <w:color w:val="FFFFFF"/>
                <w:sz w:val="20"/>
                <w:szCs w:val="20"/>
                <w:lang w:val="es-PE" w:eastAsia="es-PE"/>
              </w:rPr>
            </w:pPr>
            <w:r w:rsidRPr="00B1521E">
              <w:rPr>
                <w:rFonts w:ascii="Arial Narrow" w:hAnsi="Arial Narrow" w:cs="Arial"/>
                <w:color w:val="FFFFFF"/>
                <w:sz w:val="20"/>
                <w:szCs w:val="20"/>
                <w:lang w:val="es-PE" w:eastAsia="es-PE"/>
              </w:rPr>
              <w:t>SALIDA</w:t>
            </w:r>
          </w:p>
        </w:tc>
        <w:tc>
          <w:tcPr>
            <w:tcW w:w="4407" w:type="dxa"/>
            <w:tcBorders>
              <w:left w:val="nil"/>
              <w:right w:val="nil"/>
            </w:tcBorders>
            <w:shd w:val="clear" w:color="auto" w:fill="000000"/>
          </w:tcPr>
          <w:p w:rsidR="00326F36" w:rsidRPr="00B1521E" w:rsidRDefault="00326F36" w:rsidP="00326F36">
            <w:pPr>
              <w:spacing w:after="0" w:line="240" w:lineRule="auto"/>
              <w:jc w:val="center"/>
              <w:rPr>
                <w:rFonts w:ascii="Arial Narrow" w:hAnsi="Arial Narrow" w:cs="Arial"/>
                <w:b/>
                <w:bCs/>
                <w:color w:val="FFFFFF"/>
                <w:sz w:val="20"/>
                <w:szCs w:val="20"/>
                <w:lang w:val="es-PE" w:eastAsia="es-PE"/>
              </w:rPr>
            </w:pPr>
            <w:r w:rsidRPr="00B1521E">
              <w:rPr>
                <w:rFonts w:ascii="Arial Narrow" w:hAnsi="Arial Narrow" w:cs="Arial"/>
                <w:color w:val="FFFFFF"/>
                <w:sz w:val="20"/>
                <w:szCs w:val="20"/>
                <w:lang w:val="es-PE" w:eastAsia="es-PE"/>
              </w:rPr>
              <w:t>DESCRIPCIÓN</w:t>
            </w:r>
          </w:p>
        </w:tc>
        <w:tc>
          <w:tcPr>
            <w:tcW w:w="1843" w:type="dxa"/>
            <w:tcBorders>
              <w:left w:val="nil"/>
              <w:right w:val="nil"/>
            </w:tcBorders>
            <w:shd w:val="clear" w:color="auto" w:fill="000000"/>
          </w:tcPr>
          <w:p w:rsidR="00326F36" w:rsidRPr="00B1521E" w:rsidRDefault="00326F36" w:rsidP="00326F36">
            <w:pPr>
              <w:spacing w:after="0" w:line="240" w:lineRule="auto"/>
              <w:jc w:val="center"/>
              <w:rPr>
                <w:rFonts w:ascii="Arial Narrow" w:hAnsi="Arial Narrow" w:cs="Arial"/>
                <w:b/>
                <w:bCs/>
                <w:color w:val="FFFFFF"/>
                <w:sz w:val="18"/>
                <w:szCs w:val="18"/>
                <w:lang w:val="es-PE" w:eastAsia="es-PE"/>
              </w:rPr>
            </w:pPr>
            <w:r w:rsidRPr="00B1521E">
              <w:rPr>
                <w:rFonts w:ascii="Arial Narrow" w:hAnsi="Arial Narrow" w:cs="Arial"/>
                <w:color w:val="FFFFFF"/>
                <w:sz w:val="18"/>
                <w:szCs w:val="18"/>
                <w:lang w:val="es-PE" w:eastAsia="es-PE"/>
              </w:rPr>
              <w:t>RESPONSABLE</w:t>
            </w:r>
          </w:p>
        </w:tc>
        <w:tc>
          <w:tcPr>
            <w:tcW w:w="1324" w:type="dxa"/>
            <w:tcBorders>
              <w:left w:val="nil"/>
              <w:right w:val="nil"/>
            </w:tcBorders>
            <w:shd w:val="clear" w:color="auto" w:fill="000000"/>
          </w:tcPr>
          <w:p w:rsidR="00326F36" w:rsidRPr="00B1521E" w:rsidRDefault="00326F36" w:rsidP="00326F36">
            <w:pPr>
              <w:spacing w:after="0" w:line="240" w:lineRule="auto"/>
              <w:jc w:val="center"/>
              <w:rPr>
                <w:rFonts w:ascii="Arial Narrow" w:hAnsi="Arial Narrow" w:cs="Arial"/>
                <w:b/>
                <w:bCs/>
                <w:color w:val="FFFFFF"/>
                <w:sz w:val="18"/>
                <w:szCs w:val="18"/>
                <w:lang w:val="es-PE" w:eastAsia="es-PE"/>
              </w:rPr>
            </w:pPr>
            <w:r w:rsidRPr="00B1521E">
              <w:rPr>
                <w:rFonts w:ascii="Arial Narrow" w:hAnsi="Arial Narrow" w:cs="Arial"/>
                <w:color w:val="FFFFFF"/>
                <w:sz w:val="18"/>
                <w:szCs w:val="18"/>
                <w:lang w:val="es-PE" w:eastAsia="es-PE"/>
              </w:rPr>
              <w:t>TIPO ACTIVIDAD</w:t>
            </w:r>
          </w:p>
        </w:tc>
        <w:tc>
          <w:tcPr>
            <w:tcW w:w="831" w:type="dxa"/>
            <w:tcBorders>
              <w:left w:val="nil"/>
            </w:tcBorders>
            <w:shd w:val="clear" w:color="auto" w:fill="000000"/>
          </w:tcPr>
          <w:p w:rsidR="00326F36" w:rsidRPr="00B1521E" w:rsidRDefault="00326F36" w:rsidP="00326F36">
            <w:pPr>
              <w:spacing w:after="0" w:line="240" w:lineRule="auto"/>
              <w:jc w:val="center"/>
              <w:rPr>
                <w:rFonts w:ascii="Arial Narrow" w:hAnsi="Arial Narrow" w:cs="Arial"/>
                <w:b/>
                <w:bCs/>
                <w:color w:val="FFFFFF"/>
                <w:sz w:val="18"/>
                <w:szCs w:val="18"/>
                <w:lang w:val="es-PE" w:eastAsia="es-PE"/>
              </w:rPr>
            </w:pPr>
            <w:r w:rsidRPr="00B1521E">
              <w:rPr>
                <w:rFonts w:ascii="Arial Narrow" w:hAnsi="Arial Narrow" w:cs="Arial"/>
                <w:color w:val="FFFFFF"/>
                <w:sz w:val="18"/>
                <w:szCs w:val="18"/>
                <w:lang w:val="es-PE" w:eastAsia="es-PE"/>
              </w:rPr>
              <w:t>TIEMPO</w:t>
            </w:r>
          </w:p>
        </w:tc>
      </w:tr>
      <w:tr w:rsidR="00326F36" w:rsidRPr="00B1521E" w:rsidTr="00326F36">
        <w:trPr>
          <w:trHeight w:val="450"/>
        </w:trPr>
        <w:tc>
          <w:tcPr>
            <w:tcW w:w="582" w:type="dxa"/>
            <w:tcBorders>
              <w:right w:val="nil"/>
            </w:tcBorders>
            <w:shd w:val="clear" w:color="auto" w:fill="C0C0C0"/>
          </w:tcPr>
          <w:p w:rsidR="00326F36" w:rsidRPr="00B1521E" w:rsidRDefault="00326F36" w:rsidP="00326F36">
            <w:pPr>
              <w:jc w:val="center"/>
              <w:rPr>
                <w:rFonts w:ascii="Arial Narrow" w:hAnsi="Arial Narrow" w:cs="Arial"/>
                <w:b/>
                <w:bCs/>
                <w:sz w:val="16"/>
                <w:szCs w:val="16"/>
                <w:lang w:val="es-PE" w:eastAsia="es-PE"/>
              </w:rPr>
            </w:pPr>
            <w:r w:rsidRPr="00B1521E">
              <w:rPr>
                <w:rFonts w:ascii="Arial Narrow" w:hAnsi="Arial Narrow" w:cs="Arial"/>
                <w:sz w:val="16"/>
                <w:szCs w:val="16"/>
                <w:lang w:val="es-PE" w:eastAsia="es-PE"/>
              </w:rPr>
              <w:t>1</w:t>
            </w:r>
          </w:p>
        </w:tc>
        <w:tc>
          <w:tcPr>
            <w:tcW w:w="1473"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xml:space="preserve">- Solicitud de </w:t>
            </w:r>
            <w:r>
              <w:rPr>
                <w:rFonts w:ascii="Arial Narrow" w:hAnsi="Arial Narrow" w:cs="Arial"/>
                <w:sz w:val="16"/>
                <w:szCs w:val="16"/>
                <w:lang w:val="es-PE" w:eastAsia="es-PE"/>
              </w:rPr>
              <w:t>elaboración</w:t>
            </w:r>
            <w:r w:rsidRPr="00B1521E">
              <w:rPr>
                <w:rFonts w:ascii="Arial Narrow" w:hAnsi="Arial Narrow" w:cs="Arial"/>
                <w:sz w:val="16"/>
                <w:szCs w:val="16"/>
                <w:lang w:val="es-PE" w:eastAsia="es-PE"/>
              </w:rPr>
              <w:t xml:space="preserve"> </w:t>
            </w:r>
            <w:r>
              <w:rPr>
                <w:rFonts w:ascii="Arial Narrow" w:hAnsi="Arial Narrow" w:cs="Arial"/>
                <w:sz w:val="16"/>
                <w:szCs w:val="16"/>
                <w:lang w:val="es-PE" w:eastAsia="es-PE"/>
              </w:rPr>
              <w:t xml:space="preserve">de </w:t>
            </w:r>
            <w:r w:rsidRPr="00B1521E">
              <w:rPr>
                <w:rFonts w:ascii="Arial Narrow" w:hAnsi="Arial Narrow" w:cs="Arial"/>
                <w:sz w:val="16"/>
                <w:szCs w:val="16"/>
                <w:lang w:val="es-PE" w:eastAsia="es-PE"/>
              </w:rPr>
              <w:t>POA</w:t>
            </w:r>
          </w:p>
        </w:tc>
        <w:tc>
          <w:tcPr>
            <w:tcW w:w="1929"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Recibir Solicitud de elaboración de POA</w:t>
            </w:r>
          </w:p>
        </w:tc>
        <w:tc>
          <w:tcPr>
            <w:tcW w:w="1617"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Solicitud de elaborar POA</w:t>
            </w:r>
          </w:p>
        </w:tc>
        <w:tc>
          <w:tcPr>
            <w:tcW w:w="4407" w:type="dxa"/>
            <w:tcBorders>
              <w:left w:val="nil"/>
              <w:right w:val="nil"/>
            </w:tcBorders>
            <w:shd w:val="clear" w:color="auto" w:fill="C0C0C0"/>
          </w:tcPr>
          <w:p w:rsidR="00326F36" w:rsidRPr="00B1521E" w:rsidRDefault="00326F36" w:rsidP="00326F36">
            <w:pPr>
              <w:spacing w:after="0" w:line="240" w:lineRule="auto"/>
              <w:jc w:val="both"/>
              <w:rPr>
                <w:rFonts w:ascii="Arial Narrow" w:hAnsi="Arial Narrow" w:cs="Arial"/>
                <w:sz w:val="16"/>
                <w:szCs w:val="16"/>
                <w:lang w:val="es-PE" w:eastAsia="es-PE"/>
              </w:rPr>
            </w:pPr>
            <w:r w:rsidRPr="00B1521E">
              <w:rPr>
                <w:rFonts w:ascii="Arial Narrow" w:hAnsi="Arial Narrow" w:cs="Arial"/>
                <w:sz w:val="16"/>
                <w:szCs w:val="16"/>
                <w:lang w:val="es-PE" w:eastAsia="es-PE"/>
              </w:rPr>
              <w:t>El Jefe de Educación Técnica recibe un</w:t>
            </w:r>
            <w:r>
              <w:rPr>
                <w:rFonts w:ascii="Arial Narrow" w:hAnsi="Arial Narrow" w:cs="Arial"/>
                <w:sz w:val="16"/>
                <w:szCs w:val="16"/>
                <w:lang w:val="es-PE" w:eastAsia="es-PE"/>
              </w:rPr>
              <w:t>a solicitud de elaboración del Plan Operativo Anual por parte del Departamento de P</w:t>
            </w:r>
            <w:r w:rsidRPr="00B1521E">
              <w:rPr>
                <w:rFonts w:ascii="Arial Narrow" w:hAnsi="Arial Narrow" w:cs="Arial"/>
                <w:sz w:val="16"/>
                <w:szCs w:val="16"/>
                <w:lang w:val="es-PE" w:eastAsia="es-PE"/>
              </w:rPr>
              <w:t>lanificación a fin de que este inicie su proceso de elaboración</w:t>
            </w:r>
            <w:r>
              <w:rPr>
                <w:rFonts w:ascii="Arial Narrow" w:hAnsi="Arial Narrow" w:cs="Arial"/>
                <w:sz w:val="16"/>
                <w:szCs w:val="16"/>
                <w:lang w:val="es-PE" w:eastAsia="es-PE"/>
              </w:rPr>
              <w:t xml:space="preserve"> del Plan Operativo Anual de su área.</w:t>
            </w:r>
          </w:p>
        </w:tc>
        <w:tc>
          <w:tcPr>
            <w:tcW w:w="1843"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Jefe de Educación Técnica</w:t>
            </w:r>
          </w:p>
        </w:tc>
        <w:tc>
          <w:tcPr>
            <w:tcW w:w="1324"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Manual</w:t>
            </w:r>
          </w:p>
        </w:tc>
        <w:tc>
          <w:tcPr>
            <w:tcW w:w="831" w:type="dxa"/>
            <w:tcBorders>
              <w:lef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1 min</w:t>
            </w:r>
            <w:r>
              <w:rPr>
                <w:rFonts w:ascii="Arial Narrow" w:hAnsi="Arial Narrow" w:cs="Arial"/>
                <w:sz w:val="16"/>
                <w:szCs w:val="16"/>
                <w:lang w:val="es-PE" w:eastAsia="es-PE"/>
              </w:rPr>
              <w:t>.</w:t>
            </w:r>
          </w:p>
        </w:tc>
      </w:tr>
      <w:tr w:rsidR="00326F36" w:rsidRPr="00B1521E" w:rsidTr="00326F36">
        <w:trPr>
          <w:trHeight w:val="511"/>
        </w:trPr>
        <w:tc>
          <w:tcPr>
            <w:tcW w:w="582" w:type="dxa"/>
            <w:tcBorders>
              <w:right w:val="nil"/>
            </w:tcBorders>
          </w:tcPr>
          <w:p w:rsidR="00326F36" w:rsidRPr="00B1521E" w:rsidRDefault="00326F36" w:rsidP="00326F36">
            <w:pPr>
              <w:jc w:val="center"/>
              <w:rPr>
                <w:rFonts w:ascii="Arial Narrow" w:hAnsi="Arial Narrow" w:cs="Arial"/>
                <w:b/>
                <w:bCs/>
                <w:sz w:val="16"/>
                <w:szCs w:val="16"/>
                <w:lang w:val="es-PE" w:eastAsia="es-PE"/>
              </w:rPr>
            </w:pPr>
            <w:r>
              <w:rPr>
                <w:rFonts w:ascii="Arial Narrow" w:hAnsi="Arial Narrow" w:cs="Arial"/>
                <w:b/>
                <w:bCs/>
                <w:sz w:val="16"/>
                <w:szCs w:val="16"/>
                <w:lang w:val="es-PE" w:eastAsia="es-PE"/>
              </w:rPr>
              <w:t>2</w:t>
            </w:r>
          </w:p>
        </w:tc>
        <w:tc>
          <w:tcPr>
            <w:tcW w:w="1473" w:type="dxa"/>
            <w:tcBorders>
              <w:left w:val="nil"/>
              <w:righ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Solicitud de elaborar POA</w:t>
            </w:r>
          </w:p>
        </w:tc>
        <w:tc>
          <w:tcPr>
            <w:tcW w:w="1929" w:type="dxa"/>
            <w:tcBorders>
              <w:left w:val="nil"/>
              <w:right w:val="nil"/>
            </w:tcBorders>
          </w:tcPr>
          <w:p w:rsidR="00326F36" w:rsidRPr="00B1521E" w:rsidRDefault="00326F36"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Distribuir</w:t>
            </w:r>
          </w:p>
        </w:tc>
        <w:tc>
          <w:tcPr>
            <w:tcW w:w="1617" w:type="dxa"/>
            <w:tcBorders>
              <w:left w:val="nil"/>
              <w:right w:val="nil"/>
            </w:tcBorders>
          </w:tcPr>
          <w:p w:rsidR="00326F36" w:rsidRDefault="00326F36"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w:t>
            </w:r>
            <w:r w:rsidRPr="00B1521E">
              <w:rPr>
                <w:rFonts w:ascii="Arial Narrow" w:hAnsi="Arial Narrow" w:cs="Arial"/>
                <w:sz w:val="16"/>
                <w:szCs w:val="16"/>
                <w:lang w:val="es-PE" w:eastAsia="es-PE"/>
              </w:rPr>
              <w:t>Requerimientos pedagógicos técnicos pendientes</w:t>
            </w:r>
          </w:p>
          <w:p w:rsidR="00326F36"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Estudios de mercados existentes</w:t>
            </w:r>
          </w:p>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xml:space="preserve">- </w:t>
            </w:r>
            <w:r>
              <w:rPr>
                <w:rFonts w:ascii="Arial Narrow" w:hAnsi="Arial Narrow" w:cs="Arial"/>
                <w:sz w:val="16"/>
                <w:szCs w:val="16"/>
                <w:lang w:val="es-PE" w:eastAsia="es-PE"/>
              </w:rPr>
              <w:t>Necesidad</w:t>
            </w:r>
            <w:r w:rsidRPr="00B1521E">
              <w:rPr>
                <w:rFonts w:ascii="Arial Narrow" w:hAnsi="Arial Narrow" w:cs="Arial"/>
                <w:sz w:val="16"/>
                <w:szCs w:val="16"/>
                <w:lang w:val="es-PE" w:eastAsia="es-PE"/>
              </w:rPr>
              <w:t xml:space="preserve"> de evaluación</w:t>
            </w:r>
          </w:p>
        </w:tc>
        <w:tc>
          <w:tcPr>
            <w:tcW w:w="4407" w:type="dxa"/>
            <w:tcBorders>
              <w:left w:val="nil"/>
              <w:right w:val="nil"/>
            </w:tcBorders>
          </w:tcPr>
          <w:p w:rsidR="00326F36" w:rsidRDefault="00326F36" w:rsidP="00326F36">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Se procede a realizar la distribución de la información que será empleada por las actividades de: </w:t>
            </w:r>
            <w:r w:rsidRPr="00B1521E">
              <w:rPr>
                <w:rFonts w:ascii="Arial Narrow" w:hAnsi="Arial Narrow" w:cs="Arial"/>
                <w:sz w:val="16"/>
                <w:szCs w:val="16"/>
                <w:lang w:val="es-PE" w:eastAsia="es-PE"/>
              </w:rPr>
              <w:t>Analiza requerimientos pendientes</w:t>
            </w:r>
            <w:r>
              <w:rPr>
                <w:rFonts w:ascii="Arial Narrow" w:hAnsi="Arial Narrow" w:cs="Arial"/>
                <w:sz w:val="16"/>
                <w:szCs w:val="16"/>
                <w:lang w:val="es-PE" w:eastAsia="es-PE"/>
              </w:rPr>
              <w:t xml:space="preserve"> y  </w:t>
            </w:r>
            <w:r w:rsidRPr="00B1521E">
              <w:rPr>
                <w:rFonts w:ascii="Arial Narrow" w:hAnsi="Arial Narrow" w:cs="Arial"/>
                <w:sz w:val="16"/>
                <w:szCs w:val="16"/>
                <w:lang w:val="es-PE" w:eastAsia="es-PE"/>
              </w:rPr>
              <w:t>Análisis de estudios de mercado existentes</w:t>
            </w:r>
            <w:r>
              <w:rPr>
                <w:rFonts w:ascii="Arial Narrow" w:hAnsi="Arial Narrow" w:cs="Arial"/>
                <w:sz w:val="16"/>
                <w:szCs w:val="16"/>
                <w:lang w:val="es-PE" w:eastAsia="es-PE"/>
              </w:rPr>
              <w:t>.</w:t>
            </w:r>
          </w:p>
          <w:p w:rsidR="00326F36" w:rsidRPr="00B1521E" w:rsidRDefault="00326F36" w:rsidP="00326F36">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Asimismo, se produce la necesidad de evaluación para la actividad </w:t>
            </w:r>
            <w:r w:rsidRPr="00B1521E">
              <w:rPr>
                <w:rFonts w:ascii="Arial Narrow" w:hAnsi="Arial Narrow" w:cs="Arial"/>
                <w:sz w:val="16"/>
                <w:szCs w:val="16"/>
                <w:lang w:val="es-PE" w:eastAsia="es-PE"/>
              </w:rPr>
              <w:t>Evaluación de actividades</w:t>
            </w:r>
            <w:r>
              <w:rPr>
                <w:rFonts w:ascii="Arial Narrow" w:hAnsi="Arial Narrow" w:cs="Arial"/>
                <w:sz w:val="16"/>
                <w:szCs w:val="16"/>
                <w:lang w:val="es-PE" w:eastAsia="es-PE"/>
              </w:rPr>
              <w:t>.</w:t>
            </w:r>
          </w:p>
        </w:tc>
        <w:tc>
          <w:tcPr>
            <w:tcW w:w="1843" w:type="dxa"/>
            <w:tcBorders>
              <w:left w:val="nil"/>
              <w:righ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Jefe de Educación Técnica</w:t>
            </w:r>
          </w:p>
        </w:tc>
        <w:tc>
          <w:tcPr>
            <w:tcW w:w="1324" w:type="dxa"/>
            <w:tcBorders>
              <w:left w:val="nil"/>
              <w:righ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Manual</w:t>
            </w:r>
          </w:p>
        </w:tc>
        <w:tc>
          <w:tcPr>
            <w:tcW w:w="831" w:type="dxa"/>
            <w:tcBorders>
              <w:lef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1 min</w:t>
            </w:r>
            <w:r>
              <w:rPr>
                <w:rFonts w:ascii="Arial Narrow" w:hAnsi="Arial Narrow" w:cs="Arial"/>
                <w:sz w:val="16"/>
                <w:szCs w:val="16"/>
                <w:lang w:val="es-PE" w:eastAsia="es-PE"/>
              </w:rPr>
              <w:t>.</w:t>
            </w:r>
          </w:p>
        </w:tc>
      </w:tr>
      <w:tr w:rsidR="00326F36" w:rsidRPr="00B1521E" w:rsidTr="00326F36">
        <w:trPr>
          <w:trHeight w:val="675"/>
        </w:trPr>
        <w:tc>
          <w:tcPr>
            <w:tcW w:w="582" w:type="dxa"/>
            <w:tcBorders>
              <w:right w:val="nil"/>
            </w:tcBorders>
            <w:shd w:val="clear" w:color="auto" w:fill="C0C0C0"/>
          </w:tcPr>
          <w:p w:rsidR="00326F36" w:rsidRPr="00B1521E" w:rsidRDefault="00326F36" w:rsidP="00326F36">
            <w:pPr>
              <w:jc w:val="center"/>
              <w:rPr>
                <w:rFonts w:ascii="Arial Narrow" w:hAnsi="Arial Narrow" w:cs="Arial"/>
                <w:b/>
                <w:bCs/>
                <w:sz w:val="16"/>
                <w:szCs w:val="16"/>
                <w:lang w:val="es-PE" w:eastAsia="es-PE"/>
              </w:rPr>
            </w:pPr>
            <w:r w:rsidRPr="00B1521E">
              <w:rPr>
                <w:rFonts w:ascii="Arial Narrow" w:hAnsi="Arial Narrow" w:cs="Arial"/>
                <w:sz w:val="16"/>
                <w:szCs w:val="16"/>
                <w:lang w:val="es-PE" w:eastAsia="es-PE"/>
              </w:rPr>
              <w:t>3</w:t>
            </w:r>
          </w:p>
        </w:tc>
        <w:tc>
          <w:tcPr>
            <w:tcW w:w="1473"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Requerimientos pedagógicos técnicos pendientes</w:t>
            </w:r>
          </w:p>
        </w:tc>
        <w:tc>
          <w:tcPr>
            <w:tcW w:w="1929"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Analiza requerimientos pendientes</w:t>
            </w:r>
          </w:p>
        </w:tc>
        <w:tc>
          <w:tcPr>
            <w:tcW w:w="1617"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Listado priorizado de requerimientos pedagógicos técnicos pendientes</w:t>
            </w:r>
          </w:p>
        </w:tc>
        <w:tc>
          <w:tcPr>
            <w:tcW w:w="4407" w:type="dxa"/>
            <w:tcBorders>
              <w:left w:val="nil"/>
              <w:right w:val="nil"/>
            </w:tcBorders>
            <w:shd w:val="clear" w:color="auto" w:fill="C0C0C0"/>
          </w:tcPr>
          <w:p w:rsidR="00326F36" w:rsidRPr="00B1521E" w:rsidRDefault="00326F36" w:rsidP="00326F36">
            <w:pPr>
              <w:spacing w:after="0" w:line="240" w:lineRule="auto"/>
              <w:jc w:val="both"/>
              <w:rPr>
                <w:rFonts w:ascii="Arial Narrow" w:hAnsi="Arial Narrow" w:cs="Arial"/>
                <w:sz w:val="16"/>
                <w:szCs w:val="16"/>
                <w:lang w:val="es-PE" w:eastAsia="es-PE"/>
              </w:rPr>
            </w:pPr>
            <w:r w:rsidRPr="00B1521E">
              <w:rPr>
                <w:rFonts w:ascii="Arial Narrow" w:hAnsi="Arial Narrow" w:cs="Arial"/>
                <w:sz w:val="16"/>
                <w:szCs w:val="16"/>
                <w:lang w:val="es-PE" w:eastAsia="es-PE"/>
              </w:rPr>
              <w:t>El Jefe de Educación Técnica se encarga de hacer un análisis de los requerimientos pedagógicos  para listar las prioridades que no pudieron ser atendidas en el periodo anterior y se procede a realizar una primera priorización.</w:t>
            </w:r>
          </w:p>
        </w:tc>
        <w:tc>
          <w:tcPr>
            <w:tcW w:w="1843"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Jefe de Educación Técnica</w:t>
            </w:r>
          </w:p>
        </w:tc>
        <w:tc>
          <w:tcPr>
            <w:tcW w:w="1324"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Manual</w:t>
            </w:r>
          </w:p>
        </w:tc>
        <w:tc>
          <w:tcPr>
            <w:tcW w:w="831" w:type="dxa"/>
            <w:tcBorders>
              <w:lef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2 días</w:t>
            </w:r>
          </w:p>
        </w:tc>
      </w:tr>
      <w:tr w:rsidR="00326F36" w:rsidRPr="00B1521E" w:rsidTr="00326F36">
        <w:trPr>
          <w:trHeight w:val="900"/>
        </w:trPr>
        <w:tc>
          <w:tcPr>
            <w:tcW w:w="582" w:type="dxa"/>
            <w:tcBorders>
              <w:right w:val="nil"/>
            </w:tcBorders>
          </w:tcPr>
          <w:p w:rsidR="00326F36" w:rsidRPr="00B1521E" w:rsidRDefault="00326F36" w:rsidP="00326F36">
            <w:pPr>
              <w:jc w:val="center"/>
              <w:rPr>
                <w:rFonts w:ascii="Arial Narrow" w:hAnsi="Arial Narrow" w:cs="Arial"/>
                <w:b/>
                <w:bCs/>
                <w:sz w:val="16"/>
                <w:szCs w:val="16"/>
                <w:lang w:val="es-PE" w:eastAsia="es-PE"/>
              </w:rPr>
            </w:pPr>
            <w:r w:rsidRPr="00B1521E">
              <w:rPr>
                <w:rFonts w:ascii="Arial Narrow" w:hAnsi="Arial Narrow" w:cs="Arial"/>
                <w:sz w:val="16"/>
                <w:szCs w:val="16"/>
                <w:lang w:val="es-PE" w:eastAsia="es-PE"/>
              </w:rPr>
              <w:t>4</w:t>
            </w:r>
          </w:p>
        </w:tc>
        <w:tc>
          <w:tcPr>
            <w:tcW w:w="1473" w:type="dxa"/>
            <w:tcBorders>
              <w:left w:val="nil"/>
              <w:righ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Estudios de mercados existentes</w:t>
            </w:r>
          </w:p>
        </w:tc>
        <w:tc>
          <w:tcPr>
            <w:tcW w:w="1929" w:type="dxa"/>
            <w:tcBorders>
              <w:left w:val="nil"/>
              <w:righ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Análisis de estudios de mercado existentes</w:t>
            </w:r>
          </w:p>
        </w:tc>
        <w:tc>
          <w:tcPr>
            <w:tcW w:w="1617" w:type="dxa"/>
            <w:tcBorders>
              <w:left w:val="nil"/>
              <w:righ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Demanda de servicios educativos técnicos por área geográfica</w:t>
            </w:r>
          </w:p>
        </w:tc>
        <w:tc>
          <w:tcPr>
            <w:tcW w:w="4407" w:type="dxa"/>
            <w:tcBorders>
              <w:left w:val="nil"/>
              <w:right w:val="nil"/>
            </w:tcBorders>
          </w:tcPr>
          <w:p w:rsidR="00326F36" w:rsidRPr="00B1521E" w:rsidRDefault="00326F36" w:rsidP="00326F36">
            <w:pPr>
              <w:spacing w:after="0" w:line="240" w:lineRule="auto"/>
              <w:jc w:val="both"/>
              <w:rPr>
                <w:rFonts w:ascii="Arial Narrow" w:hAnsi="Arial Narrow" w:cs="Arial"/>
                <w:sz w:val="16"/>
                <w:szCs w:val="16"/>
                <w:lang w:val="es-PE" w:eastAsia="es-PE"/>
              </w:rPr>
            </w:pPr>
            <w:r w:rsidRPr="00B1521E">
              <w:rPr>
                <w:rFonts w:ascii="Arial Narrow" w:hAnsi="Arial Narrow" w:cs="Arial"/>
                <w:sz w:val="16"/>
                <w:szCs w:val="16"/>
                <w:lang w:val="es-PE" w:eastAsia="es-PE"/>
              </w:rPr>
              <w:t>El Jefe de Educación Técnica analiza los estudios de mercado existentes sobre la demanda de servicios de educación técnica y obtiene un listado de carreras, porcentaje de interés por área geográfica.</w:t>
            </w:r>
          </w:p>
        </w:tc>
        <w:tc>
          <w:tcPr>
            <w:tcW w:w="1843" w:type="dxa"/>
            <w:tcBorders>
              <w:left w:val="nil"/>
              <w:righ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Jefe de Educación Técnica</w:t>
            </w:r>
          </w:p>
        </w:tc>
        <w:tc>
          <w:tcPr>
            <w:tcW w:w="1324" w:type="dxa"/>
            <w:tcBorders>
              <w:left w:val="nil"/>
              <w:righ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Manual</w:t>
            </w:r>
          </w:p>
        </w:tc>
        <w:tc>
          <w:tcPr>
            <w:tcW w:w="831" w:type="dxa"/>
            <w:tcBorders>
              <w:lef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3 días</w:t>
            </w:r>
          </w:p>
        </w:tc>
      </w:tr>
      <w:tr w:rsidR="00326F36" w:rsidRPr="00B1521E" w:rsidTr="00326F36">
        <w:trPr>
          <w:trHeight w:val="900"/>
        </w:trPr>
        <w:tc>
          <w:tcPr>
            <w:tcW w:w="582" w:type="dxa"/>
            <w:tcBorders>
              <w:right w:val="nil"/>
            </w:tcBorders>
            <w:shd w:val="clear" w:color="auto" w:fill="BFBFBF"/>
          </w:tcPr>
          <w:p w:rsidR="00326F36" w:rsidRPr="00B1521E" w:rsidRDefault="00326F36" w:rsidP="00326F36">
            <w:pPr>
              <w:jc w:val="center"/>
              <w:rPr>
                <w:rFonts w:ascii="Arial Narrow" w:hAnsi="Arial Narrow" w:cs="Arial"/>
                <w:b/>
                <w:bCs/>
                <w:sz w:val="16"/>
                <w:szCs w:val="16"/>
                <w:lang w:val="es-PE" w:eastAsia="es-PE"/>
              </w:rPr>
            </w:pPr>
            <w:r w:rsidRPr="00B1521E">
              <w:rPr>
                <w:rFonts w:ascii="Arial Narrow" w:hAnsi="Arial Narrow" w:cs="Arial"/>
                <w:sz w:val="16"/>
                <w:szCs w:val="16"/>
                <w:lang w:val="es-PE" w:eastAsia="es-PE"/>
              </w:rPr>
              <w:t>5</w:t>
            </w:r>
          </w:p>
        </w:tc>
        <w:tc>
          <w:tcPr>
            <w:tcW w:w="1473" w:type="dxa"/>
            <w:tcBorders>
              <w:left w:val="nil"/>
              <w:right w:val="nil"/>
            </w:tcBorders>
            <w:shd w:val="clear" w:color="auto" w:fill="BFBFBF"/>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xml:space="preserve">- </w:t>
            </w:r>
            <w:r>
              <w:rPr>
                <w:rFonts w:ascii="Arial Narrow" w:hAnsi="Arial Narrow" w:cs="Arial"/>
                <w:sz w:val="16"/>
                <w:szCs w:val="16"/>
                <w:lang w:val="es-PE" w:eastAsia="es-PE"/>
              </w:rPr>
              <w:t>Necesidad</w:t>
            </w:r>
            <w:r w:rsidRPr="00B1521E">
              <w:rPr>
                <w:rFonts w:ascii="Arial Narrow" w:hAnsi="Arial Narrow" w:cs="Arial"/>
                <w:sz w:val="16"/>
                <w:szCs w:val="16"/>
                <w:lang w:val="es-PE" w:eastAsia="es-PE"/>
              </w:rPr>
              <w:t xml:space="preserve"> de evaluación</w:t>
            </w:r>
          </w:p>
        </w:tc>
        <w:tc>
          <w:tcPr>
            <w:tcW w:w="1929" w:type="dxa"/>
            <w:tcBorders>
              <w:left w:val="nil"/>
              <w:right w:val="nil"/>
            </w:tcBorders>
            <w:shd w:val="clear" w:color="auto" w:fill="BFBFBF"/>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Evaluación de actividades</w:t>
            </w:r>
          </w:p>
        </w:tc>
        <w:tc>
          <w:tcPr>
            <w:tcW w:w="1617" w:type="dxa"/>
            <w:tcBorders>
              <w:left w:val="nil"/>
              <w:right w:val="nil"/>
            </w:tcBorders>
            <w:shd w:val="clear" w:color="auto" w:fill="BFBFBF"/>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Informe de evaluación</w:t>
            </w:r>
          </w:p>
        </w:tc>
        <w:tc>
          <w:tcPr>
            <w:tcW w:w="4407" w:type="dxa"/>
            <w:tcBorders>
              <w:left w:val="nil"/>
              <w:right w:val="nil"/>
            </w:tcBorders>
            <w:shd w:val="clear" w:color="auto" w:fill="BFBFBF"/>
          </w:tcPr>
          <w:p w:rsidR="00326F36" w:rsidRPr="00B1521E" w:rsidRDefault="00326F36" w:rsidP="00326F36">
            <w:pPr>
              <w:spacing w:after="0" w:line="240" w:lineRule="auto"/>
              <w:jc w:val="both"/>
              <w:rPr>
                <w:rFonts w:ascii="Arial Narrow" w:hAnsi="Arial Narrow" w:cs="Arial"/>
                <w:sz w:val="16"/>
                <w:szCs w:val="16"/>
                <w:lang w:val="es-PE" w:eastAsia="es-PE"/>
              </w:rPr>
            </w:pPr>
            <w:r w:rsidRPr="00B1521E">
              <w:rPr>
                <w:rFonts w:ascii="Arial Narrow" w:hAnsi="Arial Narrow" w:cs="Arial"/>
                <w:sz w:val="16"/>
                <w:szCs w:val="16"/>
                <w:lang w:val="es-PE" w:eastAsia="es-PE"/>
              </w:rPr>
              <w:t>El Jefe de Educación Técnica analiza el desarrollo de sus actividades durante el año de acorde a la guía de evaluación proveniente de la actividad Elaborar documentación guía para evaluación del proceso Elaboración del Plan Operativo Institucional</w:t>
            </w:r>
          </w:p>
        </w:tc>
        <w:tc>
          <w:tcPr>
            <w:tcW w:w="1843" w:type="dxa"/>
            <w:tcBorders>
              <w:left w:val="nil"/>
              <w:right w:val="nil"/>
            </w:tcBorders>
            <w:shd w:val="clear" w:color="auto" w:fill="BFBFBF"/>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Jefe de Educación Técnica</w:t>
            </w:r>
          </w:p>
        </w:tc>
        <w:tc>
          <w:tcPr>
            <w:tcW w:w="1324" w:type="dxa"/>
            <w:tcBorders>
              <w:left w:val="nil"/>
              <w:right w:val="nil"/>
            </w:tcBorders>
            <w:shd w:val="clear" w:color="auto" w:fill="BFBFBF"/>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Manual</w:t>
            </w:r>
          </w:p>
        </w:tc>
        <w:tc>
          <w:tcPr>
            <w:tcW w:w="831" w:type="dxa"/>
            <w:tcBorders>
              <w:left w:val="nil"/>
            </w:tcBorders>
            <w:shd w:val="clear" w:color="auto" w:fill="BFBFBF"/>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3 días</w:t>
            </w:r>
          </w:p>
        </w:tc>
      </w:tr>
      <w:tr w:rsidR="00326F36" w:rsidRPr="00B1521E" w:rsidTr="00326F36">
        <w:trPr>
          <w:trHeight w:val="675"/>
        </w:trPr>
        <w:tc>
          <w:tcPr>
            <w:tcW w:w="582" w:type="dxa"/>
            <w:tcBorders>
              <w:right w:val="nil"/>
            </w:tcBorders>
          </w:tcPr>
          <w:p w:rsidR="00326F36" w:rsidRPr="00B1521E" w:rsidRDefault="00326F36" w:rsidP="00326F36">
            <w:pPr>
              <w:jc w:val="center"/>
              <w:rPr>
                <w:rFonts w:ascii="Arial Narrow" w:hAnsi="Arial Narrow" w:cs="Arial"/>
                <w:b/>
                <w:bCs/>
                <w:sz w:val="16"/>
                <w:szCs w:val="16"/>
                <w:lang w:val="es-PE" w:eastAsia="es-PE"/>
              </w:rPr>
            </w:pPr>
            <w:r>
              <w:rPr>
                <w:rFonts w:ascii="Arial Narrow" w:hAnsi="Arial Narrow" w:cs="Arial"/>
                <w:b/>
                <w:bCs/>
                <w:sz w:val="16"/>
                <w:szCs w:val="16"/>
                <w:lang w:val="es-PE" w:eastAsia="es-PE"/>
              </w:rPr>
              <w:t>6</w:t>
            </w:r>
          </w:p>
        </w:tc>
        <w:tc>
          <w:tcPr>
            <w:tcW w:w="1473" w:type="dxa"/>
            <w:tcBorders>
              <w:left w:val="nil"/>
              <w:righ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Listado priorizado de requerimientos pedagógicos técnicos pendientes</w:t>
            </w:r>
          </w:p>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Demanda de servicios educativos técnicos por área geográfica</w:t>
            </w:r>
          </w:p>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Informe de ev</w:t>
            </w:r>
            <w:r>
              <w:rPr>
                <w:rFonts w:ascii="Arial Narrow" w:hAnsi="Arial Narrow" w:cs="Arial"/>
                <w:sz w:val="16"/>
                <w:szCs w:val="16"/>
                <w:lang w:val="es-PE" w:eastAsia="es-PE"/>
              </w:rPr>
              <w:t>a</w:t>
            </w:r>
            <w:r w:rsidRPr="00B1521E">
              <w:rPr>
                <w:rFonts w:ascii="Arial Narrow" w:hAnsi="Arial Narrow" w:cs="Arial"/>
                <w:sz w:val="16"/>
                <w:szCs w:val="16"/>
                <w:lang w:val="es-PE" w:eastAsia="es-PE"/>
              </w:rPr>
              <w:t>luación</w:t>
            </w:r>
          </w:p>
        </w:tc>
        <w:tc>
          <w:tcPr>
            <w:tcW w:w="1929" w:type="dxa"/>
            <w:tcBorders>
              <w:left w:val="nil"/>
              <w:right w:val="nil"/>
            </w:tcBorders>
          </w:tcPr>
          <w:p w:rsidR="00326F36" w:rsidRPr="00B1521E" w:rsidRDefault="00326F36"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Consolidar</w:t>
            </w:r>
          </w:p>
        </w:tc>
        <w:tc>
          <w:tcPr>
            <w:tcW w:w="1617" w:type="dxa"/>
            <w:tcBorders>
              <w:left w:val="nil"/>
              <w:righ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Listado priorizado de requerimientos pedagógicos técnicos pendientes</w:t>
            </w:r>
          </w:p>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Demanda de servicios educativos técnicos por área geográfica</w:t>
            </w:r>
          </w:p>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Informe de ev</w:t>
            </w:r>
            <w:r>
              <w:rPr>
                <w:rFonts w:ascii="Arial Narrow" w:hAnsi="Arial Narrow" w:cs="Arial"/>
                <w:sz w:val="16"/>
                <w:szCs w:val="16"/>
                <w:lang w:val="es-PE" w:eastAsia="es-PE"/>
              </w:rPr>
              <w:t>a</w:t>
            </w:r>
            <w:r w:rsidRPr="00B1521E">
              <w:rPr>
                <w:rFonts w:ascii="Arial Narrow" w:hAnsi="Arial Narrow" w:cs="Arial"/>
                <w:sz w:val="16"/>
                <w:szCs w:val="16"/>
                <w:lang w:val="es-PE" w:eastAsia="es-PE"/>
              </w:rPr>
              <w:t>luación</w:t>
            </w:r>
          </w:p>
        </w:tc>
        <w:tc>
          <w:tcPr>
            <w:tcW w:w="4407" w:type="dxa"/>
            <w:tcBorders>
              <w:left w:val="nil"/>
              <w:right w:val="nil"/>
            </w:tcBorders>
          </w:tcPr>
          <w:p w:rsidR="00326F36" w:rsidRDefault="00326F36" w:rsidP="00326F36">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Los documentos resultantes de las actividades: </w:t>
            </w:r>
            <w:r w:rsidRPr="00B1521E">
              <w:rPr>
                <w:rFonts w:ascii="Arial Narrow" w:hAnsi="Arial Narrow" w:cs="Arial"/>
                <w:sz w:val="16"/>
                <w:szCs w:val="16"/>
                <w:lang w:val="es-PE" w:eastAsia="es-PE"/>
              </w:rPr>
              <w:t>Analiza requerimientos pendientes</w:t>
            </w:r>
            <w:r>
              <w:rPr>
                <w:rFonts w:ascii="Arial Narrow" w:hAnsi="Arial Narrow" w:cs="Arial"/>
                <w:sz w:val="16"/>
                <w:szCs w:val="16"/>
                <w:lang w:val="es-PE" w:eastAsia="es-PE"/>
              </w:rPr>
              <w:t xml:space="preserve">,  </w:t>
            </w:r>
            <w:r w:rsidRPr="00B1521E">
              <w:rPr>
                <w:rFonts w:ascii="Arial Narrow" w:hAnsi="Arial Narrow" w:cs="Arial"/>
                <w:sz w:val="16"/>
                <w:szCs w:val="16"/>
                <w:lang w:val="es-PE" w:eastAsia="es-PE"/>
              </w:rPr>
              <w:t>Análisis de estudios de mercado existentes</w:t>
            </w:r>
            <w:r>
              <w:rPr>
                <w:rFonts w:ascii="Arial Narrow" w:hAnsi="Arial Narrow" w:cs="Arial"/>
                <w:sz w:val="16"/>
                <w:szCs w:val="16"/>
                <w:lang w:val="es-PE" w:eastAsia="es-PE"/>
              </w:rPr>
              <w:t xml:space="preserve"> y </w:t>
            </w:r>
            <w:r w:rsidRPr="00B1521E">
              <w:rPr>
                <w:rFonts w:ascii="Arial Narrow" w:hAnsi="Arial Narrow" w:cs="Arial"/>
                <w:sz w:val="16"/>
                <w:szCs w:val="16"/>
                <w:lang w:val="es-PE" w:eastAsia="es-PE"/>
              </w:rPr>
              <w:t>Evaluación de actividades</w:t>
            </w:r>
            <w:r>
              <w:rPr>
                <w:rFonts w:ascii="Arial Narrow" w:hAnsi="Arial Narrow" w:cs="Arial"/>
                <w:sz w:val="16"/>
                <w:szCs w:val="16"/>
                <w:lang w:val="es-PE" w:eastAsia="es-PE"/>
              </w:rPr>
              <w:t>, deben estar finalizados para luego ser enviado a la actividad de Elaboración del POA</w:t>
            </w:r>
          </w:p>
          <w:p w:rsidR="00326F36" w:rsidRPr="00B1521E" w:rsidRDefault="00326F36" w:rsidP="00326F36">
            <w:pPr>
              <w:spacing w:after="0" w:line="240" w:lineRule="auto"/>
              <w:jc w:val="both"/>
              <w:rPr>
                <w:rFonts w:ascii="Arial Narrow" w:hAnsi="Arial Narrow" w:cs="Arial"/>
                <w:sz w:val="16"/>
                <w:szCs w:val="16"/>
                <w:lang w:val="es-PE" w:eastAsia="es-PE"/>
              </w:rPr>
            </w:pPr>
          </w:p>
        </w:tc>
        <w:tc>
          <w:tcPr>
            <w:tcW w:w="1843" w:type="dxa"/>
            <w:tcBorders>
              <w:left w:val="nil"/>
              <w:righ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Jefe de Educación Técnica</w:t>
            </w:r>
          </w:p>
        </w:tc>
        <w:tc>
          <w:tcPr>
            <w:tcW w:w="1324" w:type="dxa"/>
            <w:tcBorders>
              <w:left w:val="nil"/>
              <w:righ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Manual</w:t>
            </w:r>
          </w:p>
        </w:tc>
        <w:tc>
          <w:tcPr>
            <w:tcW w:w="831" w:type="dxa"/>
            <w:tcBorders>
              <w:lef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1 min</w:t>
            </w:r>
            <w:r>
              <w:rPr>
                <w:rFonts w:ascii="Arial Narrow" w:hAnsi="Arial Narrow" w:cs="Arial"/>
                <w:sz w:val="16"/>
                <w:szCs w:val="16"/>
                <w:lang w:val="es-PE" w:eastAsia="es-PE"/>
              </w:rPr>
              <w:t>.</w:t>
            </w:r>
          </w:p>
        </w:tc>
      </w:tr>
      <w:tr w:rsidR="00326F36" w:rsidRPr="00B1521E" w:rsidTr="00326F36">
        <w:trPr>
          <w:trHeight w:val="675"/>
        </w:trPr>
        <w:tc>
          <w:tcPr>
            <w:tcW w:w="582" w:type="dxa"/>
            <w:tcBorders>
              <w:right w:val="nil"/>
            </w:tcBorders>
            <w:shd w:val="clear" w:color="auto" w:fill="C0C0C0"/>
          </w:tcPr>
          <w:p w:rsidR="00326F36" w:rsidRPr="00B1521E" w:rsidRDefault="00326F36" w:rsidP="00326F36">
            <w:pPr>
              <w:jc w:val="center"/>
              <w:rPr>
                <w:rFonts w:ascii="Arial Narrow" w:hAnsi="Arial Narrow" w:cs="Arial"/>
                <w:b/>
                <w:bCs/>
                <w:sz w:val="16"/>
                <w:szCs w:val="16"/>
                <w:lang w:val="es-PE" w:eastAsia="es-PE"/>
              </w:rPr>
            </w:pPr>
            <w:r>
              <w:rPr>
                <w:rFonts w:ascii="Arial Narrow" w:hAnsi="Arial Narrow" w:cs="Arial"/>
                <w:b/>
                <w:bCs/>
                <w:sz w:val="16"/>
                <w:szCs w:val="16"/>
                <w:lang w:val="es-PE" w:eastAsia="es-PE"/>
              </w:rPr>
              <w:t>7</w:t>
            </w:r>
          </w:p>
        </w:tc>
        <w:tc>
          <w:tcPr>
            <w:tcW w:w="1473"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Listado priorizado de requerimientos pedagógicos técnicos pendientes</w:t>
            </w:r>
          </w:p>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Demanda de servicios educativos técnicos por área geográfica</w:t>
            </w:r>
          </w:p>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Informe de ev</w:t>
            </w:r>
            <w:r>
              <w:rPr>
                <w:rFonts w:ascii="Arial Narrow" w:hAnsi="Arial Narrow" w:cs="Arial"/>
                <w:sz w:val="16"/>
                <w:szCs w:val="16"/>
                <w:lang w:val="es-PE" w:eastAsia="es-PE"/>
              </w:rPr>
              <w:t>a</w:t>
            </w:r>
            <w:r w:rsidRPr="00B1521E">
              <w:rPr>
                <w:rFonts w:ascii="Arial Narrow" w:hAnsi="Arial Narrow" w:cs="Arial"/>
                <w:sz w:val="16"/>
                <w:szCs w:val="16"/>
                <w:lang w:val="es-PE" w:eastAsia="es-PE"/>
              </w:rPr>
              <w:t>luación</w:t>
            </w:r>
          </w:p>
        </w:tc>
        <w:tc>
          <w:tcPr>
            <w:tcW w:w="1929"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Elaboración del POA</w:t>
            </w:r>
          </w:p>
        </w:tc>
        <w:tc>
          <w:tcPr>
            <w:tcW w:w="1617" w:type="dxa"/>
            <w:tcBorders>
              <w:left w:val="nil"/>
              <w:right w:val="nil"/>
            </w:tcBorders>
            <w:shd w:val="clear" w:color="auto" w:fill="C0C0C0"/>
          </w:tcPr>
          <w:p w:rsidR="00326F36"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Plan Operativo Anual</w:t>
            </w:r>
          </w:p>
          <w:p w:rsidR="00326F36" w:rsidRPr="00B1521E" w:rsidRDefault="00326F36" w:rsidP="00326F36">
            <w:pPr>
              <w:spacing w:after="0" w:line="240" w:lineRule="auto"/>
              <w:rPr>
                <w:rFonts w:ascii="Arial Narrow" w:hAnsi="Arial Narrow" w:cs="Arial"/>
                <w:sz w:val="16"/>
                <w:szCs w:val="16"/>
                <w:lang w:val="es-PE" w:eastAsia="es-PE"/>
              </w:rPr>
            </w:pPr>
          </w:p>
        </w:tc>
        <w:tc>
          <w:tcPr>
            <w:tcW w:w="4407" w:type="dxa"/>
            <w:tcBorders>
              <w:left w:val="nil"/>
              <w:right w:val="nil"/>
            </w:tcBorders>
            <w:shd w:val="clear" w:color="auto" w:fill="C0C0C0"/>
          </w:tcPr>
          <w:p w:rsidR="00326F36" w:rsidRPr="00B1521E" w:rsidRDefault="00326F36" w:rsidP="00326F36">
            <w:pPr>
              <w:spacing w:after="0" w:line="240" w:lineRule="auto"/>
              <w:jc w:val="both"/>
              <w:rPr>
                <w:rFonts w:ascii="Arial Narrow" w:hAnsi="Arial Narrow" w:cs="Arial"/>
                <w:sz w:val="16"/>
                <w:szCs w:val="16"/>
                <w:lang w:val="es-PE" w:eastAsia="es-PE"/>
              </w:rPr>
            </w:pPr>
            <w:r w:rsidRPr="00B1521E">
              <w:rPr>
                <w:rFonts w:ascii="Arial Narrow" w:hAnsi="Arial Narrow" w:cs="Arial"/>
                <w:sz w:val="16"/>
                <w:szCs w:val="16"/>
                <w:lang w:val="es-PE" w:eastAsia="es-PE"/>
              </w:rPr>
              <w:t xml:space="preserve">El Jefe de Educación Técnica realiza un análisis de ambos listados y procede a dar inicio a la elaboración del plan operativo </w:t>
            </w:r>
            <w:r>
              <w:rPr>
                <w:rFonts w:ascii="Arial Narrow" w:hAnsi="Arial Narrow" w:cs="Arial"/>
                <w:sz w:val="16"/>
                <w:szCs w:val="16"/>
                <w:lang w:val="es-PE" w:eastAsia="es-PE"/>
              </w:rPr>
              <w:t xml:space="preserve">anual, </w:t>
            </w:r>
            <w:r w:rsidRPr="00B1521E">
              <w:rPr>
                <w:rFonts w:ascii="Arial Narrow" w:hAnsi="Arial Narrow" w:cs="Arial"/>
                <w:sz w:val="16"/>
                <w:szCs w:val="16"/>
                <w:lang w:val="es-PE" w:eastAsia="es-PE"/>
              </w:rPr>
              <w:t xml:space="preserve"> el cual </w:t>
            </w:r>
            <w:r>
              <w:rPr>
                <w:rFonts w:ascii="Arial Narrow" w:hAnsi="Arial Narrow" w:cs="Arial"/>
                <w:sz w:val="16"/>
                <w:szCs w:val="16"/>
                <w:lang w:val="es-PE" w:eastAsia="es-PE"/>
              </w:rPr>
              <w:t>es producto de la  unificación de</w:t>
            </w:r>
            <w:r w:rsidRPr="00B1521E">
              <w:rPr>
                <w:rFonts w:ascii="Arial Narrow" w:hAnsi="Arial Narrow" w:cs="Arial"/>
                <w:sz w:val="16"/>
                <w:szCs w:val="16"/>
                <w:lang w:val="es-PE" w:eastAsia="es-PE"/>
              </w:rPr>
              <w:t xml:space="preserve"> los planes de monitoreo, </w:t>
            </w:r>
            <w:r>
              <w:rPr>
                <w:rFonts w:ascii="Arial Narrow" w:hAnsi="Arial Narrow" w:cs="Arial"/>
                <w:sz w:val="16"/>
                <w:szCs w:val="16"/>
                <w:lang w:val="es-PE" w:eastAsia="es-PE"/>
              </w:rPr>
              <w:t>los planes de innovación, los planes de</w:t>
            </w:r>
            <w:r w:rsidRPr="00B1521E">
              <w:rPr>
                <w:rFonts w:ascii="Arial Narrow" w:hAnsi="Arial Narrow" w:cs="Arial"/>
                <w:sz w:val="16"/>
                <w:szCs w:val="16"/>
                <w:lang w:val="es-PE" w:eastAsia="es-PE"/>
              </w:rPr>
              <w:t xml:space="preserve"> adquisiciones de maquinaria, </w:t>
            </w:r>
            <w:r>
              <w:rPr>
                <w:rFonts w:ascii="Arial Narrow" w:hAnsi="Arial Narrow" w:cs="Arial"/>
                <w:sz w:val="16"/>
                <w:szCs w:val="16"/>
                <w:lang w:val="es-PE" w:eastAsia="es-PE"/>
              </w:rPr>
              <w:t>d</w:t>
            </w:r>
            <w:r w:rsidRPr="00B1521E">
              <w:rPr>
                <w:rFonts w:ascii="Arial Narrow" w:hAnsi="Arial Narrow" w:cs="Arial"/>
                <w:sz w:val="16"/>
                <w:szCs w:val="16"/>
                <w:lang w:val="es-PE" w:eastAsia="es-PE"/>
              </w:rPr>
              <w:t>el presupuesto de toda el área y las capacitaciones a realizar.</w:t>
            </w:r>
          </w:p>
          <w:p w:rsidR="00326F36" w:rsidRPr="00B1521E" w:rsidRDefault="00326F36" w:rsidP="00326F36">
            <w:pPr>
              <w:spacing w:after="0" w:line="240" w:lineRule="auto"/>
              <w:jc w:val="both"/>
              <w:rPr>
                <w:rFonts w:ascii="Arial Narrow" w:hAnsi="Arial Narrow" w:cs="Arial"/>
                <w:sz w:val="16"/>
                <w:szCs w:val="16"/>
                <w:lang w:val="es-PE" w:eastAsia="es-PE"/>
              </w:rPr>
            </w:pPr>
            <w:r w:rsidRPr="00B1521E">
              <w:rPr>
                <w:rFonts w:ascii="Arial Narrow" w:hAnsi="Arial Narrow" w:cs="Arial"/>
                <w:sz w:val="16"/>
                <w:szCs w:val="16"/>
                <w:lang w:val="es-PE" w:eastAsia="es-PE"/>
              </w:rPr>
              <w:t>En caso que durante la ejecución de este subproceso se presente duda alguna, esta podrá ser soluciona por el departamento de planificación. Asimismo, en caso llegue la fecha en la cual se dará inicio a la reunión se procede a realizar la actividad Presentar resultados</w:t>
            </w:r>
          </w:p>
        </w:tc>
        <w:tc>
          <w:tcPr>
            <w:tcW w:w="1843"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Jefe de Educación Técnica</w:t>
            </w:r>
          </w:p>
        </w:tc>
        <w:tc>
          <w:tcPr>
            <w:tcW w:w="1324"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Manual</w:t>
            </w:r>
          </w:p>
        </w:tc>
        <w:tc>
          <w:tcPr>
            <w:tcW w:w="831" w:type="dxa"/>
            <w:tcBorders>
              <w:lef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10</w:t>
            </w:r>
            <w:r w:rsidRPr="00B1521E">
              <w:rPr>
                <w:rFonts w:ascii="Arial Narrow" w:hAnsi="Arial Narrow" w:cs="Arial"/>
                <w:sz w:val="16"/>
                <w:szCs w:val="16"/>
                <w:lang w:val="es-PE" w:eastAsia="es-PE"/>
              </w:rPr>
              <w:t xml:space="preserve"> días</w:t>
            </w:r>
          </w:p>
        </w:tc>
      </w:tr>
      <w:tr w:rsidR="00326F36" w:rsidRPr="00B1521E" w:rsidTr="00326F36">
        <w:trPr>
          <w:trHeight w:val="675"/>
        </w:trPr>
        <w:tc>
          <w:tcPr>
            <w:tcW w:w="582" w:type="dxa"/>
            <w:tcBorders>
              <w:right w:val="nil"/>
            </w:tcBorders>
          </w:tcPr>
          <w:p w:rsidR="00326F36" w:rsidRPr="00B1521E" w:rsidRDefault="00326F36" w:rsidP="00326F36">
            <w:pPr>
              <w:jc w:val="center"/>
              <w:rPr>
                <w:rFonts w:ascii="Arial Narrow" w:hAnsi="Arial Narrow" w:cs="Arial"/>
                <w:b/>
                <w:bCs/>
                <w:sz w:val="16"/>
                <w:szCs w:val="16"/>
                <w:lang w:val="es-PE" w:eastAsia="es-PE"/>
              </w:rPr>
            </w:pPr>
            <w:r>
              <w:rPr>
                <w:rFonts w:ascii="Arial Narrow" w:hAnsi="Arial Narrow" w:cs="Arial"/>
                <w:sz w:val="16"/>
                <w:szCs w:val="16"/>
                <w:lang w:val="es-PE" w:eastAsia="es-PE"/>
              </w:rPr>
              <w:t>7</w:t>
            </w:r>
            <w:r w:rsidRPr="00B1521E">
              <w:rPr>
                <w:rFonts w:ascii="Arial Narrow" w:hAnsi="Arial Narrow" w:cs="Arial"/>
                <w:sz w:val="16"/>
                <w:szCs w:val="16"/>
                <w:lang w:val="es-PE" w:eastAsia="es-PE"/>
              </w:rPr>
              <w:t>.1</w:t>
            </w:r>
          </w:p>
        </w:tc>
        <w:tc>
          <w:tcPr>
            <w:tcW w:w="1473" w:type="dxa"/>
            <w:tcBorders>
              <w:left w:val="nil"/>
              <w:right w:val="nil"/>
            </w:tcBorders>
          </w:tcPr>
          <w:p w:rsidR="00326F36"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Informe de ev</w:t>
            </w:r>
            <w:r>
              <w:rPr>
                <w:rFonts w:ascii="Arial Narrow" w:hAnsi="Arial Narrow" w:cs="Arial"/>
                <w:sz w:val="16"/>
                <w:szCs w:val="16"/>
                <w:lang w:val="es-PE" w:eastAsia="es-PE"/>
              </w:rPr>
              <w:t>a</w:t>
            </w:r>
            <w:r w:rsidRPr="00B1521E">
              <w:rPr>
                <w:rFonts w:ascii="Arial Narrow" w:hAnsi="Arial Narrow" w:cs="Arial"/>
                <w:sz w:val="16"/>
                <w:szCs w:val="16"/>
                <w:lang w:val="es-PE" w:eastAsia="es-PE"/>
              </w:rPr>
              <w:t>luación</w:t>
            </w:r>
          </w:p>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Listado priorizado de requerimientos pedagógicos técnicos pendientes</w:t>
            </w:r>
          </w:p>
        </w:tc>
        <w:tc>
          <w:tcPr>
            <w:tcW w:w="1929" w:type="dxa"/>
            <w:tcBorders>
              <w:left w:val="nil"/>
              <w:righ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Elaboración del plan de monitoreo</w:t>
            </w:r>
          </w:p>
        </w:tc>
        <w:tc>
          <w:tcPr>
            <w:tcW w:w="1617" w:type="dxa"/>
            <w:tcBorders>
              <w:left w:val="nil"/>
              <w:righ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Plan de monitoreo</w:t>
            </w:r>
          </w:p>
        </w:tc>
        <w:tc>
          <w:tcPr>
            <w:tcW w:w="4407" w:type="dxa"/>
            <w:tcBorders>
              <w:left w:val="nil"/>
              <w:right w:val="nil"/>
            </w:tcBorders>
          </w:tcPr>
          <w:p w:rsidR="00326F36" w:rsidRPr="00B1521E" w:rsidRDefault="00326F36" w:rsidP="00326F36">
            <w:pPr>
              <w:spacing w:after="0" w:line="240" w:lineRule="auto"/>
              <w:jc w:val="both"/>
              <w:rPr>
                <w:rFonts w:ascii="Arial Narrow" w:hAnsi="Arial Narrow" w:cs="Arial"/>
                <w:sz w:val="16"/>
                <w:szCs w:val="16"/>
                <w:lang w:val="es-PE" w:eastAsia="es-PE"/>
              </w:rPr>
            </w:pPr>
            <w:r w:rsidRPr="00B1521E">
              <w:rPr>
                <w:rFonts w:ascii="Arial Narrow" w:hAnsi="Arial Narrow" w:cs="Arial"/>
                <w:sz w:val="16"/>
                <w:szCs w:val="16"/>
                <w:lang w:val="es-PE" w:eastAsia="es-PE"/>
              </w:rPr>
              <w:t>Jefe de Educación Técnica procede a realizar el plan de monitoreó anual que se realizara</w:t>
            </w:r>
            <w:r>
              <w:rPr>
                <w:rFonts w:ascii="Arial Narrow" w:hAnsi="Arial Narrow" w:cs="Arial"/>
                <w:sz w:val="16"/>
                <w:szCs w:val="16"/>
                <w:lang w:val="es-PE" w:eastAsia="es-PE"/>
              </w:rPr>
              <w:t xml:space="preserve"> en</w:t>
            </w:r>
            <w:r w:rsidRPr="00B1521E">
              <w:rPr>
                <w:rFonts w:ascii="Arial Narrow" w:hAnsi="Arial Narrow" w:cs="Arial"/>
                <w:sz w:val="16"/>
                <w:szCs w:val="16"/>
                <w:lang w:val="es-PE" w:eastAsia="es-PE"/>
              </w:rPr>
              <w:t xml:space="preserve"> todos los talleres</w:t>
            </w:r>
            <w:r>
              <w:rPr>
                <w:rFonts w:ascii="Arial Narrow" w:hAnsi="Arial Narrow" w:cs="Arial"/>
                <w:sz w:val="16"/>
                <w:szCs w:val="16"/>
                <w:lang w:val="es-PE" w:eastAsia="es-PE"/>
              </w:rPr>
              <w:t>, para ello emplea como fuente de información el informe de evaluación y la lista de requerimientos pedagógicos técnicos pendientes.</w:t>
            </w:r>
          </w:p>
        </w:tc>
        <w:tc>
          <w:tcPr>
            <w:tcW w:w="1843" w:type="dxa"/>
            <w:tcBorders>
              <w:left w:val="nil"/>
              <w:righ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Jefe de Educación Técnica</w:t>
            </w:r>
          </w:p>
        </w:tc>
        <w:tc>
          <w:tcPr>
            <w:tcW w:w="1324" w:type="dxa"/>
            <w:tcBorders>
              <w:left w:val="nil"/>
              <w:righ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Manual</w:t>
            </w:r>
          </w:p>
        </w:tc>
        <w:tc>
          <w:tcPr>
            <w:tcW w:w="831" w:type="dxa"/>
            <w:tcBorders>
              <w:lef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2 días</w:t>
            </w:r>
          </w:p>
        </w:tc>
      </w:tr>
      <w:tr w:rsidR="00326F36" w:rsidRPr="00B1521E" w:rsidTr="00326F36">
        <w:trPr>
          <w:trHeight w:val="675"/>
        </w:trPr>
        <w:tc>
          <w:tcPr>
            <w:tcW w:w="582" w:type="dxa"/>
            <w:tcBorders>
              <w:right w:val="nil"/>
            </w:tcBorders>
            <w:shd w:val="clear" w:color="auto" w:fill="BFBFBF"/>
          </w:tcPr>
          <w:p w:rsidR="00326F36" w:rsidRPr="00B1521E" w:rsidRDefault="00326F36" w:rsidP="00326F36">
            <w:pPr>
              <w:jc w:val="center"/>
              <w:rPr>
                <w:rFonts w:ascii="Arial Narrow" w:hAnsi="Arial Narrow" w:cs="Arial"/>
                <w:b/>
                <w:bCs/>
                <w:sz w:val="16"/>
                <w:szCs w:val="16"/>
                <w:lang w:val="es-PE" w:eastAsia="es-PE"/>
              </w:rPr>
            </w:pPr>
            <w:r>
              <w:rPr>
                <w:rFonts w:ascii="Arial Narrow" w:hAnsi="Arial Narrow" w:cs="Arial"/>
                <w:sz w:val="16"/>
                <w:szCs w:val="16"/>
                <w:lang w:val="es-PE" w:eastAsia="es-PE"/>
              </w:rPr>
              <w:t>7</w:t>
            </w:r>
            <w:r w:rsidRPr="00B1521E">
              <w:rPr>
                <w:rFonts w:ascii="Arial Narrow" w:hAnsi="Arial Narrow" w:cs="Arial"/>
                <w:sz w:val="16"/>
                <w:szCs w:val="16"/>
                <w:lang w:val="es-PE" w:eastAsia="es-PE"/>
              </w:rPr>
              <w:t>.2</w:t>
            </w:r>
          </w:p>
        </w:tc>
        <w:tc>
          <w:tcPr>
            <w:tcW w:w="1473" w:type="dxa"/>
            <w:tcBorders>
              <w:left w:val="nil"/>
              <w:right w:val="nil"/>
            </w:tcBorders>
            <w:shd w:val="clear" w:color="auto" w:fill="BFBFBF"/>
          </w:tcPr>
          <w:p w:rsidR="00326F36"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Informe de ev</w:t>
            </w:r>
            <w:r>
              <w:rPr>
                <w:rFonts w:ascii="Arial Narrow" w:hAnsi="Arial Narrow" w:cs="Arial"/>
                <w:sz w:val="16"/>
                <w:szCs w:val="16"/>
                <w:lang w:val="es-PE" w:eastAsia="es-PE"/>
              </w:rPr>
              <w:t>a</w:t>
            </w:r>
            <w:r w:rsidRPr="00B1521E">
              <w:rPr>
                <w:rFonts w:ascii="Arial Narrow" w:hAnsi="Arial Narrow" w:cs="Arial"/>
                <w:sz w:val="16"/>
                <w:szCs w:val="16"/>
                <w:lang w:val="es-PE" w:eastAsia="es-PE"/>
              </w:rPr>
              <w:t>luación</w:t>
            </w:r>
          </w:p>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Listado priorizado de requerimientos pedagógicos técnicos pendientes</w:t>
            </w:r>
          </w:p>
        </w:tc>
        <w:tc>
          <w:tcPr>
            <w:tcW w:w="1929" w:type="dxa"/>
            <w:tcBorders>
              <w:left w:val="nil"/>
              <w:right w:val="nil"/>
            </w:tcBorders>
            <w:shd w:val="clear" w:color="auto" w:fill="BFBFBF"/>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Elaboración del plan de capacitaciones</w:t>
            </w:r>
          </w:p>
        </w:tc>
        <w:tc>
          <w:tcPr>
            <w:tcW w:w="1617" w:type="dxa"/>
            <w:tcBorders>
              <w:left w:val="nil"/>
              <w:right w:val="nil"/>
            </w:tcBorders>
            <w:shd w:val="clear" w:color="auto" w:fill="BFBFBF"/>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Plan de capacitación</w:t>
            </w:r>
          </w:p>
        </w:tc>
        <w:tc>
          <w:tcPr>
            <w:tcW w:w="4407" w:type="dxa"/>
            <w:tcBorders>
              <w:left w:val="nil"/>
              <w:right w:val="nil"/>
            </w:tcBorders>
            <w:shd w:val="clear" w:color="auto" w:fill="BFBFBF"/>
          </w:tcPr>
          <w:p w:rsidR="00326F36" w:rsidRPr="00B1521E" w:rsidRDefault="00326F36" w:rsidP="00326F36">
            <w:pPr>
              <w:spacing w:after="0" w:line="240" w:lineRule="auto"/>
              <w:jc w:val="both"/>
              <w:rPr>
                <w:rFonts w:ascii="Arial Narrow" w:hAnsi="Arial Narrow" w:cs="Arial"/>
                <w:sz w:val="16"/>
                <w:szCs w:val="16"/>
                <w:lang w:val="es-PE" w:eastAsia="es-PE"/>
              </w:rPr>
            </w:pPr>
            <w:r w:rsidRPr="00B1521E">
              <w:rPr>
                <w:rFonts w:ascii="Arial Narrow" w:hAnsi="Arial Narrow" w:cs="Arial"/>
                <w:sz w:val="16"/>
                <w:szCs w:val="16"/>
                <w:lang w:val="es-PE" w:eastAsia="es-PE"/>
              </w:rPr>
              <w:t xml:space="preserve">Jefe de Educación Técnica realizar el plan de capacitaciones que tendrán los docentes </w:t>
            </w:r>
            <w:r>
              <w:rPr>
                <w:rFonts w:ascii="Arial Narrow" w:hAnsi="Arial Narrow" w:cs="Arial"/>
                <w:sz w:val="16"/>
                <w:szCs w:val="16"/>
                <w:lang w:val="es-PE" w:eastAsia="es-PE"/>
              </w:rPr>
              <w:t xml:space="preserve">con respecto </w:t>
            </w:r>
            <w:r w:rsidRPr="00B1521E">
              <w:rPr>
                <w:rFonts w:ascii="Arial Narrow" w:hAnsi="Arial Narrow" w:cs="Arial"/>
                <w:sz w:val="16"/>
                <w:szCs w:val="16"/>
                <w:lang w:val="es-PE" w:eastAsia="es-PE"/>
              </w:rPr>
              <w:t xml:space="preserve">a la metodología de enseñanza </w:t>
            </w:r>
            <w:r>
              <w:rPr>
                <w:rFonts w:ascii="Arial Narrow" w:hAnsi="Arial Narrow" w:cs="Arial"/>
                <w:sz w:val="16"/>
                <w:szCs w:val="16"/>
                <w:lang w:val="es-PE" w:eastAsia="es-PE"/>
              </w:rPr>
              <w:t>impartida en los centros educativos, para ello empleara como fuente de análisis el informe de evaluación y la lista de requerimientos pedagógicos técnicos pendientes.</w:t>
            </w:r>
          </w:p>
        </w:tc>
        <w:tc>
          <w:tcPr>
            <w:tcW w:w="1843" w:type="dxa"/>
            <w:tcBorders>
              <w:left w:val="nil"/>
              <w:right w:val="nil"/>
            </w:tcBorders>
            <w:shd w:val="clear" w:color="auto" w:fill="BFBFBF"/>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Jefe de Educación Técnica</w:t>
            </w:r>
          </w:p>
        </w:tc>
        <w:tc>
          <w:tcPr>
            <w:tcW w:w="1324" w:type="dxa"/>
            <w:tcBorders>
              <w:left w:val="nil"/>
              <w:right w:val="nil"/>
            </w:tcBorders>
            <w:shd w:val="clear" w:color="auto" w:fill="BFBFBF"/>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Manual</w:t>
            </w:r>
          </w:p>
        </w:tc>
        <w:tc>
          <w:tcPr>
            <w:tcW w:w="831" w:type="dxa"/>
            <w:tcBorders>
              <w:left w:val="nil"/>
            </w:tcBorders>
            <w:shd w:val="clear" w:color="auto" w:fill="BFBFBF"/>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2 días</w:t>
            </w:r>
          </w:p>
        </w:tc>
      </w:tr>
      <w:tr w:rsidR="00326F36" w:rsidRPr="00B1521E" w:rsidTr="00326F36">
        <w:trPr>
          <w:trHeight w:val="675"/>
        </w:trPr>
        <w:tc>
          <w:tcPr>
            <w:tcW w:w="582" w:type="dxa"/>
            <w:tcBorders>
              <w:right w:val="nil"/>
            </w:tcBorders>
          </w:tcPr>
          <w:p w:rsidR="00326F36" w:rsidRPr="00B1521E" w:rsidRDefault="00326F36" w:rsidP="00326F36">
            <w:pPr>
              <w:jc w:val="center"/>
              <w:rPr>
                <w:rFonts w:ascii="Arial Narrow" w:hAnsi="Arial Narrow" w:cs="Arial"/>
                <w:b/>
                <w:bCs/>
                <w:sz w:val="16"/>
                <w:szCs w:val="16"/>
                <w:lang w:val="es-PE" w:eastAsia="es-PE"/>
              </w:rPr>
            </w:pPr>
            <w:r>
              <w:rPr>
                <w:rFonts w:ascii="Arial Narrow" w:hAnsi="Arial Narrow" w:cs="Arial"/>
                <w:sz w:val="16"/>
                <w:szCs w:val="16"/>
                <w:lang w:val="es-PE" w:eastAsia="es-PE"/>
              </w:rPr>
              <w:t>7</w:t>
            </w:r>
            <w:r w:rsidRPr="00B1521E">
              <w:rPr>
                <w:rFonts w:ascii="Arial Narrow" w:hAnsi="Arial Narrow" w:cs="Arial"/>
                <w:sz w:val="16"/>
                <w:szCs w:val="16"/>
                <w:lang w:val="es-PE" w:eastAsia="es-PE"/>
              </w:rPr>
              <w:t>.3</w:t>
            </w:r>
          </w:p>
        </w:tc>
        <w:tc>
          <w:tcPr>
            <w:tcW w:w="1473" w:type="dxa"/>
            <w:tcBorders>
              <w:left w:val="nil"/>
              <w:righ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Listado priorizado de requerimientos pedagógicos técnicos pendientes</w:t>
            </w:r>
          </w:p>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Demanda de servicios educativos técnicos por área geográfica</w:t>
            </w:r>
          </w:p>
        </w:tc>
        <w:tc>
          <w:tcPr>
            <w:tcW w:w="1929" w:type="dxa"/>
            <w:tcBorders>
              <w:left w:val="nil"/>
              <w:righ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Elaboración de plan de adquisición de maquinaria</w:t>
            </w:r>
          </w:p>
        </w:tc>
        <w:tc>
          <w:tcPr>
            <w:tcW w:w="1617" w:type="dxa"/>
            <w:tcBorders>
              <w:left w:val="nil"/>
              <w:righ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Plan de adquisición</w:t>
            </w:r>
          </w:p>
        </w:tc>
        <w:tc>
          <w:tcPr>
            <w:tcW w:w="4407" w:type="dxa"/>
            <w:tcBorders>
              <w:left w:val="nil"/>
              <w:right w:val="nil"/>
            </w:tcBorders>
          </w:tcPr>
          <w:p w:rsidR="00326F36" w:rsidRPr="00B1521E" w:rsidRDefault="00326F36" w:rsidP="00326F36">
            <w:pPr>
              <w:spacing w:after="0" w:line="240" w:lineRule="auto"/>
              <w:jc w:val="both"/>
              <w:rPr>
                <w:rFonts w:ascii="Arial Narrow" w:hAnsi="Arial Narrow" w:cs="Arial"/>
                <w:sz w:val="16"/>
                <w:szCs w:val="16"/>
                <w:lang w:val="es-PE" w:eastAsia="es-PE"/>
              </w:rPr>
            </w:pPr>
            <w:r w:rsidRPr="00B1521E">
              <w:rPr>
                <w:rFonts w:ascii="Arial Narrow" w:hAnsi="Arial Narrow" w:cs="Arial"/>
                <w:sz w:val="16"/>
                <w:szCs w:val="16"/>
                <w:lang w:val="es-PE" w:eastAsia="es-PE"/>
              </w:rPr>
              <w:t>Jefe de Educación Técnica se encarga de elaborar el plan a desarrollar para la adquisición de maquinaria</w:t>
            </w:r>
            <w:r>
              <w:rPr>
                <w:rFonts w:ascii="Arial Narrow" w:hAnsi="Arial Narrow" w:cs="Arial"/>
                <w:sz w:val="16"/>
                <w:szCs w:val="16"/>
                <w:lang w:val="es-PE" w:eastAsia="es-PE"/>
              </w:rPr>
              <w:t xml:space="preserve"> de acorde a la lista de requerimientos pedagógicos técnicos pendientes y </w:t>
            </w:r>
            <w:smartTag w:uri="urn:schemas-microsoft-com:office:smarttags" w:element="PersonName">
              <w:smartTagPr>
                <w:attr w:name="ProductID" w:val="la Demanda"/>
              </w:smartTagPr>
              <w:r>
                <w:rPr>
                  <w:rFonts w:ascii="Arial Narrow" w:hAnsi="Arial Narrow" w:cs="Arial"/>
                  <w:sz w:val="16"/>
                  <w:szCs w:val="16"/>
                  <w:lang w:val="es-PE" w:eastAsia="es-PE"/>
                </w:rPr>
                <w:t>la Demanda</w:t>
              </w:r>
            </w:smartTag>
            <w:r>
              <w:rPr>
                <w:rFonts w:ascii="Arial Narrow" w:hAnsi="Arial Narrow" w:cs="Arial"/>
                <w:sz w:val="16"/>
                <w:szCs w:val="16"/>
                <w:lang w:val="es-PE" w:eastAsia="es-PE"/>
              </w:rPr>
              <w:t xml:space="preserve"> de servicios educativos técnicos por área geográfica. </w:t>
            </w:r>
          </w:p>
        </w:tc>
        <w:tc>
          <w:tcPr>
            <w:tcW w:w="1843" w:type="dxa"/>
            <w:tcBorders>
              <w:left w:val="nil"/>
              <w:righ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Jefe de Educación Técnica</w:t>
            </w:r>
          </w:p>
        </w:tc>
        <w:tc>
          <w:tcPr>
            <w:tcW w:w="1324" w:type="dxa"/>
            <w:tcBorders>
              <w:left w:val="nil"/>
              <w:righ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Manual</w:t>
            </w:r>
          </w:p>
        </w:tc>
        <w:tc>
          <w:tcPr>
            <w:tcW w:w="831" w:type="dxa"/>
            <w:tcBorders>
              <w:lef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4 días</w:t>
            </w:r>
          </w:p>
        </w:tc>
      </w:tr>
      <w:tr w:rsidR="00326F36" w:rsidRPr="00B1521E" w:rsidTr="00326F36">
        <w:trPr>
          <w:trHeight w:val="675"/>
        </w:trPr>
        <w:tc>
          <w:tcPr>
            <w:tcW w:w="582" w:type="dxa"/>
            <w:tcBorders>
              <w:right w:val="nil"/>
            </w:tcBorders>
            <w:shd w:val="clear" w:color="auto" w:fill="C0C0C0"/>
          </w:tcPr>
          <w:p w:rsidR="00326F36" w:rsidRPr="00B1521E" w:rsidRDefault="00326F36" w:rsidP="00326F36">
            <w:pPr>
              <w:jc w:val="center"/>
              <w:rPr>
                <w:rFonts w:ascii="Arial Narrow" w:hAnsi="Arial Narrow" w:cs="Arial"/>
                <w:b/>
                <w:bCs/>
                <w:sz w:val="16"/>
                <w:szCs w:val="16"/>
                <w:lang w:val="es-PE" w:eastAsia="es-PE"/>
              </w:rPr>
            </w:pPr>
            <w:r>
              <w:rPr>
                <w:rFonts w:ascii="Arial Narrow" w:hAnsi="Arial Narrow" w:cs="Arial"/>
                <w:sz w:val="16"/>
                <w:szCs w:val="16"/>
                <w:lang w:val="es-PE" w:eastAsia="es-PE"/>
              </w:rPr>
              <w:t>7</w:t>
            </w:r>
            <w:r w:rsidRPr="00B1521E">
              <w:rPr>
                <w:rFonts w:ascii="Arial Narrow" w:hAnsi="Arial Narrow" w:cs="Arial"/>
                <w:sz w:val="16"/>
                <w:szCs w:val="16"/>
                <w:lang w:val="es-PE" w:eastAsia="es-PE"/>
              </w:rPr>
              <w:t>.4</w:t>
            </w:r>
          </w:p>
        </w:tc>
        <w:tc>
          <w:tcPr>
            <w:tcW w:w="1473" w:type="dxa"/>
            <w:tcBorders>
              <w:left w:val="nil"/>
              <w:right w:val="nil"/>
            </w:tcBorders>
            <w:shd w:val="clear" w:color="auto" w:fill="C0C0C0"/>
          </w:tcPr>
          <w:p w:rsidR="00326F36"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Informe de ev</w:t>
            </w:r>
            <w:r>
              <w:rPr>
                <w:rFonts w:ascii="Arial Narrow" w:hAnsi="Arial Narrow" w:cs="Arial"/>
                <w:sz w:val="16"/>
                <w:szCs w:val="16"/>
                <w:lang w:val="es-PE" w:eastAsia="es-PE"/>
              </w:rPr>
              <w:t>a</w:t>
            </w:r>
            <w:r w:rsidRPr="00B1521E">
              <w:rPr>
                <w:rFonts w:ascii="Arial Narrow" w:hAnsi="Arial Narrow" w:cs="Arial"/>
                <w:sz w:val="16"/>
                <w:szCs w:val="16"/>
                <w:lang w:val="es-PE" w:eastAsia="es-PE"/>
              </w:rPr>
              <w:t>luación</w:t>
            </w:r>
          </w:p>
          <w:p w:rsidR="00326F36" w:rsidRPr="00B1521E" w:rsidRDefault="00326F36" w:rsidP="00326F36">
            <w:pPr>
              <w:spacing w:after="0" w:line="240" w:lineRule="auto"/>
              <w:rPr>
                <w:rFonts w:ascii="Arial Narrow" w:hAnsi="Arial Narrow" w:cs="Arial"/>
                <w:sz w:val="16"/>
                <w:szCs w:val="16"/>
                <w:lang w:val="es-PE" w:eastAsia="es-PE"/>
              </w:rPr>
            </w:pPr>
          </w:p>
        </w:tc>
        <w:tc>
          <w:tcPr>
            <w:tcW w:w="1929"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Planeamiento de iniciativas de innovación</w:t>
            </w:r>
          </w:p>
        </w:tc>
        <w:tc>
          <w:tcPr>
            <w:tcW w:w="1617"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Plan de innovación</w:t>
            </w:r>
          </w:p>
        </w:tc>
        <w:tc>
          <w:tcPr>
            <w:tcW w:w="4407" w:type="dxa"/>
            <w:tcBorders>
              <w:left w:val="nil"/>
              <w:right w:val="nil"/>
            </w:tcBorders>
            <w:shd w:val="clear" w:color="auto" w:fill="C0C0C0"/>
          </w:tcPr>
          <w:p w:rsidR="00326F36" w:rsidRDefault="00326F36" w:rsidP="00326F36">
            <w:pPr>
              <w:spacing w:after="0" w:line="240" w:lineRule="auto"/>
              <w:jc w:val="both"/>
              <w:rPr>
                <w:rFonts w:ascii="Arial Narrow" w:hAnsi="Arial Narrow" w:cs="Arial"/>
                <w:sz w:val="16"/>
                <w:szCs w:val="16"/>
                <w:lang w:val="es-PE" w:eastAsia="es-PE"/>
              </w:rPr>
            </w:pPr>
            <w:r w:rsidRPr="00B1521E">
              <w:rPr>
                <w:rFonts w:ascii="Arial Narrow" w:hAnsi="Arial Narrow" w:cs="Arial"/>
                <w:sz w:val="16"/>
                <w:szCs w:val="16"/>
                <w:lang w:val="es-PE" w:eastAsia="es-PE"/>
              </w:rPr>
              <w:t>Jefe de Educación Técnica se encarga de analizar las mejores prácticas o innovaciones que podrían realizarse</w:t>
            </w:r>
            <w:r>
              <w:rPr>
                <w:rFonts w:ascii="Arial Narrow" w:hAnsi="Arial Narrow" w:cs="Arial"/>
                <w:sz w:val="16"/>
                <w:szCs w:val="16"/>
                <w:lang w:val="es-PE" w:eastAsia="es-PE"/>
              </w:rPr>
              <w:t>, de acorde a los resultados mostrados en el informe</w:t>
            </w:r>
            <w:r w:rsidRPr="00B1521E">
              <w:rPr>
                <w:rFonts w:ascii="Arial Narrow" w:hAnsi="Arial Narrow" w:cs="Arial"/>
                <w:sz w:val="16"/>
                <w:szCs w:val="16"/>
                <w:lang w:val="es-PE" w:eastAsia="es-PE"/>
              </w:rPr>
              <w:t xml:space="preserve"> </w:t>
            </w:r>
            <w:r>
              <w:rPr>
                <w:rFonts w:ascii="Arial Narrow" w:hAnsi="Arial Narrow" w:cs="Arial"/>
                <w:sz w:val="16"/>
                <w:szCs w:val="16"/>
                <w:lang w:val="es-PE" w:eastAsia="es-PE"/>
              </w:rPr>
              <w:t>de evaluación.</w:t>
            </w:r>
          </w:p>
          <w:p w:rsidR="00326F36" w:rsidRPr="00B1521E" w:rsidRDefault="00326F36" w:rsidP="00326F36">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Paso seguido procede a elaborar el plan de innovación.</w:t>
            </w:r>
          </w:p>
        </w:tc>
        <w:tc>
          <w:tcPr>
            <w:tcW w:w="1843"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Jefe de Educación Técnica</w:t>
            </w:r>
          </w:p>
        </w:tc>
        <w:tc>
          <w:tcPr>
            <w:tcW w:w="1324"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Manual</w:t>
            </w:r>
          </w:p>
        </w:tc>
        <w:tc>
          <w:tcPr>
            <w:tcW w:w="831" w:type="dxa"/>
            <w:tcBorders>
              <w:lef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2 días</w:t>
            </w:r>
          </w:p>
        </w:tc>
      </w:tr>
      <w:tr w:rsidR="00326F36" w:rsidRPr="00B1521E" w:rsidTr="00326F36">
        <w:trPr>
          <w:trHeight w:val="776"/>
        </w:trPr>
        <w:tc>
          <w:tcPr>
            <w:tcW w:w="582" w:type="dxa"/>
            <w:tcBorders>
              <w:right w:val="nil"/>
            </w:tcBorders>
          </w:tcPr>
          <w:p w:rsidR="00326F36" w:rsidRPr="00B1521E" w:rsidRDefault="00326F36" w:rsidP="00326F36">
            <w:pPr>
              <w:jc w:val="center"/>
              <w:rPr>
                <w:rFonts w:ascii="Arial Narrow" w:hAnsi="Arial Narrow" w:cs="Arial"/>
                <w:b/>
                <w:bCs/>
                <w:sz w:val="16"/>
                <w:szCs w:val="16"/>
                <w:lang w:val="es-PE" w:eastAsia="es-PE"/>
              </w:rPr>
            </w:pPr>
            <w:r>
              <w:rPr>
                <w:rFonts w:ascii="Arial Narrow" w:hAnsi="Arial Narrow" w:cs="Arial"/>
                <w:sz w:val="16"/>
                <w:szCs w:val="16"/>
                <w:lang w:val="es-PE" w:eastAsia="es-PE"/>
              </w:rPr>
              <w:t>7</w:t>
            </w:r>
            <w:r w:rsidRPr="00B1521E">
              <w:rPr>
                <w:rFonts w:ascii="Arial Narrow" w:hAnsi="Arial Narrow" w:cs="Arial"/>
                <w:sz w:val="16"/>
                <w:szCs w:val="16"/>
                <w:lang w:val="es-PE" w:eastAsia="es-PE"/>
              </w:rPr>
              <w:t>.5</w:t>
            </w:r>
          </w:p>
        </w:tc>
        <w:tc>
          <w:tcPr>
            <w:tcW w:w="1473" w:type="dxa"/>
            <w:tcBorders>
              <w:left w:val="nil"/>
              <w:righ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Listado priorizado de requerimientos pedagógicos técnicos pendientes</w:t>
            </w:r>
          </w:p>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Demanda de servicios educativos técnicos por área geográfica</w:t>
            </w:r>
          </w:p>
        </w:tc>
        <w:tc>
          <w:tcPr>
            <w:tcW w:w="1929" w:type="dxa"/>
            <w:tcBorders>
              <w:left w:val="nil"/>
              <w:righ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Elaboración de presupuesto anual del área</w:t>
            </w:r>
          </w:p>
        </w:tc>
        <w:tc>
          <w:tcPr>
            <w:tcW w:w="1617" w:type="dxa"/>
            <w:tcBorders>
              <w:left w:val="nil"/>
              <w:right w:val="nil"/>
            </w:tcBorders>
          </w:tcPr>
          <w:p w:rsidR="00326F36"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Presupuesto anual</w:t>
            </w:r>
          </w:p>
          <w:p w:rsidR="00326F36" w:rsidRPr="00B1521E" w:rsidRDefault="00326F36" w:rsidP="00326F36">
            <w:pPr>
              <w:spacing w:after="0" w:line="240" w:lineRule="auto"/>
              <w:rPr>
                <w:rFonts w:ascii="Arial Narrow" w:hAnsi="Arial Narrow" w:cs="Arial"/>
                <w:sz w:val="16"/>
                <w:szCs w:val="16"/>
                <w:lang w:val="es-PE" w:eastAsia="es-PE"/>
              </w:rPr>
            </w:pPr>
          </w:p>
        </w:tc>
        <w:tc>
          <w:tcPr>
            <w:tcW w:w="4407" w:type="dxa"/>
            <w:tcBorders>
              <w:left w:val="nil"/>
              <w:right w:val="nil"/>
            </w:tcBorders>
          </w:tcPr>
          <w:p w:rsidR="00326F36" w:rsidRDefault="00326F36" w:rsidP="00326F36">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Jefe de Educación T</w:t>
            </w:r>
            <w:r w:rsidRPr="00B1521E">
              <w:rPr>
                <w:rFonts w:ascii="Arial Narrow" w:hAnsi="Arial Narrow" w:cs="Arial"/>
                <w:sz w:val="16"/>
                <w:szCs w:val="16"/>
                <w:lang w:val="es-PE" w:eastAsia="es-PE"/>
              </w:rPr>
              <w:t>écnica procede a realizar el presupuesto que requerirá su área durante todo el año</w:t>
            </w:r>
            <w:r>
              <w:rPr>
                <w:rFonts w:ascii="Arial Narrow" w:hAnsi="Arial Narrow" w:cs="Arial"/>
                <w:sz w:val="16"/>
                <w:szCs w:val="16"/>
                <w:lang w:val="es-PE" w:eastAsia="es-PE"/>
              </w:rPr>
              <w:t>, de acorde a la lista de requerimientos pedagógicos técnicos pendientes, la Demanda de servicios educativos técnicos por área geográfica y las propias necesidades del área.</w:t>
            </w:r>
          </w:p>
          <w:p w:rsidR="00326F36" w:rsidRPr="00B1521E" w:rsidRDefault="00326F36" w:rsidP="00326F36">
            <w:pPr>
              <w:spacing w:after="0" w:line="240" w:lineRule="auto"/>
              <w:jc w:val="both"/>
              <w:rPr>
                <w:rFonts w:ascii="Arial Narrow" w:hAnsi="Arial Narrow" w:cs="Arial"/>
                <w:sz w:val="16"/>
                <w:szCs w:val="16"/>
                <w:lang w:val="es-PE" w:eastAsia="es-PE"/>
              </w:rPr>
            </w:pPr>
          </w:p>
        </w:tc>
        <w:tc>
          <w:tcPr>
            <w:tcW w:w="1843" w:type="dxa"/>
            <w:tcBorders>
              <w:left w:val="nil"/>
              <w:righ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Jefe de Educación Técnica</w:t>
            </w:r>
          </w:p>
        </w:tc>
        <w:tc>
          <w:tcPr>
            <w:tcW w:w="1324" w:type="dxa"/>
            <w:tcBorders>
              <w:left w:val="nil"/>
              <w:righ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Manual</w:t>
            </w:r>
          </w:p>
        </w:tc>
        <w:tc>
          <w:tcPr>
            <w:tcW w:w="831" w:type="dxa"/>
            <w:tcBorders>
              <w:left w:val="nil"/>
            </w:tcBorders>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4 días</w:t>
            </w:r>
          </w:p>
        </w:tc>
      </w:tr>
      <w:tr w:rsidR="00326F36" w:rsidRPr="00B1521E" w:rsidTr="00326F36">
        <w:trPr>
          <w:trHeight w:val="776"/>
        </w:trPr>
        <w:tc>
          <w:tcPr>
            <w:tcW w:w="582" w:type="dxa"/>
            <w:tcBorders>
              <w:right w:val="nil"/>
            </w:tcBorders>
            <w:shd w:val="clear" w:color="auto" w:fill="C0C0C0"/>
          </w:tcPr>
          <w:p w:rsidR="00326F36" w:rsidRPr="00B1521E" w:rsidRDefault="00326F36" w:rsidP="00326F36">
            <w:pPr>
              <w:jc w:val="center"/>
              <w:rPr>
                <w:rFonts w:ascii="Arial Narrow" w:hAnsi="Arial Narrow" w:cs="Arial"/>
                <w:b/>
                <w:bCs/>
                <w:sz w:val="16"/>
                <w:szCs w:val="16"/>
                <w:lang w:val="es-PE" w:eastAsia="es-PE"/>
              </w:rPr>
            </w:pPr>
            <w:r>
              <w:rPr>
                <w:rFonts w:ascii="Arial Narrow" w:hAnsi="Arial Narrow" w:cs="Arial"/>
                <w:sz w:val="16"/>
                <w:szCs w:val="16"/>
                <w:lang w:val="es-PE" w:eastAsia="es-PE"/>
              </w:rPr>
              <w:t>7</w:t>
            </w:r>
            <w:r w:rsidRPr="00B1521E">
              <w:rPr>
                <w:rFonts w:ascii="Arial Narrow" w:hAnsi="Arial Narrow" w:cs="Arial"/>
                <w:sz w:val="16"/>
                <w:szCs w:val="16"/>
                <w:lang w:val="es-PE" w:eastAsia="es-PE"/>
              </w:rPr>
              <w:t xml:space="preserve">.6 </w:t>
            </w:r>
          </w:p>
        </w:tc>
        <w:tc>
          <w:tcPr>
            <w:tcW w:w="1473" w:type="dxa"/>
            <w:tcBorders>
              <w:left w:val="nil"/>
              <w:right w:val="nil"/>
            </w:tcBorders>
            <w:shd w:val="clear" w:color="auto" w:fill="C0C0C0"/>
          </w:tcPr>
          <w:p w:rsidR="00326F36"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Presupuesto anual</w:t>
            </w:r>
          </w:p>
          <w:p w:rsidR="00326F36"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Plan de innovación</w:t>
            </w:r>
          </w:p>
          <w:p w:rsidR="00326F36"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Plan de adquisición</w:t>
            </w:r>
          </w:p>
          <w:p w:rsidR="00326F36"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Plan de capacitación</w:t>
            </w:r>
          </w:p>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Plan de monitoreo</w:t>
            </w:r>
          </w:p>
        </w:tc>
        <w:tc>
          <w:tcPr>
            <w:tcW w:w="1929"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Redactar Plan Operativo Anual</w:t>
            </w:r>
          </w:p>
        </w:tc>
        <w:tc>
          <w:tcPr>
            <w:tcW w:w="1617" w:type="dxa"/>
            <w:tcBorders>
              <w:left w:val="nil"/>
              <w:right w:val="nil"/>
            </w:tcBorders>
            <w:shd w:val="clear" w:color="auto" w:fill="C0C0C0"/>
          </w:tcPr>
          <w:p w:rsidR="00326F36"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xml:space="preserve">- </w:t>
            </w:r>
            <w:r>
              <w:rPr>
                <w:rFonts w:ascii="Arial Narrow" w:hAnsi="Arial Narrow" w:cs="Arial"/>
                <w:sz w:val="16"/>
                <w:szCs w:val="16"/>
                <w:lang w:val="es-PE" w:eastAsia="es-PE"/>
              </w:rPr>
              <w:t>Plan Operativo Anual</w:t>
            </w:r>
          </w:p>
          <w:p w:rsidR="00326F36" w:rsidRPr="00B1521E" w:rsidRDefault="00326F36"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Duda generada</w:t>
            </w:r>
            <w:r w:rsidRPr="00B1521E">
              <w:rPr>
                <w:rFonts w:ascii="Arial Narrow" w:hAnsi="Arial Narrow" w:cs="Arial"/>
                <w:sz w:val="16"/>
                <w:szCs w:val="16"/>
                <w:lang w:val="es-PE" w:eastAsia="es-PE"/>
              </w:rPr>
              <w:t xml:space="preserve"> </w:t>
            </w:r>
          </w:p>
        </w:tc>
        <w:tc>
          <w:tcPr>
            <w:tcW w:w="4407" w:type="dxa"/>
            <w:tcBorders>
              <w:left w:val="nil"/>
              <w:right w:val="nil"/>
            </w:tcBorders>
            <w:shd w:val="clear" w:color="auto" w:fill="C0C0C0"/>
          </w:tcPr>
          <w:p w:rsidR="00326F36" w:rsidRDefault="00326F36" w:rsidP="00326F36">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Jefe de Educación T</w:t>
            </w:r>
            <w:r w:rsidRPr="00B1521E">
              <w:rPr>
                <w:rFonts w:ascii="Arial Narrow" w:hAnsi="Arial Narrow" w:cs="Arial"/>
                <w:sz w:val="16"/>
                <w:szCs w:val="16"/>
                <w:lang w:val="es-PE" w:eastAsia="es-PE"/>
              </w:rPr>
              <w:t>écnica procede</w:t>
            </w:r>
            <w:r>
              <w:rPr>
                <w:rFonts w:ascii="Arial Narrow" w:hAnsi="Arial Narrow" w:cs="Arial"/>
                <w:sz w:val="16"/>
                <w:szCs w:val="16"/>
                <w:lang w:val="es-PE" w:eastAsia="es-PE"/>
              </w:rPr>
              <w:t xml:space="preserve"> a redactar el Plan Operativo Anual del área de Educación Técnica en base a la información generada de las actividades previas.</w:t>
            </w:r>
          </w:p>
          <w:p w:rsidR="00326F36" w:rsidRPr="00B1521E" w:rsidRDefault="00326F36" w:rsidP="00326F36">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En caso que se presente alguna duda durante la elaboración de este plan operativo anual, se procederá a dar inicio a la actividad Solucionar duda. </w:t>
            </w:r>
          </w:p>
        </w:tc>
        <w:tc>
          <w:tcPr>
            <w:tcW w:w="1843"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Jefe de Educación Técnica</w:t>
            </w:r>
          </w:p>
        </w:tc>
        <w:tc>
          <w:tcPr>
            <w:tcW w:w="1324"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Manual</w:t>
            </w:r>
          </w:p>
        </w:tc>
        <w:tc>
          <w:tcPr>
            <w:tcW w:w="831" w:type="dxa"/>
            <w:tcBorders>
              <w:lef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2 días</w:t>
            </w:r>
          </w:p>
        </w:tc>
      </w:tr>
      <w:tr w:rsidR="00326F36" w:rsidRPr="00B1521E" w:rsidTr="00326F36">
        <w:trPr>
          <w:trHeight w:val="776"/>
        </w:trPr>
        <w:tc>
          <w:tcPr>
            <w:tcW w:w="582" w:type="dxa"/>
            <w:tcBorders>
              <w:right w:val="nil"/>
            </w:tcBorders>
            <w:shd w:val="clear" w:color="auto" w:fill="FFFFFF"/>
          </w:tcPr>
          <w:p w:rsidR="00326F36" w:rsidRPr="005C6F0B" w:rsidRDefault="00326F36" w:rsidP="00326F36">
            <w:pPr>
              <w:jc w:val="center"/>
              <w:rPr>
                <w:rFonts w:ascii="Arial Narrow" w:hAnsi="Arial Narrow" w:cs="Arial"/>
                <w:sz w:val="16"/>
                <w:szCs w:val="16"/>
                <w:lang w:val="es-PE" w:eastAsia="es-PE"/>
              </w:rPr>
            </w:pPr>
            <w:r>
              <w:rPr>
                <w:rFonts w:ascii="Arial Narrow" w:hAnsi="Arial Narrow" w:cs="Arial"/>
                <w:sz w:val="16"/>
                <w:szCs w:val="16"/>
                <w:lang w:val="es-PE" w:eastAsia="es-PE"/>
              </w:rPr>
              <w:t>7</w:t>
            </w:r>
            <w:r w:rsidRPr="005C6F0B">
              <w:rPr>
                <w:rFonts w:ascii="Arial Narrow" w:hAnsi="Arial Narrow" w:cs="Arial"/>
                <w:sz w:val="16"/>
                <w:szCs w:val="16"/>
                <w:lang w:val="es-PE" w:eastAsia="es-PE"/>
              </w:rPr>
              <w:t>.7</w:t>
            </w:r>
          </w:p>
        </w:tc>
        <w:tc>
          <w:tcPr>
            <w:tcW w:w="1473" w:type="dxa"/>
            <w:tcBorders>
              <w:left w:val="nil"/>
              <w:right w:val="nil"/>
            </w:tcBorders>
            <w:shd w:val="clear" w:color="auto" w:fill="FFFFFF"/>
          </w:tcPr>
          <w:p w:rsidR="00326F36" w:rsidRPr="00B1521E" w:rsidRDefault="00326F36"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Duda generada</w:t>
            </w:r>
          </w:p>
        </w:tc>
        <w:tc>
          <w:tcPr>
            <w:tcW w:w="1929" w:type="dxa"/>
            <w:tcBorders>
              <w:left w:val="nil"/>
              <w:right w:val="nil"/>
            </w:tcBorders>
            <w:shd w:val="clear" w:color="auto" w:fill="FFFFFF"/>
          </w:tcPr>
          <w:p w:rsidR="00326F36" w:rsidRPr="00B1521E" w:rsidRDefault="00326F36"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Solucionar duda</w:t>
            </w:r>
          </w:p>
        </w:tc>
        <w:tc>
          <w:tcPr>
            <w:tcW w:w="1617" w:type="dxa"/>
            <w:tcBorders>
              <w:left w:val="nil"/>
              <w:right w:val="nil"/>
            </w:tcBorders>
            <w:shd w:val="clear" w:color="auto" w:fill="FFFFFF"/>
          </w:tcPr>
          <w:p w:rsidR="00326F36" w:rsidRPr="00B1521E" w:rsidRDefault="00326F36"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Duda solucionada</w:t>
            </w:r>
          </w:p>
        </w:tc>
        <w:tc>
          <w:tcPr>
            <w:tcW w:w="4407" w:type="dxa"/>
            <w:tcBorders>
              <w:left w:val="nil"/>
              <w:right w:val="nil"/>
            </w:tcBorders>
            <w:shd w:val="clear" w:color="auto" w:fill="FFFFFF"/>
          </w:tcPr>
          <w:p w:rsidR="00326F36" w:rsidRDefault="00326F36" w:rsidP="00326F36">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Jefe de Educación T</w:t>
            </w:r>
            <w:r w:rsidRPr="00B1521E">
              <w:rPr>
                <w:rFonts w:ascii="Arial Narrow" w:hAnsi="Arial Narrow" w:cs="Arial"/>
                <w:sz w:val="16"/>
                <w:szCs w:val="16"/>
                <w:lang w:val="es-PE" w:eastAsia="es-PE"/>
              </w:rPr>
              <w:t>écnic</w:t>
            </w:r>
            <w:r>
              <w:rPr>
                <w:rFonts w:ascii="Arial Narrow" w:hAnsi="Arial Narrow" w:cs="Arial"/>
                <w:sz w:val="16"/>
                <w:szCs w:val="16"/>
                <w:lang w:val="es-PE" w:eastAsia="es-PE"/>
              </w:rPr>
              <w:t>a procede a comunicarse con el J</w:t>
            </w:r>
            <w:r w:rsidRPr="00B1521E">
              <w:rPr>
                <w:rFonts w:ascii="Arial Narrow" w:hAnsi="Arial Narrow" w:cs="Arial"/>
                <w:sz w:val="16"/>
                <w:szCs w:val="16"/>
                <w:lang w:val="es-PE" w:eastAsia="es-PE"/>
              </w:rPr>
              <w:t>e</w:t>
            </w:r>
            <w:r>
              <w:rPr>
                <w:rFonts w:ascii="Arial Narrow" w:hAnsi="Arial Narrow" w:cs="Arial"/>
                <w:sz w:val="16"/>
                <w:szCs w:val="16"/>
                <w:lang w:val="es-PE" w:eastAsia="es-PE"/>
              </w:rPr>
              <w:t>fe del Departamento de P</w:t>
            </w:r>
            <w:r w:rsidRPr="00B1521E">
              <w:rPr>
                <w:rFonts w:ascii="Arial Narrow" w:hAnsi="Arial Narrow" w:cs="Arial"/>
                <w:sz w:val="16"/>
                <w:szCs w:val="16"/>
                <w:lang w:val="es-PE" w:eastAsia="es-PE"/>
              </w:rPr>
              <w:t>lanificación a fin de plantearle la duda pertinente y llegar a una solución.</w:t>
            </w:r>
          </w:p>
          <w:p w:rsidR="00326F36" w:rsidRPr="00B1521E" w:rsidRDefault="00326F36" w:rsidP="00326F36">
            <w:pPr>
              <w:spacing w:after="0" w:line="240" w:lineRule="auto"/>
              <w:jc w:val="both"/>
              <w:rPr>
                <w:rFonts w:ascii="Arial Narrow" w:hAnsi="Arial Narrow" w:cs="Arial"/>
                <w:sz w:val="16"/>
                <w:szCs w:val="16"/>
                <w:lang w:val="es-PE" w:eastAsia="es-PE"/>
              </w:rPr>
            </w:pPr>
          </w:p>
        </w:tc>
        <w:tc>
          <w:tcPr>
            <w:tcW w:w="1843" w:type="dxa"/>
            <w:tcBorders>
              <w:left w:val="nil"/>
              <w:right w:val="nil"/>
            </w:tcBorders>
            <w:shd w:val="clear" w:color="auto" w:fill="FFFFFF"/>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Jefe de Educación Técnica</w:t>
            </w:r>
          </w:p>
        </w:tc>
        <w:tc>
          <w:tcPr>
            <w:tcW w:w="1324" w:type="dxa"/>
            <w:tcBorders>
              <w:left w:val="nil"/>
              <w:right w:val="nil"/>
            </w:tcBorders>
            <w:shd w:val="clear" w:color="auto" w:fill="FFFFFF"/>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Manual</w:t>
            </w:r>
          </w:p>
        </w:tc>
        <w:tc>
          <w:tcPr>
            <w:tcW w:w="831" w:type="dxa"/>
            <w:tcBorders>
              <w:left w:val="nil"/>
            </w:tcBorders>
            <w:shd w:val="clear" w:color="auto" w:fill="FFFFFF"/>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2 días</w:t>
            </w:r>
          </w:p>
        </w:tc>
      </w:tr>
      <w:tr w:rsidR="00326F36" w:rsidRPr="00B1521E" w:rsidTr="00326F36">
        <w:trPr>
          <w:trHeight w:val="776"/>
        </w:trPr>
        <w:tc>
          <w:tcPr>
            <w:tcW w:w="582" w:type="dxa"/>
            <w:tcBorders>
              <w:right w:val="nil"/>
            </w:tcBorders>
            <w:shd w:val="clear" w:color="auto" w:fill="C0C0C0"/>
          </w:tcPr>
          <w:p w:rsidR="00326F36" w:rsidRPr="00B1521E" w:rsidRDefault="00326F36" w:rsidP="00326F36">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8</w:t>
            </w:r>
          </w:p>
        </w:tc>
        <w:tc>
          <w:tcPr>
            <w:tcW w:w="1473"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xml:space="preserve">- </w:t>
            </w:r>
            <w:r>
              <w:rPr>
                <w:rFonts w:ascii="Arial Narrow" w:hAnsi="Arial Narrow" w:cs="Arial"/>
                <w:sz w:val="16"/>
                <w:szCs w:val="16"/>
                <w:lang w:val="es-PE" w:eastAsia="es-PE"/>
              </w:rPr>
              <w:t>Plan Operativo Anual</w:t>
            </w:r>
            <w:r w:rsidRPr="00B1521E">
              <w:rPr>
                <w:rFonts w:ascii="Arial Narrow" w:hAnsi="Arial Narrow" w:cs="Arial"/>
                <w:sz w:val="16"/>
                <w:szCs w:val="16"/>
                <w:lang w:val="es-PE" w:eastAsia="es-PE"/>
              </w:rPr>
              <w:t xml:space="preserve"> </w:t>
            </w:r>
          </w:p>
        </w:tc>
        <w:tc>
          <w:tcPr>
            <w:tcW w:w="1929"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Presentar resultados</w:t>
            </w:r>
          </w:p>
        </w:tc>
        <w:tc>
          <w:tcPr>
            <w:tcW w:w="1617"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Listado de observaciones</w:t>
            </w:r>
          </w:p>
        </w:tc>
        <w:tc>
          <w:tcPr>
            <w:tcW w:w="4407" w:type="dxa"/>
            <w:tcBorders>
              <w:left w:val="nil"/>
              <w:right w:val="nil"/>
            </w:tcBorders>
            <w:shd w:val="clear" w:color="auto" w:fill="C0C0C0"/>
          </w:tcPr>
          <w:p w:rsidR="00326F36" w:rsidRPr="00B1521E" w:rsidRDefault="00326F36" w:rsidP="00326F36">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Jefe de Educación T</w:t>
            </w:r>
            <w:r w:rsidRPr="00B1521E">
              <w:rPr>
                <w:rFonts w:ascii="Arial Narrow" w:hAnsi="Arial Narrow" w:cs="Arial"/>
                <w:sz w:val="16"/>
                <w:szCs w:val="16"/>
                <w:lang w:val="es-PE" w:eastAsia="es-PE"/>
              </w:rPr>
              <w:t xml:space="preserve">écnica procede a comunicar en la reunión de diciembre el desarrollo de </w:t>
            </w:r>
            <w:r>
              <w:rPr>
                <w:rFonts w:ascii="Arial Narrow" w:hAnsi="Arial Narrow" w:cs="Arial"/>
                <w:sz w:val="16"/>
                <w:szCs w:val="16"/>
                <w:lang w:val="es-PE" w:eastAsia="es-PE"/>
              </w:rPr>
              <w:t>sus</w:t>
            </w:r>
            <w:r w:rsidRPr="00B1521E">
              <w:rPr>
                <w:rFonts w:ascii="Arial Narrow" w:hAnsi="Arial Narrow" w:cs="Arial"/>
                <w:sz w:val="16"/>
                <w:szCs w:val="16"/>
                <w:lang w:val="es-PE" w:eastAsia="es-PE"/>
              </w:rPr>
              <w:t xml:space="preserve"> actividad</w:t>
            </w:r>
            <w:r>
              <w:rPr>
                <w:rFonts w:ascii="Arial Narrow" w:hAnsi="Arial Narrow" w:cs="Arial"/>
                <w:sz w:val="16"/>
                <w:szCs w:val="16"/>
                <w:lang w:val="es-PE" w:eastAsia="es-PE"/>
              </w:rPr>
              <w:t>es</w:t>
            </w:r>
            <w:r w:rsidRPr="00B1521E">
              <w:rPr>
                <w:rFonts w:ascii="Arial Narrow" w:hAnsi="Arial Narrow" w:cs="Arial"/>
                <w:sz w:val="16"/>
                <w:szCs w:val="16"/>
                <w:lang w:val="es-PE" w:eastAsia="es-PE"/>
              </w:rPr>
              <w:t xml:space="preserve"> y recibe una serie de ideas </w:t>
            </w:r>
            <w:r>
              <w:rPr>
                <w:rFonts w:ascii="Arial Narrow" w:hAnsi="Arial Narrow" w:cs="Arial"/>
                <w:sz w:val="16"/>
                <w:szCs w:val="16"/>
                <w:lang w:val="es-PE" w:eastAsia="es-PE"/>
              </w:rPr>
              <w:t xml:space="preserve">de cómo </w:t>
            </w:r>
            <w:r w:rsidRPr="00B1521E">
              <w:rPr>
                <w:rFonts w:ascii="Arial Narrow" w:hAnsi="Arial Narrow" w:cs="Arial"/>
                <w:sz w:val="16"/>
                <w:szCs w:val="16"/>
                <w:lang w:val="es-PE" w:eastAsia="es-PE"/>
              </w:rPr>
              <w:t>mejor</w:t>
            </w:r>
            <w:r>
              <w:rPr>
                <w:rFonts w:ascii="Arial Narrow" w:hAnsi="Arial Narrow" w:cs="Arial"/>
                <w:sz w:val="16"/>
                <w:szCs w:val="16"/>
                <w:lang w:val="es-PE" w:eastAsia="es-PE"/>
              </w:rPr>
              <w:t>ar</w:t>
            </w:r>
            <w:r w:rsidRPr="00B1521E">
              <w:rPr>
                <w:rFonts w:ascii="Arial Narrow" w:hAnsi="Arial Narrow" w:cs="Arial"/>
                <w:sz w:val="16"/>
                <w:szCs w:val="16"/>
                <w:lang w:val="es-PE" w:eastAsia="es-PE"/>
              </w:rPr>
              <w:t xml:space="preserve"> </w:t>
            </w:r>
            <w:r>
              <w:rPr>
                <w:rFonts w:ascii="Arial Narrow" w:hAnsi="Arial Narrow" w:cs="Arial"/>
                <w:sz w:val="16"/>
                <w:szCs w:val="16"/>
                <w:lang w:val="es-PE" w:eastAsia="es-PE"/>
              </w:rPr>
              <w:t xml:space="preserve">las actividades a </w:t>
            </w:r>
            <w:r w:rsidRPr="00B1521E">
              <w:rPr>
                <w:rFonts w:ascii="Arial Narrow" w:hAnsi="Arial Narrow" w:cs="Arial"/>
                <w:sz w:val="16"/>
                <w:szCs w:val="16"/>
                <w:lang w:val="es-PE" w:eastAsia="es-PE"/>
              </w:rPr>
              <w:t>de</w:t>
            </w:r>
            <w:r>
              <w:rPr>
                <w:rFonts w:ascii="Arial Narrow" w:hAnsi="Arial Narrow" w:cs="Arial"/>
                <w:sz w:val="16"/>
                <w:szCs w:val="16"/>
                <w:lang w:val="es-PE" w:eastAsia="es-PE"/>
              </w:rPr>
              <w:t>sarrollar en su</w:t>
            </w:r>
            <w:r w:rsidRPr="00B1521E">
              <w:rPr>
                <w:rFonts w:ascii="Arial Narrow" w:hAnsi="Arial Narrow" w:cs="Arial"/>
                <w:sz w:val="16"/>
                <w:szCs w:val="16"/>
                <w:lang w:val="es-PE" w:eastAsia="es-PE"/>
              </w:rPr>
              <w:t xml:space="preserve"> P</w:t>
            </w:r>
            <w:r>
              <w:rPr>
                <w:rFonts w:ascii="Arial Narrow" w:hAnsi="Arial Narrow" w:cs="Arial"/>
                <w:sz w:val="16"/>
                <w:szCs w:val="16"/>
                <w:lang w:val="es-PE" w:eastAsia="es-PE"/>
              </w:rPr>
              <w:t xml:space="preserve">lan </w:t>
            </w:r>
            <w:r w:rsidRPr="00B1521E">
              <w:rPr>
                <w:rFonts w:ascii="Arial Narrow" w:hAnsi="Arial Narrow" w:cs="Arial"/>
                <w:sz w:val="16"/>
                <w:szCs w:val="16"/>
                <w:lang w:val="es-PE" w:eastAsia="es-PE"/>
              </w:rPr>
              <w:t>O</w:t>
            </w:r>
            <w:r>
              <w:rPr>
                <w:rFonts w:ascii="Arial Narrow" w:hAnsi="Arial Narrow" w:cs="Arial"/>
                <w:sz w:val="16"/>
                <w:szCs w:val="16"/>
                <w:lang w:val="es-PE" w:eastAsia="es-PE"/>
              </w:rPr>
              <w:t xml:space="preserve">perativo </w:t>
            </w:r>
            <w:r w:rsidRPr="00B1521E">
              <w:rPr>
                <w:rFonts w:ascii="Arial Narrow" w:hAnsi="Arial Narrow" w:cs="Arial"/>
                <w:sz w:val="16"/>
                <w:szCs w:val="16"/>
                <w:lang w:val="es-PE" w:eastAsia="es-PE"/>
              </w:rPr>
              <w:t>A</w:t>
            </w:r>
            <w:r>
              <w:rPr>
                <w:rFonts w:ascii="Arial Narrow" w:hAnsi="Arial Narrow" w:cs="Arial"/>
                <w:sz w:val="16"/>
                <w:szCs w:val="16"/>
                <w:lang w:val="es-PE" w:eastAsia="es-PE"/>
              </w:rPr>
              <w:t>nual.</w:t>
            </w:r>
          </w:p>
        </w:tc>
        <w:tc>
          <w:tcPr>
            <w:tcW w:w="1843"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Jefe de Educación Técnica</w:t>
            </w:r>
          </w:p>
        </w:tc>
        <w:tc>
          <w:tcPr>
            <w:tcW w:w="1324"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Manual</w:t>
            </w:r>
          </w:p>
        </w:tc>
        <w:tc>
          <w:tcPr>
            <w:tcW w:w="831" w:type="dxa"/>
            <w:tcBorders>
              <w:lef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1 día</w:t>
            </w:r>
          </w:p>
        </w:tc>
      </w:tr>
      <w:tr w:rsidR="00326F36" w:rsidRPr="00B1521E" w:rsidTr="00326F36">
        <w:trPr>
          <w:trHeight w:val="776"/>
        </w:trPr>
        <w:tc>
          <w:tcPr>
            <w:tcW w:w="582" w:type="dxa"/>
            <w:tcBorders>
              <w:right w:val="nil"/>
            </w:tcBorders>
            <w:shd w:val="clear" w:color="auto" w:fill="FFFFFF"/>
          </w:tcPr>
          <w:p w:rsidR="00326F36" w:rsidRPr="00B1521E" w:rsidRDefault="00326F36" w:rsidP="00326F36">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9</w:t>
            </w:r>
          </w:p>
        </w:tc>
        <w:tc>
          <w:tcPr>
            <w:tcW w:w="1473" w:type="dxa"/>
            <w:tcBorders>
              <w:left w:val="nil"/>
              <w:right w:val="nil"/>
            </w:tcBorders>
            <w:shd w:val="clear" w:color="auto" w:fill="FFFFFF"/>
          </w:tcPr>
          <w:p w:rsidR="00326F36"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Listado de observaciones</w:t>
            </w:r>
          </w:p>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xml:space="preserve">- </w:t>
            </w:r>
            <w:r>
              <w:rPr>
                <w:rFonts w:ascii="Arial Narrow" w:hAnsi="Arial Narrow" w:cs="Arial"/>
                <w:sz w:val="16"/>
                <w:szCs w:val="16"/>
                <w:lang w:val="es-PE" w:eastAsia="es-PE"/>
              </w:rPr>
              <w:t>Plan Operativo Anual</w:t>
            </w:r>
          </w:p>
        </w:tc>
        <w:tc>
          <w:tcPr>
            <w:tcW w:w="1929" w:type="dxa"/>
            <w:tcBorders>
              <w:left w:val="nil"/>
              <w:right w:val="nil"/>
            </w:tcBorders>
            <w:shd w:val="clear" w:color="auto" w:fill="FFFFFF"/>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Mejorar Plan Operativo Anual</w:t>
            </w:r>
          </w:p>
        </w:tc>
        <w:tc>
          <w:tcPr>
            <w:tcW w:w="1617" w:type="dxa"/>
            <w:tcBorders>
              <w:left w:val="nil"/>
              <w:right w:val="nil"/>
            </w:tcBorders>
            <w:shd w:val="clear" w:color="auto" w:fill="FFFFFF"/>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Plan Operativo Anual</w:t>
            </w:r>
            <w:r>
              <w:rPr>
                <w:rFonts w:ascii="Arial Narrow" w:hAnsi="Arial Narrow" w:cs="Arial"/>
                <w:sz w:val="16"/>
                <w:szCs w:val="16"/>
                <w:lang w:val="es-PE" w:eastAsia="es-PE"/>
              </w:rPr>
              <w:t xml:space="preserve"> de Educación Técnica</w:t>
            </w:r>
          </w:p>
        </w:tc>
        <w:tc>
          <w:tcPr>
            <w:tcW w:w="4407" w:type="dxa"/>
            <w:tcBorders>
              <w:left w:val="nil"/>
              <w:right w:val="nil"/>
            </w:tcBorders>
            <w:shd w:val="clear" w:color="auto" w:fill="FFFFFF"/>
          </w:tcPr>
          <w:p w:rsidR="00326F36" w:rsidRPr="00B1521E" w:rsidRDefault="00326F36" w:rsidP="00326F36">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Jede de Educación Técnica recibe la retroalimentación brindada por el Jefe del Departamento de Planificación en la actividad Comunica Retroalimentación y procede a realizar</w:t>
            </w:r>
            <w:r w:rsidRPr="00B1521E">
              <w:rPr>
                <w:rFonts w:ascii="Arial Narrow" w:hAnsi="Arial Narrow" w:cs="Arial"/>
                <w:sz w:val="16"/>
                <w:szCs w:val="16"/>
                <w:lang w:val="es-PE" w:eastAsia="es-PE"/>
              </w:rPr>
              <w:t xml:space="preserve"> la</w:t>
            </w:r>
            <w:r>
              <w:rPr>
                <w:rFonts w:ascii="Arial Narrow" w:hAnsi="Arial Narrow" w:cs="Arial"/>
                <w:sz w:val="16"/>
                <w:szCs w:val="16"/>
                <w:lang w:val="es-PE" w:eastAsia="es-PE"/>
              </w:rPr>
              <w:t>s</w:t>
            </w:r>
            <w:r w:rsidRPr="00B1521E">
              <w:rPr>
                <w:rFonts w:ascii="Arial Narrow" w:hAnsi="Arial Narrow" w:cs="Arial"/>
                <w:sz w:val="16"/>
                <w:szCs w:val="16"/>
                <w:lang w:val="es-PE" w:eastAsia="es-PE"/>
              </w:rPr>
              <w:t xml:space="preserve"> mejoras pertinentes al Plan Operativo Anual</w:t>
            </w:r>
            <w:r>
              <w:rPr>
                <w:rFonts w:ascii="Arial Narrow" w:hAnsi="Arial Narrow" w:cs="Arial"/>
                <w:sz w:val="16"/>
                <w:szCs w:val="16"/>
                <w:lang w:val="es-PE" w:eastAsia="es-PE"/>
              </w:rPr>
              <w:t>.</w:t>
            </w:r>
          </w:p>
        </w:tc>
        <w:tc>
          <w:tcPr>
            <w:tcW w:w="1843" w:type="dxa"/>
            <w:tcBorders>
              <w:left w:val="nil"/>
              <w:right w:val="nil"/>
            </w:tcBorders>
            <w:shd w:val="clear" w:color="auto" w:fill="FFFFFF"/>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Jefe de Educación Técnica</w:t>
            </w:r>
          </w:p>
        </w:tc>
        <w:tc>
          <w:tcPr>
            <w:tcW w:w="1324" w:type="dxa"/>
            <w:tcBorders>
              <w:left w:val="nil"/>
              <w:right w:val="nil"/>
            </w:tcBorders>
            <w:shd w:val="clear" w:color="auto" w:fill="FFFFFF"/>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Manual</w:t>
            </w:r>
          </w:p>
        </w:tc>
        <w:tc>
          <w:tcPr>
            <w:tcW w:w="831" w:type="dxa"/>
            <w:tcBorders>
              <w:left w:val="nil"/>
            </w:tcBorders>
            <w:shd w:val="clear" w:color="auto" w:fill="FFFFFF"/>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2 días</w:t>
            </w:r>
          </w:p>
        </w:tc>
      </w:tr>
      <w:tr w:rsidR="00326F36" w:rsidRPr="00B1521E" w:rsidTr="00326F36">
        <w:trPr>
          <w:trHeight w:val="776"/>
        </w:trPr>
        <w:tc>
          <w:tcPr>
            <w:tcW w:w="582" w:type="dxa"/>
            <w:tcBorders>
              <w:right w:val="nil"/>
            </w:tcBorders>
            <w:shd w:val="clear" w:color="auto" w:fill="C0C0C0"/>
          </w:tcPr>
          <w:p w:rsidR="00326F36" w:rsidRPr="00B1521E" w:rsidRDefault="00326F36" w:rsidP="00326F36">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10</w:t>
            </w:r>
          </w:p>
        </w:tc>
        <w:tc>
          <w:tcPr>
            <w:tcW w:w="1473"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Plan Operativo Anual</w:t>
            </w:r>
            <w:r>
              <w:rPr>
                <w:rFonts w:ascii="Arial Narrow" w:hAnsi="Arial Narrow" w:cs="Arial"/>
                <w:sz w:val="16"/>
                <w:szCs w:val="16"/>
                <w:lang w:val="es-PE" w:eastAsia="es-PE"/>
              </w:rPr>
              <w:t xml:space="preserve"> de Educación Técnica</w:t>
            </w:r>
          </w:p>
        </w:tc>
        <w:tc>
          <w:tcPr>
            <w:tcW w:w="1929"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¿Faltan actividad</w:t>
            </w:r>
            <w:r>
              <w:rPr>
                <w:rFonts w:ascii="Arial Narrow" w:hAnsi="Arial Narrow" w:cs="Arial"/>
                <w:sz w:val="16"/>
                <w:szCs w:val="16"/>
                <w:lang w:val="es-PE" w:eastAsia="es-PE"/>
              </w:rPr>
              <w:t>es</w:t>
            </w:r>
            <w:r w:rsidRPr="00B1521E">
              <w:rPr>
                <w:rFonts w:ascii="Arial Narrow" w:hAnsi="Arial Narrow" w:cs="Arial"/>
                <w:sz w:val="16"/>
                <w:szCs w:val="16"/>
                <w:lang w:val="es-PE" w:eastAsia="es-PE"/>
              </w:rPr>
              <w:t>?</w:t>
            </w:r>
          </w:p>
        </w:tc>
        <w:tc>
          <w:tcPr>
            <w:tcW w:w="1617"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xml:space="preserve">- No </w:t>
            </w:r>
            <w:r>
              <w:rPr>
                <w:rFonts w:ascii="Arial Narrow" w:hAnsi="Arial Narrow" w:cs="Arial"/>
                <w:sz w:val="16"/>
                <w:szCs w:val="16"/>
                <w:lang w:val="es-PE" w:eastAsia="es-PE"/>
              </w:rPr>
              <w:t xml:space="preserve">faltan </w:t>
            </w:r>
            <w:r w:rsidRPr="00B1521E">
              <w:rPr>
                <w:rFonts w:ascii="Arial Narrow" w:hAnsi="Arial Narrow" w:cs="Arial"/>
                <w:sz w:val="16"/>
                <w:szCs w:val="16"/>
                <w:lang w:val="es-PE" w:eastAsia="es-PE"/>
              </w:rPr>
              <w:t xml:space="preserve">actividades </w:t>
            </w:r>
          </w:p>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xml:space="preserve">- Si </w:t>
            </w:r>
            <w:r>
              <w:rPr>
                <w:rFonts w:ascii="Arial Narrow" w:hAnsi="Arial Narrow" w:cs="Arial"/>
                <w:sz w:val="16"/>
                <w:szCs w:val="16"/>
                <w:lang w:val="es-PE" w:eastAsia="es-PE"/>
              </w:rPr>
              <w:t xml:space="preserve">faltan </w:t>
            </w:r>
            <w:r w:rsidRPr="00B1521E">
              <w:rPr>
                <w:rFonts w:ascii="Arial Narrow" w:hAnsi="Arial Narrow" w:cs="Arial"/>
                <w:sz w:val="16"/>
                <w:szCs w:val="16"/>
                <w:lang w:val="es-PE" w:eastAsia="es-PE"/>
              </w:rPr>
              <w:t xml:space="preserve">actividades </w:t>
            </w:r>
          </w:p>
        </w:tc>
        <w:tc>
          <w:tcPr>
            <w:tcW w:w="4407" w:type="dxa"/>
            <w:tcBorders>
              <w:left w:val="nil"/>
              <w:right w:val="nil"/>
            </w:tcBorders>
            <w:shd w:val="clear" w:color="auto" w:fill="C0C0C0"/>
          </w:tcPr>
          <w:p w:rsidR="00326F36" w:rsidRPr="00B1521E" w:rsidRDefault="00326F36" w:rsidP="00326F36">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Jefe de Educación T</w:t>
            </w:r>
            <w:r w:rsidRPr="00B1521E">
              <w:rPr>
                <w:rFonts w:ascii="Arial Narrow" w:hAnsi="Arial Narrow" w:cs="Arial"/>
                <w:sz w:val="16"/>
                <w:szCs w:val="16"/>
                <w:lang w:val="es-PE" w:eastAsia="es-PE"/>
              </w:rPr>
              <w:t>écnica procede revisar el plan operativo anual e identifica si es que existen actividades que no se encuentran concebidas en el plan operativo anual</w:t>
            </w:r>
            <w:r>
              <w:rPr>
                <w:rFonts w:ascii="Arial Narrow" w:hAnsi="Arial Narrow" w:cs="Arial"/>
                <w:sz w:val="16"/>
                <w:szCs w:val="16"/>
                <w:lang w:val="es-PE" w:eastAsia="es-PE"/>
              </w:rPr>
              <w:t>.</w:t>
            </w:r>
          </w:p>
        </w:tc>
        <w:tc>
          <w:tcPr>
            <w:tcW w:w="1843"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Jefe de Educación Técnica</w:t>
            </w:r>
          </w:p>
        </w:tc>
        <w:tc>
          <w:tcPr>
            <w:tcW w:w="1324"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Manual</w:t>
            </w:r>
          </w:p>
        </w:tc>
        <w:tc>
          <w:tcPr>
            <w:tcW w:w="831" w:type="dxa"/>
            <w:tcBorders>
              <w:lef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1 día</w:t>
            </w:r>
          </w:p>
        </w:tc>
      </w:tr>
      <w:tr w:rsidR="00326F36" w:rsidRPr="00B1521E" w:rsidTr="00326F36">
        <w:trPr>
          <w:trHeight w:val="776"/>
        </w:trPr>
        <w:tc>
          <w:tcPr>
            <w:tcW w:w="582" w:type="dxa"/>
            <w:tcBorders>
              <w:right w:val="nil"/>
            </w:tcBorders>
            <w:shd w:val="clear" w:color="auto" w:fill="FFFFFF"/>
          </w:tcPr>
          <w:p w:rsidR="00326F36" w:rsidRPr="00B1521E" w:rsidRDefault="00326F36" w:rsidP="00326F36">
            <w:pPr>
              <w:spacing w:after="0" w:line="240" w:lineRule="auto"/>
              <w:jc w:val="center"/>
              <w:rPr>
                <w:rFonts w:ascii="Arial Narrow" w:hAnsi="Arial Narrow" w:cs="Arial"/>
                <w:b/>
                <w:bCs/>
                <w:sz w:val="16"/>
                <w:szCs w:val="16"/>
                <w:lang w:val="es-PE" w:eastAsia="es-PE"/>
              </w:rPr>
            </w:pPr>
            <w:r w:rsidRPr="00B1521E">
              <w:rPr>
                <w:rFonts w:ascii="Arial Narrow" w:hAnsi="Arial Narrow" w:cs="Arial"/>
                <w:b/>
                <w:bCs/>
                <w:sz w:val="16"/>
                <w:szCs w:val="16"/>
                <w:lang w:val="es-PE" w:eastAsia="es-PE"/>
              </w:rPr>
              <w:t>1</w:t>
            </w:r>
            <w:r>
              <w:rPr>
                <w:rFonts w:ascii="Arial Narrow" w:hAnsi="Arial Narrow" w:cs="Arial"/>
                <w:b/>
                <w:bCs/>
                <w:sz w:val="16"/>
                <w:szCs w:val="16"/>
                <w:lang w:val="es-PE" w:eastAsia="es-PE"/>
              </w:rPr>
              <w:t>1</w:t>
            </w:r>
          </w:p>
        </w:tc>
        <w:tc>
          <w:tcPr>
            <w:tcW w:w="1473" w:type="dxa"/>
            <w:tcBorders>
              <w:left w:val="nil"/>
              <w:right w:val="nil"/>
            </w:tcBorders>
            <w:shd w:val="clear" w:color="auto" w:fill="FFFFFF"/>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xml:space="preserve">- Si </w:t>
            </w:r>
            <w:r>
              <w:rPr>
                <w:rFonts w:ascii="Arial Narrow" w:hAnsi="Arial Narrow" w:cs="Arial"/>
                <w:sz w:val="16"/>
                <w:szCs w:val="16"/>
                <w:lang w:val="es-PE" w:eastAsia="es-PE"/>
              </w:rPr>
              <w:t xml:space="preserve">faltan </w:t>
            </w:r>
            <w:r w:rsidRPr="00B1521E">
              <w:rPr>
                <w:rFonts w:ascii="Arial Narrow" w:hAnsi="Arial Narrow" w:cs="Arial"/>
                <w:sz w:val="16"/>
                <w:szCs w:val="16"/>
                <w:lang w:val="es-PE" w:eastAsia="es-PE"/>
              </w:rPr>
              <w:t>actividades</w:t>
            </w:r>
          </w:p>
        </w:tc>
        <w:tc>
          <w:tcPr>
            <w:tcW w:w="1929" w:type="dxa"/>
            <w:tcBorders>
              <w:left w:val="nil"/>
              <w:right w:val="nil"/>
            </w:tcBorders>
            <w:shd w:val="clear" w:color="auto" w:fill="FFFFFF"/>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Notificar actividad faltante</w:t>
            </w:r>
          </w:p>
        </w:tc>
        <w:tc>
          <w:tcPr>
            <w:tcW w:w="1617" w:type="dxa"/>
            <w:tcBorders>
              <w:left w:val="nil"/>
              <w:right w:val="nil"/>
            </w:tcBorders>
            <w:shd w:val="clear" w:color="auto" w:fill="FFFFFF"/>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Notificación enviada</w:t>
            </w:r>
          </w:p>
        </w:tc>
        <w:tc>
          <w:tcPr>
            <w:tcW w:w="4407" w:type="dxa"/>
            <w:tcBorders>
              <w:left w:val="nil"/>
              <w:right w:val="nil"/>
            </w:tcBorders>
            <w:shd w:val="clear" w:color="auto" w:fill="FFFFFF"/>
          </w:tcPr>
          <w:p w:rsidR="00326F36" w:rsidRPr="00B1521E" w:rsidRDefault="00326F36" w:rsidP="00326F36">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Jefe de Educación Técnica procede a notificar al Departamento de P</w:t>
            </w:r>
            <w:r w:rsidRPr="00B1521E">
              <w:rPr>
                <w:rFonts w:ascii="Arial Narrow" w:hAnsi="Arial Narrow" w:cs="Arial"/>
                <w:sz w:val="16"/>
                <w:szCs w:val="16"/>
                <w:lang w:val="es-PE" w:eastAsia="es-PE"/>
              </w:rPr>
              <w:t>lanificación sobre la existencia de actividades faltantes en el plan operativo del área a fin de que estos p</w:t>
            </w:r>
            <w:r>
              <w:rPr>
                <w:rFonts w:ascii="Arial Narrow" w:hAnsi="Arial Narrow" w:cs="Arial"/>
                <w:sz w:val="16"/>
                <w:szCs w:val="16"/>
                <w:lang w:val="es-PE" w:eastAsia="es-PE"/>
              </w:rPr>
              <w:t>rocedan con su inclusión en el Plan O</w:t>
            </w:r>
            <w:r w:rsidRPr="00B1521E">
              <w:rPr>
                <w:rFonts w:ascii="Arial Narrow" w:hAnsi="Arial Narrow" w:cs="Arial"/>
                <w:sz w:val="16"/>
                <w:szCs w:val="16"/>
                <w:lang w:val="es-PE" w:eastAsia="es-PE"/>
              </w:rPr>
              <w:t xml:space="preserve">perativo </w:t>
            </w:r>
            <w:r>
              <w:rPr>
                <w:rFonts w:ascii="Arial Narrow" w:hAnsi="Arial Narrow" w:cs="Arial"/>
                <w:sz w:val="16"/>
                <w:szCs w:val="16"/>
                <w:lang w:val="es-PE" w:eastAsia="es-PE"/>
              </w:rPr>
              <w:t>Anual I</w:t>
            </w:r>
            <w:r w:rsidRPr="00B1521E">
              <w:rPr>
                <w:rFonts w:ascii="Arial Narrow" w:hAnsi="Arial Narrow" w:cs="Arial"/>
                <w:sz w:val="16"/>
                <w:szCs w:val="16"/>
                <w:lang w:val="es-PE" w:eastAsia="es-PE"/>
              </w:rPr>
              <w:t>nstitucional</w:t>
            </w:r>
            <w:r>
              <w:rPr>
                <w:rFonts w:ascii="Arial Narrow" w:hAnsi="Arial Narrow" w:cs="Arial"/>
                <w:sz w:val="16"/>
                <w:szCs w:val="16"/>
                <w:lang w:val="es-PE" w:eastAsia="es-PE"/>
              </w:rPr>
              <w:t>.</w:t>
            </w:r>
          </w:p>
        </w:tc>
        <w:tc>
          <w:tcPr>
            <w:tcW w:w="1843" w:type="dxa"/>
            <w:tcBorders>
              <w:left w:val="nil"/>
              <w:right w:val="nil"/>
            </w:tcBorders>
            <w:shd w:val="clear" w:color="auto" w:fill="FFFFFF"/>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Jefe de Educación Técnica</w:t>
            </w:r>
          </w:p>
        </w:tc>
        <w:tc>
          <w:tcPr>
            <w:tcW w:w="1324" w:type="dxa"/>
            <w:tcBorders>
              <w:left w:val="nil"/>
              <w:right w:val="nil"/>
            </w:tcBorders>
            <w:shd w:val="clear" w:color="auto" w:fill="FFFFFF"/>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Manual</w:t>
            </w:r>
          </w:p>
        </w:tc>
        <w:tc>
          <w:tcPr>
            <w:tcW w:w="831" w:type="dxa"/>
            <w:tcBorders>
              <w:left w:val="nil"/>
            </w:tcBorders>
            <w:shd w:val="clear" w:color="auto" w:fill="FFFFFF"/>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2 días</w:t>
            </w:r>
          </w:p>
        </w:tc>
      </w:tr>
      <w:tr w:rsidR="00326F36" w:rsidRPr="00B1521E" w:rsidTr="00326F36">
        <w:trPr>
          <w:trHeight w:val="776"/>
        </w:trPr>
        <w:tc>
          <w:tcPr>
            <w:tcW w:w="582" w:type="dxa"/>
            <w:tcBorders>
              <w:right w:val="nil"/>
            </w:tcBorders>
            <w:shd w:val="clear" w:color="auto" w:fill="C0C0C0"/>
          </w:tcPr>
          <w:p w:rsidR="00326F36" w:rsidRPr="00B1521E" w:rsidRDefault="00326F36" w:rsidP="00326F36">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12</w:t>
            </w:r>
          </w:p>
        </w:tc>
        <w:tc>
          <w:tcPr>
            <w:tcW w:w="1473" w:type="dxa"/>
            <w:tcBorders>
              <w:left w:val="nil"/>
              <w:right w:val="nil"/>
            </w:tcBorders>
            <w:shd w:val="clear" w:color="auto" w:fill="C0C0C0"/>
          </w:tcPr>
          <w:p w:rsidR="00326F36"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Notificación enviada</w:t>
            </w:r>
          </w:p>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xml:space="preserve">- No </w:t>
            </w:r>
            <w:r>
              <w:rPr>
                <w:rFonts w:ascii="Arial Narrow" w:hAnsi="Arial Narrow" w:cs="Arial"/>
                <w:sz w:val="16"/>
                <w:szCs w:val="16"/>
                <w:lang w:val="es-PE" w:eastAsia="es-PE"/>
              </w:rPr>
              <w:t xml:space="preserve">faltan </w:t>
            </w:r>
            <w:r w:rsidRPr="00B1521E">
              <w:rPr>
                <w:rFonts w:ascii="Arial Narrow" w:hAnsi="Arial Narrow" w:cs="Arial"/>
                <w:sz w:val="16"/>
                <w:szCs w:val="16"/>
                <w:lang w:val="es-PE" w:eastAsia="es-PE"/>
              </w:rPr>
              <w:t>actividades</w:t>
            </w:r>
          </w:p>
        </w:tc>
        <w:tc>
          <w:tcPr>
            <w:tcW w:w="1929"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Consolidar</w:t>
            </w:r>
          </w:p>
        </w:tc>
        <w:tc>
          <w:tcPr>
            <w:tcW w:w="1617" w:type="dxa"/>
            <w:tcBorders>
              <w:left w:val="nil"/>
              <w:right w:val="nil"/>
            </w:tcBorders>
            <w:shd w:val="clear" w:color="auto" w:fill="C0C0C0"/>
          </w:tcPr>
          <w:p w:rsidR="00326F36"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Notificación enviada</w:t>
            </w:r>
          </w:p>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xml:space="preserve">- No </w:t>
            </w:r>
            <w:r>
              <w:rPr>
                <w:rFonts w:ascii="Arial Narrow" w:hAnsi="Arial Narrow" w:cs="Arial"/>
                <w:sz w:val="16"/>
                <w:szCs w:val="16"/>
                <w:lang w:val="es-PE" w:eastAsia="es-PE"/>
              </w:rPr>
              <w:t xml:space="preserve">faltan </w:t>
            </w:r>
            <w:r w:rsidRPr="00B1521E">
              <w:rPr>
                <w:rFonts w:ascii="Arial Narrow" w:hAnsi="Arial Narrow" w:cs="Arial"/>
                <w:sz w:val="16"/>
                <w:szCs w:val="16"/>
                <w:lang w:val="es-PE" w:eastAsia="es-PE"/>
              </w:rPr>
              <w:t>actividades</w:t>
            </w:r>
          </w:p>
        </w:tc>
        <w:tc>
          <w:tcPr>
            <w:tcW w:w="4407" w:type="dxa"/>
            <w:tcBorders>
              <w:left w:val="nil"/>
              <w:right w:val="nil"/>
            </w:tcBorders>
            <w:shd w:val="clear" w:color="auto" w:fill="C0C0C0"/>
          </w:tcPr>
          <w:p w:rsidR="00326F36" w:rsidRPr="00B1521E" w:rsidRDefault="00326F36" w:rsidP="00326F36">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Se requiere recibir el resultado </w:t>
            </w:r>
            <w:r w:rsidRPr="00B1521E">
              <w:rPr>
                <w:rFonts w:ascii="Arial Narrow" w:hAnsi="Arial Narrow" w:cs="Arial"/>
                <w:sz w:val="16"/>
                <w:szCs w:val="16"/>
                <w:lang w:val="es-PE" w:eastAsia="es-PE"/>
              </w:rPr>
              <w:t>Notificación enviada</w:t>
            </w:r>
            <w:r>
              <w:rPr>
                <w:rFonts w:ascii="Arial Narrow" w:hAnsi="Arial Narrow" w:cs="Arial"/>
                <w:sz w:val="16"/>
                <w:szCs w:val="16"/>
                <w:lang w:val="es-PE" w:eastAsia="es-PE"/>
              </w:rPr>
              <w:t xml:space="preserve"> del evento </w:t>
            </w:r>
            <w:r w:rsidRPr="00B1521E">
              <w:rPr>
                <w:rFonts w:ascii="Arial Narrow" w:hAnsi="Arial Narrow" w:cs="Arial"/>
                <w:sz w:val="16"/>
                <w:szCs w:val="16"/>
                <w:lang w:val="es-PE" w:eastAsia="es-PE"/>
              </w:rPr>
              <w:t>Notificar actividad faltante</w:t>
            </w:r>
            <w:r>
              <w:rPr>
                <w:rFonts w:ascii="Arial Narrow" w:hAnsi="Arial Narrow" w:cs="Arial"/>
                <w:sz w:val="16"/>
                <w:szCs w:val="16"/>
                <w:lang w:val="es-PE" w:eastAsia="es-PE"/>
              </w:rPr>
              <w:t xml:space="preserve"> o el resultado  </w:t>
            </w:r>
            <w:r w:rsidRPr="00B1521E">
              <w:rPr>
                <w:rFonts w:ascii="Arial Narrow" w:hAnsi="Arial Narrow" w:cs="Arial"/>
                <w:sz w:val="16"/>
                <w:szCs w:val="16"/>
                <w:lang w:val="es-PE" w:eastAsia="es-PE"/>
              </w:rPr>
              <w:t xml:space="preserve">No </w:t>
            </w:r>
            <w:r>
              <w:rPr>
                <w:rFonts w:ascii="Arial Narrow" w:hAnsi="Arial Narrow" w:cs="Arial"/>
                <w:sz w:val="16"/>
                <w:szCs w:val="16"/>
                <w:lang w:val="es-PE" w:eastAsia="es-PE"/>
              </w:rPr>
              <w:t xml:space="preserve">faltan </w:t>
            </w:r>
            <w:r w:rsidRPr="00B1521E">
              <w:rPr>
                <w:rFonts w:ascii="Arial Narrow" w:hAnsi="Arial Narrow" w:cs="Arial"/>
                <w:sz w:val="16"/>
                <w:szCs w:val="16"/>
                <w:lang w:val="es-PE" w:eastAsia="es-PE"/>
              </w:rPr>
              <w:t xml:space="preserve">actividades </w:t>
            </w:r>
            <w:r>
              <w:rPr>
                <w:rFonts w:ascii="Arial Narrow" w:hAnsi="Arial Narrow" w:cs="Arial"/>
                <w:sz w:val="16"/>
                <w:szCs w:val="16"/>
                <w:lang w:val="es-PE" w:eastAsia="es-PE"/>
              </w:rPr>
              <w:t xml:space="preserve">del Gateway </w:t>
            </w:r>
            <w:r w:rsidRPr="00B1521E">
              <w:rPr>
                <w:rFonts w:ascii="Arial Narrow" w:hAnsi="Arial Narrow" w:cs="Arial"/>
                <w:sz w:val="16"/>
                <w:szCs w:val="16"/>
                <w:lang w:val="es-PE" w:eastAsia="es-PE"/>
              </w:rPr>
              <w:t>¿Faltan actividad</w:t>
            </w:r>
            <w:r>
              <w:rPr>
                <w:rFonts w:ascii="Arial Narrow" w:hAnsi="Arial Narrow" w:cs="Arial"/>
                <w:sz w:val="16"/>
                <w:szCs w:val="16"/>
                <w:lang w:val="es-PE" w:eastAsia="es-PE"/>
              </w:rPr>
              <w:t>es</w:t>
            </w:r>
            <w:r w:rsidRPr="00B1521E">
              <w:rPr>
                <w:rFonts w:ascii="Arial Narrow" w:hAnsi="Arial Narrow" w:cs="Arial"/>
                <w:sz w:val="16"/>
                <w:szCs w:val="16"/>
                <w:lang w:val="es-PE" w:eastAsia="es-PE"/>
              </w:rPr>
              <w:t>?</w:t>
            </w:r>
            <w:r>
              <w:rPr>
                <w:rFonts w:ascii="Arial Narrow" w:hAnsi="Arial Narrow" w:cs="Arial"/>
                <w:sz w:val="16"/>
                <w:szCs w:val="16"/>
                <w:lang w:val="es-PE" w:eastAsia="es-PE"/>
              </w:rPr>
              <w:t xml:space="preserve"> Para poder finalizar el proceso. </w:t>
            </w:r>
          </w:p>
          <w:p w:rsidR="00326F36" w:rsidRPr="00B1521E" w:rsidRDefault="00326F36" w:rsidP="00326F36">
            <w:pPr>
              <w:spacing w:after="0" w:line="240" w:lineRule="auto"/>
              <w:jc w:val="both"/>
              <w:rPr>
                <w:rFonts w:ascii="Arial Narrow" w:hAnsi="Arial Narrow" w:cs="Arial"/>
                <w:sz w:val="16"/>
                <w:szCs w:val="16"/>
                <w:lang w:val="es-PE" w:eastAsia="es-PE"/>
              </w:rPr>
            </w:pPr>
          </w:p>
        </w:tc>
        <w:tc>
          <w:tcPr>
            <w:tcW w:w="1843"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Jefe de Educación Técnica</w:t>
            </w:r>
          </w:p>
        </w:tc>
        <w:tc>
          <w:tcPr>
            <w:tcW w:w="1324" w:type="dxa"/>
            <w:tcBorders>
              <w:left w:val="nil"/>
              <w:righ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Manual</w:t>
            </w:r>
          </w:p>
        </w:tc>
        <w:tc>
          <w:tcPr>
            <w:tcW w:w="831" w:type="dxa"/>
            <w:tcBorders>
              <w:left w:val="nil"/>
            </w:tcBorders>
            <w:shd w:val="clear" w:color="auto" w:fill="C0C0C0"/>
          </w:tcPr>
          <w:p w:rsidR="00326F36" w:rsidRPr="00B1521E" w:rsidRDefault="00326F36" w:rsidP="00326F36">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1 min</w:t>
            </w:r>
            <w:r>
              <w:rPr>
                <w:rFonts w:ascii="Arial Narrow" w:hAnsi="Arial Narrow" w:cs="Arial"/>
                <w:sz w:val="16"/>
                <w:szCs w:val="16"/>
                <w:lang w:val="es-PE" w:eastAsia="es-PE"/>
              </w:rPr>
              <w:t>.</w:t>
            </w:r>
          </w:p>
        </w:tc>
      </w:tr>
    </w:tbl>
    <w:p w:rsidR="00326F36" w:rsidRPr="00326F36" w:rsidRDefault="00326F36" w:rsidP="00326F36">
      <w:pPr>
        <w:pStyle w:val="Caption"/>
        <w:jc w:val="center"/>
        <w:rPr>
          <w:rFonts w:asciiTheme="majorHAnsi" w:hAnsiTheme="majorHAnsi"/>
          <w:sz w:val="16"/>
          <w:szCs w:val="16"/>
        </w:rPr>
      </w:pPr>
      <w:bookmarkStart w:id="229" w:name="_Toc266031695"/>
      <w:r w:rsidRPr="00326F36">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9</w:t>
      </w:r>
      <w:r w:rsidR="00C74554">
        <w:rPr>
          <w:rFonts w:asciiTheme="majorHAnsi" w:hAnsiTheme="majorHAnsi"/>
          <w:sz w:val="16"/>
          <w:szCs w:val="16"/>
        </w:rPr>
        <w:fldChar w:fldCharType="end"/>
      </w:r>
      <w:r w:rsidRPr="00326F36">
        <w:rPr>
          <w:rFonts w:asciiTheme="majorHAnsi" w:hAnsiTheme="majorHAnsi"/>
          <w:sz w:val="16"/>
          <w:szCs w:val="16"/>
        </w:rPr>
        <w:t xml:space="preserve">.- </w:t>
      </w:r>
      <w:r w:rsidR="00D2622A">
        <w:rPr>
          <w:rFonts w:asciiTheme="majorHAnsi" w:hAnsiTheme="majorHAnsi"/>
          <w:sz w:val="16"/>
          <w:szCs w:val="16"/>
        </w:rPr>
        <w:t>Caracterización</w:t>
      </w:r>
      <w:r w:rsidRPr="00326F36">
        <w:rPr>
          <w:rFonts w:asciiTheme="majorHAnsi" w:hAnsiTheme="majorHAnsi"/>
          <w:sz w:val="16"/>
          <w:szCs w:val="16"/>
        </w:rPr>
        <w:t xml:space="preserve"> de Proceso "Planificación de Actividades de Educación Técnica”</w:t>
      </w:r>
      <w:bookmarkEnd w:id="229"/>
      <w:r w:rsidRPr="00326F36">
        <w:rPr>
          <w:rFonts w:asciiTheme="majorHAnsi" w:hAnsiTheme="majorHAnsi"/>
          <w:sz w:val="16"/>
          <w:szCs w:val="16"/>
        </w:rPr>
        <w:t xml:space="preserve">  </w:t>
      </w:r>
    </w:p>
    <w:p w:rsidR="00326F36" w:rsidRPr="00326F36" w:rsidRDefault="00326F36" w:rsidP="00326F36">
      <w:pPr>
        <w:pStyle w:val="Caption"/>
        <w:jc w:val="center"/>
        <w:rPr>
          <w:rFonts w:asciiTheme="majorHAnsi" w:hAnsiTheme="majorHAnsi"/>
          <w:sz w:val="16"/>
          <w:szCs w:val="16"/>
        </w:rPr>
      </w:pPr>
      <w:r w:rsidRPr="00326F36">
        <w:rPr>
          <w:rFonts w:asciiTheme="majorHAnsi" w:hAnsiTheme="majorHAnsi"/>
          <w:sz w:val="16"/>
          <w:szCs w:val="16"/>
        </w:rPr>
        <w:t>Fuente: Elaboración Propia</w:t>
      </w:r>
    </w:p>
    <w:p w:rsidR="00DA5097" w:rsidRDefault="00DA5097" w:rsidP="00DA5097">
      <w:pPr>
        <w:rPr>
          <w:rFonts w:ascii="Cambria" w:eastAsia="Times New Roman" w:hAnsi="Cambria" w:cs="Times New Roman"/>
          <w:i/>
          <w:iCs/>
          <w:spacing w:val="5"/>
          <w:sz w:val="24"/>
          <w:szCs w:val="24"/>
        </w:rPr>
      </w:pPr>
    </w:p>
    <w:p w:rsidR="003E52A6" w:rsidRDefault="003E52A6" w:rsidP="00DA5097">
      <w:pPr>
        <w:rPr>
          <w:rFonts w:ascii="Cambria" w:eastAsia="Times New Roman" w:hAnsi="Cambria" w:cs="Times New Roman"/>
          <w:i/>
          <w:iCs/>
          <w:spacing w:val="5"/>
          <w:sz w:val="24"/>
          <w:szCs w:val="24"/>
        </w:rPr>
        <w:sectPr w:rsidR="003E52A6" w:rsidSect="00326F36">
          <w:footerReference w:type="default" r:id="rId31"/>
          <w:pgSz w:w="16839" w:h="11907" w:orient="landscape" w:code="9"/>
          <w:pgMar w:top="1701" w:right="1417" w:bottom="1701" w:left="1417" w:header="708" w:footer="708" w:gutter="0"/>
          <w:cols w:space="708"/>
          <w:docGrid w:linePitch="360"/>
        </w:sectPr>
      </w:pPr>
    </w:p>
    <w:p w:rsidR="003E52A6" w:rsidRDefault="003E52A6" w:rsidP="00DA5097">
      <w:pPr>
        <w:rPr>
          <w:rFonts w:ascii="Cambria" w:eastAsia="Times New Roman" w:hAnsi="Cambria" w:cs="Times New Roman"/>
          <w:i/>
          <w:iCs/>
          <w:spacing w:val="5"/>
          <w:sz w:val="24"/>
          <w:szCs w:val="24"/>
        </w:rPr>
        <w:sectPr w:rsidR="003E52A6" w:rsidSect="003E52A6">
          <w:type w:val="continuous"/>
          <w:pgSz w:w="16839" w:h="11907" w:orient="landscape" w:code="9"/>
          <w:pgMar w:top="1701" w:right="1417" w:bottom="1701" w:left="1417" w:header="708" w:footer="708" w:gutter="0"/>
          <w:cols w:space="708"/>
          <w:docGrid w:linePitch="360"/>
        </w:sectPr>
      </w:pPr>
    </w:p>
    <w:p w:rsidR="003E52A6" w:rsidRPr="003E52A6" w:rsidRDefault="003E52A6" w:rsidP="003E52A6">
      <w:pPr>
        <w:pStyle w:val="Heading3"/>
        <w:numPr>
          <w:ilvl w:val="3"/>
          <w:numId w:val="1"/>
        </w:numPr>
        <w:spacing w:after="240"/>
        <w:rPr>
          <w:smallCaps w:val="0"/>
          <w:sz w:val="24"/>
          <w:szCs w:val="24"/>
        </w:rPr>
      </w:pPr>
      <w:bookmarkStart w:id="230" w:name="_Toc266033401"/>
      <w:r w:rsidRPr="003E52A6">
        <w:rPr>
          <w:smallCaps w:val="0"/>
          <w:sz w:val="24"/>
          <w:szCs w:val="24"/>
        </w:rPr>
        <w:t>PROCESO: Planificación del Departamento de Proyectos</w:t>
      </w:r>
      <w:bookmarkEnd w:id="230"/>
    </w:p>
    <w:p w:rsidR="003E52A6" w:rsidRDefault="003E52A6" w:rsidP="003E52A6">
      <w:pPr>
        <w:spacing w:after="0" w:line="360" w:lineRule="auto"/>
        <w:jc w:val="both"/>
        <w:rPr>
          <w:rFonts w:cs="Times New Roman"/>
          <w:sz w:val="24"/>
          <w:szCs w:val="24"/>
        </w:rPr>
      </w:pPr>
      <w:r w:rsidRPr="00FD5D44">
        <w:rPr>
          <w:sz w:val="24"/>
          <w:szCs w:val="24"/>
        </w:rPr>
        <w:t>El presente proceso describirá las actividades realizadas para elaborar el Plan Operativo Anual del Departamento de Proyectos.</w:t>
      </w:r>
      <w:r>
        <w:rPr>
          <w:sz w:val="24"/>
          <w:szCs w:val="24"/>
        </w:rPr>
        <w:t xml:space="preserve"> </w:t>
      </w:r>
      <w:r w:rsidRPr="00FD5D44">
        <w:rPr>
          <w:sz w:val="24"/>
          <w:szCs w:val="24"/>
        </w:rPr>
        <w:t xml:space="preserve"> Este Plan Operativo Anual conocido internamente como POA, contiene las fechas estimadas para la </w:t>
      </w:r>
      <w:r>
        <w:rPr>
          <w:sz w:val="24"/>
          <w:szCs w:val="24"/>
        </w:rPr>
        <w:t xml:space="preserve">realización </w:t>
      </w:r>
      <w:r w:rsidRPr="00FD5D44">
        <w:rPr>
          <w:sz w:val="24"/>
          <w:szCs w:val="24"/>
        </w:rPr>
        <w:t xml:space="preserve">de los proyectos en la cartera de proyectos, la planificación de visitas a campo y a contrapartes, la planificación de reuniones con </w:t>
      </w:r>
      <w:r>
        <w:rPr>
          <w:sz w:val="24"/>
          <w:szCs w:val="24"/>
        </w:rPr>
        <w:t>F</w:t>
      </w:r>
      <w:r w:rsidRPr="00FD5D44">
        <w:rPr>
          <w:sz w:val="24"/>
          <w:szCs w:val="24"/>
        </w:rPr>
        <w:t xml:space="preserve">inancieras, los tiempos para reportes y ejecuciones y el presupuesto del área. </w:t>
      </w:r>
      <w:r>
        <w:rPr>
          <w:sz w:val="24"/>
          <w:szCs w:val="24"/>
        </w:rPr>
        <w:t xml:space="preserve"> </w:t>
      </w:r>
      <w:r w:rsidRPr="00FD5D44">
        <w:rPr>
          <w:sz w:val="24"/>
          <w:szCs w:val="24"/>
        </w:rPr>
        <w:t xml:space="preserve">Debido a que el Departamento de Proyectos realiza todos los proyectos de la </w:t>
      </w:r>
      <w:r>
        <w:rPr>
          <w:sz w:val="24"/>
          <w:szCs w:val="24"/>
        </w:rPr>
        <w:t>I</w:t>
      </w:r>
      <w:r w:rsidRPr="00FD5D44">
        <w:rPr>
          <w:sz w:val="24"/>
          <w:szCs w:val="24"/>
        </w:rPr>
        <w:t xml:space="preserve">nstitución, este proceso no está exento </w:t>
      </w:r>
      <w:r>
        <w:rPr>
          <w:sz w:val="24"/>
          <w:szCs w:val="24"/>
        </w:rPr>
        <w:t>de</w:t>
      </w:r>
      <w:r w:rsidRPr="00FD5D44">
        <w:rPr>
          <w:sz w:val="24"/>
          <w:szCs w:val="24"/>
        </w:rPr>
        <w:t xml:space="preserve"> la </w:t>
      </w:r>
      <w:r>
        <w:rPr>
          <w:sz w:val="24"/>
          <w:szCs w:val="24"/>
        </w:rPr>
        <w:t>coordinación</w:t>
      </w:r>
      <w:r w:rsidRPr="00FD5D44">
        <w:rPr>
          <w:sz w:val="24"/>
          <w:szCs w:val="24"/>
        </w:rPr>
        <w:t xml:space="preserve"> con </w:t>
      </w:r>
      <w:r>
        <w:rPr>
          <w:sz w:val="24"/>
          <w:szCs w:val="24"/>
        </w:rPr>
        <w:t xml:space="preserve">otras </w:t>
      </w:r>
      <w:r w:rsidRPr="00FD5D44">
        <w:rPr>
          <w:sz w:val="24"/>
          <w:szCs w:val="24"/>
        </w:rPr>
        <w:t xml:space="preserve">áreas técnicas, como el Departamento de Formación, Educación Técnica, entre otros. </w:t>
      </w:r>
    </w:p>
    <w:p w:rsidR="003E52A6" w:rsidRDefault="003E52A6" w:rsidP="003E52A6">
      <w:pPr>
        <w:spacing w:line="360" w:lineRule="auto"/>
        <w:rPr>
          <w:rFonts w:ascii="Cambria" w:eastAsia="Times New Roman" w:hAnsi="Cambria" w:cs="Times New Roman"/>
          <w:i/>
          <w:iCs/>
          <w:spacing w:val="5"/>
          <w:sz w:val="24"/>
          <w:szCs w:val="24"/>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46"/>
        <w:gridCol w:w="2196"/>
        <w:gridCol w:w="2184"/>
        <w:gridCol w:w="2201"/>
      </w:tblGrid>
      <w:tr w:rsidR="003E52A6" w:rsidRPr="003B7F34" w:rsidTr="00B22D1B">
        <w:trPr>
          <w:trHeight w:val="699"/>
          <w:tblHeader/>
        </w:trPr>
        <w:tc>
          <w:tcPr>
            <w:tcW w:w="9054" w:type="dxa"/>
            <w:gridSpan w:val="4"/>
            <w:shd w:val="clear" w:color="auto" w:fill="000000"/>
            <w:vAlign w:val="center"/>
          </w:tcPr>
          <w:p w:rsidR="003E52A6" w:rsidRDefault="003E52A6" w:rsidP="00B22D1B">
            <w:pPr>
              <w:autoSpaceDE w:val="0"/>
              <w:autoSpaceDN w:val="0"/>
              <w:adjustRightInd w:val="0"/>
              <w:spacing w:after="0" w:line="240" w:lineRule="auto"/>
              <w:jc w:val="center"/>
              <w:rPr>
                <w:rFonts w:ascii="Arial Narrow" w:hAnsi="Arial Narrow" w:cs="Arial Narrow"/>
                <w:b/>
                <w:bCs/>
                <w:color w:val="FFFFFF"/>
                <w:sz w:val="28"/>
                <w:szCs w:val="28"/>
              </w:rPr>
            </w:pPr>
            <w:r w:rsidRPr="001075E1">
              <w:rPr>
                <w:rFonts w:ascii="Arial Narrow" w:hAnsi="Arial Narrow" w:cs="Arial Narrow"/>
                <w:b/>
                <w:bCs/>
                <w:color w:val="FFFFFF"/>
                <w:sz w:val="28"/>
                <w:szCs w:val="28"/>
              </w:rPr>
              <w:t>MACRO</w:t>
            </w:r>
            <w:r>
              <w:rPr>
                <w:rFonts w:ascii="Arial Narrow" w:hAnsi="Arial Narrow" w:cs="Arial Narrow"/>
                <w:b/>
                <w:bCs/>
                <w:color w:val="FFFFFF"/>
                <w:sz w:val="28"/>
                <w:szCs w:val="28"/>
              </w:rPr>
              <w:t xml:space="preserve"> </w:t>
            </w:r>
            <w:r w:rsidRPr="001075E1">
              <w:rPr>
                <w:rFonts w:ascii="Arial Narrow" w:hAnsi="Arial Narrow" w:cs="Arial Narrow"/>
                <w:b/>
                <w:bCs/>
                <w:color w:val="FFFFFF"/>
                <w:sz w:val="28"/>
                <w:szCs w:val="28"/>
              </w:rPr>
              <w:t xml:space="preserve">PROCESO: </w:t>
            </w:r>
            <w:r>
              <w:rPr>
                <w:rFonts w:ascii="Arial Narrow" w:hAnsi="Arial Narrow" w:cs="Arial Narrow"/>
                <w:b/>
                <w:bCs/>
                <w:color w:val="FFFFFF"/>
                <w:sz w:val="28"/>
                <w:szCs w:val="28"/>
              </w:rPr>
              <w:t xml:space="preserve">  </w:t>
            </w:r>
            <w:r w:rsidRPr="001075E1">
              <w:rPr>
                <w:rFonts w:ascii="Arial Narrow" w:hAnsi="Arial Narrow" w:cs="Arial Narrow"/>
                <w:b/>
                <w:bCs/>
                <w:color w:val="FFFFFF"/>
                <w:sz w:val="28"/>
                <w:szCs w:val="28"/>
              </w:rPr>
              <w:t>Planificación</w:t>
            </w:r>
          </w:p>
          <w:p w:rsidR="003E52A6" w:rsidRPr="003B7F34" w:rsidRDefault="003E52A6" w:rsidP="00B22D1B">
            <w:pPr>
              <w:autoSpaceDE w:val="0"/>
              <w:autoSpaceDN w:val="0"/>
              <w:adjustRightInd w:val="0"/>
              <w:spacing w:after="0" w:line="240" w:lineRule="auto"/>
              <w:jc w:val="center"/>
              <w:rPr>
                <w:rFonts w:ascii="Arial Narrow" w:hAnsi="Arial Narrow" w:cs="Arial Narrow"/>
                <w:b/>
                <w:bCs/>
                <w:color w:val="FFFFFF"/>
                <w:sz w:val="28"/>
                <w:szCs w:val="28"/>
              </w:rPr>
            </w:pPr>
            <w:r w:rsidRPr="003B7F34">
              <w:rPr>
                <w:rFonts w:ascii="Arial Narrow" w:hAnsi="Arial Narrow" w:cs="Arial Narrow"/>
                <w:b/>
                <w:bCs/>
                <w:color w:val="FFFFFF"/>
                <w:sz w:val="28"/>
                <w:szCs w:val="28"/>
              </w:rPr>
              <w:t>Proceso “Planificación del Departamento de Proyectos”</w:t>
            </w:r>
          </w:p>
        </w:tc>
      </w:tr>
      <w:tr w:rsidR="003E52A6" w:rsidRPr="003B7F34" w:rsidTr="00B22D1B">
        <w:tc>
          <w:tcPr>
            <w:tcW w:w="2276" w:type="dxa"/>
            <w:shd w:val="clear" w:color="auto" w:fill="BFBFBF"/>
            <w:vAlign w:val="center"/>
          </w:tcPr>
          <w:p w:rsidR="003E52A6" w:rsidRPr="003B7F34" w:rsidRDefault="003E52A6" w:rsidP="00B22D1B">
            <w:pPr>
              <w:spacing w:after="0" w:line="240" w:lineRule="auto"/>
              <w:jc w:val="center"/>
              <w:rPr>
                <w:rFonts w:ascii="Arial Narrow" w:hAnsi="Arial Narrow" w:cs="Arial Narrow"/>
                <w:b/>
                <w:bCs/>
                <w:sz w:val="24"/>
                <w:szCs w:val="24"/>
              </w:rPr>
            </w:pPr>
            <w:r w:rsidRPr="003B7F34">
              <w:rPr>
                <w:rFonts w:ascii="Arial Narrow" w:hAnsi="Arial Narrow" w:cs="Arial Narrow"/>
                <w:b/>
                <w:bCs/>
                <w:sz w:val="24"/>
                <w:szCs w:val="24"/>
              </w:rPr>
              <w:t>PROPÓSITO</w:t>
            </w:r>
          </w:p>
        </w:tc>
        <w:tc>
          <w:tcPr>
            <w:tcW w:w="6778" w:type="dxa"/>
            <w:gridSpan w:val="3"/>
          </w:tcPr>
          <w:p w:rsidR="003E52A6" w:rsidRPr="00C555D1" w:rsidRDefault="003E52A6" w:rsidP="00B22D1B">
            <w:pPr>
              <w:spacing w:after="0" w:line="240" w:lineRule="auto"/>
              <w:jc w:val="both"/>
              <w:rPr>
                <w:rFonts w:ascii="Arial Narrow" w:hAnsi="Arial Narrow" w:cs="Arial Narrow"/>
                <w:sz w:val="24"/>
                <w:szCs w:val="24"/>
              </w:rPr>
            </w:pPr>
            <w:r w:rsidRPr="00C555D1">
              <w:rPr>
                <w:rFonts w:ascii="Arial Narrow" w:hAnsi="Arial Narrow" w:cs="Arial Narrow"/>
                <w:sz w:val="24"/>
                <w:szCs w:val="24"/>
              </w:rPr>
              <w:t>El presente proceso tie</w:t>
            </w:r>
            <w:r>
              <w:rPr>
                <w:rFonts w:ascii="Arial Narrow" w:hAnsi="Arial Narrow" w:cs="Arial Narrow"/>
                <w:sz w:val="24"/>
                <w:szCs w:val="24"/>
              </w:rPr>
              <w:t>ne como propósito cumplir con el</w:t>
            </w:r>
            <w:r w:rsidRPr="00C555D1">
              <w:rPr>
                <w:rFonts w:ascii="Arial Narrow" w:hAnsi="Arial Narrow" w:cs="Arial Narrow"/>
                <w:sz w:val="24"/>
                <w:szCs w:val="24"/>
              </w:rPr>
              <w:t xml:space="preserve"> siguiente </w:t>
            </w:r>
            <w:r w:rsidRPr="00766649">
              <w:rPr>
                <w:rFonts w:ascii="Arial Narrow" w:hAnsi="Arial Narrow" w:cs="Arial Narrow"/>
                <w:sz w:val="24"/>
                <w:szCs w:val="24"/>
              </w:rPr>
              <w:t>objetivo institucional:</w:t>
            </w:r>
          </w:p>
          <w:p w:rsidR="003E52A6" w:rsidRPr="003B7F34" w:rsidRDefault="003E52A6" w:rsidP="00B22D1B">
            <w:pPr>
              <w:spacing w:after="0" w:line="240" w:lineRule="auto"/>
              <w:jc w:val="both"/>
              <w:rPr>
                <w:rFonts w:ascii="Arial Narrow" w:hAnsi="Arial Narrow" w:cs="Arial Narrow"/>
                <w:sz w:val="24"/>
                <w:szCs w:val="24"/>
                <w:lang w:val="es-PE"/>
              </w:rPr>
            </w:pPr>
            <w:r>
              <w:rPr>
                <w:rFonts w:ascii="Arial Narrow" w:hAnsi="Arial Narrow" w:cs="Arial Narrow"/>
                <w:sz w:val="24"/>
                <w:szCs w:val="24"/>
              </w:rPr>
              <w:t xml:space="preserve">OSE 1: </w:t>
            </w:r>
            <w:r w:rsidRPr="00FD4712">
              <w:rPr>
                <w:rFonts w:ascii="Arial Narrow" w:hAnsi="Arial Narrow" w:cs="Arial Narrow"/>
                <w:sz w:val="24"/>
                <w:szCs w:val="24"/>
              </w:rPr>
              <w:t>Impulsar una gestión dinámica, participativa y descentralizada que promueva el compromiso de las instituciones educativas  con el  proceso de regionalización del país, desde la propuesta educativa de FYA.</w:t>
            </w:r>
          </w:p>
        </w:tc>
      </w:tr>
      <w:tr w:rsidR="003E52A6" w:rsidRPr="003B7F34" w:rsidTr="00B22D1B">
        <w:tc>
          <w:tcPr>
            <w:tcW w:w="2276" w:type="dxa"/>
            <w:shd w:val="clear" w:color="auto" w:fill="BFBFBF"/>
            <w:vAlign w:val="center"/>
          </w:tcPr>
          <w:p w:rsidR="003E52A6" w:rsidRPr="003B7F34" w:rsidRDefault="003E52A6" w:rsidP="00B22D1B">
            <w:pPr>
              <w:spacing w:after="0" w:line="240" w:lineRule="auto"/>
              <w:jc w:val="center"/>
              <w:rPr>
                <w:rFonts w:ascii="Arial Narrow" w:hAnsi="Arial Narrow" w:cs="Arial Narrow"/>
                <w:b/>
                <w:bCs/>
                <w:sz w:val="24"/>
                <w:szCs w:val="24"/>
              </w:rPr>
            </w:pPr>
            <w:r w:rsidRPr="003B7F34">
              <w:rPr>
                <w:rFonts w:ascii="Arial Narrow" w:hAnsi="Arial Narrow" w:cs="Arial Narrow"/>
                <w:b/>
                <w:bCs/>
                <w:sz w:val="24"/>
                <w:szCs w:val="24"/>
              </w:rPr>
              <w:t>RESPONSABLE</w:t>
            </w:r>
          </w:p>
        </w:tc>
        <w:tc>
          <w:tcPr>
            <w:tcW w:w="2257" w:type="dxa"/>
          </w:tcPr>
          <w:p w:rsidR="003E52A6" w:rsidRPr="003B7F34" w:rsidRDefault="003E52A6" w:rsidP="00B22D1B">
            <w:pPr>
              <w:spacing w:after="0" w:line="240" w:lineRule="auto"/>
              <w:rPr>
                <w:rFonts w:ascii="Arial Narrow" w:hAnsi="Arial Narrow" w:cs="Arial Narrow"/>
                <w:sz w:val="24"/>
                <w:szCs w:val="24"/>
              </w:rPr>
            </w:pPr>
            <w:r w:rsidRPr="003B7F34">
              <w:rPr>
                <w:rFonts w:ascii="Arial Narrow" w:hAnsi="Arial Narrow" w:cs="Arial Narrow"/>
                <w:sz w:val="24"/>
                <w:szCs w:val="24"/>
              </w:rPr>
              <w:t>Jefe del Departamento de Proyectos</w:t>
            </w:r>
          </w:p>
        </w:tc>
        <w:tc>
          <w:tcPr>
            <w:tcW w:w="2258" w:type="dxa"/>
            <w:shd w:val="clear" w:color="auto" w:fill="D9D9D9"/>
            <w:vAlign w:val="center"/>
          </w:tcPr>
          <w:p w:rsidR="003E52A6" w:rsidRPr="003B7F34" w:rsidRDefault="003E52A6" w:rsidP="00B22D1B">
            <w:pPr>
              <w:spacing w:after="0"/>
              <w:jc w:val="center"/>
              <w:rPr>
                <w:rFonts w:ascii="Arial Narrow" w:hAnsi="Arial Narrow" w:cs="Arial Narrow"/>
                <w:b/>
                <w:bCs/>
                <w:sz w:val="24"/>
                <w:szCs w:val="24"/>
              </w:rPr>
            </w:pPr>
            <w:r w:rsidRPr="003B7F34">
              <w:rPr>
                <w:rFonts w:ascii="Arial Narrow" w:hAnsi="Arial Narrow" w:cs="Arial Narrow"/>
                <w:b/>
                <w:bCs/>
                <w:sz w:val="24"/>
                <w:szCs w:val="24"/>
              </w:rPr>
              <w:t>BASE LEGAL</w:t>
            </w:r>
          </w:p>
        </w:tc>
        <w:tc>
          <w:tcPr>
            <w:tcW w:w="2263" w:type="dxa"/>
          </w:tcPr>
          <w:p w:rsidR="003E52A6" w:rsidRPr="003B7F34" w:rsidRDefault="003E52A6" w:rsidP="00B22D1B">
            <w:pPr>
              <w:spacing w:after="0"/>
              <w:rPr>
                <w:rFonts w:ascii="Arial Narrow" w:hAnsi="Arial Narrow" w:cs="Arial Narrow"/>
                <w:sz w:val="24"/>
                <w:szCs w:val="24"/>
              </w:rPr>
            </w:pPr>
            <w:r w:rsidRPr="003B7F34">
              <w:rPr>
                <w:rFonts w:ascii="Arial Narrow" w:hAnsi="Arial Narrow" w:cs="Arial Narrow"/>
                <w:sz w:val="24"/>
                <w:szCs w:val="24"/>
              </w:rPr>
              <w:t>No Aplica</w:t>
            </w:r>
          </w:p>
        </w:tc>
      </w:tr>
      <w:tr w:rsidR="003E52A6" w:rsidRPr="003B7F34" w:rsidTr="00B22D1B">
        <w:tc>
          <w:tcPr>
            <w:tcW w:w="2276" w:type="dxa"/>
            <w:shd w:val="clear" w:color="auto" w:fill="BFBFBF"/>
            <w:vAlign w:val="center"/>
          </w:tcPr>
          <w:p w:rsidR="003E52A6" w:rsidRPr="003B7F34" w:rsidRDefault="003E52A6" w:rsidP="00B22D1B">
            <w:pPr>
              <w:spacing w:after="0" w:line="240" w:lineRule="auto"/>
              <w:jc w:val="center"/>
              <w:rPr>
                <w:rFonts w:ascii="Arial Narrow" w:hAnsi="Arial Narrow" w:cs="Arial Narrow"/>
                <w:b/>
                <w:bCs/>
                <w:sz w:val="24"/>
                <w:szCs w:val="24"/>
              </w:rPr>
            </w:pPr>
            <w:r w:rsidRPr="003B7F34">
              <w:rPr>
                <w:rFonts w:ascii="Arial Narrow" w:hAnsi="Arial Narrow" w:cs="Arial Narrow"/>
                <w:b/>
                <w:bCs/>
                <w:sz w:val="24"/>
                <w:szCs w:val="24"/>
              </w:rPr>
              <w:t>ACTORES DEL PROCESO</w:t>
            </w:r>
          </w:p>
        </w:tc>
        <w:tc>
          <w:tcPr>
            <w:tcW w:w="6778" w:type="dxa"/>
            <w:gridSpan w:val="3"/>
          </w:tcPr>
          <w:p w:rsidR="003E52A6" w:rsidRPr="003B7F34" w:rsidRDefault="003E52A6" w:rsidP="00B22D1B">
            <w:pPr>
              <w:autoSpaceDE w:val="0"/>
              <w:autoSpaceDN w:val="0"/>
              <w:adjustRightInd w:val="0"/>
              <w:spacing w:after="0" w:line="240" w:lineRule="auto"/>
              <w:jc w:val="both"/>
              <w:rPr>
                <w:rFonts w:ascii="Arial Narrow" w:hAnsi="Arial Narrow" w:cs="Arial Narrow"/>
                <w:sz w:val="24"/>
                <w:szCs w:val="24"/>
              </w:rPr>
            </w:pPr>
            <w:r w:rsidRPr="00311068">
              <w:rPr>
                <w:rFonts w:ascii="Arial Narrow" w:hAnsi="Arial Narrow" w:cs="Arial Narrow"/>
                <w:sz w:val="24"/>
                <w:szCs w:val="24"/>
                <w:u w:val="single"/>
              </w:rPr>
              <w:t>Jefe del Departamento de Proyectos</w:t>
            </w:r>
            <w:r>
              <w:rPr>
                <w:rFonts w:ascii="Arial Narrow" w:hAnsi="Arial Narrow" w:cs="Arial Narrow"/>
                <w:sz w:val="24"/>
                <w:szCs w:val="24"/>
              </w:rPr>
              <w:t>.-  Persona contratada por la Oficina C</w:t>
            </w:r>
            <w:r w:rsidRPr="003A4054">
              <w:rPr>
                <w:rFonts w:ascii="Arial Narrow" w:hAnsi="Arial Narrow" w:cs="Arial Narrow"/>
                <w:sz w:val="24"/>
                <w:szCs w:val="24"/>
              </w:rPr>
              <w:t>entral de Fe y Alegría Perú, encargada de la obtención de fuentes de finan</w:t>
            </w:r>
            <w:r>
              <w:rPr>
                <w:rFonts w:ascii="Arial Narrow" w:hAnsi="Arial Narrow" w:cs="Arial Narrow"/>
                <w:sz w:val="24"/>
                <w:szCs w:val="24"/>
              </w:rPr>
              <w:t>ciamiento y la elaboración del Plan Operativo A</w:t>
            </w:r>
            <w:r w:rsidRPr="003A4054">
              <w:rPr>
                <w:rFonts w:ascii="Arial Narrow" w:hAnsi="Arial Narrow" w:cs="Arial Narrow"/>
                <w:sz w:val="24"/>
                <w:szCs w:val="24"/>
              </w:rPr>
              <w:t>nual del Departamento de Proyectos.</w:t>
            </w:r>
          </w:p>
        </w:tc>
      </w:tr>
      <w:tr w:rsidR="003E52A6" w:rsidRPr="003B7F34" w:rsidTr="00B22D1B">
        <w:tc>
          <w:tcPr>
            <w:tcW w:w="2276" w:type="dxa"/>
            <w:shd w:val="clear" w:color="auto" w:fill="BFBFBF"/>
            <w:vAlign w:val="center"/>
          </w:tcPr>
          <w:p w:rsidR="003E52A6" w:rsidRPr="003B7F34" w:rsidRDefault="003E52A6" w:rsidP="00B22D1B">
            <w:pPr>
              <w:spacing w:after="0" w:line="240" w:lineRule="auto"/>
              <w:jc w:val="center"/>
              <w:rPr>
                <w:rFonts w:ascii="Arial Narrow" w:hAnsi="Arial Narrow" w:cs="Arial Narrow"/>
                <w:b/>
                <w:bCs/>
                <w:sz w:val="24"/>
                <w:szCs w:val="24"/>
              </w:rPr>
            </w:pPr>
            <w:r w:rsidRPr="003B7F34">
              <w:rPr>
                <w:rFonts w:ascii="Arial Narrow" w:hAnsi="Arial Narrow" w:cs="Arial Narrow"/>
                <w:b/>
                <w:bCs/>
                <w:sz w:val="24"/>
                <w:szCs w:val="24"/>
              </w:rPr>
              <w:t>CLIENTES INTERNOS</w:t>
            </w:r>
          </w:p>
        </w:tc>
        <w:tc>
          <w:tcPr>
            <w:tcW w:w="2257" w:type="dxa"/>
          </w:tcPr>
          <w:p w:rsidR="003E52A6" w:rsidRPr="003B7F34" w:rsidRDefault="003E52A6" w:rsidP="00B22D1B">
            <w:pPr>
              <w:spacing w:after="0"/>
              <w:rPr>
                <w:rFonts w:ascii="Arial Narrow" w:hAnsi="Arial Narrow" w:cs="Arial Narrow"/>
                <w:sz w:val="24"/>
                <w:szCs w:val="24"/>
              </w:rPr>
            </w:pPr>
            <w:r w:rsidRPr="003B7F34">
              <w:rPr>
                <w:rFonts w:ascii="Arial Narrow" w:hAnsi="Arial Narrow" w:cs="Arial Narrow"/>
                <w:sz w:val="24"/>
                <w:szCs w:val="24"/>
              </w:rPr>
              <w:t>No Aplica</w:t>
            </w:r>
          </w:p>
        </w:tc>
        <w:tc>
          <w:tcPr>
            <w:tcW w:w="2258" w:type="dxa"/>
            <w:shd w:val="clear" w:color="auto" w:fill="D9D9D9"/>
            <w:vAlign w:val="center"/>
          </w:tcPr>
          <w:p w:rsidR="003E52A6" w:rsidRPr="003B7F34" w:rsidRDefault="003E52A6" w:rsidP="00B22D1B">
            <w:pPr>
              <w:spacing w:after="0"/>
              <w:jc w:val="center"/>
              <w:rPr>
                <w:rFonts w:ascii="Arial Narrow" w:hAnsi="Arial Narrow" w:cs="Arial Narrow"/>
                <w:b/>
                <w:bCs/>
                <w:sz w:val="24"/>
                <w:szCs w:val="24"/>
              </w:rPr>
            </w:pPr>
            <w:r w:rsidRPr="003B7F34">
              <w:rPr>
                <w:rFonts w:ascii="Arial Narrow" w:hAnsi="Arial Narrow" w:cs="Arial Narrow"/>
                <w:b/>
                <w:bCs/>
                <w:sz w:val="24"/>
                <w:szCs w:val="24"/>
              </w:rPr>
              <w:t>CLIENTES EXTERNOS</w:t>
            </w:r>
          </w:p>
        </w:tc>
        <w:tc>
          <w:tcPr>
            <w:tcW w:w="2263" w:type="dxa"/>
            <w:vAlign w:val="center"/>
          </w:tcPr>
          <w:p w:rsidR="003E52A6" w:rsidRPr="003B7F34" w:rsidRDefault="003E52A6" w:rsidP="00B22D1B">
            <w:pPr>
              <w:spacing w:after="0"/>
              <w:rPr>
                <w:rFonts w:ascii="Arial Narrow" w:hAnsi="Arial Narrow" w:cs="Arial Narrow"/>
                <w:sz w:val="24"/>
                <w:szCs w:val="24"/>
              </w:rPr>
            </w:pPr>
            <w:r>
              <w:rPr>
                <w:rFonts w:ascii="Arial Narrow" w:hAnsi="Arial Narrow" w:cs="Arial Narrow"/>
                <w:sz w:val="24"/>
                <w:szCs w:val="24"/>
              </w:rPr>
              <w:t>Jefe del Departamento de Planificación</w:t>
            </w:r>
          </w:p>
        </w:tc>
      </w:tr>
      <w:tr w:rsidR="003E52A6" w:rsidRPr="003B7F34" w:rsidTr="00B22D1B">
        <w:tc>
          <w:tcPr>
            <w:tcW w:w="2276" w:type="dxa"/>
            <w:shd w:val="clear" w:color="auto" w:fill="BFBFBF"/>
            <w:vAlign w:val="center"/>
          </w:tcPr>
          <w:p w:rsidR="003E52A6" w:rsidRPr="003B7F34" w:rsidRDefault="003E52A6" w:rsidP="00B22D1B">
            <w:pPr>
              <w:spacing w:after="0" w:line="240" w:lineRule="auto"/>
              <w:jc w:val="center"/>
              <w:rPr>
                <w:rFonts w:ascii="Arial Narrow" w:hAnsi="Arial Narrow" w:cs="Arial Narrow"/>
                <w:b/>
                <w:bCs/>
                <w:sz w:val="24"/>
                <w:szCs w:val="24"/>
              </w:rPr>
            </w:pPr>
            <w:r w:rsidRPr="003B7F34">
              <w:rPr>
                <w:rFonts w:ascii="Arial Narrow" w:hAnsi="Arial Narrow" w:cs="Arial Narrow"/>
                <w:b/>
                <w:bCs/>
                <w:sz w:val="24"/>
                <w:szCs w:val="24"/>
              </w:rPr>
              <w:t>ALCANCE</w:t>
            </w:r>
          </w:p>
        </w:tc>
        <w:tc>
          <w:tcPr>
            <w:tcW w:w="6778" w:type="dxa"/>
            <w:gridSpan w:val="3"/>
          </w:tcPr>
          <w:p w:rsidR="003E52A6" w:rsidRPr="003B7F34" w:rsidRDefault="003E52A6" w:rsidP="00B22D1B">
            <w:pPr>
              <w:spacing w:after="0" w:line="240" w:lineRule="auto"/>
              <w:jc w:val="both"/>
              <w:rPr>
                <w:rFonts w:ascii="Arial Narrow" w:hAnsi="Arial Narrow" w:cs="Arial Narrow"/>
                <w:sz w:val="24"/>
                <w:szCs w:val="24"/>
              </w:rPr>
            </w:pPr>
            <w:r w:rsidRPr="003B7F34">
              <w:rPr>
                <w:rFonts w:ascii="Arial Narrow" w:hAnsi="Arial Narrow" w:cs="Arial Narrow"/>
                <w:sz w:val="24"/>
                <w:szCs w:val="24"/>
              </w:rPr>
              <w:t>El alcance del presente proceso consiste en las actividades que realiza el Jefe del Departamento de Proyecto</w:t>
            </w:r>
            <w:r>
              <w:rPr>
                <w:rFonts w:ascii="Arial Narrow" w:hAnsi="Arial Narrow" w:cs="Arial Narrow"/>
                <w:sz w:val="24"/>
                <w:szCs w:val="24"/>
              </w:rPr>
              <w:t>s para la elaboración del Plan O</w:t>
            </w:r>
            <w:r w:rsidRPr="003B7F34">
              <w:rPr>
                <w:rFonts w:ascii="Arial Narrow" w:hAnsi="Arial Narrow" w:cs="Arial Narrow"/>
                <w:sz w:val="24"/>
                <w:szCs w:val="24"/>
              </w:rPr>
              <w:t xml:space="preserve">perativo Anual, el cual contiene las fechas para la realización de los proyectos, la planificación de visitas a campo y a contrapartes, la </w:t>
            </w:r>
            <w:r>
              <w:rPr>
                <w:rFonts w:ascii="Arial Narrow" w:hAnsi="Arial Narrow" w:cs="Arial Narrow"/>
                <w:sz w:val="24"/>
                <w:szCs w:val="24"/>
              </w:rPr>
              <w:t>planificación de reuniones con F</w:t>
            </w:r>
            <w:r w:rsidRPr="003B7F34">
              <w:rPr>
                <w:rFonts w:ascii="Arial Narrow" w:hAnsi="Arial Narrow" w:cs="Arial Narrow"/>
                <w:sz w:val="24"/>
                <w:szCs w:val="24"/>
              </w:rPr>
              <w:t>inancieras, los tiempos para reportes y ejecuciones y el presupuesto del área.</w:t>
            </w:r>
          </w:p>
          <w:p w:rsidR="003E52A6" w:rsidRPr="003B7F34" w:rsidRDefault="003E52A6" w:rsidP="00B22D1B">
            <w:pPr>
              <w:spacing w:after="0" w:line="240" w:lineRule="auto"/>
              <w:jc w:val="both"/>
              <w:rPr>
                <w:rFonts w:ascii="Arial Narrow" w:hAnsi="Arial Narrow" w:cs="Arial Narrow"/>
                <w:sz w:val="24"/>
                <w:szCs w:val="24"/>
              </w:rPr>
            </w:pPr>
            <w:r w:rsidRPr="003B7F34">
              <w:rPr>
                <w:rFonts w:ascii="Arial Narrow" w:hAnsi="Arial Narrow" w:cs="Arial Narrow"/>
                <w:sz w:val="24"/>
                <w:szCs w:val="24"/>
              </w:rPr>
              <w:t>No se entrar</w:t>
            </w:r>
            <w:r>
              <w:rPr>
                <w:rFonts w:ascii="Arial Narrow" w:hAnsi="Arial Narrow" w:cs="Arial Narrow"/>
                <w:sz w:val="24"/>
                <w:szCs w:val="24"/>
              </w:rPr>
              <w:t>á</w:t>
            </w:r>
            <w:r w:rsidRPr="003B7F34">
              <w:rPr>
                <w:rFonts w:ascii="Arial Narrow" w:hAnsi="Arial Narrow" w:cs="Arial Narrow"/>
                <w:sz w:val="24"/>
                <w:szCs w:val="24"/>
              </w:rPr>
              <w:t xml:space="preserve"> en detalle sobre la coordinación realizada por esta área con las demás áreas técnicas.</w:t>
            </w:r>
          </w:p>
        </w:tc>
      </w:tr>
      <w:tr w:rsidR="003E52A6" w:rsidRPr="003B7F34" w:rsidTr="00B22D1B">
        <w:tc>
          <w:tcPr>
            <w:tcW w:w="2276" w:type="dxa"/>
            <w:shd w:val="clear" w:color="auto" w:fill="BFBFBF"/>
            <w:vAlign w:val="center"/>
          </w:tcPr>
          <w:p w:rsidR="003E52A6" w:rsidRPr="003B7F34" w:rsidRDefault="003E52A6" w:rsidP="00B22D1B">
            <w:pPr>
              <w:spacing w:after="0" w:line="240" w:lineRule="auto"/>
              <w:jc w:val="center"/>
              <w:rPr>
                <w:rFonts w:ascii="Arial Narrow" w:hAnsi="Arial Narrow" w:cs="Arial Narrow"/>
                <w:b/>
                <w:bCs/>
                <w:sz w:val="24"/>
                <w:szCs w:val="24"/>
              </w:rPr>
            </w:pPr>
            <w:r w:rsidRPr="003B7F34">
              <w:rPr>
                <w:rFonts w:ascii="Arial Narrow" w:hAnsi="Arial Narrow" w:cs="Arial Narrow"/>
                <w:b/>
                <w:bCs/>
                <w:sz w:val="24"/>
                <w:szCs w:val="24"/>
              </w:rPr>
              <w:t>PROCEDIMIENTO</w:t>
            </w:r>
          </w:p>
        </w:tc>
        <w:tc>
          <w:tcPr>
            <w:tcW w:w="6778" w:type="dxa"/>
            <w:gridSpan w:val="3"/>
            <w:vAlign w:val="center"/>
          </w:tcPr>
          <w:p w:rsidR="003E52A6" w:rsidRPr="003B7F34" w:rsidRDefault="003E52A6" w:rsidP="00B420B6">
            <w:pPr>
              <w:numPr>
                <w:ilvl w:val="0"/>
                <w:numId w:val="11"/>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Se recibe una solicitud de elaboración del Plan Operativo Anual por parte del Departamento de Planificación y se dá inicio al</w:t>
            </w:r>
            <w:r w:rsidRPr="003B7F34">
              <w:rPr>
                <w:rFonts w:ascii="Arial Narrow" w:hAnsi="Arial Narrow" w:cs="Arial Narrow"/>
                <w:sz w:val="24"/>
                <w:szCs w:val="24"/>
              </w:rPr>
              <w:t xml:space="preserve"> análisis de la cartera de proyecto</w:t>
            </w:r>
            <w:r>
              <w:rPr>
                <w:rFonts w:ascii="Arial Narrow" w:hAnsi="Arial Narrow" w:cs="Arial Narrow"/>
                <w:sz w:val="24"/>
                <w:szCs w:val="24"/>
              </w:rPr>
              <w:t xml:space="preserve"> actual, a fin de identificar las oportunidades de mejora y los proyectos pendientes</w:t>
            </w:r>
            <w:r w:rsidRPr="003B7F34">
              <w:rPr>
                <w:rFonts w:ascii="Arial Narrow" w:hAnsi="Arial Narrow" w:cs="Arial Narrow"/>
                <w:sz w:val="24"/>
                <w:szCs w:val="24"/>
              </w:rPr>
              <w:t xml:space="preserve">. </w:t>
            </w:r>
          </w:p>
          <w:p w:rsidR="003E52A6" w:rsidRDefault="003E52A6" w:rsidP="00B420B6">
            <w:pPr>
              <w:numPr>
                <w:ilvl w:val="0"/>
                <w:numId w:val="11"/>
              </w:numPr>
              <w:autoSpaceDE w:val="0"/>
              <w:autoSpaceDN w:val="0"/>
              <w:adjustRightInd w:val="0"/>
              <w:spacing w:after="0" w:line="240" w:lineRule="auto"/>
              <w:jc w:val="both"/>
              <w:rPr>
                <w:rFonts w:ascii="Arial Narrow" w:hAnsi="Arial Narrow" w:cs="Arial Narrow"/>
                <w:sz w:val="24"/>
                <w:szCs w:val="24"/>
              </w:rPr>
            </w:pPr>
            <w:r w:rsidRPr="003B7F34">
              <w:rPr>
                <w:rFonts w:ascii="Arial Narrow" w:hAnsi="Arial Narrow" w:cs="Arial Narrow"/>
                <w:sz w:val="24"/>
                <w:szCs w:val="24"/>
              </w:rPr>
              <w:t xml:space="preserve">Posteriormente, se realiza un análisis de los resultados </w:t>
            </w:r>
            <w:r>
              <w:rPr>
                <w:rFonts w:ascii="Arial Narrow" w:hAnsi="Arial Narrow" w:cs="Arial Narrow"/>
                <w:sz w:val="24"/>
                <w:szCs w:val="24"/>
              </w:rPr>
              <w:t>obtenidos por el Departamento de acuerdo a la Guía de evaluación otorgada por el Departamento de Planificación y se elabora un Informe de resultados</w:t>
            </w:r>
            <w:r w:rsidRPr="003B7F34">
              <w:rPr>
                <w:rFonts w:ascii="Arial Narrow" w:hAnsi="Arial Narrow" w:cs="Arial Narrow"/>
                <w:sz w:val="24"/>
                <w:szCs w:val="24"/>
              </w:rPr>
              <w:t>.</w:t>
            </w:r>
          </w:p>
          <w:p w:rsidR="003E52A6" w:rsidRPr="003B7F34" w:rsidRDefault="003E52A6" w:rsidP="00B420B6">
            <w:pPr>
              <w:numPr>
                <w:ilvl w:val="0"/>
                <w:numId w:val="11"/>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El Jefe del Departamento de Proyectos</w:t>
            </w:r>
            <w:r w:rsidRPr="003B7F34">
              <w:rPr>
                <w:rFonts w:ascii="Arial Narrow" w:hAnsi="Arial Narrow" w:cs="Arial Narrow"/>
                <w:sz w:val="24"/>
                <w:szCs w:val="24"/>
              </w:rPr>
              <w:t xml:space="preserve"> </w:t>
            </w:r>
            <w:r>
              <w:rPr>
                <w:rFonts w:ascii="Arial Narrow" w:hAnsi="Arial Narrow" w:cs="Arial Narrow"/>
                <w:sz w:val="24"/>
                <w:szCs w:val="24"/>
              </w:rPr>
              <w:t>procede a elaborar el Plan de requerimientos institucionales en base a la Lista de requerimientos institucionales elaborada por el Departamento de Administración y Abastecimiento y la Lista de necesidades de maquinaria del área de Educación Técnica.</w:t>
            </w:r>
          </w:p>
          <w:p w:rsidR="003E52A6" w:rsidRPr="003B7F34" w:rsidRDefault="003E52A6" w:rsidP="00B420B6">
            <w:pPr>
              <w:numPr>
                <w:ilvl w:val="0"/>
                <w:numId w:val="11"/>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L</w:t>
            </w:r>
            <w:r w:rsidRPr="003B7F34">
              <w:rPr>
                <w:rFonts w:ascii="Arial Narrow" w:hAnsi="Arial Narrow" w:cs="Arial Narrow"/>
                <w:sz w:val="24"/>
                <w:szCs w:val="24"/>
              </w:rPr>
              <w:t>a elaboración del Plan Operativo Anual se compone de la realización de las siguientes actividades</w:t>
            </w:r>
            <w:r>
              <w:rPr>
                <w:rFonts w:ascii="Arial Narrow" w:hAnsi="Arial Narrow" w:cs="Arial Narrow"/>
                <w:sz w:val="24"/>
                <w:szCs w:val="24"/>
              </w:rPr>
              <w:t xml:space="preserve"> (</w:t>
            </w:r>
            <w:r w:rsidRPr="003B7F34">
              <w:rPr>
                <w:rFonts w:ascii="Arial Narrow" w:hAnsi="Arial Narrow" w:cs="Arial Narrow"/>
                <w:sz w:val="24"/>
                <w:szCs w:val="24"/>
              </w:rPr>
              <w:t>sin importar su orden de ejecución</w:t>
            </w:r>
            <w:r>
              <w:rPr>
                <w:rFonts w:ascii="Arial Narrow" w:hAnsi="Arial Narrow" w:cs="Arial Narrow"/>
                <w:sz w:val="24"/>
                <w:szCs w:val="24"/>
              </w:rPr>
              <w:t>)</w:t>
            </w:r>
            <w:r w:rsidRPr="003B7F34">
              <w:rPr>
                <w:rFonts w:ascii="Arial Narrow" w:hAnsi="Arial Narrow" w:cs="Arial Narrow"/>
                <w:sz w:val="24"/>
                <w:szCs w:val="24"/>
              </w:rPr>
              <w:t>:</w:t>
            </w:r>
          </w:p>
          <w:p w:rsidR="003E52A6" w:rsidRPr="003B7F34" w:rsidRDefault="003E52A6" w:rsidP="00B420B6">
            <w:pPr>
              <w:numPr>
                <w:ilvl w:val="1"/>
                <w:numId w:val="11"/>
              </w:numPr>
              <w:autoSpaceDE w:val="0"/>
              <w:autoSpaceDN w:val="0"/>
              <w:adjustRightInd w:val="0"/>
              <w:spacing w:after="0" w:line="240" w:lineRule="auto"/>
              <w:jc w:val="both"/>
              <w:rPr>
                <w:rFonts w:ascii="Arial Narrow" w:hAnsi="Arial Narrow" w:cs="Arial Narrow"/>
                <w:sz w:val="24"/>
                <w:szCs w:val="24"/>
              </w:rPr>
            </w:pPr>
            <w:r w:rsidRPr="003B7F34">
              <w:rPr>
                <w:rFonts w:ascii="Arial Narrow" w:hAnsi="Arial Narrow" w:cs="Arial Narrow"/>
                <w:sz w:val="24"/>
                <w:szCs w:val="24"/>
              </w:rPr>
              <w:t>Estipular fechas para los proyectos en la cartera</w:t>
            </w:r>
          </w:p>
          <w:p w:rsidR="003E52A6" w:rsidRPr="00E03EB0" w:rsidRDefault="003E52A6" w:rsidP="00B420B6">
            <w:pPr>
              <w:numPr>
                <w:ilvl w:val="1"/>
                <w:numId w:val="11"/>
              </w:numPr>
              <w:autoSpaceDE w:val="0"/>
              <w:autoSpaceDN w:val="0"/>
              <w:adjustRightInd w:val="0"/>
              <w:spacing w:after="0" w:line="240" w:lineRule="auto"/>
              <w:jc w:val="both"/>
              <w:rPr>
                <w:rFonts w:ascii="Arial Narrow" w:hAnsi="Arial Narrow" w:cs="Arial Narrow"/>
                <w:sz w:val="24"/>
                <w:szCs w:val="24"/>
                <w:lang w:val="pt-BR"/>
              </w:rPr>
            </w:pPr>
            <w:r w:rsidRPr="00E03EB0">
              <w:rPr>
                <w:rFonts w:ascii="Arial Narrow" w:hAnsi="Arial Narrow" w:cs="Arial Narrow"/>
                <w:sz w:val="24"/>
                <w:szCs w:val="24"/>
                <w:lang w:val="pt-BR"/>
              </w:rPr>
              <w:t xml:space="preserve">Planificar visitas a ONG </w:t>
            </w:r>
            <w:r>
              <w:rPr>
                <w:rFonts w:ascii="Arial Narrow" w:hAnsi="Arial Narrow" w:cs="Arial Narrow"/>
                <w:sz w:val="24"/>
                <w:szCs w:val="24"/>
                <w:lang w:val="pt-BR"/>
              </w:rPr>
              <w:t>a</w:t>
            </w:r>
            <w:r w:rsidRPr="00E03EB0">
              <w:rPr>
                <w:rFonts w:ascii="Arial Narrow" w:hAnsi="Arial Narrow" w:cs="Arial Narrow"/>
                <w:sz w:val="24"/>
                <w:szCs w:val="24"/>
                <w:lang w:val="pt-BR"/>
              </w:rPr>
              <w:t>liadas</w:t>
            </w:r>
          </w:p>
          <w:p w:rsidR="003E52A6" w:rsidRPr="003B7F34" w:rsidRDefault="003E52A6" w:rsidP="00B420B6">
            <w:pPr>
              <w:numPr>
                <w:ilvl w:val="1"/>
                <w:numId w:val="11"/>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Planificar reuniones con F</w:t>
            </w:r>
            <w:r w:rsidRPr="003B7F34">
              <w:rPr>
                <w:rFonts w:ascii="Arial Narrow" w:hAnsi="Arial Narrow" w:cs="Arial Narrow"/>
                <w:sz w:val="24"/>
                <w:szCs w:val="24"/>
              </w:rPr>
              <w:t>inancieras</w:t>
            </w:r>
          </w:p>
          <w:p w:rsidR="003E52A6" w:rsidRPr="003B7F34" w:rsidRDefault="003E52A6" w:rsidP="00B420B6">
            <w:pPr>
              <w:numPr>
                <w:ilvl w:val="1"/>
                <w:numId w:val="11"/>
              </w:numPr>
              <w:autoSpaceDE w:val="0"/>
              <w:autoSpaceDN w:val="0"/>
              <w:adjustRightInd w:val="0"/>
              <w:spacing w:after="0" w:line="240" w:lineRule="auto"/>
              <w:jc w:val="both"/>
              <w:rPr>
                <w:rFonts w:ascii="Arial Narrow" w:hAnsi="Arial Narrow" w:cs="Arial Narrow"/>
                <w:sz w:val="24"/>
                <w:szCs w:val="24"/>
              </w:rPr>
            </w:pPr>
            <w:r w:rsidRPr="003B7F34">
              <w:rPr>
                <w:rFonts w:ascii="Arial Narrow" w:hAnsi="Arial Narrow" w:cs="Arial Narrow"/>
                <w:sz w:val="24"/>
                <w:szCs w:val="24"/>
              </w:rPr>
              <w:t>Realizar coordinaciones con áreas técnicas</w:t>
            </w:r>
          </w:p>
          <w:p w:rsidR="003E52A6" w:rsidRPr="003B7F34" w:rsidRDefault="003E52A6" w:rsidP="00B420B6">
            <w:pPr>
              <w:numPr>
                <w:ilvl w:val="1"/>
                <w:numId w:val="11"/>
              </w:numPr>
              <w:autoSpaceDE w:val="0"/>
              <w:autoSpaceDN w:val="0"/>
              <w:adjustRightInd w:val="0"/>
              <w:spacing w:after="0" w:line="240" w:lineRule="auto"/>
              <w:jc w:val="both"/>
              <w:rPr>
                <w:rFonts w:ascii="Arial Narrow" w:hAnsi="Arial Narrow" w:cs="Arial Narrow"/>
                <w:sz w:val="24"/>
                <w:szCs w:val="24"/>
              </w:rPr>
            </w:pPr>
            <w:r w:rsidRPr="003B7F34">
              <w:rPr>
                <w:rFonts w:ascii="Arial Narrow" w:hAnsi="Arial Narrow" w:cs="Arial Narrow"/>
                <w:sz w:val="24"/>
                <w:szCs w:val="24"/>
              </w:rPr>
              <w:t>Elaborar presupuesto del área</w:t>
            </w:r>
          </w:p>
          <w:p w:rsidR="003E52A6" w:rsidRDefault="003E52A6" w:rsidP="00B420B6">
            <w:pPr>
              <w:numPr>
                <w:ilvl w:val="1"/>
                <w:numId w:val="11"/>
              </w:numPr>
              <w:autoSpaceDE w:val="0"/>
              <w:autoSpaceDN w:val="0"/>
              <w:adjustRightInd w:val="0"/>
              <w:spacing w:after="0" w:line="240" w:lineRule="auto"/>
              <w:jc w:val="both"/>
              <w:rPr>
                <w:rFonts w:ascii="Arial Narrow" w:hAnsi="Arial Narrow" w:cs="Arial Narrow"/>
                <w:sz w:val="24"/>
                <w:szCs w:val="24"/>
              </w:rPr>
            </w:pPr>
            <w:r w:rsidRPr="003B7F34">
              <w:rPr>
                <w:rFonts w:ascii="Arial Narrow" w:hAnsi="Arial Narrow" w:cs="Arial Narrow"/>
                <w:sz w:val="24"/>
                <w:szCs w:val="24"/>
              </w:rPr>
              <w:t>Planificar tiempo de reportes y ejecuciones</w:t>
            </w:r>
          </w:p>
          <w:p w:rsidR="003E52A6" w:rsidRDefault="003E52A6" w:rsidP="00B420B6">
            <w:pPr>
              <w:numPr>
                <w:ilvl w:val="1"/>
                <w:numId w:val="11"/>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Elaborar el presupuesto propio del Departamento</w:t>
            </w:r>
          </w:p>
          <w:p w:rsidR="003E52A6" w:rsidRPr="003B7F34" w:rsidRDefault="003E52A6" w:rsidP="00B420B6">
            <w:pPr>
              <w:numPr>
                <w:ilvl w:val="1"/>
                <w:numId w:val="11"/>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Redactar Plan Operativo Anual</w:t>
            </w:r>
          </w:p>
          <w:p w:rsidR="003E52A6" w:rsidRDefault="003E52A6" w:rsidP="00B22D1B">
            <w:pPr>
              <w:keepNext/>
              <w:autoSpaceDE w:val="0"/>
              <w:autoSpaceDN w:val="0"/>
              <w:adjustRightInd w:val="0"/>
              <w:spacing w:after="0" w:line="240" w:lineRule="auto"/>
              <w:ind w:left="708"/>
              <w:jc w:val="both"/>
              <w:rPr>
                <w:rFonts w:ascii="Arial Narrow" w:hAnsi="Arial Narrow" w:cs="Arial Narrow"/>
                <w:sz w:val="24"/>
                <w:szCs w:val="24"/>
              </w:rPr>
            </w:pPr>
            <w:r>
              <w:rPr>
                <w:rFonts w:ascii="Arial Narrow" w:hAnsi="Arial Narrow" w:cs="Arial Narrow"/>
                <w:sz w:val="24"/>
                <w:szCs w:val="24"/>
              </w:rPr>
              <w:t>En caso se tenga duda alguna durante la elaboración del Plan Operativo Anual, el Jefe del Departamento de Proyectos hará las consultas respectivas al Departamento de Planificación a fin de encontrar una solución</w:t>
            </w:r>
            <w:r w:rsidRPr="003B7F34">
              <w:rPr>
                <w:rFonts w:ascii="Arial Narrow" w:hAnsi="Arial Narrow" w:cs="Arial Narrow"/>
                <w:sz w:val="24"/>
                <w:szCs w:val="24"/>
              </w:rPr>
              <w:t>.</w:t>
            </w:r>
          </w:p>
          <w:p w:rsidR="003E52A6" w:rsidRDefault="003E52A6" w:rsidP="00B420B6">
            <w:pPr>
              <w:numPr>
                <w:ilvl w:val="0"/>
                <w:numId w:val="11"/>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Llegada la fecha de la reunión de Diciembre el Jefe del Departamento de Proyectos procede a realizar la presentación de los resultados obtenidos, sus proyecciones para el año actual y recibe una serie de sugerencias por parte de los demás Departamentos para mejorar su Plan Operativo Anual.</w:t>
            </w:r>
          </w:p>
          <w:p w:rsidR="003E52A6" w:rsidRDefault="003E52A6" w:rsidP="00B420B6">
            <w:pPr>
              <w:numPr>
                <w:ilvl w:val="0"/>
                <w:numId w:val="11"/>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El Jefe del Departamento de Proyectos procede a realizar la mejora a su Plan Operativo Anual y hace la entrega del mismo al Departamento de Planificación para su inclusión en el Plan Operativo Anual Institucional.</w:t>
            </w:r>
          </w:p>
          <w:p w:rsidR="003E52A6" w:rsidRPr="003B7F34" w:rsidRDefault="003E52A6" w:rsidP="00B420B6">
            <w:pPr>
              <w:numPr>
                <w:ilvl w:val="1"/>
                <w:numId w:val="11"/>
              </w:numPr>
              <w:autoSpaceDE w:val="0"/>
              <w:autoSpaceDN w:val="0"/>
              <w:adjustRightInd w:val="0"/>
              <w:spacing w:after="0" w:line="240" w:lineRule="auto"/>
              <w:jc w:val="both"/>
              <w:rPr>
                <w:rFonts w:ascii="Arial Narrow" w:hAnsi="Arial Narrow" w:cs="Arial Narrow"/>
              </w:rPr>
            </w:pPr>
            <w:r>
              <w:rPr>
                <w:rFonts w:ascii="Arial Narrow" w:hAnsi="Arial Narrow" w:cs="Arial Narrow"/>
                <w:sz w:val="24"/>
                <w:szCs w:val="24"/>
              </w:rPr>
              <w:t>En caso de que el Jefe del Departamento de Proyectos verifique que existen actividades que no incluyó en el Plan Operativo Anual enviado al Departamento de Planificación, procede a notificar al mismo para que éste haga la inclusión de las actividades faltantes.</w:t>
            </w:r>
          </w:p>
        </w:tc>
      </w:tr>
    </w:tbl>
    <w:p w:rsidR="003E52A6" w:rsidRPr="003E52A6" w:rsidRDefault="003E52A6" w:rsidP="003E52A6">
      <w:pPr>
        <w:pStyle w:val="Caption"/>
        <w:jc w:val="center"/>
        <w:rPr>
          <w:rFonts w:asciiTheme="majorHAnsi" w:hAnsiTheme="majorHAnsi"/>
          <w:sz w:val="16"/>
          <w:szCs w:val="16"/>
        </w:rPr>
      </w:pPr>
      <w:bookmarkStart w:id="231" w:name="_Toc266031696"/>
      <w:r w:rsidRPr="003E52A6">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10</w:t>
      </w:r>
      <w:r w:rsidR="00C74554">
        <w:rPr>
          <w:rFonts w:asciiTheme="majorHAnsi" w:hAnsiTheme="majorHAnsi"/>
          <w:sz w:val="16"/>
          <w:szCs w:val="16"/>
        </w:rPr>
        <w:fldChar w:fldCharType="end"/>
      </w:r>
      <w:r w:rsidRPr="003E52A6">
        <w:rPr>
          <w:rFonts w:asciiTheme="majorHAnsi" w:hAnsiTheme="majorHAnsi"/>
          <w:sz w:val="16"/>
          <w:szCs w:val="16"/>
        </w:rPr>
        <w:t>.-   Definición de Proceso "Planificación del Departamento de Proyectos"</w:t>
      </w:r>
      <w:bookmarkEnd w:id="231"/>
    </w:p>
    <w:p w:rsidR="003E52A6" w:rsidRPr="003E52A6" w:rsidRDefault="003E52A6" w:rsidP="003E52A6">
      <w:pPr>
        <w:pStyle w:val="Caption"/>
        <w:jc w:val="center"/>
        <w:rPr>
          <w:rFonts w:asciiTheme="majorHAnsi" w:hAnsiTheme="majorHAnsi"/>
          <w:sz w:val="16"/>
          <w:szCs w:val="16"/>
        </w:rPr>
      </w:pPr>
      <w:r w:rsidRPr="003E52A6">
        <w:rPr>
          <w:rFonts w:asciiTheme="majorHAnsi" w:hAnsiTheme="majorHAnsi"/>
          <w:sz w:val="16"/>
          <w:szCs w:val="16"/>
        </w:rPr>
        <w:t>Fuente:   Elaboración propia</w:t>
      </w:r>
    </w:p>
    <w:p w:rsidR="003E52A6" w:rsidRDefault="003E52A6" w:rsidP="003E52A6">
      <w:pPr>
        <w:spacing w:line="360" w:lineRule="auto"/>
        <w:rPr>
          <w:rFonts w:ascii="Cambria" w:eastAsia="Times New Roman" w:hAnsi="Cambria" w:cs="Times New Roman"/>
          <w:i/>
          <w:iCs/>
          <w:spacing w:val="5"/>
          <w:sz w:val="24"/>
          <w:szCs w:val="24"/>
        </w:rPr>
        <w:sectPr w:rsidR="003E52A6" w:rsidSect="003E52A6">
          <w:footerReference w:type="default" r:id="rId32"/>
          <w:pgSz w:w="11907" w:h="16839" w:code="9"/>
          <w:pgMar w:top="1417" w:right="1701" w:bottom="1417" w:left="1701" w:header="708" w:footer="708" w:gutter="0"/>
          <w:cols w:space="708"/>
          <w:docGrid w:linePitch="360"/>
        </w:sectPr>
      </w:pPr>
    </w:p>
    <w:p w:rsidR="003E52A6" w:rsidRDefault="003E52A6" w:rsidP="003E52A6">
      <w:pPr>
        <w:keepNext/>
        <w:spacing w:after="0" w:line="240" w:lineRule="auto"/>
        <w:jc w:val="center"/>
        <w:rPr>
          <w:rFonts w:cs="Times New Roman"/>
        </w:rPr>
      </w:pPr>
    </w:p>
    <w:p w:rsidR="003E52A6" w:rsidRPr="003E52A6" w:rsidRDefault="003E52A6" w:rsidP="003E52A6">
      <w:pPr>
        <w:pStyle w:val="Caption"/>
        <w:jc w:val="center"/>
        <w:rPr>
          <w:rFonts w:asciiTheme="majorHAnsi" w:hAnsiTheme="majorHAnsi"/>
          <w:sz w:val="16"/>
          <w:szCs w:val="16"/>
        </w:rPr>
      </w:pPr>
      <w:r>
        <w:rPr>
          <w:noProof/>
          <w:lang w:val="es-ES"/>
        </w:rPr>
        <w:drawing>
          <wp:inline distT="0" distB="0" distL="0" distR="0">
            <wp:extent cx="8768690" cy="4990144"/>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b="8690"/>
                    <a:stretch>
                      <a:fillRect/>
                    </a:stretch>
                  </pic:blipFill>
                  <pic:spPr bwMode="auto">
                    <a:xfrm>
                      <a:off x="0" y="0"/>
                      <a:ext cx="8769924" cy="4990846"/>
                    </a:xfrm>
                    <a:prstGeom prst="rect">
                      <a:avLst/>
                    </a:prstGeom>
                    <a:noFill/>
                    <a:ln w="9525">
                      <a:noFill/>
                      <a:miter lim="800000"/>
                      <a:headEnd/>
                      <a:tailEnd/>
                    </a:ln>
                  </pic:spPr>
                </pic:pic>
              </a:graphicData>
            </a:graphic>
          </wp:inline>
        </w:drawing>
      </w:r>
      <w:bookmarkStart w:id="232" w:name="_Toc266031537"/>
      <w:r w:rsidRPr="003E52A6">
        <w:rPr>
          <w:rFonts w:asciiTheme="majorHAnsi" w:hAnsiTheme="majorHAnsi"/>
          <w:sz w:val="16"/>
          <w:szCs w:val="16"/>
        </w:rPr>
        <w:t xml:space="preserve">Ilustración </w:t>
      </w:r>
      <w:r w:rsidR="00934198" w:rsidRPr="003E52A6">
        <w:rPr>
          <w:rFonts w:asciiTheme="majorHAnsi" w:hAnsiTheme="majorHAnsi"/>
          <w:sz w:val="16"/>
          <w:szCs w:val="16"/>
        </w:rPr>
        <w:fldChar w:fldCharType="begin"/>
      </w:r>
      <w:r w:rsidRPr="003E52A6">
        <w:rPr>
          <w:rFonts w:asciiTheme="majorHAnsi" w:hAnsiTheme="majorHAnsi"/>
          <w:sz w:val="16"/>
          <w:szCs w:val="16"/>
        </w:rPr>
        <w:instrText xml:space="preserve"> SEQ Ilustración \* ARABIC </w:instrText>
      </w:r>
      <w:r w:rsidR="00934198" w:rsidRPr="003E52A6">
        <w:rPr>
          <w:rFonts w:asciiTheme="majorHAnsi" w:hAnsiTheme="majorHAnsi"/>
          <w:sz w:val="16"/>
          <w:szCs w:val="16"/>
        </w:rPr>
        <w:fldChar w:fldCharType="separate"/>
      </w:r>
      <w:r w:rsidR="00EB772F">
        <w:rPr>
          <w:rFonts w:asciiTheme="majorHAnsi" w:hAnsiTheme="majorHAnsi"/>
          <w:noProof/>
          <w:sz w:val="16"/>
          <w:szCs w:val="16"/>
        </w:rPr>
        <w:t>9</w:t>
      </w:r>
      <w:r w:rsidR="00934198" w:rsidRPr="003E52A6">
        <w:rPr>
          <w:rFonts w:asciiTheme="majorHAnsi" w:hAnsiTheme="majorHAnsi"/>
          <w:sz w:val="16"/>
          <w:szCs w:val="16"/>
        </w:rPr>
        <w:fldChar w:fldCharType="end"/>
      </w:r>
      <w:r w:rsidRPr="003E52A6">
        <w:rPr>
          <w:rFonts w:asciiTheme="majorHAnsi" w:hAnsiTheme="majorHAnsi"/>
          <w:sz w:val="16"/>
          <w:szCs w:val="16"/>
        </w:rPr>
        <w:t xml:space="preserve"> .-    Diagrama de Proceso "Planificación del Departamento de Proyectos"</w:t>
      </w:r>
      <w:bookmarkEnd w:id="232"/>
    </w:p>
    <w:p w:rsidR="003E52A6" w:rsidRDefault="003E52A6" w:rsidP="003E52A6">
      <w:pPr>
        <w:pStyle w:val="Caption"/>
        <w:jc w:val="center"/>
        <w:rPr>
          <w:rFonts w:asciiTheme="majorHAnsi" w:hAnsiTheme="majorHAnsi"/>
          <w:sz w:val="16"/>
          <w:szCs w:val="16"/>
        </w:rPr>
      </w:pPr>
      <w:r w:rsidRPr="003E52A6">
        <w:rPr>
          <w:rFonts w:asciiTheme="majorHAnsi" w:hAnsiTheme="majorHAnsi"/>
          <w:sz w:val="16"/>
          <w:szCs w:val="16"/>
        </w:rPr>
        <w:t>Fuente:    Elaboración  propia</w:t>
      </w:r>
    </w:p>
    <w:tbl>
      <w:tblPr>
        <w:tblW w:w="13652" w:type="dxa"/>
        <w:tblInd w:w="-106"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82"/>
        <w:gridCol w:w="1473"/>
        <w:gridCol w:w="1929"/>
        <w:gridCol w:w="1617"/>
        <w:gridCol w:w="4053"/>
        <w:gridCol w:w="1843"/>
        <w:gridCol w:w="1324"/>
        <w:gridCol w:w="831"/>
      </w:tblGrid>
      <w:tr w:rsidR="003E52A6" w:rsidRPr="003B7F34" w:rsidTr="00B22D1B">
        <w:trPr>
          <w:trHeight w:val="495"/>
          <w:tblHeader/>
        </w:trPr>
        <w:tc>
          <w:tcPr>
            <w:tcW w:w="582" w:type="dxa"/>
            <w:tcBorders>
              <w:right w:val="nil"/>
            </w:tcBorders>
            <w:shd w:val="clear" w:color="auto" w:fill="000000"/>
          </w:tcPr>
          <w:p w:rsidR="003E52A6" w:rsidRPr="003B7F34" w:rsidRDefault="003E52A6" w:rsidP="00B22D1B">
            <w:pPr>
              <w:spacing w:after="0" w:line="240" w:lineRule="auto"/>
              <w:jc w:val="center"/>
              <w:rPr>
                <w:rFonts w:ascii="Arial Narrow" w:hAnsi="Arial Narrow" w:cs="Arial Narrow"/>
                <w:b/>
                <w:bCs/>
                <w:color w:val="FFFFFF"/>
                <w:sz w:val="20"/>
                <w:szCs w:val="20"/>
                <w:lang w:val="es-PE" w:eastAsia="es-PE"/>
              </w:rPr>
            </w:pPr>
            <w:r>
              <w:rPr>
                <w:rFonts w:cs="Times New Roman"/>
              </w:rPr>
              <w:br w:type="page"/>
            </w:r>
            <w:r w:rsidRPr="003B7F34">
              <w:rPr>
                <w:rFonts w:ascii="Arial Narrow" w:hAnsi="Arial Narrow" w:cs="Arial Narrow"/>
                <w:color w:val="FFFFFF"/>
                <w:sz w:val="20"/>
                <w:szCs w:val="20"/>
                <w:lang w:val="es-PE" w:eastAsia="es-PE"/>
              </w:rPr>
              <w:t>N°</w:t>
            </w:r>
          </w:p>
        </w:tc>
        <w:tc>
          <w:tcPr>
            <w:tcW w:w="1473" w:type="dxa"/>
            <w:tcBorders>
              <w:left w:val="nil"/>
              <w:right w:val="nil"/>
            </w:tcBorders>
            <w:shd w:val="clear" w:color="auto" w:fill="000000"/>
          </w:tcPr>
          <w:p w:rsidR="003E52A6" w:rsidRPr="003B7F34" w:rsidRDefault="003E52A6" w:rsidP="00B22D1B">
            <w:pPr>
              <w:spacing w:after="0" w:line="240" w:lineRule="auto"/>
              <w:jc w:val="center"/>
              <w:rPr>
                <w:rFonts w:ascii="Arial Narrow" w:hAnsi="Arial Narrow" w:cs="Arial Narrow"/>
                <w:b/>
                <w:bCs/>
                <w:color w:val="FFFFFF"/>
                <w:sz w:val="20"/>
                <w:szCs w:val="20"/>
                <w:lang w:val="es-PE" w:eastAsia="es-PE"/>
              </w:rPr>
            </w:pPr>
            <w:r w:rsidRPr="003B7F34">
              <w:rPr>
                <w:rFonts w:ascii="Arial Narrow" w:hAnsi="Arial Narrow" w:cs="Arial Narrow"/>
                <w:color w:val="FFFFFF"/>
                <w:sz w:val="20"/>
                <w:szCs w:val="20"/>
                <w:lang w:val="es-PE" w:eastAsia="es-PE"/>
              </w:rPr>
              <w:t>ENTRADA</w:t>
            </w:r>
          </w:p>
        </w:tc>
        <w:tc>
          <w:tcPr>
            <w:tcW w:w="1929" w:type="dxa"/>
            <w:tcBorders>
              <w:left w:val="nil"/>
              <w:right w:val="nil"/>
            </w:tcBorders>
            <w:shd w:val="clear" w:color="auto" w:fill="000000"/>
          </w:tcPr>
          <w:p w:rsidR="003E52A6" w:rsidRPr="003B7F34" w:rsidRDefault="003E52A6" w:rsidP="00B22D1B">
            <w:pPr>
              <w:spacing w:after="0" w:line="240" w:lineRule="auto"/>
              <w:jc w:val="center"/>
              <w:rPr>
                <w:rFonts w:ascii="Arial Narrow" w:hAnsi="Arial Narrow" w:cs="Arial Narrow"/>
                <w:b/>
                <w:bCs/>
                <w:color w:val="FFFFFF"/>
                <w:sz w:val="20"/>
                <w:szCs w:val="20"/>
                <w:lang w:val="es-PE" w:eastAsia="es-PE"/>
              </w:rPr>
            </w:pPr>
            <w:r w:rsidRPr="003B7F34">
              <w:rPr>
                <w:rFonts w:ascii="Arial Narrow" w:hAnsi="Arial Narrow" w:cs="Arial Narrow"/>
                <w:color w:val="FFFFFF"/>
                <w:sz w:val="20"/>
                <w:szCs w:val="20"/>
                <w:lang w:val="es-PE" w:eastAsia="es-PE"/>
              </w:rPr>
              <w:t>ACTIVIDAD</w:t>
            </w:r>
          </w:p>
        </w:tc>
        <w:tc>
          <w:tcPr>
            <w:tcW w:w="1617" w:type="dxa"/>
            <w:tcBorders>
              <w:left w:val="nil"/>
              <w:right w:val="nil"/>
            </w:tcBorders>
            <w:shd w:val="clear" w:color="auto" w:fill="000000"/>
          </w:tcPr>
          <w:p w:rsidR="003E52A6" w:rsidRPr="003B7F34" w:rsidRDefault="003E52A6" w:rsidP="00B22D1B">
            <w:pPr>
              <w:spacing w:after="0" w:line="240" w:lineRule="auto"/>
              <w:jc w:val="center"/>
              <w:rPr>
                <w:rFonts w:ascii="Arial Narrow" w:hAnsi="Arial Narrow" w:cs="Arial Narrow"/>
                <w:b/>
                <w:bCs/>
                <w:color w:val="FFFFFF"/>
                <w:sz w:val="20"/>
                <w:szCs w:val="20"/>
                <w:lang w:val="es-PE" w:eastAsia="es-PE"/>
              </w:rPr>
            </w:pPr>
            <w:r w:rsidRPr="003B7F34">
              <w:rPr>
                <w:rFonts w:ascii="Arial Narrow" w:hAnsi="Arial Narrow" w:cs="Arial Narrow"/>
                <w:color w:val="FFFFFF"/>
                <w:sz w:val="20"/>
                <w:szCs w:val="20"/>
                <w:lang w:val="es-PE" w:eastAsia="es-PE"/>
              </w:rPr>
              <w:t>SALIDA</w:t>
            </w:r>
          </w:p>
        </w:tc>
        <w:tc>
          <w:tcPr>
            <w:tcW w:w="4053" w:type="dxa"/>
            <w:tcBorders>
              <w:left w:val="nil"/>
              <w:right w:val="nil"/>
            </w:tcBorders>
            <w:shd w:val="clear" w:color="auto" w:fill="000000"/>
          </w:tcPr>
          <w:p w:rsidR="003E52A6" w:rsidRPr="003B7F34" w:rsidRDefault="003E52A6" w:rsidP="00B22D1B">
            <w:pPr>
              <w:spacing w:after="0" w:line="240" w:lineRule="auto"/>
              <w:jc w:val="center"/>
              <w:rPr>
                <w:rFonts w:ascii="Arial Narrow" w:hAnsi="Arial Narrow" w:cs="Arial Narrow"/>
                <w:b/>
                <w:bCs/>
                <w:color w:val="FFFFFF"/>
                <w:sz w:val="20"/>
                <w:szCs w:val="20"/>
                <w:lang w:val="es-PE" w:eastAsia="es-PE"/>
              </w:rPr>
            </w:pPr>
            <w:r w:rsidRPr="003B7F34">
              <w:rPr>
                <w:rFonts w:ascii="Arial Narrow" w:hAnsi="Arial Narrow" w:cs="Arial Narrow"/>
                <w:color w:val="FFFFFF"/>
                <w:sz w:val="20"/>
                <w:szCs w:val="20"/>
                <w:lang w:val="es-PE" w:eastAsia="es-PE"/>
              </w:rPr>
              <w:t>DESCRIPCIÓN</w:t>
            </w:r>
          </w:p>
        </w:tc>
        <w:tc>
          <w:tcPr>
            <w:tcW w:w="1843" w:type="dxa"/>
            <w:tcBorders>
              <w:left w:val="nil"/>
              <w:right w:val="nil"/>
            </w:tcBorders>
            <w:shd w:val="clear" w:color="auto" w:fill="000000"/>
          </w:tcPr>
          <w:p w:rsidR="003E52A6" w:rsidRPr="003B7F34" w:rsidRDefault="003E52A6" w:rsidP="00B22D1B">
            <w:pPr>
              <w:spacing w:after="0" w:line="240" w:lineRule="auto"/>
              <w:jc w:val="center"/>
              <w:rPr>
                <w:rFonts w:ascii="Arial Narrow" w:hAnsi="Arial Narrow" w:cs="Arial Narrow"/>
                <w:b/>
                <w:bCs/>
                <w:color w:val="FFFFFF"/>
                <w:sz w:val="18"/>
                <w:szCs w:val="18"/>
                <w:lang w:val="es-PE" w:eastAsia="es-PE"/>
              </w:rPr>
            </w:pPr>
            <w:r w:rsidRPr="003B7F34">
              <w:rPr>
                <w:rFonts w:ascii="Arial Narrow" w:hAnsi="Arial Narrow" w:cs="Arial Narrow"/>
                <w:color w:val="FFFFFF"/>
                <w:sz w:val="18"/>
                <w:szCs w:val="18"/>
                <w:lang w:val="es-PE" w:eastAsia="es-PE"/>
              </w:rPr>
              <w:t>RESPONSABLE</w:t>
            </w:r>
          </w:p>
        </w:tc>
        <w:tc>
          <w:tcPr>
            <w:tcW w:w="1324" w:type="dxa"/>
            <w:tcBorders>
              <w:left w:val="nil"/>
              <w:right w:val="nil"/>
            </w:tcBorders>
            <w:shd w:val="clear" w:color="auto" w:fill="000000"/>
          </w:tcPr>
          <w:p w:rsidR="003E52A6" w:rsidRPr="003B7F34" w:rsidRDefault="003E52A6" w:rsidP="00B22D1B">
            <w:pPr>
              <w:spacing w:after="0" w:line="240" w:lineRule="auto"/>
              <w:jc w:val="center"/>
              <w:rPr>
                <w:rFonts w:ascii="Arial Narrow" w:hAnsi="Arial Narrow" w:cs="Arial Narrow"/>
                <w:b/>
                <w:bCs/>
                <w:color w:val="FFFFFF"/>
                <w:sz w:val="18"/>
                <w:szCs w:val="18"/>
                <w:lang w:val="es-PE" w:eastAsia="es-PE"/>
              </w:rPr>
            </w:pPr>
            <w:r w:rsidRPr="003B7F34">
              <w:rPr>
                <w:rFonts w:ascii="Arial Narrow" w:hAnsi="Arial Narrow" w:cs="Arial Narrow"/>
                <w:color w:val="FFFFFF"/>
                <w:sz w:val="18"/>
                <w:szCs w:val="18"/>
                <w:lang w:val="es-PE" w:eastAsia="es-PE"/>
              </w:rPr>
              <w:t>TIPO ACTIVIDAD</w:t>
            </w:r>
          </w:p>
        </w:tc>
        <w:tc>
          <w:tcPr>
            <w:tcW w:w="831" w:type="dxa"/>
            <w:tcBorders>
              <w:left w:val="nil"/>
            </w:tcBorders>
            <w:shd w:val="clear" w:color="auto" w:fill="000000"/>
          </w:tcPr>
          <w:p w:rsidR="003E52A6" w:rsidRPr="003B7F34" w:rsidRDefault="003E52A6" w:rsidP="00B22D1B">
            <w:pPr>
              <w:spacing w:after="0" w:line="240" w:lineRule="auto"/>
              <w:jc w:val="center"/>
              <w:rPr>
                <w:rFonts w:ascii="Arial Narrow" w:hAnsi="Arial Narrow" w:cs="Arial Narrow"/>
                <w:b/>
                <w:bCs/>
                <w:color w:val="FFFFFF"/>
                <w:sz w:val="18"/>
                <w:szCs w:val="18"/>
                <w:lang w:val="es-PE" w:eastAsia="es-PE"/>
              </w:rPr>
            </w:pPr>
            <w:r w:rsidRPr="003B7F34">
              <w:rPr>
                <w:rFonts w:ascii="Arial Narrow" w:hAnsi="Arial Narrow" w:cs="Arial Narrow"/>
                <w:color w:val="FFFFFF"/>
                <w:sz w:val="18"/>
                <w:szCs w:val="18"/>
                <w:lang w:val="es-PE" w:eastAsia="es-PE"/>
              </w:rPr>
              <w:t>TIEMPO</w:t>
            </w:r>
          </w:p>
        </w:tc>
      </w:tr>
      <w:tr w:rsidR="003E52A6" w:rsidRPr="003B7F34" w:rsidTr="00B22D1B">
        <w:trPr>
          <w:trHeight w:val="450"/>
        </w:trPr>
        <w:tc>
          <w:tcPr>
            <w:tcW w:w="582" w:type="dxa"/>
            <w:tcBorders>
              <w:right w:val="nil"/>
            </w:tcBorders>
            <w:shd w:val="clear" w:color="auto" w:fill="C0C0C0"/>
          </w:tcPr>
          <w:p w:rsidR="003E52A6" w:rsidRPr="003B7F34" w:rsidRDefault="003E52A6" w:rsidP="00B22D1B">
            <w:pPr>
              <w:spacing w:after="0" w:line="240" w:lineRule="auto"/>
              <w:jc w:val="center"/>
              <w:rPr>
                <w:rFonts w:ascii="Arial Narrow" w:hAnsi="Arial Narrow" w:cs="Arial Narrow"/>
                <w:b/>
                <w:bCs/>
                <w:sz w:val="16"/>
                <w:szCs w:val="16"/>
                <w:lang w:val="es-PE" w:eastAsia="es-PE"/>
              </w:rPr>
            </w:pPr>
            <w:r w:rsidRPr="003B7F34">
              <w:rPr>
                <w:rFonts w:ascii="Arial Narrow" w:hAnsi="Arial Narrow" w:cs="Arial Narrow"/>
                <w:sz w:val="16"/>
                <w:szCs w:val="16"/>
                <w:lang w:val="es-PE" w:eastAsia="es-PE"/>
              </w:rPr>
              <w:t>1</w:t>
            </w:r>
          </w:p>
        </w:tc>
        <w:tc>
          <w:tcPr>
            <w:tcW w:w="1473" w:type="dxa"/>
            <w:tcBorders>
              <w:left w:val="nil"/>
              <w:righ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Solicitud de elaboración</w:t>
            </w:r>
            <w:r w:rsidRPr="003B7F34">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 xml:space="preserve">de </w:t>
            </w:r>
            <w:r w:rsidRPr="003B7F34">
              <w:rPr>
                <w:rFonts w:ascii="Arial Narrow" w:hAnsi="Arial Narrow" w:cs="Arial Narrow"/>
                <w:sz w:val="16"/>
                <w:szCs w:val="16"/>
                <w:lang w:val="es-PE" w:eastAsia="es-PE"/>
              </w:rPr>
              <w:t>POA</w:t>
            </w:r>
          </w:p>
        </w:tc>
        <w:tc>
          <w:tcPr>
            <w:tcW w:w="1929" w:type="dxa"/>
            <w:tcBorders>
              <w:left w:val="nil"/>
              <w:righ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Recibir solicitud de elaboración</w:t>
            </w:r>
            <w:r w:rsidRPr="003B7F34">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 xml:space="preserve">de </w:t>
            </w:r>
            <w:r w:rsidRPr="003B7F34">
              <w:rPr>
                <w:rFonts w:ascii="Arial Narrow" w:hAnsi="Arial Narrow" w:cs="Arial Narrow"/>
                <w:sz w:val="16"/>
                <w:szCs w:val="16"/>
                <w:lang w:val="es-PE" w:eastAsia="es-PE"/>
              </w:rPr>
              <w:t>POA</w:t>
            </w:r>
          </w:p>
        </w:tc>
        <w:tc>
          <w:tcPr>
            <w:tcW w:w="1617" w:type="dxa"/>
            <w:tcBorders>
              <w:left w:val="nil"/>
              <w:righ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Cartera de proyectos</w:t>
            </w:r>
          </w:p>
        </w:tc>
        <w:tc>
          <w:tcPr>
            <w:tcW w:w="4053" w:type="dxa"/>
            <w:tcBorders>
              <w:left w:val="nil"/>
              <w:right w:val="nil"/>
            </w:tcBorders>
            <w:shd w:val="clear" w:color="auto" w:fill="C0C0C0"/>
          </w:tcPr>
          <w:p w:rsidR="003E52A6" w:rsidRPr="003B7F34" w:rsidRDefault="003E52A6" w:rsidP="00B22D1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Jefe del Departamento de Proyectos recibe una solicitud de elaboración de POA por parte del Departamento de Planificación, para comenzar el proceso procede a ubicar la Cartera de proyectos.</w:t>
            </w:r>
          </w:p>
        </w:tc>
        <w:tc>
          <w:tcPr>
            <w:tcW w:w="1843" w:type="dxa"/>
            <w:tcBorders>
              <w:left w:val="nil"/>
              <w:righ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Jefe </w:t>
            </w:r>
            <w:r>
              <w:rPr>
                <w:rFonts w:ascii="Arial Narrow" w:hAnsi="Arial Narrow" w:cs="Arial Narrow"/>
                <w:sz w:val="16"/>
                <w:szCs w:val="16"/>
                <w:lang w:val="es-PE" w:eastAsia="es-PE"/>
              </w:rPr>
              <w:t xml:space="preserve">del </w:t>
            </w:r>
            <w:r w:rsidRPr="003B7F34">
              <w:rPr>
                <w:rFonts w:ascii="Arial Narrow" w:hAnsi="Arial Narrow" w:cs="Arial Narrow"/>
                <w:sz w:val="16"/>
                <w:szCs w:val="16"/>
                <w:lang w:val="es-PE" w:eastAsia="es-PE"/>
              </w:rPr>
              <w:t>Departamento de Proyectos</w:t>
            </w:r>
          </w:p>
        </w:tc>
        <w:tc>
          <w:tcPr>
            <w:tcW w:w="1324" w:type="dxa"/>
            <w:tcBorders>
              <w:left w:val="nil"/>
              <w:righ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Manual</w:t>
            </w:r>
          </w:p>
        </w:tc>
        <w:tc>
          <w:tcPr>
            <w:tcW w:w="831" w:type="dxa"/>
            <w:tcBorders>
              <w:lef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1</w:t>
            </w:r>
            <w:r>
              <w:rPr>
                <w:rFonts w:ascii="Arial Narrow" w:hAnsi="Arial Narrow" w:cs="Arial Narrow"/>
                <w:sz w:val="16"/>
                <w:szCs w:val="16"/>
                <w:lang w:val="es-PE" w:eastAsia="es-PE"/>
              </w:rPr>
              <w:t>0</w:t>
            </w:r>
            <w:r w:rsidRPr="003B7F34">
              <w:rPr>
                <w:rFonts w:ascii="Arial Narrow" w:hAnsi="Arial Narrow" w:cs="Arial Narrow"/>
                <w:sz w:val="16"/>
                <w:szCs w:val="16"/>
                <w:lang w:val="es-PE" w:eastAsia="es-PE"/>
              </w:rPr>
              <w:t xml:space="preserve"> minuto</w:t>
            </w:r>
            <w:r>
              <w:rPr>
                <w:rFonts w:ascii="Arial Narrow" w:hAnsi="Arial Narrow" w:cs="Arial Narrow"/>
                <w:sz w:val="16"/>
                <w:szCs w:val="16"/>
                <w:lang w:val="es-PE" w:eastAsia="es-PE"/>
              </w:rPr>
              <w:t>s</w:t>
            </w:r>
          </w:p>
        </w:tc>
      </w:tr>
      <w:tr w:rsidR="003E52A6" w:rsidRPr="003B7F34" w:rsidTr="00B22D1B">
        <w:trPr>
          <w:trHeight w:val="511"/>
        </w:trPr>
        <w:tc>
          <w:tcPr>
            <w:tcW w:w="582" w:type="dxa"/>
            <w:tcBorders>
              <w:right w:val="nil"/>
            </w:tcBorders>
          </w:tcPr>
          <w:p w:rsidR="003E52A6" w:rsidRPr="003B7F34" w:rsidRDefault="003E52A6" w:rsidP="00B22D1B">
            <w:pPr>
              <w:spacing w:after="0" w:line="240" w:lineRule="auto"/>
              <w:jc w:val="center"/>
              <w:rPr>
                <w:rFonts w:ascii="Arial Narrow" w:hAnsi="Arial Narrow" w:cs="Arial Narrow"/>
                <w:b/>
                <w:bCs/>
                <w:sz w:val="16"/>
                <w:szCs w:val="16"/>
                <w:lang w:val="es-PE" w:eastAsia="es-PE"/>
              </w:rPr>
            </w:pPr>
            <w:r w:rsidRPr="003B7F34">
              <w:rPr>
                <w:rFonts w:ascii="Arial Narrow" w:hAnsi="Arial Narrow" w:cs="Arial Narrow"/>
                <w:sz w:val="16"/>
                <w:szCs w:val="16"/>
                <w:lang w:val="es-PE" w:eastAsia="es-PE"/>
              </w:rPr>
              <w:t>2</w:t>
            </w:r>
          </w:p>
        </w:tc>
        <w:tc>
          <w:tcPr>
            <w:tcW w:w="1473"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Cartera de proyectos</w:t>
            </w:r>
          </w:p>
        </w:tc>
        <w:tc>
          <w:tcPr>
            <w:tcW w:w="1929"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Analizar cartera de Proyecto</w:t>
            </w:r>
          </w:p>
        </w:tc>
        <w:tc>
          <w:tcPr>
            <w:tcW w:w="1617" w:type="dxa"/>
            <w:tcBorders>
              <w:left w:val="nil"/>
              <w:right w:val="nil"/>
            </w:tcBorders>
          </w:tcPr>
          <w:p w:rsidR="003E52A6"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softHyphen/>
              <w:t>- Resultado de análisis de cartera de proyecto</w:t>
            </w:r>
          </w:p>
          <w:p w:rsidR="003E52A6" w:rsidRPr="003B7F34" w:rsidRDefault="003E52A6" w:rsidP="00B22D1B">
            <w:pPr>
              <w:spacing w:after="0" w:line="240" w:lineRule="auto"/>
              <w:rPr>
                <w:rFonts w:ascii="Arial Narrow" w:hAnsi="Arial Narrow" w:cs="Arial Narrow"/>
                <w:sz w:val="16"/>
                <w:szCs w:val="16"/>
                <w:lang w:val="es-PE" w:eastAsia="es-PE"/>
              </w:rPr>
            </w:pPr>
          </w:p>
        </w:tc>
        <w:tc>
          <w:tcPr>
            <w:tcW w:w="4053" w:type="dxa"/>
            <w:tcBorders>
              <w:left w:val="nil"/>
              <w:right w:val="nil"/>
            </w:tcBorders>
          </w:tcPr>
          <w:p w:rsidR="003E52A6" w:rsidRPr="003B7F34" w:rsidRDefault="003E52A6" w:rsidP="00B22D1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Se analiza la C</w:t>
            </w:r>
            <w:r w:rsidRPr="003B7F34">
              <w:rPr>
                <w:rFonts w:ascii="Arial Narrow" w:hAnsi="Arial Narrow" w:cs="Arial Narrow"/>
                <w:sz w:val="16"/>
                <w:szCs w:val="16"/>
                <w:lang w:val="es-PE" w:eastAsia="es-PE"/>
              </w:rPr>
              <w:t xml:space="preserve">artera de proyectos que hasta la fecha se viene utilizando en el </w:t>
            </w:r>
            <w:r>
              <w:rPr>
                <w:rFonts w:ascii="Arial Narrow" w:hAnsi="Arial Narrow" w:cs="Arial Narrow"/>
                <w:sz w:val="16"/>
                <w:szCs w:val="16"/>
                <w:lang w:val="es-PE" w:eastAsia="es-PE"/>
              </w:rPr>
              <w:t>Departamento a fin de</w:t>
            </w:r>
            <w:r w:rsidRPr="003B7F34">
              <w:rPr>
                <w:rFonts w:ascii="Arial Narrow" w:hAnsi="Arial Narrow" w:cs="Arial Narrow"/>
                <w:sz w:val="16"/>
                <w:szCs w:val="16"/>
                <w:lang w:val="es-PE" w:eastAsia="es-PE"/>
              </w:rPr>
              <w:t xml:space="preserve"> identificar oportunidades de mejora a contemplar en el Plan Operativo Anual. Asimismo, se analizan los proyectos pendientes para su consideración en el Plan Operativo Anual.</w:t>
            </w:r>
          </w:p>
        </w:tc>
        <w:tc>
          <w:tcPr>
            <w:tcW w:w="1843"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Jefe </w:t>
            </w:r>
            <w:r>
              <w:rPr>
                <w:rFonts w:ascii="Arial Narrow" w:hAnsi="Arial Narrow" w:cs="Arial Narrow"/>
                <w:sz w:val="16"/>
                <w:szCs w:val="16"/>
                <w:lang w:val="es-PE" w:eastAsia="es-PE"/>
              </w:rPr>
              <w:t xml:space="preserve">del </w:t>
            </w:r>
            <w:r w:rsidRPr="003B7F34">
              <w:rPr>
                <w:rFonts w:ascii="Arial Narrow" w:hAnsi="Arial Narrow" w:cs="Arial Narrow"/>
                <w:sz w:val="16"/>
                <w:szCs w:val="16"/>
                <w:lang w:val="es-PE" w:eastAsia="es-PE"/>
              </w:rPr>
              <w:t>Departamento de Proyectos</w:t>
            </w:r>
          </w:p>
        </w:tc>
        <w:tc>
          <w:tcPr>
            <w:tcW w:w="1324"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Manual</w:t>
            </w:r>
          </w:p>
        </w:tc>
        <w:tc>
          <w:tcPr>
            <w:tcW w:w="831" w:type="dxa"/>
            <w:tcBorders>
              <w:lef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2 días</w:t>
            </w:r>
          </w:p>
        </w:tc>
      </w:tr>
      <w:tr w:rsidR="003E52A6" w:rsidRPr="003B7F34" w:rsidTr="00B22D1B">
        <w:trPr>
          <w:trHeight w:val="675"/>
        </w:trPr>
        <w:tc>
          <w:tcPr>
            <w:tcW w:w="582" w:type="dxa"/>
            <w:tcBorders>
              <w:right w:val="nil"/>
            </w:tcBorders>
            <w:shd w:val="clear" w:color="auto" w:fill="C0C0C0"/>
          </w:tcPr>
          <w:p w:rsidR="003E52A6" w:rsidRPr="003B7F34" w:rsidRDefault="003E52A6" w:rsidP="00B22D1B">
            <w:pPr>
              <w:spacing w:after="0" w:line="240" w:lineRule="auto"/>
              <w:jc w:val="center"/>
              <w:rPr>
                <w:rFonts w:ascii="Arial Narrow" w:hAnsi="Arial Narrow" w:cs="Arial Narrow"/>
                <w:b/>
                <w:bCs/>
                <w:sz w:val="16"/>
                <w:szCs w:val="16"/>
                <w:lang w:val="es-PE" w:eastAsia="es-PE"/>
              </w:rPr>
            </w:pPr>
            <w:r w:rsidRPr="003B7F34">
              <w:rPr>
                <w:rFonts w:ascii="Arial Narrow" w:hAnsi="Arial Narrow" w:cs="Arial Narrow"/>
                <w:sz w:val="16"/>
                <w:szCs w:val="16"/>
                <w:lang w:val="es-PE" w:eastAsia="es-PE"/>
              </w:rPr>
              <w:t>3</w:t>
            </w:r>
          </w:p>
        </w:tc>
        <w:tc>
          <w:tcPr>
            <w:tcW w:w="1473" w:type="dxa"/>
            <w:tcBorders>
              <w:left w:val="nil"/>
              <w:righ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Resultado de análisis de cartera de proyecto</w:t>
            </w:r>
          </w:p>
        </w:tc>
        <w:tc>
          <w:tcPr>
            <w:tcW w:w="1929" w:type="dxa"/>
            <w:tcBorders>
              <w:left w:val="nil"/>
              <w:righ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Análisis de resultados del </w:t>
            </w:r>
            <w:r>
              <w:rPr>
                <w:rFonts w:ascii="Arial Narrow" w:hAnsi="Arial Narrow" w:cs="Arial Narrow"/>
                <w:sz w:val="16"/>
                <w:szCs w:val="16"/>
                <w:lang w:val="es-PE" w:eastAsia="es-PE"/>
              </w:rPr>
              <w:t>departamento</w:t>
            </w:r>
          </w:p>
        </w:tc>
        <w:tc>
          <w:tcPr>
            <w:tcW w:w="1617" w:type="dxa"/>
            <w:tcBorders>
              <w:left w:val="nil"/>
              <w:right w:val="nil"/>
            </w:tcBorders>
            <w:shd w:val="clear" w:color="auto" w:fill="C0C0C0"/>
          </w:tcPr>
          <w:p w:rsidR="003E52A6"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Informe de resultados</w:t>
            </w:r>
          </w:p>
          <w:p w:rsidR="003E52A6" w:rsidRPr="003B7F34" w:rsidRDefault="003E52A6" w:rsidP="00B22D1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xml:space="preserve">- Resultados del departamento analizados </w:t>
            </w:r>
          </w:p>
        </w:tc>
        <w:tc>
          <w:tcPr>
            <w:tcW w:w="4053" w:type="dxa"/>
            <w:tcBorders>
              <w:left w:val="nil"/>
              <w:right w:val="nil"/>
            </w:tcBorders>
            <w:shd w:val="clear" w:color="auto" w:fill="C0C0C0"/>
          </w:tcPr>
          <w:p w:rsidR="003E52A6" w:rsidRPr="003B7F34" w:rsidRDefault="003E52A6" w:rsidP="00B22D1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En base a la Guía de Evaluación proveniente de la actividad Elaborar documentación Guía para evaluación del proceso Elaboración del Plan Operativo Institucional,</w:t>
            </w:r>
            <w:r w:rsidRPr="003B7F34">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s</w:t>
            </w:r>
            <w:r w:rsidRPr="003B7F34">
              <w:rPr>
                <w:rFonts w:ascii="Arial Narrow" w:hAnsi="Arial Narrow" w:cs="Arial Narrow"/>
                <w:sz w:val="16"/>
                <w:szCs w:val="16"/>
                <w:lang w:val="es-PE" w:eastAsia="es-PE"/>
              </w:rPr>
              <w:t xml:space="preserve">e analiza los resultados de los proyectos que se han ejecutado hasta la fecha y se contrastan con los objetivos trazados para los mismos en el Plan Operativo Anual vigente. </w:t>
            </w:r>
            <w:r>
              <w:rPr>
                <w:rFonts w:ascii="Arial Narrow" w:hAnsi="Arial Narrow" w:cs="Arial Narrow"/>
                <w:sz w:val="16"/>
                <w:szCs w:val="16"/>
                <w:lang w:val="es-PE" w:eastAsia="es-PE"/>
              </w:rPr>
              <w:t>Paso seguido se elabora el Informe de resultados.</w:t>
            </w:r>
          </w:p>
        </w:tc>
        <w:tc>
          <w:tcPr>
            <w:tcW w:w="1843" w:type="dxa"/>
            <w:tcBorders>
              <w:left w:val="nil"/>
              <w:righ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Jefe </w:t>
            </w:r>
            <w:r>
              <w:rPr>
                <w:rFonts w:ascii="Arial Narrow" w:hAnsi="Arial Narrow" w:cs="Arial Narrow"/>
                <w:sz w:val="16"/>
                <w:szCs w:val="16"/>
                <w:lang w:val="es-PE" w:eastAsia="es-PE"/>
              </w:rPr>
              <w:t xml:space="preserve">del </w:t>
            </w:r>
            <w:r w:rsidRPr="003B7F34">
              <w:rPr>
                <w:rFonts w:ascii="Arial Narrow" w:hAnsi="Arial Narrow" w:cs="Arial Narrow"/>
                <w:sz w:val="16"/>
                <w:szCs w:val="16"/>
                <w:lang w:val="es-PE" w:eastAsia="es-PE"/>
              </w:rPr>
              <w:t>Departamento de Proyectos</w:t>
            </w:r>
          </w:p>
        </w:tc>
        <w:tc>
          <w:tcPr>
            <w:tcW w:w="1324" w:type="dxa"/>
            <w:tcBorders>
              <w:left w:val="nil"/>
              <w:righ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Manual</w:t>
            </w:r>
          </w:p>
        </w:tc>
        <w:tc>
          <w:tcPr>
            <w:tcW w:w="831" w:type="dxa"/>
            <w:tcBorders>
              <w:lef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3 días</w:t>
            </w:r>
          </w:p>
        </w:tc>
      </w:tr>
      <w:tr w:rsidR="003E52A6" w:rsidRPr="003B7F34" w:rsidTr="00B22D1B">
        <w:trPr>
          <w:trHeight w:val="900"/>
        </w:trPr>
        <w:tc>
          <w:tcPr>
            <w:tcW w:w="582" w:type="dxa"/>
            <w:tcBorders>
              <w:right w:val="nil"/>
            </w:tcBorders>
          </w:tcPr>
          <w:p w:rsidR="003E52A6" w:rsidRPr="003B7F34" w:rsidRDefault="003E52A6" w:rsidP="00B22D1B">
            <w:pPr>
              <w:spacing w:after="0" w:line="240" w:lineRule="auto"/>
              <w:jc w:val="center"/>
              <w:rPr>
                <w:rFonts w:ascii="Arial Narrow" w:hAnsi="Arial Narrow" w:cs="Arial Narrow"/>
                <w:sz w:val="16"/>
                <w:szCs w:val="16"/>
                <w:lang w:val="es-PE" w:eastAsia="es-PE"/>
              </w:rPr>
            </w:pPr>
            <w:r w:rsidRPr="003B7F34">
              <w:rPr>
                <w:rFonts w:ascii="Arial Narrow" w:hAnsi="Arial Narrow" w:cs="Arial Narrow"/>
                <w:sz w:val="16"/>
                <w:szCs w:val="16"/>
                <w:lang w:val="es-PE" w:eastAsia="es-PE"/>
              </w:rPr>
              <w:t>4</w:t>
            </w:r>
          </w:p>
        </w:tc>
        <w:tc>
          <w:tcPr>
            <w:tcW w:w="1473"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Resultados del departamento analizados</w:t>
            </w:r>
          </w:p>
        </w:tc>
        <w:tc>
          <w:tcPr>
            <w:tcW w:w="1929"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Actualizar necesidades institucionales</w:t>
            </w:r>
          </w:p>
        </w:tc>
        <w:tc>
          <w:tcPr>
            <w:tcW w:w="1617" w:type="dxa"/>
            <w:tcBorders>
              <w:left w:val="nil"/>
              <w:right w:val="nil"/>
            </w:tcBorders>
          </w:tcPr>
          <w:p w:rsidR="003E52A6"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Plan de requerimientos institucionales</w:t>
            </w:r>
          </w:p>
          <w:p w:rsidR="003E52A6" w:rsidRDefault="003E52A6" w:rsidP="00B22D1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Necesidades institucionales actualizadas</w:t>
            </w:r>
          </w:p>
          <w:p w:rsidR="003E52A6" w:rsidRPr="003B7F34" w:rsidRDefault="003E52A6" w:rsidP="00B22D1B">
            <w:pPr>
              <w:spacing w:after="0" w:line="240" w:lineRule="auto"/>
              <w:rPr>
                <w:rFonts w:ascii="Arial Narrow" w:hAnsi="Arial Narrow" w:cs="Arial Narrow"/>
                <w:sz w:val="16"/>
                <w:szCs w:val="16"/>
                <w:lang w:val="es-PE" w:eastAsia="es-PE"/>
              </w:rPr>
            </w:pPr>
          </w:p>
        </w:tc>
        <w:tc>
          <w:tcPr>
            <w:tcW w:w="4053" w:type="dxa"/>
            <w:tcBorders>
              <w:left w:val="nil"/>
              <w:right w:val="nil"/>
            </w:tcBorders>
          </w:tcPr>
          <w:p w:rsidR="003E52A6" w:rsidRPr="003B7F34" w:rsidRDefault="003E52A6" w:rsidP="00B22D1B">
            <w:pPr>
              <w:spacing w:after="0" w:line="240" w:lineRule="auto"/>
              <w:jc w:val="both"/>
              <w:rPr>
                <w:rFonts w:ascii="Arial Narrow" w:hAnsi="Arial Narrow" w:cs="Arial Narrow"/>
                <w:sz w:val="16"/>
                <w:szCs w:val="16"/>
                <w:lang w:val="es-PE" w:eastAsia="es-PE"/>
              </w:rPr>
            </w:pPr>
            <w:r w:rsidRPr="003B7F34">
              <w:rPr>
                <w:rFonts w:ascii="Arial Narrow" w:hAnsi="Arial Narrow" w:cs="Arial Narrow"/>
                <w:sz w:val="16"/>
                <w:szCs w:val="16"/>
                <w:lang w:val="es-PE" w:eastAsia="es-PE"/>
              </w:rPr>
              <w:t>Se actualizan las necesidades institucionales en función</w:t>
            </w:r>
            <w:r>
              <w:rPr>
                <w:rFonts w:ascii="Arial Narrow" w:hAnsi="Arial Narrow" w:cs="Arial Narrow"/>
                <w:sz w:val="16"/>
                <w:szCs w:val="16"/>
                <w:lang w:val="es-PE" w:eastAsia="es-PE"/>
              </w:rPr>
              <w:t xml:space="preserve"> al Listado de necesidades de maquinaria proveniente de la actividad Elaboración del listado de necesidades de maquinarias del proceso Inventariado de Talleres de Educación Técnica, la Lista de requerimientos institucionales proveniente del proceso Recopilación de requerimientos institucionales, para luego elaborar el Plan de requerimientos institucionales que se enviará también a las actividades Análisis de necesidades institucionales del proceso Participación en concurso del Departamento de Proyectos y a la actividad Evaluar plan de requerimientos del proceso Canalización de Donaciones del Departamento de Donaciones e Imagen Institucional. </w:t>
            </w:r>
          </w:p>
        </w:tc>
        <w:tc>
          <w:tcPr>
            <w:tcW w:w="1843"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Jefe </w:t>
            </w:r>
            <w:r>
              <w:rPr>
                <w:rFonts w:ascii="Arial Narrow" w:hAnsi="Arial Narrow" w:cs="Arial Narrow"/>
                <w:sz w:val="16"/>
                <w:szCs w:val="16"/>
                <w:lang w:val="es-PE" w:eastAsia="es-PE"/>
              </w:rPr>
              <w:t xml:space="preserve">del </w:t>
            </w:r>
            <w:r w:rsidRPr="003B7F34">
              <w:rPr>
                <w:rFonts w:ascii="Arial Narrow" w:hAnsi="Arial Narrow" w:cs="Arial Narrow"/>
                <w:sz w:val="16"/>
                <w:szCs w:val="16"/>
                <w:lang w:val="es-PE" w:eastAsia="es-PE"/>
              </w:rPr>
              <w:t>Departamento de Proyectos</w:t>
            </w:r>
          </w:p>
        </w:tc>
        <w:tc>
          <w:tcPr>
            <w:tcW w:w="1324"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Manual</w:t>
            </w:r>
          </w:p>
        </w:tc>
        <w:tc>
          <w:tcPr>
            <w:tcW w:w="831" w:type="dxa"/>
            <w:tcBorders>
              <w:lef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3 días</w:t>
            </w:r>
          </w:p>
        </w:tc>
      </w:tr>
      <w:tr w:rsidR="003E52A6" w:rsidRPr="003B7F34" w:rsidTr="00B22D1B">
        <w:trPr>
          <w:trHeight w:val="900"/>
        </w:trPr>
        <w:tc>
          <w:tcPr>
            <w:tcW w:w="582" w:type="dxa"/>
            <w:tcBorders>
              <w:right w:val="nil"/>
            </w:tcBorders>
            <w:shd w:val="clear" w:color="auto" w:fill="BFBFBF"/>
          </w:tcPr>
          <w:p w:rsidR="003E52A6" w:rsidRPr="003B7F34" w:rsidRDefault="003E52A6" w:rsidP="00B22D1B">
            <w:pPr>
              <w:spacing w:after="0" w:line="240" w:lineRule="auto"/>
              <w:jc w:val="center"/>
              <w:rPr>
                <w:rFonts w:ascii="Arial Narrow" w:hAnsi="Arial Narrow" w:cs="Arial Narrow"/>
                <w:b/>
                <w:bCs/>
                <w:sz w:val="16"/>
                <w:szCs w:val="16"/>
                <w:lang w:val="es-PE" w:eastAsia="es-PE"/>
              </w:rPr>
            </w:pPr>
            <w:r w:rsidRPr="003B7F34">
              <w:rPr>
                <w:rFonts w:ascii="Arial Narrow" w:hAnsi="Arial Narrow" w:cs="Arial Narrow"/>
                <w:sz w:val="16"/>
                <w:szCs w:val="16"/>
                <w:lang w:val="es-PE" w:eastAsia="es-PE"/>
              </w:rPr>
              <w:t>5</w:t>
            </w:r>
          </w:p>
        </w:tc>
        <w:tc>
          <w:tcPr>
            <w:tcW w:w="1473" w:type="dxa"/>
            <w:tcBorders>
              <w:left w:val="nil"/>
              <w:right w:val="nil"/>
            </w:tcBorders>
            <w:shd w:val="clear" w:color="auto" w:fill="BFBFBF"/>
          </w:tcPr>
          <w:p w:rsidR="003E52A6"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Plan de requerimientos institucionales</w:t>
            </w:r>
          </w:p>
          <w:p w:rsidR="003E52A6"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Informe de resultados</w:t>
            </w:r>
          </w:p>
          <w:p w:rsidR="003E52A6" w:rsidRDefault="003E52A6" w:rsidP="00B22D1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Necesidades institucionales actualizadas</w:t>
            </w:r>
          </w:p>
          <w:p w:rsidR="003E52A6" w:rsidRPr="003B7F34" w:rsidRDefault="003E52A6" w:rsidP="00B22D1B">
            <w:pPr>
              <w:spacing w:after="0" w:line="240" w:lineRule="auto"/>
              <w:rPr>
                <w:rFonts w:ascii="Arial Narrow" w:hAnsi="Arial Narrow" w:cs="Arial Narrow"/>
                <w:sz w:val="16"/>
                <w:szCs w:val="16"/>
                <w:lang w:val="es-PE" w:eastAsia="es-PE"/>
              </w:rPr>
            </w:pPr>
          </w:p>
        </w:tc>
        <w:tc>
          <w:tcPr>
            <w:tcW w:w="1929" w:type="dxa"/>
            <w:tcBorders>
              <w:left w:val="nil"/>
              <w:right w:val="nil"/>
            </w:tcBorders>
            <w:shd w:val="clear" w:color="auto" w:fill="BFBFBF"/>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Elaborar Plan Operativo Anual</w:t>
            </w:r>
          </w:p>
        </w:tc>
        <w:tc>
          <w:tcPr>
            <w:tcW w:w="1617" w:type="dxa"/>
            <w:tcBorders>
              <w:left w:val="nil"/>
              <w:right w:val="nil"/>
            </w:tcBorders>
            <w:shd w:val="clear" w:color="auto" w:fill="BFBFBF"/>
          </w:tcPr>
          <w:p w:rsidR="003E52A6"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Cronograma de cartera de proyecto</w:t>
            </w:r>
          </w:p>
          <w:p w:rsidR="003E52A6"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Presupuesto anual del Departamento de Proyectos</w:t>
            </w:r>
          </w:p>
          <w:p w:rsidR="003E52A6"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Plan de ejecución de proyectos</w:t>
            </w:r>
          </w:p>
          <w:p w:rsidR="003E52A6" w:rsidRDefault="003E52A6" w:rsidP="00B22D1B">
            <w:pPr>
              <w:spacing w:after="0" w:line="240" w:lineRule="auto"/>
              <w:rPr>
                <w:rFonts w:ascii="Arial Narrow" w:hAnsi="Arial Narrow" w:cs="Arial Narrow"/>
                <w:sz w:val="16"/>
                <w:szCs w:val="16"/>
                <w:lang w:val="pt-BR" w:eastAsia="es-PE"/>
              </w:rPr>
            </w:pPr>
            <w:r w:rsidRPr="00FA6B9D">
              <w:rPr>
                <w:rFonts w:ascii="Arial Narrow" w:hAnsi="Arial Narrow" w:cs="Arial Narrow"/>
                <w:sz w:val="16"/>
                <w:szCs w:val="16"/>
                <w:lang w:val="pt-BR" w:eastAsia="es-PE"/>
              </w:rPr>
              <w:t>- Cronograma de visitas a contrapartes</w:t>
            </w:r>
          </w:p>
          <w:p w:rsidR="003E52A6"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Cronograma de visitas a financieras</w:t>
            </w:r>
          </w:p>
          <w:p w:rsidR="003E52A6" w:rsidRPr="00240D51" w:rsidRDefault="003E52A6" w:rsidP="00B22D1B">
            <w:pPr>
              <w:spacing w:after="0" w:line="240" w:lineRule="auto"/>
              <w:rPr>
                <w:rFonts w:ascii="Arial Narrow" w:hAnsi="Arial Narrow" w:cs="Arial Narrow"/>
                <w:sz w:val="16"/>
                <w:szCs w:val="16"/>
                <w:lang w:val="pt-BR" w:eastAsia="es-PE"/>
              </w:rPr>
            </w:pPr>
            <w:r w:rsidRPr="003B7F34">
              <w:rPr>
                <w:rFonts w:ascii="Arial Narrow" w:hAnsi="Arial Narrow" w:cs="Arial Narrow"/>
                <w:sz w:val="16"/>
                <w:szCs w:val="16"/>
                <w:lang w:val="es-PE" w:eastAsia="es-PE"/>
              </w:rPr>
              <w:t>- Coordinaciones con áreas técnicas</w:t>
            </w:r>
          </w:p>
        </w:tc>
        <w:tc>
          <w:tcPr>
            <w:tcW w:w="4053" w:type="dxa"/>
            <w:tcBorders>
              <w:left w:val="nil"/>
              <w:right w:val="nil"/>
            </w:tcBorders>
            <w:shd w:val="clear" w:color="auto" w:fill="BFBFBF"/>
          </w:tcPr>
          <w:p w:rsidR="003E52A6" w:rsidRDefault="003E52A6" w:rsidP="00B22D1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En función al Plan de requerimientos institucionales y el Informe de resultados, se realiza una serie de tareas </w:t>
            </w:r>
            <w:r w:rsidRPr="003B7F34">
              <w:rPr>
                <w:rFonts w:ascii="Arial Narrow" w:hAnsi="Arial Narrow" w:cs="Arial Narrow"/>
                <w:sz w:val="16"/>
                <w:szCs w:val="16"/>
                <w:lang w:val="es-PE" w:eastAsia="es-PE"/>
              </w:rPr>
              <w:t xml:space="preserve">para </w:t>
            </w:r>
            <w:r>
              <w:rPr>
                <w:rFonts w:ascii="Arial Narrow" w:hAnsi="Arial Narrow" w:cs="Arial Narrow"/>
                <w:sz w:val="16"/>
                <w:szCs w:val="16"/>
                <w:lang w:val="es-PE" w:eastAsia="es-PE"/>
              </w:rPr>
              <w:t xml:space="preserve">que </w:t>
            </w:r>
            <w:r w:rsidRPr="003B7F34">
              <w:rPr>
                <w:rFonts w:ascii="Arial Narrow" w:hAnsi="Arial Narrow" w:cs="Arial Narrow"/>
                <w:sz w:val="16"/>
                <w:szCs w:val="16"/>
                <w:lang w:val="es-PE" w:eastAsia="es-PE"/>
              </w:rPr>
              <w:t>la elaboración del Plan Operativo Anual correspondiente al  Departamento de Proyectos</w:t>
            </w:r>
            <w:r>
              <w:rPr>
                <w:rFonts w:ascii="Arial Narrow" w:hAnsi="Arial Narrow" w:cs="Arial Narrow"/>
                <w:sz w:val="16"/>
                <w:szCs w:val="16"/>
                <w:lang w:val="es-PE" w:eastAsia="es-PE"/>
              </w:rPr>
              <w:t xml:space="preserve"> pueda cumplir, en su mayoría, los requerimientos institucionales.</w:t>
            </w:r>
          </w:p>
          <w:p w:rsidR="003E52A6" w:rsidRPr="003B7F34" w:rsidRDefault="003E52A6" w:rsidP="00B22D1B">
            <w:pPr>
              <w:spacing w:after="0" w:line="240" w:lineRule="auto"/>
              <w:jc w:val="both"/>
              <w:rPr>
                <w:rFonts w:ascii="Arial Narrow" w:hAnsi="Arial Narrow" w:cs="Arial Narrow"/>
                <w:sz w:val="16"/>
                <w:szCs w:val="16"/>
                <w:lang w:val="es-PE" w:eastAsia="es-PE"/>
              </w:rPr>
            </w:pPr>
          </w:p>
        </w:tc>
        <w:tc>
          <w:tcPr>
            <w:tcW w:w="1843" w:type="dxa"/>
            <w:tcBorders>
              <w:left w:val="nil"/>
              <w:right w:val="nil"/>
            </w:tcBorders>
            <w:shd w:val="clear" w:color="auto" w:fill="BFBFBF"/>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Jefe </w:t>
            </w:r>
            <w:r>
              <w:rPr>
                <w:rFonts w:ascii="Arial Narrow" w:hAnsi="Arial Narrow" w:cs="Arial Narrow"/>
                <w:sz w:val="16"/>
                <w:szCs w:val="16"/>
                <w:lang w:val="es-PE" w:eastAsia="es-PE"/>
              </w:rPr>
              <w:t xml:space="preserve">del </w:t>
            </w:r>
            <w:r w:rsidRPr="003B7F34">
              <w:rPr>
                <w:rFonts w:ascii="Arial Narrow" w:hAnsi="Arial Narrow" w:cs="Arial Narrow"/>
                <w:sz w:val="16"/>
                <w:szCs w:val="16"/>
                <w:lang w:val="es-PE" w:eastAsia="es-PE"/>
              </w:rPr>
              <w:t>Departamento de Proyectos</w:t>
            </w:r>
          </w:p>
        </w:tc>
        <w:tc>
          <w:tcPr>
            <w:tcW w:w="1324" w:type="dxa"/>
            <w:tcBorders>
              <w:left w:val="nil"/>
              <w:right w:val="nil"/>
            </w:tcBorders>
            <w:shd w:val="clear" w:color="auto" w:fill="BFBFBF"/>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Manual</w:t>
            </w:r>
          </w:p>
        </w:tc>
        <w:tc>
          <w:tcPr>
            <w:tcW w:w="831" w:type="dxa"/>
            <w:tcBorders>
              <w:left w:val="nil"/>
            </w:tcBorders>
            <w:shd w:val="clear" w:color="auto" w:fill="BFBFBF"/>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12 días</w:t>
            </w:r>
          </w:p>
        </w:tc>
      </w:tr>
      <w:tr w:rsidR="003E52A6" w:rsidRPr="003B7F34" w:rsidTr="00B22D1B">
        <w:trPr>
          <w:trHeight w:val="675"/>
        </w:trPr>
        <w:tc>
          <w:tcPr>
            <w:tcW w:w="582" w:type="dxa"/>
            <w:tcBorders>
              <w:right w:val="nil"/>
            </w:tcBorders>
          </w:tcPr>
          <w:p w:rsidR="003E52A6" w:rsidRPr="003B7F34" w:rsidRDefault="003E52A6" w:rsidP="00B22D1B">
            <w:pPr>
              <w:spacing w:after="0" w:line="240" w:lineRule="auto"/>
              <w:jc w:val="center"/>
              <w:rPr>
                <w:rFonts w:ascii="Arial Narrow" w:hAnsi="Arial Narrow" w:cs="Arial Narrow"/>
                <w:b/>
                <w:bCs/>
                <w:sz w:val="16"/>
                <w:szCs w:val="16"/>
                <w:lang w:val="es-PE" w:eastAsia="es-PE"/>
              </w:rPr>
            </w:pPr>
            <w:r w:rsidRPr="003B7F34">
              <w:rPr>
                <w:rFonts w:ascii="Arial Narrow" w:hAnsi="Arial Narrow" w:cs="Arial Narrow"/>
                <w:sz w:val="16"/>
                <w:szCs w:val="16"/>
                <w:lang w:val="es-PE" w:eastAsia="es-PE"/>
              </w:rPr>
              <w:t>5.1</w:t>
            </w:r>
          </w:p>
        </w:tc>
        <w:tc>
          <w:tcPr>
            <w:tcW w:w="1473"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Resultado de análisis de cartera de proyecto</w:t>
            </w:r>
          </w:p>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Informe de resultados</w:t>
            </w:r>
          </w:p>
        </w:tc>
        <w:tc>
          <w:tcPr>
            <w:tcW w:w="1929"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Estipular fechas para los proyectos en la Cartera</w:t>
            </w:r>
          </w:p>
        </w:tc>
        <w:tc>
          <w:tcPr>
            <w:tcW w:w="1617"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Cronograma de cartera de proyecto</w:t>
            </w:r>
          </w:p>
        </w:tc>
        <w:tc>
          <w:tcPr>
            <w:tcW w:w="4053" w:type="dxa"/>
            <w:tcBorders>
              <w:left w:val="nil"/>
              <w:right w:val="nil"/>
            </w:tcBorders>
          </w:tcPr>
          <w:p w:rsidR="003E52A6" w:rsidRPr="003B7F34" w:rsidRDefault="003E52A6" w:rsidP="00B22D1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En función al Informe de </w:t>
            </w:r>
            <w:r w:rsidRPr="003B7F34">
              <w:rPr>
                <w:rFonts w:ascii="Arial Narrow" w:hAnsi="Arial Narrow" w:cs="Arial Narrow"/>
                <w:sz w:val="16"/>
                <w:szCs w:val="16"/>
                <w:lang w:val="es-PE" w:eastAsia="es-PE"/>
              </w:rPr>
              <w:t xml:space="preserve">resultados y de la </w:t>
            </w:r>
            <w:r>
              <w:rPr>
                <w:rFonts w:ascii="Arial Narrow" w:hAnsi="Arial Narrow" w:cs="Arial Narrow"/>
                <w:sz w:val="16"/>
                <w:szCs w:val="16"/>
                <w:lang w:val="es-PE" w:eastAsia="es-PE"/>
              </w:rPr>
              <w:t>C</w:t>
            </w:r>
            <w:r w:rsidRPr="003B7F34">
              <w:rPr>
                <w:rFonts w:ascii="Arial Narrow" w:hAnsi="Arial Narrow" w:cs="Arial Narrow"/>
                <w:sz w:val="16"/>
                <w:szCs w:val="16"/>
                <w:lang w:val="es-PE" w:eastAsia="es-PE"/>
              </w:rPr>
              <w:t>artera de proyecto</w:t>
            </w:r>
            <w:r>
              <w:rPr>
                <w:rFonts w:ascii="Arial Narrow" w:hAnsi="Arial Narrow" w:cs="Arial Narrow"/>
                <w:sz w:val="16"/>
                <w:szCs w:val="16"/>
                <w:lang w:val="es-PE" w:eastAsia="es-PE"/>
              </w:rPr>
              <w:t>s</w:t>
            </w:r>
            <w:r w:rsidRPr="003B7F34">
              <w:rPr>
                <w:rFonts w:ascii="Arial Narrow" w:hAnsi="Arial Narrow" w:cs="Arial Narrow"/>
                <w:sz w:val="16"/>
                <w:szCs w:val="16"/>
                <w:lang w:val="es-PE" w:eastAsia="es-PE"/>
              </w:rPr>
              <w:t xml:space="preserve"> se busca realizar un </w:t>
            </w:r>
            <w:r>
              <w:rPr>
                <w:rFonts w:ascii="Arial Narrow" w:hAnsi="Arial Narrow" w:cs="Arial Narrow"/>
                <w:sz w:val="16"/>
                <w:szCs w:val="16"/>
                <w:lang w:val="es-PE" w:eastAsia="es-PE"/>
              </w:rPr>
              <w:t>Cronograma para la C</w:t>
            </w:r>
            <w:r w:rsidRPr="003B7F34">
              <w:rPr>
                <w:rFonts w:ascii="Arial Narrow" w:hAnsi="Arial Narrow" w:cs="Arial Narrow"/>
                <w:sz w:val="16"/>
                <w:szCs w:val="16"/>
                <w:lang w:val="es-PE" w:eastAsia="es-PE"/>
              </w:rPr>
              <w:t>artera</w:t>
            </w:r>
            <w:r>
              <w:rPr>
                <w:rFonts w:ascii="Arial Narrow" w:hAnsi="Arial Narrow" w:cs="Arial Narrow"/>
                <w:sz w:val="16"/>
                <w:szCs w:val="16"/>
                <w:lang w:val="es-PE" w:eastAsia="es-PE"/>
              </w:rPr>
              <w:t xml:space="preserve"> de proyecto</w:t>
            </w:r>
            <w:r w:rsidRPr="003B7F34">
              <w:rPr>
                <w:rFonts w:ascii="Arial Narrow" w:hAnsi="Arial Narrow" w:cs="Arial Narrow"/>
                <w:sz w:val="16"/>
                <w:szCs w:val="16"/>
                <w:lang w:val="es-PE" w:eastAsia="es-PE"/>
              </w:rPr>
              <w:t xml:space="preserve"> vigente donde se listen las fechas límites para los proyectos y sus principales hitos.</w:t>
            </w:r>
          </w:p>
        </w:tc>
        <w:tc>
          <w:tcPr>
            <w:tcW w:w="1843"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Jefe </w:t>
            </w:r>
            <w:r>
              <w:rPr>
                <w:rFonts w:ascii="Arial Narrow" w:hAnsi="Arial Narrow" w:cs="Arial Narrow"/>
                <w:sz w:val="16"/>
                <w:szCs w:val="16"/>
                <w:lang w:val="es-PE" w:eastAsia="es-PE"/>
              </w:rPr>
              <w:t xml:space="preserve">del </w:t>
            </w:r>
            <w:r w:rsidRPr="003B7F34">
              <w:rPr>
                <w:rFonts w:ascii="Arial Narrow" w:hAnsi="Arial Narrow" w:cs="Arial Narrow"/>
                <w:sz w:val="16"/>
                <w:szCs w:val="16"/>
                <w:lang w:val="es-PE" w:eastAsia="es-PE"/>
              </w:rPr>
              <w:t>Departamento de Proyectos</w:t>
            </w:r>
          </w:p>
        </w:tc>
        <w:tc>
          <w:tcPr>
            <w:tcW w:w="1324"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Manual</w:t>
            </w:r>
          </w:p>
        </w:tc>
        <w:tc>
          <w:tcPr>
            <w:tcW w:w="831" w:type="dxa"/>
            <w:tcBorders>
              <w:lef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1 día</w:t>
            </w:r>
          </w:p>
        </w:tc>
      </w:tr>
      <w:tr w:rsidR="003E52A6" w:rsidRPr="003B7F34" w:rsidTr="00B22D1B">
        <w:trPr>
          <w:trHeight w:val="675"/>
        </w:trPr>
        <w:tc>
          <w:tcPr>
            <w:tcW w:w="582" w:type="dxa"/>
            <w:tcBorders>
              <w:right w:val="nil"/>
            </w:tcBorders>
            <w:shd w:val="clear" w:color="auto" w:fill="C0C0C0"/>
          </w:tcPr>
          <w:p w:rsidR="003E52A6" w:rsidRPr="003B7F34" w:rsidRDefault="003E52A6" w:rsidP="00B22D1B">
            <w:pPr>
              <w:spacing w:after="0" w:line="240" w:lineRule="auto"/>
              <w:jc w:val="center"/>
              <w:rPr>
                <w:rFonts w:ascii="Arial Narrow" w:hAnsi="Arial Narrow" w:cs="Arial Narrow"/>
                <w:b/>
                <w:bCs/>
                <w:sz w:val="16"/>
                <w:szCs w:val="16"/>
                <w:lang w:val="es-PE" w:eastAsia="es-PE"/>
              </w:rPr>
            </w:pPr>
            <w:r w:rsidRPr="003B7F34">
              <w:rPr>
                <w:rFonts w:ascii="Arial Narrow" w:hAnsi="Arial Narrow" w:cs="Arial Narrow"/>
                <w:sz w:val="16"/>
                <w:szCs w:val="16"/>
                <w:lang w:val="es-PE" w:eastAsia="es-PE"/>
              </w:rPr>
              <w:t>5.2</w:t>
            </w:r>
          </w:p>
        </w:tc>
        <w:tc>
          <w:tcPr>
            <w:tcW w:w="1473" w:type="dxa"/>
            <w:tcBorders>
              <w:left w:val="nil"/>
              <w:righ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Resultado de análisis de cartera de proyecto</w:t>
            </w:r>
          </w:p>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Informe de resultados</w:t>
            </w:r>
          </w:p>
        </w:tc>
        <w:tc>
          <w:tcPr>
            <w:tcW w:w="1929" w:type="dxa"/>
            <w:tcBorders>
              <w:left w:val="nil"/>
              <w:righ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Elaborar presupuesto del área</w:t>
            </w:r>
          </w:p>
        </w:tc>
        <w:tc>
          <w:tcPr>
            <w:tcW w:w="1617" w:type="dxa"/>
            <w:tcBorders>
              <w:left w:val="nil"/>
              <w:righ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Presupuesto anual del Departamento de Proyectos</w:t>
            </w:r>
          </w:p>
        </w:tc>
        <w:tc>
          <w:tcPr>
            <w:tcW w:w="4053" w:type="dxa"/>
            <w:tcBorders>
              <w:left w:val="nil"/>
              <w:right w:val="nil"/>
            </w:tcBorders>
            <w:shd w:val="clear" w:color="auto" w:fill="C0C0C0"/>
          </w:tcPr>
          <w:p w:rsidR="003E52A6" w:rsidRPr="003B7F34" w:rsidRDefault="003E52A6" w:rsidP="00B22D1B">
            <w:pPr>
              <w:spacing w:after="0" w:line="240" w:lineRule="auto"/>
              <w:jc w:val="both"/>
              <w:rPr>
                <w:rFonts w:ascii="Arial Narrow" w:hAnsi="Arial Narrow" w:cs="Arial Narrow"/>
                <w:sz w:val="16"/>
                <w:szCs w:val="16"/>
                <w:lang w:val="es-PE" w:eastAsia="es-PE"/>
              </w:rPr>
            </w:pPr>
            <w:r w:rsidRPr="003B7F34">
              <w:rPr>
                <w:rFonts w:ascii="Arial Narrow" w:hAnsi="Arial Narrow" w:cs="Arial Narrow"/>
                <w:sz w:val="16"/>
                <w:szCs w:val="16"/>
                <w:lang w:val="es-PE" w:eastAsia="es-PE"/>
              </w:rPr>
              <w:t>En función a las actividades  planificadas para el año</w:t>
            </w:r>
            <w:r>
              <w:rPr>
                <w:rFonts w:ascii="Arial Narrow" w:hAnsi="Arial Narrow" w:cs="Arial Narrow"/>
                <w:sz w:val="16"/>
                <w:szCs w:val="16"/>
                <w:lang w:val="es-PE" w:eastAsia="es-PE"/>
              </w:rPr>
              <w:t xml:space="preserve"> obtenido del resultado del análisis de Cartera de proyecto</w:t>
            </w:r>
            <w:r w:rsidRPr="003B7F34">
              <w:rPr>
                <w:rFonts w:ascii="Arial Narrow" w:hAnsi="Arial Narrow" w:cs="Arial Narrow"/>
                <w:sz w:val="16"/>
                <w:szCs w:val="16"/>
                <w:lang w:val="es-PE" w:eastAsia="es-PE"/>
              </w:rPr>
              <w:t xml:space="preserve">, se procede a elaborar el presupuesto del Departamento de proyectos para su ejecución. </w:t>
            </w:r>
          </w:p>
        </w:tc>
        <w:tc>
          <w:tcPr>
            <w:tcW w:w="1843" w:type="dxa"/>
            <w:tcBorders>
              <w:left w:val="nil"/>
              <w:righ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Jefe </w:t>
            </w:r>
            <w:r>
              <w:rPr>
                <w:rFonts w:ascii="Arial Narrow" w:hAnsi="Arial Narrow" w:cs="Arial Narrow"/>
                <w:sz w:val="16"/>
                <w:szCs w:val="16"/>
                <w:lang w:val="es-PE" w:eastAsia="es-PE"/>
              </w:rPr>
              <w:t xml:space="preserve">del </w:t>
            </w:r>
            <w:r w:rsidRPr="003B7F34">
              <w:rPr>
                <w:rFonts w:ascii="Arial Narrow" w:hAnsi="Arial Narrow" w:cs="Arial Narrow"/>
                <w:sz w:val="16"/>
                <w:szCs w:val="16"/>
                <w:lang w:val="es-PE" w:eastAsia="es-PE"/>
              </w:rPr>
              <w:t>Departamento de Proyectos</w:t>
            </w:r>
          </w:p>
        </w:tc>
        <w:tc>
          <w:tcPr>
            <w:tcW w:w="1324" w:type="dxa"/>
            <w:tcBorders>
              <w:left w:val="nil"/>
              <w:righ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Manual</w:t>
            </w:r>
          </w:p>
        </w:tc>
        <w:tc>
          <w:tcPr>
            <w:tcW w:w="831" w:type="dxa"/>
            <w:tcBorders>
              <w:lef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1 día</w:t>
            </w:r>
          </w:p>
        </w:tc>
      </w:tr>
      <w:tr w:rsidR="003E52A6" w:rsidRPr="003B7F34" w:rsidTr="00B22D1B">
        <w:trPr>
          <w:trHeight w:val="675"/>
        </w:trPr>
        <w:tc>
          <w:tcPr>
            <w:tcW w:w="582" w:type="dxa"/>
            <w:tcBorders>
              <w:right w:val="nil"/>
            </w:tcBorders>
          </w:tcPr>
          <w:p w:rsidR="003E52A6" w:rsidRPr="003B7F34" w:rsidRDefault="003E52A6" w:rsidP="00B22D1B">
            <w:pPr>
              <w:spacing w:after="0" w:line="240" w:lineRule="auto"/>
              <w:jc w:val="center"/>
              <w:rPr>
                <w:rFonts w:ascii="Arial Narrow" w:hAnsi="Arial Narrow" w:cs="Arial Narrow"/>
                <w:b/>
                <w:bCs/>
                <w:sz w:val="16"/>
                <w:szCs w:val="16"/>
                <w:lang w:val="es-PE" w:eastAsia="es-PE"/>
              </w:rPr>
            </w:pPr>
            <w:r w:rsidRPr="003B7F34">
              <w:rPr>
                <w:rFonts w:ascii="Arial Narrow" w:hAnsi="Arial Narrow" w:cs="Arial Narrow"/>
                <w:sz w:val="16"/>
                <w:szCs w:val="16"/>
                <w:lang w:val="es-PE" w:eastAsia="es-PE"/>
              </w:rPr>
              <w:t>5.3</w:t>
            </w:r>
          </w:p>
        </w:tc>
        <w:tc>
          <w:tcPr>
            <w:tcW w:w="1473"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Resultado de análisis de cartera de proyecto</w:t>
            </w:r>
          </w:p>
        </w:tc>
        <w:tc>
          <w:tcPr>
            <w:tcW w:w="1929"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Planificar tiempo de reportes y ejecuciones</w:t>
            </w:r>
          </w:p>
        </w:tc>
        <w:tc>
          <w:tcPr>
            <w:tcW w:w="1617"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Plan de ejecución de proyectos</w:t>
            </w:r>
          </w:p>
        </w:tc>
        <w:tc>
          <w:tcPr>
            <w:tcW w:w="4053" w:type="dxa"/>
            <w:tcBorders>
              <w:left w:val="nil"/>
              <w:right w:val="nil"/>
            </w:tcBorders>
          </w:tcPr>
          <w:p w:rsidR="003E52A6" w:rsidRPr="003B7F34" w:rsidRDefault="003E52A6" w:rsidP="00B22D1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En función del análisis de la  C</w:t>
            </w:r>
            <w:r w:rsidRPr="003B7F34">
              <w:rPr>
                <w:rFonts w:ascii="Arial Narrow" w:hAnsi="Arial Narrow" w:cs="Arial Narrow"/>
                <w:sz w:val="16"/>
                <w:szCs w:val="16"/>
                <w:lang w:val="es-PE" w:eastAsia="es-PE"/>
              </w:rPr>
              <w:t>artera</w:t>
            </w:r>
            <w:r>
              <w:rPr>
                <w:rFonts w:ascii="Arial Narrow" w:hAnsi="Arial Narrow" w:cs="Arial Narrow"/>
                <w:sz w:val="16"/>
                <w:szCs w:val="16"/>
                <w:lang w:val="es-PE" w:eastAsia="es-PE"/>
              </w:rPr>
              <w:t xml:space="preserve"> de proyecto</w:t>
            </w:r>
            <w:r w:rsidRPr="003B7F34">
              <w:rPr>
                <w:rFonts w:ascii="Arial Narrow" w:hAnsi="Arial Narrow" w:cs="Arial Narrow"/>
                <w:sz w:val="16"/>
                <w:szCs w:val="16"/>
                <w:lang w:val="es-PE" w:eastAsia="es-PE"/>
              </w:rPr>
              <w:t xml:space="preserve"> se definen los tiempos de </w:t>
            </w:r>
            <w:r w:rsidRPr="00C419E8">
              <w:rPr>
                <w:rFonts w:ascii="Arial Narrow" w:hAnsi="Arial Narrow" w:cs="Arial Narrow"/>
                <w:sz w:val="16"/>
                <w:szCs w:val="16"/>
                <w:lang w:val="es-PE" w:eastAsia="es-PE"/>
              </w:rPr>
              <w:t>ejecución</w:t>
            </w:r>
            <w:r w:rsidRPr="003B7F34">
              <w:rPr>
                <w:rFonts w:ascii="Arial Narrow" w:hAnsi="Arial Narrow" w:cs="Arial Narrow"/>
                <w:sz w:val="16"/>
                <w:szCs w:val="16"/>
                <w:lang w:val="es-PE" w:eastAsia="es-PE"/>
              </w:rPr>
              <w:t xml:space="preserve"> y reportes para cada proyecto.</w:t>
            </w:r>
          </w:p>
        </w:tc>
        <w:tc>
          <w:tcPr>
            <w:tcW w:w="1843"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Jefe </w:t>
            </w:r>
            <w:r>
              <w:rPr>
                <w:rFonts w:ascii="Arial Narrow" w:hAnsi="Arial Narrow" w:cs="Arial Narrow"/>
                <w:sz w:val="16"/>
                <w:szCs w:val="16"/>
                <w:lang w:val="es-PE" w:eastAsia="es-PE"/>
              </w:rPr>
              <w:t xml:space="preserve">del </w:t>
            </w:r>
            <w:r w:rsidRPr="003B7F34">
              <w:rPr>
                <w:rFonts w:ascii="Arial Narrow" w:hAnsi="Arial Narrow" w:cs="Arial Narrow"/>
                <w:sz w:val="16"/>
                <w:szCs w:val="16"/>
                <w:lang w:val="es-PE" w:eastAsia="es-PE"/>
              </w:rPr>
              <w:t>Departamento de Proyectos</w:t>
            </w:r>
          </w:p>
        </w:tc>
        <w:tc>
          <w:tcPr>
            <w:tcW w:w="1324"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Manual</w:t>
            </w:r>
          </w:p>
        </w:tc>
        <w:tc>
          <w:tcPr>
            <w:tcW w:w="831" w:type="dxa"/>
            <w:tcBorders>
              <w:lef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5 día</w:t>
            </w:r>
          </w:p>
        </w:tc>
      </w:tr>
      <w:tr w:rsidR="003E52A6" w:rsidRPr="003B7F34" w:rsidTr="00B22D1B">
        <w:trPr>
          <w:trHeight w:val="675"/>
        </w:trPr>
        <w:tc>
          <w:tcPr>
            <w:tcW w:w="582" w:type="dxa"/>
            <w:tcBorders>
              <w:right w:val="nil"/>
            </w:tcBorders>
            <w:shd w:val="clear" w:color="auto" w:fill="BFBFBF"/>
          </w:tcPr>
          <w:p w:rsidR="003E52A6" w:rsidRPr="003B7F34" w:rsidRDefault="003E52A6" w:rsidP="00B22D1B">
            <w:pPr>
              <w:spacing w:after="0" w:line="240" w:lineRule="auto"/>
              <w:jc w:val="center"/>
              <w:rPr>
                <w:rFonts w:ascii="Arial Narrow" w:hAnsi="Arial Narrow" w:cs="Arial Narrow"/>
                <w:b/>
                <w:bCs/>
                <w:sz w:val="16"/>
                <w:szCs w:val="16"/>
                <w:lang w:val="es-PE" w:eastAsia="es-PE"/>
              </w:rPr>
            </w:pPr>
            <w:r w:rsidRPr="003B7F34">
              <w:rPr>
                <w:rFonts w:ascii="Arial Narrow" w:hAnsi="Arial Narrow" w:cs="Arial Narrow"/>
                <w:sz w:val="16"/>
                <w:szCs w:val="16"/>
                <w:lang w:val="es-PE" w:eastAsia="es-PE"/>
              </w:rPr>
              <w:t>5.4</w:t>
            </w:r>
          </w:p>
        </w:tc>
        <w:tc>
          <w:tcPr>
            <w:tcW w:w="1473" w:type="dxa"/>
            <w:tcBorders>
              <w:left w:val="nil"/>
              <w:right w:val="nil"/>
            </w:tcBorders>
            <w:shd w:val="clear" w:color="auto" w:fill="BFBFBF"/>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Resultado de análisis de cartera de proyecto</w:t>
            </w:r>
          </w:p>
          <w:p w:rsidR="003E52A6" w:rsidRPr="003B7F34" w:rsidRDefault="003E52A6" w:rsidP="00B22D1B">
            <w:pPr>
              <w:spacing w:after="0" w:line="240" w:lineRule="auto"/>
              <w:rPr>
                <w:rFonts w:ascii="Arial Narrow" w:hAnsi="Arial Narrow" w:cs="Arial Narrow"/>
                <w:sz w:val="16"/>
                <w:szCs w:val="16"/>
                <w:lang w:val="es-PE" w:eastAsia="es-PE"/>
              </w:rPr>
            </w:pPr>
          </w:p>
        </w:tc>
        <w:tc>
          <w:tcPr>
            <w:tcW w:w="1929" w:type="dxa"/>
            <w:tcBorders>
              <w:left w:val="nil"/>
              <w:right w:val="nil"/>
            </w:tcBorders>
            <w:shd w:val="clear" w:color="auto" w:fill="BFBFBF"/>
          </w:tcPr>
          <w:p w:rsidR="003E52A6" w:rsidRPr="00FA6B9D" w:rsidRDefault="003E52A6" w:rsidP="00B22D1B">
            <w:pPr>
              <w:spacing w:after="0" w:line="240" w:lineRule="auto"/>
              <w:rPr>
                <w:rFonts w:ascii="Arial Narrow" w:hAnsi="Arial Narrow" w:cs="Arial Narrow"/>
                <w:sz w:val="16"/>
                <w:szCs w:val="16"/>
                <w:lang w:val="pt-BR" w:eastAsia="es-PE"/>
              </w:rPr>
            </w:pPr>
            <w:r w:rsidRPr="00FA6B9D">
              <w:rPr>
                <w:rFonts w:ascii="Arial Narrow" w:hAnsi="Arial Narrow" w:cs="Arial Narrow"/>
                <w:sz w:val="16"/>
                <w:szCs w:val="16"/>
                <w:lang w:val="pt-BR" w:eastAsia="es-PE"/>
              </w:rPr>
              <w:t xml:space="preserve">Planificar visitas a ONG </w:t>
            </w:r>
            <w:r>
              <w:rPr>
                <w:rFonts w:ascii="Arial Narrow" w:hAnsi="Arial Narrow" w:cs="Arial Narrow"/>
                <w:sz w:val="16"/>
                <w:szCs w:val="16"/>
                <w:lang w:val="pt-BR" w:eastAsia="es-PE"/>
              </w:rPr>
              <w:t>a</w:t>
            </w:r>
            <w:r w:rsidRPr="00FA6B9D">
              <w:rPr>
                <w:rFonts w:ascii="Arial Narrow" w:hAnsi="Arial Narrow" w:cs="Arial Narrow"/>
                <w:sz w:val="16"/>
                <w:szCs w:val="16"/>
                <w:lang w:val="pt-BR" w:eastAsia="es-PE"/>
              </w:rPr>
              <w:t>liadas</w:t>
            </w:r>
          </w:p>
        </w:tc>
        <w:tc>
          <w:tcPr>
            <w:tcW w:w="1617" w:type="dxa"/>
            <w:tcBorders>
              <w:left w:val="nil"/>
              <w:right w:val="nil"/>
            </w:tcBorders>
            <w:shd w:val="clear" w:color="auto" w:fill="BFBFBF"/>
          </w:tcPr>
          <w:p w:rsidR="003E52A6" w:rsidRPr="00FA6B9D" w:rsidRDefault="003E52A6" w:rsidP="00B22D1B">
            <w:pPr>
              <w:spacing w:after="0" w:line="240" w:lineRule="auto"/>
              <w:rPr>
                <w:rFonts w:ascii="Arial Narrow" w:hAnsi="Arial Narrow" w:cs="Arial Narrow"/>
                <w:sz w:val="16"/>
                <w:szCs w:val="16"/>
                <w:lang w:val="pt-BR" w:eastAsia="es-PE"/>
              </w:rPr>
            </w:pPr>
            <w:r w:rsidRPr="00FA6B9D">
              <w:rPr>
                <w:rFonts w:ascii="Arial Narrow" w:hAnsi="Arial Narrow" w:cs="Arial Narrow"/>
                <w:sz w:val="16"/>
                <w:szCs w:val="16"/>
                <w:lang w:val="pt-BR" w:eastAsia="es-PE"/>
              </w:rPr>
              <w:t>- Cronograma de visitas a contrapartes</w:t>
            </w:r>
          </w:p>
        </w:tc>
        <w:tc>
          <w:tcPr>
            <w:tcW w:w="4053" w:type="dxa"/>
            <w:tcBorders>
              <w:left w:val="nil"/>
              <w:right w:val="nil"/>
            </w:tcBorders>
            <w:shd w:val="clear" w:color="auto" w:fill="BFBFBF"/>
          </w:tcPr>
          <w:p w:rsidR="003E52A6" w:rsidRPr="003B7F34" w:rsidRDefault="003E52A6" w:rsidP="00B22D1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En función al análisis de la C</w:t>
            </w:r>
            <w:r w:rsidRPr="003B7F34">
              <w:rPr>
                <w:rFonts w:ascii="Arial Narrow" w:hAnsi="Arial Narrow" w:cs="Arial Narrow"/>
                <w:sz w:val="16"/>
                <w:szCs w:val="16"/>
                <w:lang w:val="es-PE" w:eastAsia="es-PE"/>
              </w:rPr>
              <w:t>artera de proyecto se pla</w:t>
            </w:r>
            <w:r>
              <w:rPr>
                <w:rFonts w:ascii="Arial Narrow" w:hAnsi="Arial Narrow" w:cs="Arial Narrow"/>
                <w:sz w:val="16"/>
                <w:szCs w:val="16"/>
                <w:lang w:val="es-PE" w:eastAsia="es-PE"/>
              </w:rPr>
              <w:t>nifican las visitas a  las ONG a</w:t>
            </w:r>
            <w:r w:rsidRPr="003B7F34">
              <w:rPr>
                <w:rFonts w:ascii="Arial Narrow" w:hAnsi="Arial Narrow" w:cs="Arial Narrow"/>
                <w:sz w:val="16"/>
                <w:szCs w:val="16"/>
                <w:lang w:val="es-PE" w:eastAsia="es-PE"/>
              </w:rPr>
              <w:t>liadas necesarias y se les asigna fecha y responsable.</w:t>
            </w:r>
          </w:p>
        </w:tc>
        <w:tc>
          <w:tcPr>
            <w:tcW w:w="1843" w:type="dxa"/>
            <w:tcBorders>
              <w:left w:val="nil"/>
              <w:right w:val="nil"/>
            </w:tcBorders>
            <w:shd w:val="clear" w:color="auto" w:fill="BFBFBF"/>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Jefe </w:t>
            </w:r>
            <w:r>
              <w:rPr>
                <w:rFonts w:ascii="Arial Narrow" w:hAnsi="Arial Narrow" w:cs="Arial Narrow"/>
                <w:sz w:val="16"/>
                <w:szCs w:val="16"/>
                <w:lang w:val="es-PE" w:eastAsia="es-PE"/>
              </w:rPr>
              <w:t xml:space="preserve">del </w:t>
            </w:r>
            <w:r w:rsidRPr="003B7F34">
              <w:rPr>
                <w:rFonts w:ascii="Arial Narrow" w:hAnsi="Arial Narrow" w:cs="Arial Narrow"/>
                <w:sz w:val="16"/>
                <w:szCs w:val="16"/>
                <w:lang w:val="es-PE" w:eastAsia="es-PE"/>
              </w:rPr>
              <w:t>Departamento de Proyectos</w:t>
            </w:r>
          </w:p>
        </w:tc>
        <w:tc>
          <w:tcPr>
            <w:tcW w:w="1324" w:type="dxa"/>
            <w:tcBorders>
              <w:left w:val="nil"/>
              <w:right w:val="nil"/>
            </w:tcBorders>
            <w:shd w:val="clear" w:color="auto" w:fill="BFBFBF"/>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Manual</w:t>
            </w:r>
          </w:p>
        </w:tc>
        <w:tc>
          <w:tcPr>
            <w:tcW w:w="831" w:type="dxa"/>
            <w:tcBorders>
              <w:left w:val="nil"/>
            </w:tcBorders>
            <w:shd w:val="clear" w:color="auto" w:fill="BFBFBF"/>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1 día</w:t>
            </w:r>
          </w:p>
        </w:tc>
      </w:tr>
      <w:tr w:rsidR="003E52A6" w:rsidRPr="003B7F34" w:rsidTr="00B22D1B">
        <w:trPr>
          <w:trHeight w:val="675"/>
        </w:trPr>
        <w:tc>
          <w:tcPr>
            <w:tcW w:w="582" w:type="dxa"/>
            <w:tcBorders>
              <w:right w:val="nil"/>
            </w:tcBorders>
          </w:tcPr>
          <w:p w:rsidR="003E52A6" w:rsidRPr="003B7F34" w:rsidRDefault="003E52A6" w:rsidP="00B22D1B">
            <w:pPr>
              <w:spacing w:after="0" w:line="240" w:lineRule="auto"/>
              <w:jc w:val="center"/>
              <w:rPr>
                <w:rFonts w:ascii="Arial Narrow" w:hAnsi="Arial Narrow" w:cs="Arial Narrow"/>
                <w:b/>
                <w:bCs/>
                <w:sz w:val="16"/>
                <w:szCs w:val="16"/>
                <w:lang w:val="es-PE" w:eastAsia="es-PE"/>
              </w:rPr>
            </w:pPr>
            <w:r w:rsidRPr="003B7F34">
              <w:rPr>
                <w:rFonts w:ascii="Arial Narrow" w:hAnsi="Arial Narrow" w:cs="Arial Narrow"/>
                <w:sz w:val="16"/>
                <w:szCs w:val="16"/>
                <w:lang w:val="es-PE" w:eastAsia="es-PE"/>
              </w:rPr>
              <w:t>5.5</w:t>
            </w:r>
          </w:p>
        </w:tc>
        <w:tc>
          <w:tcPr>
            <w:tcW w:w="1473"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Resultado de análisis de cartera de proyecto</w:t>
            </w:r>
          </w:p>
          <w:p w:rsidR="003E52A6" w:rsidRPr="003B7F34" w:rsidRDefault="003E52A6" w:rsidP="00B22D1B">
            <w:pPr>
              <w:spacing w:after="0" w:line="240" w:lineRule="auto"/>
              <w:rPr>
                <w:rFonts w:ascii="Arial Narrow" w:hAnsi="Arial Narrow" w:cs="Arial Narrow"/>
                <w:sz w:val="16"/>
                <w:szCs w:val="16"/>
                <w:lang w:val="es-PE" w:eastAsia="es-PE"/>
              </w:rPr>
            </w:pPr>
          </w:p>
        </w:tc>
        <w:tc>
          <w:tcPr>
            <w:tcW w:w="1929"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Planificar reuniones con financieras</w:t>
            </w:r>
          </w:p>
        </w:tc>
        <w:tc>
          <w:tcPr>
            <w:tcW w:w="1617"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Cronograma de visitas a financieras</w:t>
            </w:r>
          </w:p>
        </w:tc>
        <w:tc>
          <w:tcPr>
            <w:tcW w:w="4053" w:type="dxa"/>
            <w:tcBorders>
              <w:left w:val="nil"/>
              <w:right w:val="nil"/>
            </w:tcBorders>
          </w:tcPr>
          <w:p w:rsidR="003E52A6" w:rsidRPr="003B7F34" w:rsidRDefault="003E52A6" w:rsidP="00B22D1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En función al análisis de la C</w:t>
            </w:r>
            <w:r w:rsidRPr="003B7F34">
              <w:rPr>
                <w:rFonts w:ascii="Arial Narrow" w:hAnsi="Arial Narrow" w:cs="Arial Narrow"/>
                <w:sz w:val="16"/>
                <w:szCs w:val="16"/>
                <w:lang w:val="es-PE" w:eastAsia="es-PE"/>
              </w:rPr>
              <w:t xml:space="preserve">artera de proyecto se planifican las visitas a  </w:t>
            </w:r>
            <w:r>
              <w:rPr>
                <w:rFonts w:ascii="Arial Narrow" w:hAnsi="Arial Narrow" w:cs="Arial Narrow"/>
                <w:sz w:val="16"/>
                <w:szCs w:val="16"/>
                <w:lang w:val="es-PE" w:eastAsia="es-PE"/>
              </w:rPr>
              <w:t>F</w:t>
            </w:r>
            <w:r w:rsidRPr="003B7F34">
              <w:rPr>
                <w:rFonts w:ascii="Arial Narrow" w:hAnsi="Arial Narrow" w:cs="Arial Narrow"/>
                <w:sz w:val="16"/>
                <w:szCs w:val="16"/>
                <w:lang w:val="es-PE" w:eastAsia="es-PE"/>
              </w:rPr>
              <w:t>inancieras necesarias y se les asigna fecha y responsable.</w:t>
            </w:r>
          </w:p>
        </w:tc>
        <w:tc>
          <w:tcPr>
            <w:tcW w:w="1843"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Jefe </w:t>
            </w:r>
            <w:r>
              <w:rPr>
                <w:rFonts w:ascii="Arial Narrow" w:hAnsi="Arial Narrow" w:cs="Arial Narrow"/>
                <w:sz w:val="16"/>
                <w:szCs w:val="16"/>
                <w:lang w:val="es-PE" w:eastAsia="es-PE"/>
              </w:rPr>
              <w:t xml:space="preserve">del </w:t>
            </w:r>
            <w:r w:rsidRPr="003B7F34">
              <w:rPr>
                <w:rFonts w:ascii="Arial Narrow" w:hAnsi="Arial Narrow" w:cs="Arial Narrow"/>
                <w:sz w:val="16"/>
                <w:szCs w:val="16"/>
                <w:lang w:val="es-PE" w:eastAsia="es-PE"/>
              </w:rPr>
              <w:t>Departamento de Proyectos</w:t>
            </w:r>
          </w:p>
        </w:tc>
        <w:tc>
          <w:tcPr>
            <w:tcW w:w="1324"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Manual</w:t>
            </w:r>
          </w:p>
        </w:tc>
        <w:tc>
          <w:tcPr>
            <w:tcW w:w="831" w:type="dxa"/>
            <w:tcBorders>
              <w:lef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1 día</w:t>
            </w:r>
          </w:p>
        </w:tc>
      </w:tr>
      <w:tr w:rsidR="003E52A6" w:rsidRPr="003B7F34" w:rsidTr="00B22D1B">
        <w:trPr>
          <w:trHeight w:val="675"/>
        </w:trPr>
        <w:tc>
          <w:tcPr>
            <w:tcW w:w="582" w:type="dxa"/>
            <w:tcBorders>
              <w:right w:val="nil"/>
            </w:tcBorders>
            <w:shd w:val="clear" w:color="auto" w:fill="C0C0C0"/>
          </w:tcPr>
          <w:p w:rsidR="003E52A6" w:rsidRPr="003B7F34" w:rsidRDefault="003E52A6" w:rsidP="00B22D1B">
            <w:pPr>
              <w:spacing w:after="0" w:line="240" w:lineRule="auto"/>
              <w:jc w:val="center"/>
              <w:rPr>
                <w:rFonts w:ascii="Arial Narrow" w:hAnsi="Arial Narrow" w:cs="Arial Narrow"/>
                <w:b/>
                <w:bCs/>
                <w:sz w:val="16"/>
                <w:szCs w:val="16"/>
                <w:lang w:val="es-PE" w:eastAsia="es-PE"/>
              </w:rPr>
            </w:pPr>
            <w:r w:rsidRPr="003B7F34">
              <w:rPr>
                <w:rFonts w:ascii="Arial Narrow" w:hAnsi="Arial Narrow" w:cs="Arial Narrow"/>
                <w:sz w:val="16"/>
                <w:szCs w:val="16"/>
                <w:lang w:val="es-PE" w:eastAsia="es-PE"/>
              </w:rPr>
              <w:t>5.6</w:t>
            </w:r>
          </w:p>
        </w:tc>
        <w:tc>
          <w:tcPr>
            <w:tcW w:w="1473" w:type="dxa"/>
            <w:tcBorders>
              <w:left w:val="nil"/>
              <w:righ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Resultado de análisis de cartera de proyecto</w:t>
            </w:r>
          </w:p>
          <w:p w:rsidR="003E52A6" w:rsidRPr="003B7F34" w:rsidRDefault="003E52A6" w:rsidP="00B22D1B">
            <w:pPr>
              <w:spacing w:after="0" w:line="240" w:lineRule="auto"/>
              <w:rPr>
                <w:rFonts w:ascii="Arial Narrow" w:hAnsi="Arial Narrow" w:cs="Arial Narrow"/>
                <w:sz w:val="16"/>
                <w:szCs w:val="16"/>
                <w:lang w:val="es-PE" w:eastAsia="es-PE"/>
              </w:rPr>
            </w:pPr>
          </w:p>
        </w:tc>
        <w:tc>
          <w:tcPr>
            <w:tcW w:w="1929" w:type="dxa"/>
            <w:tcBorders>
              <w:left w:val="nil"/>
              <w:righ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Realizar coordinaciones con áreas técnicas</w:t>
            </w:r>
          </w:p>
        </w:tc>
        <w:tc>
          <w:tcPr>
            <w:tcW w:w="1617" w:type="dxa"/>
            <w:tcBorders>
              <w:left w:val="nil"/>
              <w:righ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Coordinaciones con áreas técnicas</w:t>
            </w:r>
          </w:p>
        </w:tc>
        <w:tc>
          <w:tcPr>
            <w:tcW w:w="4053" w:type="dxa"/>
            <w:tcBorders>
              <w:left w:val="nil"/>
              <w:right w:val="nil"/>
            </w:tcBorders>
            <w:shd w:val="clear" w:color="auto" w:fill="C0C0C0"/>
          </w:tcPr>
          <w:p w:rsidR="003E52A6" w:rsidRPr="003B7F34" w:rsidRDefault="003E52A6" w:rsidP="00B22D1B">
            <w:pPr>
              <w:spacing w:after="0" w:line="240" w:lineRule="auto"/>
              <w:jc w:val="both"/>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Se realizan las coordinaciones con las áreas técnicas involucradas en los proyectos actuales de la </w:t>
            </w:r>
            <w:r>
              <w:rPr>
                <w:rFonts w:ascii="Arial Narrow" w:hAnsi="Arial Narrow" w:cs="Arial Narrow"/>
                <w:sz w:val="16"/>
                <w:szCs w:val="16"/>
                <w:lang w:val="es-PE" w:eastAsia="es-PE"/>
              </w:rPr>
              <w:t>C</w:t>
            </w:r>
            <w:r w:rsidRPr="003B7F34">
              <w:rPr>
                <w:rFonts w:ascii="Arial Narrow" w:hAnsi="Arial Narrow" w:cs="Arial Narrow"/>
                <w:sz w:val="16"/>
                <w:szCs w:val="16"/>
                <w:lang w:val="es-PE" w:eastAsia="es-PE"/>
              </w:rPr>
              <w:t>artera</w:t>
            </w:r>
            <w:r>
              <w:rPr>
                <w:rFonts w:ascii="Arial Narrow" w:hAnsi="Arial Narrow" w:cs="Arial Narrow"/>
                <w:sz w:val="16"/>
                <w:szCs w:val="16"/>
                <w:lang w:val="es-PE" w:eastAsia="es-PE"/>
              </w:rPr>
              <w:t xml:space="preserve">, en función a los resultados del análisis de Cartera de proyecto. </w:t>
            </w:r>
          </w:p>
        </w:tc>
        <w:tc>
          <w:tcPr>
            <w:tcW w:w="1843" w:type="dxa"/>
            <w:tcBorders>
              <w:left w:val="nil"/>
              <w:righ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Jefe </w:t>
            </w:r>
            <w:r>
              <w:rPr>
                <w:rFonts w:ascii="Arial Narrow" w:hAnsi="Arial Narrow" w:cs="Arial Narrow"/>
                <w:sz w:val="16"/>
                <w:szCs w:val="16"/>
                <w:lang w:val="es-PE" w:eastAsia="es-PE"/>
              </w:rPr>
              <w:t xml:space="preserve">del </w:t>
            </w:r>
            <w:r w:rsidRPr="003B7F34">
              <w:rPr>
                <w:rFonts w:ascii="Arial Narrow" w:hAnsi="Arial Narrow" w:cs="Arial Narrow"/>
                <w:sz w:val="16"/>
                <w:szCs w:val="16"/>
                <w:lang w:val="es-PE" w:eastAsia="es-PE"/>
              </w:rPr>
              <w:t>Departamento de Proyectos</w:t>
            </w:r>
          </w:p>
        </w:tc>
        <w:tc>
          <w:tcPr>
            <w:tcW w:w="1324" w:type="dxa"/>
            <w:tcBorders>
              <w:left w:val="nil"/>
              <w:righ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Manual</w:t>
            </w:r>
          </w:p>
        </w:tc>
        <w:tc>
          <w:tcPr>
            <w:tcW w:w="831" w:type="dxa"/>
            <w:tcBorders>
              <w:lef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2 día</w:t>
            </w:r>
          </w:p>
        </w:tc>
      </w:tr>
      <w:tr w:rsidR="003E52A6" w:rsidRPr="003B7F34" w:rsidTr="00B22D1B">
        <w:trPr>
          <w:trHeight w:val="776"/>
        </w:trPr>
        <w:tc>
          <w:tcPr>
            <w:tcW w:w="582" w:type="dxa"/>
            <w:tcBorders>
              <w:right w:val="nil"/>
            </w:tcBorders>
          </w:tcPr>
          <w:p w:rsidR="003E52A6" w:rsidRPr="003B7F34" w:rsidRDefault="003E52A6" w:rsidP="00B22D1B">
            <w:pPr>
              <w:spacing w:after="0" w:line="240" w:lineRule="auto"/>
              <w:jc w:val="center"/>
              <w:rPr>
                <w:rFonts w:ascii="Arial Narrow" w:hAnsi="Arial Narrow" w:cs="Arial Narrow"/>
                <w:sz w:val="16"/>
                <w:szCs w:val="16"/>
                <w:lang w:val="es-PE" w:eastAsia="es-PE"/>
              </w:rPr>
            </w:pPr>
            <w:r>
              <w:rPr>
                <w:rFonts w:ascii="Arial Narrow" w:hAnsi="Arial Narrow" w:cs="Arial Narrow"/>
                <w:sz w:val="16"/>
                <w:szCs w:val="16"/>
                <w:lang w:val="es-PE" w:eastAsia="es-PE"/>
              </w:rPr>
              <w:t>6</w:t>
            </w:r>
          </w:p>
        </w:tc>
        <w:tc>
          <w:tcPr>
            <w:tcW w:w="1473" w:type="dxa"/>
            <w:tcBorders>
              <w:left w:val="nil"/>
              <w:right w:val="nil"/>
            </w:tcBorders>
          </w:tcPr>
          <w:p w:rsidR="003E52A6"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Cronograma de cartera de proyecto</w:t>
            </w:r>
          </w:p>
          <w:p w:rsidR="003E52A6"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Presupuesto anual del Departamento de Proyectos</w:t>
            </w:r>
          </w:p>
          <w:p w:rsidR="003E52A6"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Plan de ejecución de proyectos</w:t>
            </w:r>
          </w:p>
          <w:p w:rsidR="003E52A6" w:rsidRPr="00240D51" w:rsidRDefault="003E52A6" w:rsidP="00B22D1B">
            <w:pPr>
              <w:spacing w:after="0" w:line="240" w:lineRule="auto"/>
              <w:rPr>
                <w:rFonts w:ascii="Arial Narrow" w:hAnsi="Arial Narrow" w:cs="Arial Narrow"/>
                <w:sz w:val="16"/>
                <w:szCs w:val="16"/>
                <w:lang w:eastAsia="es-PE"/>
              </w:rPr>
            </w:pPr>
            <w:r w:rsidRPr="00240D51">
              <w:rPr>
                <w:rFonts w:ascii="Arial Narrow" w:hAnsi="Arial Narrow" w:cs="Arial Narrow"/>
                <w:sz w:val="16"/>
                <w:szCs w:val="16"/>
                <w:lang w:eastAsia="es-PE"/>
              </w:rPr>
              <w:t>- Cronograma de visitas a contrapartes</w:t>
            </w:r>
          </w:p>
          <w:p w:rsidR="003E52A6"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Cronograma de visitas a financieras</w:t>
            </w:r>
          </w:p>
          <w:p w:rsidR="003E52A6" w:rsidRPr="006604FC" w:rsidRDefault="003E52A6" w:rsidP="00B22D1B">
            <w:pPr>
              <w:spacing w:after="0" w:line="240" w:lineRule="auto"/>
              <w:rPr>
                <w:rFonts w:ascii="Arial Narrow" w:hAnsi="Arial Narrow" w:cs="Arial Narrow"/>
                <w:sz w:val="16"/>
                <w:szCs w:val="16"/>
                <w:lang w:eastAsia="es-PE"/>
              </w:rPr>
            </w:pPr>
            <w:r w:rsidRPr="003B7F34">
              <w:rPr>
                <w:rFonts w:ascii="Arial Narrow" w:hAnsi="Arial Narrow" w:cs="Arial Narrow"/>
                <w:sz w:val="16"/>
                <w:szCs w:val="16"/>
                <w:lang w:val="es-PE" w:eastAsia="es-PE"/>
              </w:rPr>
              <w:t>- Coordinaciones con áreas técnicas</w:t>
            </w:r>
          </w:p>
        </w:tc>
        <w:tc>
          <w:tcPr>
            <w:tcW w:w="1929"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Redactar Plan Operativo Anual</w:t>
            </w:r>
          </w:p>
        </w:tc>
        <w:tc>
          <w:tcPr>
            <w:tcW w:w="1617" w:type="dxa"/>
            <w:tcBorders>
              <w:left w:val="nil"/>
              <w:right w:val="nil"/>
            </w:tcBorders>
          </w:tcPr>
          <w:p w:rsidR="003E52A6" w:rsidRDefault="003E52A6" w:rsidP="00B22D1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Duda generada</w:t>
            </w:r>
          </w:p>
          <w:p w:rsidR="003E52A6"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 Plan Operativo Anual </w:t>
            </w:r>
            <w:r>
              <w:rPr>
                <w:rFonts w:ascii="Arial Narrow" w:hAnsi="Arial Narrow" w:cs="Arial Narrow"/>
                <w:sz w:val="16"/>
                <w:szCs w:val="16"/>
                <w:lang w:val="es-PE" w:eastAsia="es-PE"/>
              </w:rPr>
              <w:t>del Departamento de Proyectos</w:t>
            </w:r>
          </w:p>
          <w:p w:rsidR="003E52A6" w:rsidRPr="003B7F34" w:rsidRDefault="003E52A6" w:rsidP="00B22D1B">
            <w:pPr>
              <w:spacing w:after="0" w:line="240" w:lineRule="auto"/>
              <w:rPr>
                <w:rFonts w:ascii="Arial Narrow" w:hAnsi="Arial Narrow" w:cs="Arial Narrow"/>
                <w:sz w:val="16"/>
                <w:szCs w:val="16"/>
                <w:lang w:val="es-PE" w:eastAsia="es-PE"/>
              </w:rPr>
            </w:pPr>
          </w:p>
        </w:tc>
        <w:tc>
          <w:tcPr>
            <w:tcW w:w="4053" w:type="dxa"/>
            <w:tcBorders>
              <w:left w:val="nil"/>
              <w:right w:val="nil"/>
            </w:tcBorders>
          </w:tcPr>
          <w:p w:rsidR="003E52A6" w:rsidRDefault="003E52A6" w:rsidP="00B22D1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En función a todas las tareas realizadas anteriormente se procede a redactar el Plan Operativo Anual del Departamento de Proyectos.  </w:t>
            </w:r>
          </w:p>
          <w:p w:rsidR="003E52A6" w:rsidRPr="003B7F34" w:rsidRDefault="003E52A6" w:rsidP="00B22D1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En caso se tenga alguna duda durante le ejecución de este proceso se procede a dar inicio a la actividad Solucionar dudas. Asimismo, llegada la fecha de reunión de Diciembre se procede a dar inicio a la actividad Presentar resultados.</w:t>
            </w:r>
          </w:p>
        </w:tc>
        <w:tc>
          <w:tcPr>
            <w:tcW w:w="1843"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Jefe </w:t>
            </w:r>
            <w:r>
              <w:rPr>
                <w:rFonts w:ascii="Arial Narrow" w:hAnsi="Arial Narrow" w:cs="Arial Narrow"/>
                <w:sz w:val="16"/>
                <w:szCs w:val="16"/>
                <w:lang w:val="es-PE" w:eastAsia="es-PE"/>
              </w:rPr>
              <w:t xml:space="preserve">del </w:t>
            </w:r>
            <w:r w:rsidRPr="003B7F34">
              <w:rPr>
                <w:rFonts w:ascii="Arial Narrow" w:hAnsi="Arial Narrow" w:cs="Arial Narrow"/>
                <w:sz w:val="16"/>
                <w:szCs w:val="16"/>
                <w:lang w:val="es-PE" w:eastAsia="es-PE"/>
              </w:rPr>
              <w:t>Departamento de Proyectos</w:t>
            </w:r>
          </w:p>
        </w:tc>
        <w:tc>
          <w:tcPr>
            <w:tcW w:w="1324"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Manual</w:t>
            </w:r>
          </w:p>
        </w:tc>
        <w:tc>
          <w:tcPr>
            <w:tcW w:w="831" w:type="dxa"/>
            <w:tcBorders>
              <w:left w:val="nil"/>
            </w:tcBorders>
          </w:tcPr>
          <w:p w:rsidR="003E52A6" w:rsidRPr="003B7F34" w:rsidRDefault="003E52A6" w:rsidP="00B22D1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d</w:t>
            </w:r>
            <w:r w:rsidRPr="003B7F34">
              <w:rPr>
                <w:rFonts w:ascii="Arial Narrow" w:hAnsi="Arial Narrow" w:cs="Arial Narrow"/>
                <w:sz w:val="16"/>
                <w:szCs w:val="16"/>
                <w:lang w:val="es-PE" w:eastAsia="es-PE"/>
              </w:rPr>
              <w:t>ía</w:t>
            </w:r>
          </w:p>
        </w:tc>
      </w:tr>
      <w:tr w:rsidR="003E52A6" w:rsidRPr="003B7F34" w:rsidTr="00B22D1B">
        <w:trPr>
          <w:trHeight w:val="776"/>
        </w:trPr>
        <w:tc>
          <w:tcPr>
            <w:tcW w:w="582" w:type="dxa"/>
            <w:tcBorders>
              <w:right w:val="nil"/>
            </w:tcBorders>
            <w:shd w:val="clear" w:color="auto" w:fill="BFBFBF"/>
          </w:tcPr>
          <w:p w:rsidR="003E52A6" w:rsidRPr="003B7F34" w:rsidRDefault="003E52A6" w:rsidP="00B22D1B">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6.1</w:t>
            </w:r>
          </w:p>
        </w:tc>
        <w:tc>
          <w:tcPr>
            <w:tcW w:w="1473" w:type="dxa"/>
            <w:tcBorders>
              <w:left w:val="nil"/>
              <w:right w:val="nil"/>
            </w:tcBorders>
            <w:shd w:val="clear" w:color="auto" w:fill="BFBFBF"/>
          </w:tcPr>
          <w:p w:rsidR="003E52A6" w:rsidRPr="003B7F34" w:rsidRDefault="003E52A6" w:rsidP="00B22D1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Duda generada</w:t>
            </w:r>
          </w:p>
        </w:tc>
        <w:tc>
          <w:tcPr>
            <w:tcW w:w="1929" w:type="dxa"/>
            <w:tcBorders>
              <w:left w:val="nil"/>
              <w:right w:val="nil"/>
            </w:tcBorders>
            <w:shd w:val="clear" w:color="auto" w:fill="BFBFBF"/>
          </w:tcPr>
          <w:p w:rsidR="003E52A6" w:rsidRPr="003B7F34" w:rsidRDefault="003E52A6" w:rsidP="00B22D1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Solucionar dudas</w:t>
            </w:r>
          </w:p>
        </w:tc>
        <w:tc>
          <w:tcPr>
            <w:tcW w:w="1617" w:type="dxa"/>
            <w:tcBorders>
              <w:left w:val="nil"/>
              <w:right w:val="nil"/>
            </w:tcBorders>
            <w:shd w:val="clear" w:color="auto" w:fill="BFBFBF"/>
          </w:tcPr>
          <w:p w:rsidR="003E52A6" w:rsidRPr="003B7F34" w:rsidRDefault="003E52A6" w:rsidP="00B22D1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Duda solucionada</w:t>
            </w:r>
          </w:p>
        </w:tc>
        <w:tc>
          <w:tcPr>
            <w:tcW w:w="4053" w:type="dxa"/>
            <w:tcBorders>
              <w:left w:val="nil"/>
              <w:right w:val="nil"/>
            </w:tcBorders>
            <w:shd w:val="clear" w:color="auto" w:fill="BFBFBF"/>
          </w:tcPr>
          <w:p w:rsidR="003E52A6" w:rsidRPr="003B7F34" w:rsidRDefault="003E52A6" w:rsidP="00B22D1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Se realiza las consultas específicas al Departamento de Planificación a fin de que éste pueda apoyar a encontrar la solución al problema ó duda producida.</w:t>
            </w:r>
          </w:p>
        </w:tc>
        <w:tc>
          <w:tcPr>
            <w:tcW w:w="1843" w:type="dxa"/>
            <w:tcBorders>
              <w:left w:val="nil"/>
              <w:right w:val="nil"/>
            </w:tcBorders>
            <w:shd w:val="clear" w:color="auto" w:fill="BFBFBF"/>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Jefe </w:t>
            </w:r>
            <w:r>
              <w:rPr>
                <w:rFonts w:ascii="Arial Narrow" w:hAnsi="Arial Narrow" w:cs="Arial Narrow"/>
                <w:sz w:val="16"/>
                <w:szCs w:val="16"/>
                <w:lang w:val="es-PE" w:eastAsia="es-PE"/>
              </w:rPr>
              <w:t xml:space="preserve">del </w:t>
            </w:r>
            <w:r w:rsidRPr="003B7F34">
              <w:rPr>
                <w:rFonts w:ascii="Arial Narrow" w:hAnsi="Arial Narrow" w:cs="Arial Narrow"/>
                <w:sz w:val="16"/>
                <w:szCs w:val="16"/>
                <w:lang w:val="es-PE" w:eastAsia="es-PE"/>
              </w:rPr>
              <w:t>Departamento de Proyectos</w:t>
            </w:r>
          </w:p>
        </w:tc>
        <w:tc>
          <w:tcPr>
            <w:tcW w:w="1324" w:type="dxa"/>
            <w:tcBorders>
              <w:left w:val="nil"/>
              <w:right w:val="nil"/>
            </w:tcBorders>
            <w:shd w:val="clear" w:color="auto" w:fill="BFBFBF"/>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Manual</w:t>
            </w:r>
          </w:p>
        </w:tc>
        <w:tc>
          <w:tcPr>
            <w:tcW w:w="831" w:type="dxa"/>
            <w:tcBorders>
              <w:left w:val="nil"/>
            </w:tcBorders>
            <w:shd w:val="clear" w:color="auto" w:fill="BFBFBF"/>
          </w:tcPr>
          <w:p w:rsidR="003E52A6" w:rsidRPr="003B7F34" w:rsidRDefault="003E52A6" w:rsidP="00B22D1B">
            <w:pPr>
              <w:keepNext/>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1 </w:t>
            </w:r>
            <w:r>
              <w:rPr>
                <w:rFonts w:ascii="Arial Narrow" w:hAnsi="Arial Narrow" w:cs="Arial Narrow"/>
                <w:sz w:val="16"/>
                <w:szCs w:val="16"/>
                <w:lang w:val="es-PE" w:eastAsia="es-PE"/>
              </w:rPr>
              <w:t>día</w:t>
            </w:r>
          </w:p>
        </w:tc>
      </w:tr>
      <w:tr w:rsidR="003E52A6" w:rsidRPr="003B7F34" w:rsidTr="00B22D1B">
        <w:trPr>
          <w:trHeight w:val="776"/>
        </w:trPr>
        <w:tc>
          <w:tcPr>
            <w:tcW w:w="582" w:type="dxa"/>
            <w:tcBorders>
              <w:right w:val="nil"/>
            </w:tcBorders>
          </w:tcPr>
          <w:p w:rsidR="003E52A6" w:rsidRDefault="003E52A6" w:rsidP="00B22D1B">
            <w:pPr>
              <w:spacing w:after="0" w:line="240" w:lineRule="auto"/>
              <w:jc w:val="center"/>
              <w:rPr>
                <w:rFonts w:ascii="Arial Narrow" w:hAnsi="Arial Narrow" w:cs="Arial Narrow"/>
                <w:sz w:val="16"/>
                <w:szCs w:val="16"/>
                <w:lang w:val="es-PE" w:eastAsia="es-PE"/>
              </w:rPr>
            </w:pPr>
            <w:r>
              <w:rPr>
                <w:rFonts w:ascii="Arial Narrow" w:hAnsi="Arial Narrow" w:cs="Arial Narrow"/>
                <w:sz w:val="16"/>
                <w:szCs w:val="16"/>
                <w:lang w:val="es-PE" w:eastAsia="es-PE"/>
              </w:rPr>
              <w:t>7</w:t>
            </w:r>
          </w:p>
        </w:tc>
        <w:tc>
          <w:tcPr>
            <w:tcW w:w="1473" w:type="dxa"/>
            <w:tcBorders>
              <w:left w:val="nil"/>
              <w:right w:val="nil"/>
            </w:tcBorders>
          </w:tcPr>
          <w:p w:rsidR="003E52A6"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 Plan Operativo Anual </w:t>
            </w:r>
            <w:r>
              <w:rPr>
                <w:rFonts w:ascii="Arial Narrow" w:hAnsi="Arial Narrow" w:cs="Arial Narrow"/>
                <w:sz w:val="16"/>
                <w:szCs w:val="16"/>
                <w:lang w:val="es-PE" w:eastAsia="es-PE"/>
              </w:rPr>
              <w:t>del Departamento de Proyectos</w:t>
            </w:r>
          </w:p>
          <w:p w:rsidR="003E52A6" w:rsidRPr="003B7F34" w:rsidRDefault="003E52A6" w:rsidP="00B22D1B">
            <w:pPr>
              <w:spacing w:after="0" w:line="240" w:lineRule="auto"/>
              <w:rPr>
                <w:rFonts w:ascii="Arial Narrow" w:hAnsi="Arial Narrow" w:cs="Arial Narrow"/>
                <w:sz w:val="16"/>
                <w:szCs w:val="16"/>
                <w:lang w:val="es-PE" w:eastAsia="es-PE"/>
              </w:rPr>
            </w:pPr>
          </w:p>
        </w:tc>
        <w:tc>
          <w:tcPr>
            <w:tcW w:w="1929"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Presentar resultados</w:t>
            </w:r>
          </w:p>
        </w:tc>
        <w:tc>
          <w:tcPr>
            <w:tcW w:w="1617"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Retroalimentación</w:t>
            </w:r>
          </w:p>
        </w:tc>
        <w:tc>
          <w:tcPr>
            <w:tcW w:w="4053" w:type="dxa"/>
            <w:tcBorders>
              <w:left w:val="nil"/>
              <w:right w:val="nil"/>
            </w:tcBorders>
          </w:tcPr>
          <w:p w:rsidR="003E52A6" w:rsidRPr="003B7F34" w:rsidRDefault="003E52A6" w:rsidP="00B22D1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Se procede a realizar la presentación de los resultados obtenidos por el Departamento y las proyecciones de los proyectos a realizar durante el año actual. Además de ello, durante la presentación realizada se recibe una serie de sugerencias por parte de los demás Departamentos para el desarrollo de las nuevas actividades.</w:t>
            </w:r>
          </w:p>
        </w:tc>
        <w:tc>
          <w:tcPr>
            <w:tcW w:w="1843"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Jefe </w:t>
            </w:r>
            <w:r>
              <w:rPr>
                <w:rFonts w:ascii="Arial Narrow" w:hAnsi="Arial Narrow" w:cs="Arial Narrow"/>
                <w:sz w:val="16"/>
                <w:szCs w:val="16"/>
                <w:lang w:val="es-PE" w:eastAsia="es-PE"/>
              </w:rPr>
              <w:t xml:space="preserve">del </w:t>
            </w:r>
            <w:r w:rsidRPr="003B7F34">
              <w:rPr>
                <w:rFonts w:ascii="Arial Narrow" w:hAnsi="Arial Narrow" w:cs="Arial Narrow"/>
                <w:sz w:val="16"/>
                <w:szCs w:val="16"/>
                <w:lang w:val="es-PE" w:eastAsia="es-PE"/>
              </w:rPr>
              <w:t>Departamento de Proyectos</w:t>
            </w:r>
          </w:p>
        </w:tc>
        <w:tc>
          <w:tcPr>
            <w:tcW w:w="1324"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Manual</w:t>
            </w:r>
          </w:p>
        </w:tc>
        <w:tc>
          <w:tcPr>
            <w:tcW w:w="831" w:type="dxa"/>
            <w:tcBorders>
              <w:left w:val="nil"/>
            </w:tcBorders>
          </w:tcPr>
          <w:p w:rsidR="003E52A6" w:rsidRPr="003B7F34" w:rsidRDefault="003E52A6" w:rsidP="00B22D1B">
            <w:pPr>
              <w:keepNext/>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1 </w:t>
            </w:r>
            <w:r>
              <w:rPr>
                <w:rFonts w:ascii="Arial Narrow" w:hAnsi="Arial Narrow" w:cs="Arial Narrow"/>
                <w:sz w:val="16"/>
                <w:szCs w:val="16"/>
                <w:lang w:val="es-PE" w:eastAsia="es-PE"/>
              </w:rPr>
              <w:t>día</w:t>
            </w:r>
          </w:p>
        </w:tc>
      </w:tr>
      <w:tr w:rsidR="003E52A6" w:rsidRPr="003B7F34" w:rsidTr="00B22D1B">
        <w:trPr>
          <w:trHeight w:val="776"/>
        </w:trPr>
        <w:tc>
          <w:tcPr>
            <w:tcW w:w="582" w:type="dxa"/>
            <w:tcBorders>
              <w:right w:val="nil"/>
            </w:tcBorders>
            <w:shd w:val="clear" w:color="auto" w:fill="C0C0C0"/>
          </w:tcPr>
          <w:p w:rsidR="003E52A6" w:rsidRDefault="003E52A6" w:rsidP="00B22D1B">
            <w:pPr>
              <w:spacing w:after="0" w:line="240" w:lineRule="auto"/>
              <w:jc w:val="center"/>
              <w:rPr>
                <w:rFonts w:ascii="Arial Narrow" w:hAnsi="Arial Narrow" w:cs="Arial Narrow"/>
                <w:sz w:val="16"/>
                <w:szCs w:val="16"/>
                <w:lang w:val="es-PE" w:eastAsia="es-PE"/>
              </w:rPr>
            </w:pPr>
            <w:r>
              <w:rPr>
                <w:rFonts w:ascii="Arial Narrow" w:hAnsi="Arial Narrow" w:cs="Arial Narrow"/>
                <w:sz w:val="16"/>
                <w:szCs w:val="16"/>
                <w:lang w:val="es-PE" w:eastAsia="es-PE"/>
              </w:rPr>
              <w:t>8</w:t>
            </w:r>
          </w:p>
        </w:tc>
        <w:tc>
          <w:tcPr>
            <w:tcW w:w="1473" w:type="dxa"/>
            <w:tcBorders>
              <w:left w:val="nil"/>
              <w:right w:val="nil"/>
            </w:tcBorders>
            <w:shd w:val="clear" w:color="auto" w:fill="C0C0C0"/>
          </w:tcPr>
          <w:p w:rsidR="003E52A6" w:rsidRDefault="003E52A6" w:rsidP="00B22D1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Retroalimentación</w:t>
            </w:r>
          </w:p>
          <w:p w:rsidR="003E52A6"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 Plan Operativo Anual </w:t>
            </w:r>
            <w:r>
              <w:rPr>
                <w:rFonts w:ascii="Arial Narrow" w:hAnsi="Arial Narrow" w:cs="Arial Narrow"/>
                <w:sz w:val="16"/>
                <w:szCs w:val="16"/>
                <w:lang w:val="es-PE" w:eastAsia="es-PE"/>
              </w:rPr>
              <w:t>del Departamento de Proyectos</w:t>
            </w:r>
          </w:p>
          <w:p w:rsidR="003E52A6" w:rsidRPr="003B7F34" w:rsidRDefault="003E52A6" w:rsidP="00B22D1B">
            <w:pPr>
              <w:spacing w:after="0" w:line="240" w:lineRule="auto"/>
              <w:rPr>
                <w:rFonts w:ascii="Arial Narrow" w:hAnsi="Arial Narrow" w:cs="Arial Narrow"/>
                <w:sz w:val="16"/>
                <w:szCs w:val="16"/>
                <w:lang w:val="es-PE" w:eastAsia="es-PE"/>
              </w:rPr>
            </w:pPr>
          </w:p>
        </w:tc>
        <w:tc>
          <w:tcPr>
            <w:tcW w:w="1929" w:type="dxa"/>
            <w:tcBorders>
              <w:left w:val="nil"/>
              <w:righ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Mejorar Plan Operativo Anual</w:t>
            </w:r>
          </w:p>
        </w:tc>
        <w:tc>
          <w:tcPr>
            <w:tcW w:w="1617" w:type="dxa"/>
            <w:tcBorders>
              <w:left w:val="nil"/>
              <w:right w:val="nil"/>
            </w:tcBorders>
            <w:shd w:val="clear" w:color="auto" w:fill="C0C0C0"/>
          </w:tcPr>
          <w:p w:rsidR="003E52A6"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 Plan Operativo Anual </w:t>
            </w:r>
            <w:r>
              <w:rPr>
                <w:rFonts w:ascii="Arial Narrow" w:hAnsi="Arial Narrow" w:cs="Arial Narrow"/>
                <w:sz w:val="16"/>
                <w:szCs w:val="16"/>
                <w:lang w:val="es-PE" w:eastAsia="es-PE"/>
              </w:rPr>
              <w:t>del Departamento de Proyectos mejorado</w:t>
            </w:r>
          </w:p>
          <w:p w:rsidR="003E52A6" w:rsidRPr="003B7F34" w:rsidRDefault="003E52A6" w:rsidP="00B22D1B">
            <w:pPr>
              <w:spacing w:after="0" w:line="240" w:lineRule="auto"/>
              <w:rPr>
                <w:rFonts w:ascii="Arial Narrow" w:hAnsi="Arial Narrow" w:cs="Arial Narrow"/>
                <w:sz w:val="16"/>
                <w:szCs w:val="16"/>
                <w:lang w:val="es-PE" w:eastAsia="es-PE"/>
              </w:rPr>
            </w:pPr>
          </w:p>
        </w:tc>
        <w:tc>
          <w:tcPr>
            <w:tcW w:w="4053" w:type="dxa"/>
            <w:tcBorders>
              <w:left w:val="nil"/>
              <w:right w:val="nil"/>
            </w:tcBorders>
            <w:shd w:val="clear" w:color="auto" w:fill="C0C0C0"/>
          </w:tcPr>
          <w:p w:rsidR="003E52A6" w:rsidRPr="003B7F34" w:rsidRDefault="003E52A6" w:rsidP="00B22D1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Se realizan los ajustes necesarios al Plan Operativo Anual elaborado de acuerdo a la retroalimentación obtenida en la reunión de Diciembre para luego ser entregado al Departamento de Planificación y éste lo incluya en el Plan Operativo Anual Institucional.</w:t>
            </w:r>
          </w:p>
        </w:tc>
        <w:tc>
          <w:tcPr>
            <w:tcW w:w="1843" w:type="dxa"/>
            <w:tcBorders>
              <w:left w:val="nil"/>
              <w:righ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Jefe </w:t>
            </w:r>
            <w:r>
              <w:rPr>
                <w:rFonts w:ascii="Arial Narrow" w:hAnsi="Arial Narrow" w:cs="Arial Narrow"/>
                <w:sz w:val="16"/>
                <w:szCs w:val="16"/>
                <w:lang w:val="es-PE" w:eastAsia="es-PE"/>
              </w:rPr>
              <w:t xml:space="preserve">del </w:t>
            </w:r>
            <w:r w:rsidRPr="003B7F34">
              <w:rPr>
                <w:rFonts w:ascii="Arial Narrow" w:hAnsi="Arial Narrow" w:cs="Arial Narrow"/>
                <w:sz w:val="16"/>
                <w:szCs w:val="16"/>
                <w:lang w:val="es-PE" w:eastAsia="es-PE"/>
              </w:rPr>
              <w:t>Departamento de Proyectos</w:t>
            </w:r>
          </w:p>
        </w:tc>
        <w:tc>
          <w:tcPr>
            <w:tcW w:w="1324" w:type="dxa"/>
            <w:tcBorders>
              <w:left w:val="nil"/>
              <w:righ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Manual</w:t>
            </w:r>
          </w:p>
        </w:tc>
        <w:tc>
          <w:tcPr>
            <w:tcW w:w="831" w:type="dxa"/>
            <w:tcBorders>
              <w:left w:val="nil"/>
            </w:tcBorders>
            <w:shd w:val="clear" w:color="auto" w:fill="C0C0C0"/>
          </w:tcPr>
          <w:p w:rsidR="003E52A6" w:rsidRPr="006A3D85" w:rsidRDefault="003E52A6" w:rsidP="00B22D1B">
            <w:pPr>
              <w:keepNext/>
              <w:spacing w:after="0" w:line="240" w:lineRule="auto"/>
              <w:ind w:left="708" w:hanging="708"/>
              <w:rPr>
                <w:rFonts w:ascii="Arial Narrow" w:hAnsi="Arial Narrow" w:cs="Arial Narrow"/>
                <w:sz w:val="16"/>
                <w:szCs w:val="16"/>
                <w:u w:val="single"/>
                <w:lang w:val="es-PE" w:eastAsia="es-PE"/>
              </w:rPr>
            </w:pPr>
            <w:r>
              <w:rPr>
                <w:rFonts w:ascii="Arial Narrow" w:hAnsi="Arial Narrow" w:cs="Arial Narrow"/>
                <w:sz w:val="16"/>
                <w:szCs w:val="16"/>
                <w:lang w:val="es-PE" w:eastAsia="es-PE"/>
              </w:rPr>
              <w:t>4</w:t>
            </w:r>
            <w:r w:rsidRPr="003B7F34">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días</w:t>
            </w:r>
          </w:p>
        </w:tc>
      </w:tr>
      <w:tr w:rsidR="003E52A6" w:rsidRPr="003B7F34" w:rsidTr="00B22D1B">
        <w:trPr>
          <w:trHeight w:val="776"/>
        </w:trPr>
        <w:tc>
          <w:tcPr>
            <w:tcW w:w="582" w:type="dxa"/>
            <w:tcBorders>
              <w:right w:val="nil"/>
            </w:tcBorders>
          </w:tcPr>
          <w:p w:rsidR="003E52A6" w:rsidRDefault="003E52A6" w:rsidP="00B22D1B">
            <w:pPr>
              <w:spacing w:after="0" w:line="240" w:lineRule="auto"/>
              <w:jc w:val="center"/>
              <w:rPr>
                <w:rFonts w:ascii="Arial Narrow" w:hAnsi="Arial Narrow" w:cs="Arial Narrow"/>
                <w:sz w:val="16"/>
                <w:szCs w:val="16"/>
                <w:lang w:val="es-PE" w:eastAsia="es-PE"/>
              </w:rPr>
            </w:pPr>
            <w:r>
              <w:rPr>
                <w:rFonts w:ascii="Arial Narrow" w:hAnsi="Arial Narrow" w:cs="Arial Narrow"/>
                <w:sz w:val="16"/>
                <w:szCs w:val="16"/>
                <w:lang w:val="es-PE" w:eastAsia="es-PE"/>
              </w:rPr>
              <w:t>9</w:t>
            </w:r>
          </w:p>
        </w:tc>
        <w:tc>
          <w:tcPr>
            <w:tcW w:w="1473" w:type="dxa"/>
            <w:tcBorders>
              <w:left w:val="nil"/>
              <w:right w:val="nil"/>
            </w:tcBorders>
          </w:tcPr>
          <w:p w:rsidR="003E52A6" w:rsidRDefault="003E52A6" w:rsidP="00B22D1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Plan Operativo Anual del Departamento de Proyectos mejorado</w:t>
            </w:r>
          </w:p>
        </w:tc>
        <w:tc>
          <w:tcPr>
            <w:tcW w:w="1929" w:type="dxa"/>
            <w:tcBorders>
              <w:left w:val="nil"/>
              <w:right w:val="nil"/>
            </w:tcBorders>
          </w:tcPr>
          <w:p w:rsidR="003E52A6" w:rsidRDefault="003E52A6" w:rsidP="00B22D1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Actividades faltantes</w:t>
            </w:r>
          </w:p>
        </w:tc>
        <w:tc>
          <w:tcPr>
            <w:tcW w:w="1617" w:type="dxa"/>
            <w:tcBorders>
              <w:left w:val="nil"/>
              <w:right w:val="nil"/>
            </w:tcBorders>
          </w:tcPr>
          <w:p w:rsidR="003E52A6" w:rsidRDefault="003E52A6" w:rsidP="00B22D1B">
            <w:pPr>
              <w:spacing w:after="0" w:line="240" w:lineRule="auto"/>
              <w:rPr>
                <w:rFonts w:ascii="Arial Narrow" w:hAnsi="Arial Narrow" w:cs="Arial Narrow"/>
                <w:sz w:val="16"/>
                <w:szCs w:val="16"/>
                <w:lang w:val="es-PE" w:eastAsia="es-PE"/>
              </w:rPr>
            </w:pPr>
            <w:r w:rsidRPr="00CA64A1">
              <w:rPr>
                <w:rFonts w:ascii="Arial Narrow" w:hAnsi="Arial Narrow" w:cs="Arial Narrow"/>
                <w:sz w:val="16"/>
                <w:szCs w:val="16"/>
                <w:lang w:val="es-PE" w:eastAsia="es-PE"/>
              </w:rPr>
              <w:t>-</w:t>
            </w:r>
            <w:r>
              <w:rPr>
                <w:rFonts w:ascii="Arial Narrow" w:hAnsi="Arial Narrow" w:cs="Arial Narrow"/>
                <w:sz w:val="16"/>
                <w:szCs w:val="16"/>
                <w:lang w:val="es-PE" w:eastAsia="es-PE"/>
              </w:rPr>
              <w:t xml:space="preserve"> Faltan actividades</w:t>
            </w:r>
          </w:p>
          <w:p w:rsidR="003E52A6" w:rsidRDefault="003E52A6" w:rsidP="00B22D1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No faltan actividades</w:t>
            </w:r>
          </w:p>
        </w:tc>
        <w:tc>
          <w:tcPr>
            <w:tcW w:w="4053" w:type="dxa"/>
            <w:tcBorders>
              <w:left w:val="nil"/>
              <w:right w:val="nil"/>
            </w:tcBorders>
          </w:tcPr>
          <w:p w:rsidR="003E52A6" w:rsidRDefault="003E52A6" w:rsidP="00B22D1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Luego de haber entregado el Plan Operativo Anual del Departamento de Proyectos al Jefe del Departamento de Planificación, el Jefe del Departamento de Proyectos se puede dar cuenta que le faltó considerar algunas actividades en el mismo.</w:t>
            </w:r>
          </w:p>
        </w:tc>
        <w:tc>
          <w:tcPr>
            <w:tcW w:w="1843"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Jefe </w:t>
            </w:r>
            <w:r>
              <w:rPr>
                <w:rFonts w:ascii="Arial Narrow" w:hAnsi="Arial Narrow" w:cs="Arial Narrow"/>
                <w:sz w:val="16"/>
                <w:szCs w:val="16"/>
                <w:lang w:val="es-PE" w:eastAsia="es-PE"/>
              </w:rPr>
              <w:t xml:space="preserve">del </w:t>
            </w:r>
            <w:r w:rsidRPr="003B7F34">
              <w:rPr>
                <w:rFonts w:ascii="Arial Narrow" w:hAnsi="Arial Narrow" w:cs="Arial Narrow"/>
                <w:sz w:val="16"/>
                <w:szCs w:val="16"/>
                <w:lang w:val="es-PE" w:eastAsia="es-PE"/>
              </w:rPr>
              <w:t>Departamento de Proyectos</w:t>
            </w:r>
          </w:p>
        </w:tc>
        <w:tc>
          <w:tcPr>
            <w:tcW w:w="1324"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Manual</w:t>
            </w:r>
          </w:p>
        </w:tc>
        <w:tc>
          <w:tcPr>
            <w:tcW w:w="831" w:type="dxa"/>
            <w:tcBorders>
              <w:left w:val="nil"/>
            </w:tcBorders>
          </w:tcPr>
          <w:p w:rsidR="003E52A6" w:rsidRPr="003B7F34" w:rsidRDefault="003E52A6" w:rsidP="00B22D1B">
            <w:pPr>
              <w:keepNext/>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30 minutos</w:t>
            </w:r>
          </w:p>
        </w:tc>
      </w:tr>
      <w:tr w:rsidR="003E52A6" w:rsidRPr="003B7F34" w:rsidTr="00B22D1B">
        <w:trPr>
          <w:trHeight w:val="776"/>
        </w:trPr>
        <w:tc>
          <w:tcPr>
            <w:tcW w:w="582" w:type="dxa"/>
            <w:tcBorders>
              <w:right w:val="nil"/>
            </w:tcBorders>
            <w:shd w:val="clear" w:color="auto" w:fill="C0C0C0"/>
          </w:tcPr>
          <w:p w:rsidR="003E52A6" w:rsidRDefault="003E52A6" w:rsidP="00B22D1B">
            <w:pPr>
              <w:spacing w:after="0" w:line="240" w:lineRule="auto"/>
              <w:jc w:val="center"/>
              <w:rPr>
                <w:rFonts w:ascii="Arial Narrow" w:hAnsi="Arial Narrow" w:cs="Arial Narrow"/>
                <w:sz w:val="16"/>
                <w:szCs w:val="16"/>
                <w:lang w:val="es-PE" w:eastAsia="es-PE"/>
              </w:rPr>
            </w:pPr>
            <w:r>
              <w:rPr>
                <w:rFonts w:ascii="Arial Narrow" w:hAnsi="Arial Narrow" w:cs="Arial Narrow"/>
                <w:sz w:val="16"/>
                <w:szCs w:val="16"/>
                <w:lang w:val="es-PE" w:eastAsia="es-PE"/>
              </w:rPr>
              <w:t>10</w:t>
            </w:r>
          </w:p>
        </w:tc>
        <w:tc>
          <w:tcPr>
            <w:tcW w:w="1473" w:type="dxa"/>
            <w:tcBorders>
              <w:left w:val="nil"/>
              <w:right w:val="nil"/>
            </w:tcBorders>
            <w:shd w:val="clear" w:color="auto" w:fill="C0C0C0"/>
          </w:tcPr>
          <w:p w:rsidR="003E52A6" w:rsidRDefault="003E52A6" w:rsidP="00B22D1B">
            <w:pPr>
              <w:spacing w:after="0" w:line="240" w:lineRule="auto"/>
              <w:rPr>
                <w:rFonts w:ascii="Arial Narrow" w:hAnsi="Arial Narrow" w:cs="Arial Narrow"/>
                <w:sz w:val="16"/>
                <w:szCs w:val="16"/>
                <w:lang w:val="es-PE" w:eastAsia="es-PE"/>
              </w:rPr>
            </w:pPr>
            <w:r w:rsidRPr="00CA64A1">
              <w:rPr>
                <w:rFonts w:ascii="Arial Narrow" w:hAnsi="Arial Narrow" w:cs="Arial Narrow"/>
                <w:sz w:val="16"/>
                <w:szCs w:val="16"/>
                <w:lang w:val="es-PE" w:eastAsia="es-PE"/>
              </w:rPr>
              <w:t>-</w:t>
            </w:r>
            <w:r>
              <w:rPr>
                <w:rFonts w:ascii="Arial Narrow" w:hAnsi="Arial Narrow" w:cs="Arial Narrow"/>
                <w:sz w:val="16"/>
                <w:szCs w:val="16"/>
                <w:lang w:val="es-PE" w:eastAsia="es-PE"/>
              </w:rPr>
              <w:t xml:space="preserve"> Faltan actividades</w:t>
            </w:r>
          </w:p>
          <w:p w:rsidR="003E52A6" w:rsidRDefault="003E52A6" w:rsidP="00B22D1B">
            <w:pPr>
              <w:spacing w:after="0" w:line="240" w:lineRule="auto"/>
              <w:rPr>
                <w:rFonts w:ascii="Arial Narrow" w:hAnsi="Arial Narrow" w:cs="Arial Narrow"/>
                <w:sz w:val="16"/>
                <w:szCs w:val="16"/>
                <w:lang w:val="es-PE" w:eastAsia="es-PE"/>
              </w:rPr>
            </w:pPr>
          </w:p>
        </w:tc>
        <w:tc>
          <w:tcPr>
            <w:tcW w:w="1929" w:type="dxa"/>
            <w:tcBorders>
              <w:left w:val="nil"/>
              <w:right w:val="nil"/>
            </w:tcBorders>
            <w:shd w:val="clear" w:color="auto" w:fill="C0C0C0"/>
          </w:tcPr>
          <w:p w:rsidR="003E52A6" w:rsidRDefault="003E52A6" w:rsidP="00B22D1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xml:space="preserve">Notificar actividad faltante </w:t>
            </w:r>
          </w:p>
        </w:tc>
        <w:tc>
          <w:tcPr>
            <w:tcW w:w="1617" w:type="dxa"/>
            <w:tcBorders>
              <w:left w:val="nil"/>
              <w:right w:val="nil"/>
            </w:tcBorders>
            <w:shd w:val="clear" w:color="auto" w:fill="C0C0C0"/>
          </w:tcPr>
          <w:p w:rsidR="003E52A6" w:rsidRPr="00CA64A1" w:rsidRDefault="003E52A6" w:rsidP="00B22D1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Actividad faltante notificada</w:t>
            </w:r>
          </w:p>
        </w:tc>
        <w:tc>
          <w:tcPr>
            <w:tcW w:w="4053" w:type="dxa"/>
            <w:tcBorders>
              <w:left w:val="nil"/>
              <w:right w:val="nil"/>
            </w:tcBorders>
            <w:shd w:val="clear" w:color="auto" w:fill="C0C0C0"/>
          </w:tcPr>
          <w:p w:rsidR="003E52A6" w:rsidRPr="00CA64A1" w:rsidRDefault="003E52A6" w:rsidP="00B22D1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En caso el Jefe del Departamento de Proyectos, se dé cuenta que le faltó incluir alguna actividad en el Plan Operativo Anual del Departamento de Proyectos entregado al Jefe del Departamento de Planificación puede enviar una señal al proceso </w:t>
            </w:r>
            <w:r w:rsidRPr="00CA64A1">
              <w:rPr>
                <w:rFonts w:ascii="Arial Narrow" w:hAnsi="Arial Narrow" w:cs="Arial Narrow"/>
                <w:sz w:val="16"/>
                <w:szCs w:val="16"/>
                <w:lang w:val="es-PE" w:eastAsia="es-PE"/>
              </w:rPr>
              <w:t>Planificación del Presupuesto Institucional Anual</w:t>
            </w:r>
            <w:r>
              <w:rPr>
                <w:rFonts w:ascii="Arial Narrow" w:hAnsi="Arial Narrow" w:cs="Arial Narrow"/>
                <w:sz w:val="16"/>
                <w:szCs w:val="16"/>
                <w:lang w:val="es-PE" w:eastAsia="es-PE"/>
              </w:rPr>
              <w:t xml:space="preserve">, donde el Jefe del Departamento de Planificación adicionará la actividad señalada por el Jefe del Departamento de Proyectos. </w:t>
            </w:r>
          </w:p>
        </w:tc>
        <w:tc>
          <w:tcPr>
            <w:tcW w:w="1843" w:type="dxa"/>
            <w:tcBorders>
              <w:left w:val="nil"/>
              <w:righ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Jefe </w:t>
            </w:r>
            <w:r>
              <w:rPr>
                <w:rFonts w:ascii="Arial Narrow" w:hAnsi="Arial Narrow" w:cs="Arial Narrow"/>
                <w:sz w:val="16"/>
                <w:szCs w:val="16"/>
                <w:lang w:val="es-PE" w:eastAsia="es-PE"/>
              </w:rPr>
              <w:t xml:space="preserve">del </w:t>
            </w:r>
            <w:r w:rsidRPr="003B7F34">
              <w:rPr>
                <w:rFonts w:ascii="Arial Narrow" w:hAnsi="Arial Narrow" w:cs="Arial Narrow"/>
                <w:sz w:val="16"/>
                <w:szCs w:val="16"/>
                <w:lang w:val="es-PE" w:eastAsia="es-PE"/>
              </w:rPr>
              <w:t>Departamento de Proyectos</w:t>
            </w:r>
          </w:p>
        </w:tc>
        <w:tc>
          <w:tcPr>
            <w:tcW w:w="1324" w:type="dxa"/>
            <w:tcBorders>
              <w:left w:val="nil"/>
              <w:right w:val="nil"/>
            </w:tcBorders>
            <w:shd w:val="clear" w:color="auto" w:fill="C0C0C0"/>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Manual</w:t>
            </w:r>
          </w:p>
        </w:tc>
        <w:tc>
          <w:tcPr>
            <w:tcW w:w="831" w:type="dxa"/>
            <w:tcBorders>
              <w:left w:val="nil"/>
            </w:tcBorders>
            <w:shd w:val="clear" w:color="auto" w:fill="C0C0C0"/>
          </w:tcPr>
          <w:p w:rsidR="003E52A6" w:rsidRPr="003B7F34" w:rsidRDefault="003E52A6" w:rsidP="00B22D1B">
            <w:pPr>
              <w:keepNext/>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30 minutos</w:t>
            </w:r>
          </w:p>
        </w:tc>
      </w:tr>
      <w:tr w:rsidR="003E52A6" w:rsidRPr="003B7F34" w:rsidTr="00B22D1B">
        <w:trPr>
          <w:trHeight w:val="776"/>
        </w:trPr>
        <w:tc>
          <w:tcPr>
            <w:tcW w:w="582" w:type="dxa"/>
            <w:tcBorders>
              <w:right w:val="nil"/>
            </w:tcBorders>
          </w:tcPr>
          <w:p w:rsidR="003E52A6" w:rsidRDefault="003E52A6" w:rsidP="00B22D1B">
            <w:pPr>
              <w:spacing w:after="0" w:line="240" w:lineRule="auto"/>
              <w:jc w:val="center"/>
              <w:rPr>
                <w:rFonts w:ascii="Arial Narrow" w:hAnsi="Arial Narrow" w:cs="Arial Narrow"/>
                <w:sz w:val="16"/>
                <w:szCs w:val="16"/>
                <w:lang w:val="es-PE" w:eastAsia="es-PE"/>
              </w:rPr>
            </w:pPr>
            <w:r>
              <w:rPr>
                <w:rFonts w:ascii="Arial Narrow" w:hAnsi="Arial Narrow" w:cs="Arial Narrow"/>
                <w:sz w:val="16"/>
                <w:szCs w:val="16"/>
                <w:lang w:val="es-PE" w:eastAsia="es-PE"/>
              </w:rPr>
              <w:t>11</w:t>
            </w:r>
          </w:p>
        </w:tc>
        <w:tc>
          <w:tcPr>
            <w:tcW w:w="1473" w:type="dxa"/>
            <w:tcBorders>
              <w:left w:val="nil"/>
              <w:right w:val="nil"/>
            </w:tcBorders>
          </w:tcPr>
          <w:p w:rsidR="003E52A6" w:rsidRDefault="003E52A6" w:rsidP="00B22D1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Actividad faltante notificada</w:t>
            </w:r>
          </w:p>
          <w:p w:rsidR="003E52A6" w:rsidRPr="00CA64A1" w:rsidRDefault="003E52A6" w:rsidP="00B22D1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No faltan actividades</w:t>
            </w:r>
          </w:p>
        </w:tc>
        <w:tc>
          <w:tcPr>
            <w:tcW w:w="1929" w:type="dxa"/>
            <w:tcBorders>
              <w:left w:val="nil"/>
              <w:right w:val="nil"/>
            </w:tcBorders>
          </w:tcPr>
          <w:p w:rsidR="003E52A6" w:rsidRDefault="003E52A6" w:rsidP="00B22D1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Consolidar</w:t>
            </w:r>
          </w:p>
        </w:tc>
        <w:tc>
          <w:tcPr>
            <w:tcW w:w="1617" w:type="dxa"/>
            <w:tcBorders>
              <w:left w:val="nil"/>
              <w:right w:val="nil"/>
            </w:tcBorders>
          </w:tcPr>
          <w:p w:rsidR="003E52A6" w:rsidRDefault="003E52A6" w:rsidP="00B22D1B">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Notificación enviada</w:t>
            </w:r>
          </w:p>
          <w:p w:rsidR="003E52A6" w:rsidRDefault="003E52A6" w:rsidP="00B22D1B">
            <w:pPr>
              <w:spacing w:after="0" w:line="240" w:lineRule="auto"/>
              <w:rPr>
                <w:rFonts w:ascii="Arial Narrow" w:hAnsi="Arial Narrow" w:cs="Arial Narrow"/>
                <w:sz w:val="16"/>
                <w:szCs w:val="16"/>
                <w:lang w:val="es-PE" w:eastAsia="es-PE"/>
              </w:rPr>
            </w:pPr>
            <w:r w:rsidRPr="00B1521E">
              <w:rPr>
                <w:rFonts w:ascii="Arial Narrow" w:hAnsi="Arial Narrow" w:cs="Arial"/>
                <w:sz w:val="16"/>
                <w:szCs w:val="16"/>
                <w:lang w:val="es-PE" w:eastAsia="es-PE"/>
              </w:rPr>
              <w:t xml:space="preserve">- No </w:t>
            </w:r>
            <w:r>
              <w:rPr>
                <w:rFonts w:ascii="Arial Narrow" w:hAnsi="Arial Narrow" w:cs="Arial"/>
                <w:sz w:val="16"/>
                <w:szCs w:val="16"/>
                <w:lang w:val="es-PE" w:eastAsia="es-PE"/>
              </w:rPr>
              <w:t xml:space="preserve">faltan </w:t>
            </w:r>
            <w:r w:rsidRPr="00B1521E">
              <w:rPr>
                <w:rFonts w:ascii="Arial Narrow" w:hAnsi="Arial Narrow" w:cs="Arial"/>
                <w:sz w:val="16"/>
                <w:szCs w:val="16"/>
                <w:lang w:val="es-PE" w:eastAsia="es-PE"/>
              </w:rPr>
              <w:t>actividades</w:t>
            </w:r>
          </w:p>
        </w:tc>
        <w:tc>
          <w:tcPr>
            <w:tcW w:w="4053" w:type="dxa"/>
            <w:tcBorders>
              <w:left w:val="nil"/>
              <w:right w:val="nil"/>
            </w:tcBorders>
          </w:tcPr>
          <w:p w:rsidR="003E52A6" w:rsidRPr="00B1521E" w:rsidRDefault="003E52A6" w:rsidP="00B22D1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Se requiere recibir el resultado </w:t>
            </w:r>
            <w:r w:rsidRPr="00B1521E">
              <w:rPr>
                <w:rFonts w:ascii="Arial Narrow" w:hAnsi="Arial Narrow" w:cs="Arial Narrow"/>
                <w:sz w:val="16"/>
                <w:szCs w:val="16"/>
                <w:lang w:val="es-PE" w:eastAsia="es-PE"/>
              </w:rPr>
              <w:t>Notificación enviada</w:t>
            </w:r>
            <w:r>
              <w:rPr>
                <w:rFonts w:ascii="Arial Narrow" w:hAnsi="Arial Narrow" w:cs="Arial Narrow"/>
                <w:sz w:val="16"/>
                <w:szCs w:val="16"/>
                <w:lang w:val="es-PE" w:eastAsia="es-PE"/>
              </w:rPr>
              <w:t xml:space="preserve"> del evento </w:t>
            </w:r>
            <w:r w:rsidRPr="00B1521E">
              <w:rPr>
                <w:rFonts w:ascii="Arial Narrow" w:hAnsi="Arial Narrow" w:cs="Arial Narrow"/>
                <w:sz w:val="16"/>
                <w:szCs w:val="16"/>
                <w:lang w:val="es-PE" w:eastAsia="es-PE"/>
              </w:rPr>
              <w:t>Notificar actividad faltante</w:t>
            </w:r>
            <w:r>
              <w:rPr>
                <w:rFonts w:ascii="Arial Narrow" w:hAnsi="Arial Narrow" w:cs="Arial Narrow"/>
                <w:sz w:val="16"/>
                <w:szCs w:val="16"/>
                <w:lang w:val="es-PE" w:eastAsia="es-PE"/>
              </w:rPr>
              <w:t xml:space="preserve"> ó el resultado  </w:t>
            </w:r>
            <w:r w:rsidRPr="00B1521E">
              <w:rPr>
                <w:rFonts w:ascii="Arial Narrow" w:hAnsi="Arial Narrow" w:cs="Arial Narrow"/>
                <w:sz w:val="16"/>
                <w:szCs w:val="16"/>
                <w:lang w:val="es-PE" w:eastAsia="es-PE"/>
              </w:rPr>
              <w:t xml:space="preserve">No </w:t>
            </w:r>
            <w:r>
              <w:rPr>
                <w:rFonts w:ascii="Arial Narrow" w:hAnsi="Arial Narrow" w:cs="Arial Narrow"/>
                <w:sz w:val="16"/>
                <w:szCs w:val="16"/>
                <w:lang w:val="es-PE" w:eastAsia="es-PE"/>
              </w:rPr>
              <w:t xml:space="preserve">faltan </w:t>
            </w:r>
            <w:r w:rsidRPr="00B1521E">
              <w:rPr>
                <w:rFonts w:ascii="Arial Narrow" w:hAnsi="Arial Narrow" w:cs="Arial Narrow"/>
                <w:sz w:val="16"/>
                <w:szCs w:val="16"/>
                <w:lang w:val="es-PE" w:eastAsia="es-PE"/>
              </w:rPr>
              <w:t xml:space="preserve">actividades </w:t>
            </w:r>
            <w:r>
              <w:rPr>
                <w:rFonts w:ascii="Arial Narrow" w:hAnsi="Arial Narrow" w:cs="Arial Narrow"/>
                <w:sz w:val="16"/>
                <w:szCs w:val="16"/>
                <w:lang w:val="es-PE" w:eastAsia="es-PE"/>
              </w:rPr>
              <w:t xml:space="preserve">del Gateway Actividades faltantes para poder finalizar el proceso. </w:t>
            </w:r>
          </w:p>
          <w:p w:rsidR="003E52A6" w:rsidRDefault="003E52A6" w:rsidP="00B22D1B">
            <w:pPr>
              <w:spacing w:after="0" w:line="240" w:lineRule="auto"/>
              <w:jc w:val="both"/>
              <w:rPr>
                <w:rFonts w:ascii="Arial Narrow" w:hAnsi="Arial Narrow" w:cs="Arial Narrow"/>
                <w:sz w:val="16"/>
                <w:szCs w:val="16"/>
                <w:lang w:val="es-PE" w:eastAsia="es-PE"/>
              </w:rPr>
            </w:pPr>
          </w:p>
        </w:tc>
        <w:tc>
          <w:tcPr>
            <w:tcW w:w="1843"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 xml:space="preserve">Jefe </w:t>
            </w:r>
            <w:r>
              <w:rPr>
                <w:rFonts w:ascii="Arial Narrow" w:hAnsi="Arial Narrow" w:cs="Arial Narrow"/>
                <w:sz w:val="16"/>
                <w:szCs w:val="16"/>
                <w:lang w:val="es-PE" w:eastAsia="es-PE"/>
              </w:rPr>
              <w:t xml:space="preserve">del </w:t>
            </w:r>
            <w:r w:rsidRPr="003B7F34">
              <w:rPr>
                <w:rFonts w:ascii="Arial Narrow" w:hAnsi="Arial Narrow" w:cs="Arial Narrow"/>
                <w:sz w:val="16"/>
                <w:szCs w:val="16"/>
                <w:lang w:val="es-PE" w:eastAsia="es-PE"/>
              </w:rPr>
              <w:t>Departamento de Proyectos</w:t>
            </w:r>
          </w:p>
        </w:tc>
        <w:tc>
          <w:tcPr>
            <w:tcW w:w="1324" w:type="dxa"/>
            <w:tcBorders>
              <w:left w:val="nil"/>
              <w:right w:val="nil"/>
            </w:tcBorders>
          </w:tcPr>
          <w:p w:rsidR="003E52A6" w:rsidRPr="003B7F34" w:rsidRDefault="003E52A6" w:rsidP="00B22D1B">
            <w:pPr>
              <w:spacing w:after="0" w:line="240" w:lineRule="auto"/>
              <w:rPr>
                <w:rFonts w:ascii="Arial Narrow" w:hAnsi="Arial Narrow" w:cs="Arial Narrow"/>
                <w:sz w:val="16"/>
                <w:szCs w:val="16"/>
                <w:lang w:val="es-PE" w:eastAsia="es-PE"/>
              </w:rPr>
            </w:pPr>
            <w:r w:rsidRPr="003B7F34">
              <w:rPr>
                <w:rFonts w:ascii="Arial Narrow" w:hAnsi="Arial Narrow" w:cs="Arial Narrow"/>
                <w:sz w:val="16"/>
                <w:szCs w:val="16"/>
                <w:lang w:val="es-PE" w:eastAsia="es-PE"/>
              </w:rPr>
              <w:t>Manual</w:t>
            </w:r>
          </w:p>
        </w:tc>
        <w:tc>
          <w:tcPr>
            <w:tcW w:w="831" w:type="dxa"/>
            <w:tcBorders>
              <w:left w:val="nil"/>
            </w:tcBorders>
          </w:tcPr>
          <w:p w:rsidR="003E52A6" w:rsidRPr="003B7F34" w:rsidRDefault="003E52A6" w:rsidP="00B22D1B">
            <w:pPr>
              <w:keepNext/>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minuto</w:t>
            </w:r>
          </w:p>
        </w:tc>
      </w:tr>
    </w:tbl>
    <w:p w:rsidR="003E52A6" w:rsidRPr="003E52A6" w:rsidRDefault="003E52A6" w:rsidP="003E52A6">
      <w:pPr>
        <w:pStyle w:val="Caption"/>
        <w:jc w:val="center"/>
        <w:rPr>
          <w:rFonts w:asciiTheme="majorHAnsi" w:hAnsiTheme="majorHAnsi"/>
          <w:sz w:val="16"/>
          <w:szCs w:val="16"/>
        </w:rPr>
      </w:pPr>
      <w:bookmarkStart w:id="233" w:name="_Toc266031697"/>
      <w:r w:rsidRPr="003E52A6">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11</w:t>
      </w:r>
      <w:r w:rsidR="00C74554">
        <w:rPr>
          <w:rFonts w:asciiTheme="majorHAnsi" w:hAnsiTheme="majorHAnsi"/>
          <w:sz w:val="16"/>
          <w:szCs w:val="16"/>
        </w:rPr>
        <w:fldChar w:fldCharType="end"/>
      </w:r>
      <w:r w:rsidRPr="003E52A6">
        <w:rPr>
          <w:rFonts w:asciiTheme="majorHAnsi" w:hAnsiTheme="majorHAnsi"/>
          <w:sz w:val="16"/>
          <w:szCs w:val="16"/>
        </w:rPr>
        <w:t>.-   Caracterización de Proceso "Planificación del Departamento de Proyectos"</w:t>
      </w:r>
      <w:bookmarkEnd w:id="233"/>
    </w:p>
    <w:p w:rsidR="003E52A6" w:rsidRPr="003E52A6" w:rsidRDefault="003E52A6" w:rsidP="003E52A6">
      <w:pPr>
        <w:pStyle w:val="Caption"/>
        <w:jc w:val="center"/>
        <w:rPr>
          <w:rFonts w:asciiTheme="majorHAnsi" w:hAnsiTheme="majorHAnsi"/>
          <w:sz w:val="16"/>
          <w:szCs w:val="16"/>
        </w:rPr>
      </w:pPr>
      <w:r w:rsidRPr="003E52A6">
        <w:rPr>
          <w:rFonts w:asciiTheme="majorHAnsi" w:hAnsiTheme="majorHAnsi"/>
          <w:sz w:val="16"/>
          <w:szCs w:val="16"/>
        </w:rPr>
        <w:t>Fuente:    Elaboración propia</w:t>
      </w:r>
    </w:p>
    <w:p w:rsidR="003E52A6" w:rsidRPr="003E52A6" w:rsidRDefault="003E52A6" w:rsidP="003E52A6">
      <w:pPr>
        <w:rPr>
          <w:lang w:val="es-PE" w:eastAsia="es-ES" w:bidi="ar-SA"/>
        </w:rPr>
      </w:pPr>
    </w:p>
    <w:p w:rsidR="00FA30F6" w:rsidRDefault="00FA30F6" w:rsidP="003E52A6">
      <w:pPr>
        <w:spacing w:line="360" w:lineRule="auto"/>
        <w:rPr>
          <w:rFonts w:ascii="Cambria" w:eastAsia="Times New Roman" w:hAnsi="Cambria" w:cs="Times New Roman"/>
          <w:i/>
          <w:iCs/>
          <w:spacing w:val="5"/>
          <w:sz w:val="24"/>
          <w:szCs w:val="24"/>
        </w:rPr>
        <w:sectPr w:rsidR="00FA30F6" w:rsidSect="003E52A6">
          <w:footerReference w:type="default" r:id="rId34"/>
          <w:pgSz w:w="16839" w:h="11907" w:orient="landscape" w:code="9"/>
          <w:pgMar w:top="1701" w:right="1417" w:bottom="1701" w:left="1417" w:header="708" w:footer="708" w:gutter="0"/>
          <w:cols w:space="708"/>
          <w:docGrid w:linePitch="360"/>
        </w:sectPr>
      </w:pPr>
    </w:p>
    <w:p w:rsidR="003E52A6" w:rsidRDefault="00FA30F6" w:rsidP="00FA30F6">
      <w:pPr>
        <w:pStyle w:val="Heading3"/>
        <w:numPr>
          <w:ilvl w:val="3"/>
          <w:numId w:val="1"/>
        </w:numPr>
        <w:spacing w:after="240"/>
        <w:rPr>
          <w:smallCaps w:val="0"/>
          <w:sz w:val="24"/>
          <w:szCs w:val="24"/>
        </w:rPr>
      </w:pPr>
      <w:bookmarkStart w:id="234" w:name="_Toc266033402"/>
      <w:r w:rsidRPr="00FA30F6">
        <w:rPr>
          <w:smallCaps w:val="0"/>
          <w:sz w:val="24"/>
          <w:szCs w:val="24"/>
        </w:rPr>
        <w:t>PROCESO: Planificación del Departamento de Donaciones e Imagen Institucional</w:t>
      </w:r>
      <w:bookmarkEnd w:id="234"/>
    </w:p>
    <w:p w:rsidR="00FA30F6" w:rsidRPr="00FA30F6" w:rsidRDefault="00FA30F6" w:rsidP="00FA30F6">
      <w:pPr>
        <w:spacing w:line="360" w:lineRule="auto"/>
        <w:jc w:val="both"/>
        <w:rPr>
          <w:sz w:val="24"/>
        </w:rPr>
      </w:pPr>
      <w:r w:rsidRPr="00FA30F6">
        <w:rPr>
          <w:sz w:val="24"/>
        </w:rPr>
        <w:t>El presente proceso describirá la labor realizada por el Coordinador del Departamento de Donaciones e Imagen Institucional para elaborar el Plan Operativo Anual, el cual será empleado como parte del Plan Operativo Anual Institucional elaborado por el Departamento de Planificación.</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49"/>
        <w:gridCol w:w="2188"/>
        <w:gridCol w:w="800"/>
        <w:gridCol w:w="1391"/>
        <w:gridCol w:w="2199"/>
      </w:tblGrid>
      <w:tr w:rsidR="00FA30F6" w:rsidRPr="003B7F34" w:rsidTr="00FA30F6">
        <w:trPr>
          <w:trHeight w:val="699"/>
          <w:tblHeader/>
        </w:trPr>
        <w:tc>
          <w:tcPr>
            <w:tcW w:w="8827" w:type="dxa"/>
            <w:gridSpan w:val="5"/>
            <w:shd w:val="clear" w:color="auto" w:fill="000000"/>
            <w:vAlign w:val="center"/>
          </w:tcPr>
          <w:p w:rsidR="00FA30F6" w:rsidRDefault="00FA30F6" w:rsidP="00043759">
            <w:pPr>
              <w:autoSpaceDE w:val="0"/>
              <w:autoSpaceDN w:val="0"/>
              <w:adjustRightInd w:val="0"/>
              <w:spacing w:after="0" w:line="240" w:lineRule="auto"/>
              <w:jc w:val="center"/>
              <w:rPr>
                <w:rFonts w:ascii="Arial Narrow" w:hAnsi="Arial Narrow" w:cs="Arial Narrow"/>
                <w:b/>
                <w:bCs/>
                <w:color w:val="FFFFFF"/>
                <w:sz w:val="28"/>
                <w:szCs w:val="28"/>
              </w:rPr>
            </w:pPr>
            <w:r w:rsidRPr="00AF349D">
              <w:rPr>
                <w:rFonts w:ascii="Arial Narrow" w:hAnsi="Arial Narrow" w:cs="Arial Narrow"/>
                <w:b/>
                <w:bCs/>
                <w:color w:val="FFFFFF"/>
                <w:sz w:val="28"/>
                <w:szCs w:val="28"/>
              </w:rPr>
              <w:t>MACRO</w:t>
            </w:r>
            <w:r>
              <w:rPr>
                <w:rFonts w:ascii="Arial Narrow" w:hAnsi="Arial Narrow" w:cs="Arial Narrow"/>
                <w:b/>
                <w:bCs/>
                <w:color w:val="FFFFFF"/>
                <w:sz w:val="28"/>
                <w:szCs w:val="28"/>
              </w:rPr>
              <w:t xml:space="preserve"> </w:t>
            </w:r>
            <w:r w:rsidRPr="00AF349D">
              <w:rPr>
                <w:rFonts w:ascii="Arial Narrow" w:hAnsi="Arial Narrow" w:cs="Arial Narrow"/>
                <w:b/>
                <w:bCs/>
                <w:color w:val="FFFFFF"/>
                <w:sz w:val="28"/>
                <w:szCs w:val="28"/>
              </w:rPr>
              <w:t>PROCESO:</w:t>
            </w:r>
            <w:r>
              <w:rPr>
                <w:rFonts w:ascii="Arial Narrow" w:hAnsi="Arial Narrow" w:cs="Arial Narrow"/>
                <w:b/>
                <w:bCs/>
                <w:color w:val="FFFFFF"/>
                <w:sz w:val="28"/>
                <w:szCs w:val="28"/>
              </w:rPr>
              <w:t xml:space="preserve">   </w:t>
            </w:r>
            <w:r w:rsidRPr="00AF349D">
              <w:rPr>
                <w:rFonts w:ascii="Arial Narrow" w:hAnsi="Arial Narrow" w:cs="Arial Narrow"/>
                <w:b/>
                <w:bCs/>
                <w:color w:val="FFFFFF"/>
                <w:sz w:val="28"/>
                <w:szCs w:val="28"/>
              </w:rPr>
              <w:t>Planificación</w:t>
            </w:r>
          </w:p>
          <w:p w:rsidR="00FA30F6" w:rsidRPr="003B7F34" w:rsidRDefault="00FA30F6" w:rsidP="00043759">
            <w:pPr>
              <w:autoSpaceDE w:val="0"/>
              <w:autoSpaceDN w:val="0"/>
              <w:adjustRightInd w:val="0"/>
              <w:spacing w:after="0" w:line="240" w:lineRule="auto"/>
              <w:jc w:val="center"/>
              <w:rPr>
                <w:rFonts w:ascii="Arial Narrow" w:hAnsi="Arial Narrow" w:cs="Arial Narrow"/>
                <w:b/>
                <w:bCs/>
                <w:color w:val="FFFFFF"/>
                <w:sz w:val="28"/>
                <w:szCs w:val="28"/>
              </w:rPr>
            </w:pPr>
            <w:r w:rsidRPr="003B7F34">
              <w:rPr>
                <w:rFonts w:ascii="Arial Narrow" w:hAnsi="Arial Narrow" w:cs="Arial Narrow"/>
                <w:b/>
                <w:bCs/>
                <w:color w:val="FFFFFF"/>
                <w:sz w:val="28"/>
                <w:szCs w:val="28"/>
              </w:rPr>
              <w:t>Proceso “</w:t>
            </w:r>
            <w:r>
              <w:rPr>
                <w:rFonts w:ascii="Arial Narrow" w:hAnsi="Arial Narrow" w:cs="Arial Narrow"/>
                <w:b/>
                <w:bCs/>
                <w:color w:val="FFFFFF"/>
                <w:sz w:val="28"/>
                <w:szCs w:val="28"/>
              </w:rPr>
              <w:t>Planificación</w:t>
            </w:r>
            <w:r w:rsidRPr="00DF0671">
              <w:rPr>
                <w:rFonts w:ascii="Arial Narrow" w:hAnsi="Arial Narrow" w:cs="Arial Narrow"/>
                <w:b/>
                <w:bCs/>
                <w:color w:val="FFFFFF"/>
                <w:sz w:val="28"/>
                <w:szCs w:val="28"/>
              </w:rPr>
              <w:t xml:space="preserve"> del Departamento de </w:t>
            </w:r>
            <w:r w:rsidRPr="004B075E">
              <w:rPr>
                <w:rFonts w:ascii="Arial Narrow" w:hAnsi="Arial Narrow" w:cs="Arial Narrow"/>
                <w:b/>
                <w:bCs/>
                <w:color w:val="FFFFFF"/>
                <w:sz w:val="28"/>
                <w:szCs w:val="28"/>
              </w:rPr>
              <w:t>Donaciones e Imagen</w:t>
            </w:r>
            <w:r>
              <w:rPr>
                <w:rFonts w:ascii="Arial Narrow" w:hAnsi="Arial Narrow" w:cs="Arial Narrow"/>
                <w:b/>
                <w:bCs/>
                <w:color w:val="FFFFFF"/>
                <w:sz w:val="28"/>
                <w:szCs w:val="28"/>
              </w:rPr>
              <w:t xml:space="preserve"> </w:t>
            </w:r>
            <w:r w:rsidRPr="004B075E">
              <w:rPr>
                <w:rFonts w:ascii="Arial Narrow" w:hAnsi="Arial Narrow" w:cs="Arial Narrow"/>
                <w:b/>
                <w:bCs/>
                <w:color w:val="FFFFFF"/>
                <w:sz w:val="28"/>
                <w:szCs w:val="28"/>
              </w:rPr>
              <w:t>Institucional</w:t>
            </w:r>
            <w:r w:rsidRPr="003B7F34">
              <w:rPr>
                <w:rFonts w:ascii="Arial Narrow" w:hAnsi="Arial Narrow" w:cs="Arial Narrow"/>
                <w:b/>
                <w:bCs/>
                <w:color w:val="FFFFFF"/>
                <w:sz w:val="28"/>
                <w:szCs w:val="28"/>
              </w:rPr>
              <w:t>”</w:t>
            </w:r>
          </w:p>
        </w:tc>
      </w:tr>
      <w:tr w:rsidR="00FA30F6" w:rsidRPr="003B7F34" w:rsidTr="00FA30F6">
        <w:tc>
          <w:tcPr>
            <w:tcW w:w="2249" w:type="dxa"/>
            <w:shd w:val="clear" w:color="auto" w:fill="BFBFBF"/>
            <w:vAlign w:val="center"/>
          </w:tcPr>
          <w:p w:rsidR="00FA30F6" w:rsidRPr="003B7F34" w:rsidRDefault="00FA30F6" w:rsidP="00043759">
            <w:pPr>
              <w:spacing w:after="0" w:line="240" w:lineRule="auto"/>
              <w:jc w:val="center"/>
              <w:rPr>
                <w:rFonts w:ascii="Arial Narrow" w:hAnsi="Arial Narrow" w:cs="Arial Narrow"/>
                <w:b/>
                <w:bCs/>
                <w:sz w:val="24"/>
                <w:szCs w:val="24"/>
              </w:rPr>
            </w:pPr>
            <w:r w:rsidRPr="003B7F34">
              <w:rPr>
                <w:rFonts w:ascii="Arial Narrow" w:hAnsi="Arial Narrow" w:cs="Arial Narrow"/>
                <w:b/>
                <w:bCs/>
                <w:sz w:val="24"/>
                <w:szCs w:val="24"/>
              </w:rPr>
              <w:t>PROPÓSITO</w:t>
            </w:r>
          </w:p>
        </w:tc>
        <w:tc>
          <w:tcPr>
            <w:tcW w:w="6578" w:type="dxa"/>
            <w:gridSpan w:val="4"/>
          </w:tcPr>
          <w:p w:rsidR="00FA30F6" w:rsidRPr="00DF0671" w:rsidRDefault="00FA30F6" w:rsidP="00043759">
            <w:pPr>
              <w:spacing w:after="0" w:line="240" w:lineRule="auto"/>
              <w:jc w:val="both"/>
              <w:rPr>
                <w:rFonts w:ascii="Arial Narrow" w:hAnsi="Arial Narrow" w:cs="Arial Narrow"/>
                <w:sz w:val="24"/>
                <w:szCs w:val="24"/>
              </w:rPr>
            </w:pPr>
            <w:r w:rsidRPr="00DF0671">
              <w:rPr>
                <w:rFonts w:ascii="Arial Narrow" w:hAnsi="Arial Narrow" w:cs="Arial Narrow"/>
                <w:sz w:val="24"/>
                <w:szCs w:val="24"/>
              </w:rPr>
              <w:t>El presente proceso tiene como propósito el cumplimiento del</w:t>
            </w:r>
            <w:r>
              <w:rPr>
                <w:rFonts w:ascii="Arial Narrow" w:hAnsi="Arial Narrow" w:cs="Arial Narrow"/>
                <w:sz w:val="24"/>
                <w:szCs w:val="24"/>
              </w:rPr>
              <w:t xml:space="preserve"> siguiente </w:t>
            </w:r>
            <w:r w:rsidRPr="00DF0671">
              <w:rPr>
                <w:rFonts w:ascii="Arial Narrow" w:hAnsi="Arial Narrow" w:cs="Arial Narrow"/>
                <w:sz w:val="24"/>
                <w:szCs w:val="24"/>
              </w:rPr>
              <w:t>objetivo:</w:t>
            </w:r>
          </w:p>
          <w:p w:rsidR="00FA30F6" w:rsidRPr="00DF0671" w:rsidRDefault="00FA30F6" w:rsidP="00043759">
            <w:pPr>
              <w:spacing w:after="0" w:line="240" w:lineRule="auto"/>
              <w:jc w:val="both"/>
              <w:rPr>
                <w:rFonts w:ascii="Arial Narrow" w:hAnsi="Arial Narrow" w:cs="Arial Narrow"/>
                <w:sz w:val="24"/>
                <w:szCs w:val="24"/>
              </w:rPr>
            </w:pPr>
            <w:r>
              <w:rPr>
                <w:rFonts w:ascii="Arial Narrow" w:hAnsi="Arial Narrow" w:cs="Arial Narrow"/>
                <w:sz w:val="24"/>
                <w:szCs w:val="24"/>
              </w:rPr>
              <w:t xml:space="preserve">OSE 1: </w:t>
            </w:r>
            <w:r w:rsidRPr="00FD4712">
              <w:rPr>
                <w:rFonts w:ascii="Arial Narrow" w:hAnsi="Arial Narrow" w:cs="Arial Narrow"/>
                <w:sz w:val="24"/>
                <w:szCs w:val="24"/>
              </w:rPr>
              <w:t>Impulsar una gestión dinámica, participativa y descentralizada que promueva el compromiso de las instituciones educativas  con el  proceso de regionalización del país, desde la propuesta educativa de FYA</w:t>
            </w:r>
          </w:p>
        </w:tc>
      </w:tr>
      <w:tr w:rsidR="00FA30F6" w:rsidRPr="003B7F34" w:rsidTr="00FA30F6">
        <w:tc>
          <w:tcPr>
            <w:tcW w:w="2249" w:type="dxa"/>
            <w:shd w:val="clear" w:color="auto" w:fill="BFBFBF"/>
            <w:vAlign w:val="center"/>
          </w:tcPr>
          <w:p w:rsidR="00FA30F6" w:rsidRPr="003B7F34" w:rsidRDefault="00FA30F6" w:rsidP="00043759">
            <w:pPr>
              <w:spacing w:after="0" w:line="240" w:lineRule="auto"/>
              <w:jc w:val="center"/>
              <w:rPr>
                <w:rFonts w:ascii="Arial Narrow" w:hAnsi="Arial Narrow" w:cs="Arial Narrow"/>
                <w:b/>
                <w:bCs/>
                <w:sz w:val="24"/>
                <w:szCs w:val="24"/>
              </w:rPr>
            </w:pPr>
            <w:r w:rsidRPr="003B7F34">
              <w:rPr>
                <w:rFonts w:ascii="Arial Narrow" w:hAnsi="Arial Narrow" w:cs="Arial Narrow"/>
                <w:b/>
                <w:bCs/>
                <w:sz w:val="24"/>
                <w:szCs w:val="24"/>
              </w:rPr>
              <w:t>RESPONSABLE</w:t>
            </w:r>
          </w:p>
        </w:tc>
        <w:tc>
          <w:tcPr>
            <w:tcW w:w="2988" w:type="dxa"/>
            <w:gridSpan w:val="2"/>
            <w:vAlign w:val="center"/>
          </w:tcPr>
          <w:p w:rsidR="00FA30F6" w:rsidRPr="00DF0671" w:rsidRDefault="00FA30F6" w:rsidP="00043759">
            <w:pPr>
              <w:spacing w:after="0" w:line="240" w:lineRule="auto"/>
              <w:rPr>
                <w:rFonts w:ascii="Arial Narrow" w:hAnsi="Arial Narrow" w:cs="Arial Narrow"/>
                <w:b/>
                <w:bCs/>
                <w:sz w:val="24"/>
                <w:szCs w:val="24"/>
              </w:rPr>
            </w:pPr>
            <w:r w:rsidRPr="004B075E">
              <w:rPr>
                <w:rFonts w:ascii="Arial Narrow" w:hAnsi="Arial Narrow" w:cs="Arial Narrow"/>
                <w:sz w:val="24"/>
                <w:szCs w:val="24"/>
              </w:rPr>
              <w:t xml:space="preserve">Coordinador </w:t>
            </w:r>
            <w:r>
              <w:rPr>
                <w:rFonts w:ascii="Arial Narrow" w:hAnsi="Arial Narrow" w:cs="Arial Narrow"/>
                <w:sz w:val="24"/>
                <w:szCs w:val="24"/>
              </w:rPr>
              <w:t>de</w:t>
            </w:r>
            <w:r w:rsidRPr="004B075E">
              <w:rPr>
                <w:rFonts w:ascii="Arial Narrow" w:hAnsi="Arial Narrow" w:cs="Arial Narrow"/>
                <w:sz w:val="24"/>
                <w:szCs w:val="24"/>
              </w:rPr>
              <w:t xml:space="preserve"> Imagen Institucional</w:t>
            </w:r>
          </w:p>
        </w:tc>
        <w:tc>
          <w:tcPr>
            <w:tcW w:w="1391" w:type="dxa"/>
            <w:shd w:val="clear" w:color="auto" w:fill="D9D9D9"/>
            <w:vAlign w:val="center"/>
          </w:tcPr>
          <w:p w:rsidR="00FA30F6" w:rsidRPr="003B7F34" w:rsidRDefault="00FA30F6" w:rsidP="00043759">
            <w:pPr>
              <w:spacing w:after="0"/>
              <w:jc w:val="center"/>
              <w:rPr>
                <w:rFonts w:ascii="Arial Narrow" w:hAnsi="Arial Narrow" w:cs="Arial Narrow"/>
                <w:b/>
                <w:bCs/>
                <w:sz w:val="24"/>
                <w:szCs w:val="24"/>
              </w:rPr>
            </w:pPr>
            <w:r w:rsidRPr="003B7F34">
              <w:rPr>
                <w:rFonts w:ascii="Arial Narrow" w:hAnsi="Arial Narrow" w:cs="Arial Narrow"/>
                <w:b/>
                <w:bCs/>
                <w:sz w:val="24"/>
                <w:szCs w:val="24"/>
              </w:rPr>
              <w:t>BASE LEGAL</w:t>
            </w:r>
          </w:p>
        </w:tc>
        <w:tc>
          <w:tcPr>
            <w:tcW w:w="2199" w:type="dxa"/>
          </w:tcPr>
          <w:p w:rsidR="00FA30F6" w:rsidRPr="003B7F34" w:rsidRDefault="00FA30F6" w:rsidP="00043759">
            <w:pPr>
              <w:spacing w:after="0"/>
              <w:jc w:val="center"/>
              <w:rPr>
                <w:rFonts w:ascii="Arial Narrow" w:hAnsi="Arial Narrow" w:cs="Arial Narrow"/>
                <w:sz w:val="24"/>
                <w:szCs w:val="24"/>
              </w:rPr>
            </w:pPr>
            <w:r w:rsidRPr="003B7F34">
              <w:rPr>
                <w:rFonts w:ascii="Arial Narrow" w:hAnsi="Arial Narrow" w:cs="Arial Narrow"/>
                <w:sz w:val="24"/>
                <w:szCs w:val="24"/>
              </w:rPr>
              <w:t>No Aplica</w:t>
            </w:r>
          </w:p>
        </w:tc>
      </w:tr>
      <w:tr w:rsidR="00FA30F6" w:rsidRPr="003B7F34" w:rsidTr="00FA30F6">
        <w:tc>
          <w:tcPr>
            <w:tcW w:w="2249" w:type="dxa"/>
            <w:shd w:val="clear" w:color="auto" w:fill="BFBFBF"/>
            <w:vAlign w:val="center"/>
          </w:tcPr>
          <w:p w:rsidR="00FA30F6" w:rsidRPr="003B7F34" w:rsidRDefault="00FA30F6" w:rsidP="00043759">
            <w:pPr>
              <w:spacing w:after="0" w:line="240" w:lineRule="auto"/>
              <w:jc w:val="center"/>
              <w:rPr>
                <w:rFonts w:ascii="Arial Narrow" w:hAnsi="Arial Narrow" w:cs="Arial Narrow"/>
                <w:b/>
                <w:bCs/>
                <w:sz w:val="24"/>
                <w:szCs w:val="24"/>
              </w:rPr>
            </w:pPr>
            <w:r w:rsidRPr="003B7F34">
              <w:rPr>
                <w:rFonts w:ascii="Arial Narrow" w:hAnsi="Arial Narrow" w:cs="Arial Narrow"/>
                <w:b/>
                <w:bCs/>
                <w:sz w:val="24"/>
                <w:szCs w:val="24"/>
              </w:rPr>
              <w:t>ACTORES DEL PROCESO</w:t>
            </w:r>
          </w:p>
        </w:tc>
        <w:tc>
          <w:tcPr>
            <w:tcW w:w="6578" w:type="dxa"/>
            <w:gridSpan w:val="4"/>
          </w:tcPr>
          <w:p w:rsidR="00FA30F6" w:rsidRPr="009335F3" w:rsidRDefault="00FA30F6" w:rsidP="00043759">
            <w:pPr>
              <w:spacing w:after="0" w:line="240" w:lineRule="auto"/>
              <w:jc w:val="both"/>
              <w:rPr>
                <w:rFonts w:ascii="Arial Narrow" w:hAnsi="Arial Narrow" w:cs="Arial Narrow"/>
                <w:sz w:val="24"/>
                <w:szCs w:val="24"/>
              </w:rPr>
            </w:pPr>
            <w:r w:rsidRPr="009335F3">
              <w:rPr>
                <w:rFonts w:ascii="Arial Narrow" w:hAnsi="Arial Narrow" w:cs="Arial Narrow"/>
                <w:sz w:val="24"/>
                <w:szCs w:val="24"/>
                <w:u w:val="single"/>
              </w:rPr>
              <w:t>Coordinador de Imagen Institucional</w:t>
            </w:r>
            <w:r w:rsidRPr="009335F3">
              <w:rPr>
                <w:rFonts w:ascii="Arial Narrow" w:hAnsi="Arial Narrow" w:cs="Arial Narrow"/>
                <w:sz w:val="24"/>
                <w:szCs w:val="24"/>
              </w:rPr>
              <w:t xml:space="preserve">.- Persona contratada por </w:t>
            </w:r>
            <w:smartTag w:uri="urn:schemas-microsoft-com:office:smarttags" w:element="PersonName">
              <w:smartTagPr>
                <w:attr w:name="ProductID" w:val="la Oficina Central"/>
              </w:smartTagPr>
              <w:r w:rsidRPr="009335F3">
                <w:rPr>
                  <w:rFonts w:ascii="Arial Narrow" w:hAnsi="Arial Narrow" w:cs="Arial Narrow"/>
                  <w:sz w:val="24"/>
                  <w:szCs w:val="24"/>
                </w:rPr>
                <w:t xml:space="preserve">la </w:t>
              </w:r>
              <w:r>
                <w:rPr>
                  <w:rFonts w:ascii="Arial Narrow" w:hAnsi="Arial Narrow" w:cs="Arial Narrow"/>
                  <w:sz w:val="24"/>
                  <w:szCs w:val="24"/>
                </w:rPr>
                <w:t>O</w:t>
              </w:r>
              <w:r w:rsidRPr="009335F3">
                <w:rPr>
                  <w:rFonts w:ascii="Arial Narrow" w:hAnsi="Arial Narrow" w:cs="Arial Narrow"/>
                  <w:sz w:val="24"/>
                  <w:szCs w:val="24"/>
                </w:rPr>
                <w:t xml:space="preserve">ficina </w:t>
              </w:r>
              <w:r>
                <w:rPr>
                  <w:rFonts w:ascii="Arial Narrow" w:hAnsi="Arial Narrow" w:cs="Arial Narrow"/>
                  <w:sz w:val="24"/>
                  <w:szCs w:val="24"/>
                </w:rPr>
                <w:t>C</w:t>
              </w:r>
              <w:r w:rsidRPr="009335F3">
                <w:rPr>
                  <w:rFonts w:ascii="Arial Narrow" w:hAnsi="Arial Narrow" w:cs="Arial Narrow"/>
                  <w:sz w:val="24"/>
                  <w:szCs w:val="24"/>
                </w:rPr>
                <w:t>entral</w:t>
              </w:r>
            </w:smartTag>
            <w:r w:rsidRPr="009335F3">
              <w:rPr>
                <w:rFonts w:ascii="Arial Narrow" w:hAnsi="Arial Narrow" w:cs="Arial Narrow"/>
                <w:sz w:val="24"/>
                <w:szCs w:val="24"/>
              </w:rPr>
              <w:t xml:space="preserve"> de Fe y Alegría Perú, encargada de realizar la comunicación interna y externa de </w:t>
            </w:r>
            <w:r>
              <w:rPr>
                <w:rFonts w:ascii="Arial Narrow" w:hAnsi="Arial Narrow" w:cs="Arial Narrow"/>
                <w:sz w:val="24"/>
                <w:szCs w:val="24"/>
              </w:rPr>
              <w:t>O</w:t>
            </w:r>
            <w:r w:rsidRPr="009335F3">
              <w:rPr>
                <w:rFonts w:ascii="Arial Narrow" w:hAnsi="Arial Narrow" w:cs="Arial Narrow"/>
                <w:sz w:val="24"/>
                <w:szCs w:val="24"/>
              </w:rPr>
              <w:t xml:space="preserve">ficina central y la elaboración del </w:t>
            </w:r>
            <w:r>
              <w:rPr>
                <w:rFonts w:ascii="Arial Narrow" w:hAnsi="Arial Narrow" w:cs="Arial Narrow"/>
                <w:sz w:val="24"/>
                <w:szCs w:val="24"/>
              </w:rPr>
              <w:t>P</w:t>
            </w:r>
            <w:r w:rsidRPr="009335F3">
              <w:rPr>
                <w:rFonts w:ascii="Arial Narrow" w:hAnsi="Arial Narrow" w:cs="Arial Narrow"/>
                <w:sz w:val="24"/>
                <w:szCs w:val="24"/>
              </w:rPr>
              <w:t xml:space="preserve">lan </w:t>
            </w:r>
            <w:r>
              <w:rPr>
                <w:rFonts w:ascii="Arial Narrow" w:hAnsi="Arial Narrow" w:cs="Arial Narrow"/>
                <w:sz w:val="24"/>
                <w:szCs w:val="24"/>
              </w:rPr>
              <w:t>O</w:t>
            </w:r>
            <w:r w:rsidRPr="009335F3">
              <w:rPr>
                <w:rFonts w:ascii="Arial Narrow" w:hAnsi="Arial Narrow" w:cs="Arial Narrow"/>
                <w:sz w:val="24"/>
                <w:szCs w:val="24"/>
              </w:rPr>
              <w:t xml:space="preserve">perativo </w:t>
            </w:r>
            <w:r>
              <w:rPr>
                <w:rFonts w:ascii="Arial Narrow" w:hAnsi="Arial Narrow" w:cs="Arial Narrow"/>
                <w:sz w:val="24"/>
                <w:szCs w:val="24"/>
              </w:rPr>
              <w:t>A</w:t>
            </w:r>
            <w:r w:rsidRPr="009335F3">
              <w:rPr>
                <w:rFonts w:ascii="Arial Narrow" w:hAnsi="Arial Narrow" w:cs="Arial Narrow"/>
                <w:sz w:val="24"/>
                <w:szCs w:val="24"/>
              </w:rPr>
              <w:t>nual del Departamento de Donaciones e Imagen.</w:t>
            </w:r>
            <w:r w:rsidRPr="00691CF1">
              <w:rPr>
                <w:rFonts w:ascii="Arial Narrow" w:hAnsi="Arial Narrow" w:cs="Arial Narrow"/>
                <w:sz w:val="24"/>
                <w:szCs w:val="24"/>
              </w:rPr>
              <w:t xml:space="preserve"> </w:t>
            </w:r>
          </w:p>
        </w:tc>
      </w:tr>
      <w:tr w:rsidR="00FA30F6" w:rsidRPr="003B7F34" w:rsidTr="00FA30F6">
        <w:tc>
          <w:tcPr>
            <w:tcW w:w="2249" w:type="dxa"/>
            <w:shd w:val="clear" w:color="auto" w:fill="BFBFBF"/>
            <w:vAlign w:val="center"/>
          </w:tcPr>
          <w:p w:rsidR="00FA30F6" w:rsidRPr="003B7F34" w:rsidRDefault="00FA30F6" w:rsidP="00043759">
            <w:pPr>
              <w:spacing w:after="0" w:line="240" w:lineRule="auto"/>
              <w:jc w:val="center"/>
              <w:rPr>
                <w:rFonts w:ascii="Arial Narrow" w:hAnsi="Arial Narrow" w:cs="Arial Narrow"/>
                <w:b/>
                <w:bCs/>
                <w:sz w:val="24"/>
                <w:szCs w:val="24"/>
              </w:rPr>
            </w:pPr>
            <w:r w:rsidRPr="003B7F34">
              <w:rPr>
                <w:rFonts w:ascii="Arial Narrow" w:hAnsi="Arial Narrow" w:cs="Arial Narrow"/>
                <w:b/>
                <w:bCs/>
                <w:sz w:val="24"/>
                <w:szCs w:val="24"/>
              </w:rPr>
              <w:t>CLIENTES INTERNOS</w:t>
            </w:r>
          </w:p>
        </w:tc>
        <w:tc>
          <w:tcPr>
            <w:tcW w:w="2188" w:type="dxa"/>
          </w:tcPr>
          <w:p w:rsidR="00FA30F6" w:rsidRPr="00BC4F03" w:rsidRDefault="00FA30F6" w:rsidP="00043759">
            <w:pPr>
              <w:spacing w:line="240" w:lineRule="auto"/>
              <w:jc w:val="center"/>
              <w:rPr>
                <w:rFonts w:ascii="Arial Narrow" w:hAnsi="Arial Narrow" w:cs="Arial Narrow"/>
                <w:sz w:val="24"/>
                <w:szCs w:val="24"/>
              </w:rPr>
            </w:pPr>
            <w:r>
              <w:rPr>
                <w:rFonts w:ascii="Arial Narrow" w:hAnsi="Arial Narrow" w:cs="Arial Narrow"/>
                <w:sz w:val="24"/>
                <w:szCs w:val="24"/>
              </w:rPr>
              <w:t>No Aplica</w:t>
            </w:r>
          </w:p>
        </w:tc>
        <w:tc>
          <w:tcPr>
            <w:tcW w:w="2191" w:type="dxa"/>
            <w:gridSpan w:val="2"/>
            <w:shd w:val="clear" w:color="auto" w:fill="D9D9D9"/>
            <w:vAlign w:val="center"/>
          </w:tcPr>
          <w:p w:rsidR="00FA30F6" w:rsidRPr="003B7F34" w:rsidRDefault="00FA30F6" w:rsidP="00043759">
            <w:pPr>
              <w:spacing w:after="0"/>
              <w:jc w:val="center"/>
              <w:rPr>
                <w:rFonts w:ascii="Arial Narrow" w:hAnsi="Arial Narrow" w:cs="Arial Narrow"/>
                <w:b/>
                <w:bCs/>
                <w:sz w:val="24"/>
                <w:szCs w:val="24"/>
              </w:rPr>
            </w:pPr>
            <w:r w:rsidRPr="003B7F34">
              <w:rPr>
                <w:rFonts w:ascii="Arial Narrow" w:hAnsi="Arial Narrow" w:cs="Arial Narrow"/>
                <w:b/>
                <w:bCs/>
                <w:sz w:val="24"/>
                <w:szCs w:val="24"/>
              </w:rPr>
              <w:t>CLIENTES EXTERNOS</w:t>
            </w:r>
          </w:p>
        </w:tc>
        <w:tc>
          <w:tcPr>
            <w:tcW w:w="2199" w:type="dxa"/>
          </w:tcPr>
          <w:p w:rsidR="00FA30F6" w:rsidRPr="00BC4F03" w:rsidRDefault="00FA30F6" w:rsidP="00043759">
            <w:pPr>
              <w:spacing w:line="240" w:lineRule="auto"/>
              <w:jc w:val="center"/>
              <w:rPr>
                <w:rFonts w:ascii="Arial Narrow" w:hAnsi="Arial Narrow" w:cs="Arial Narrow"/>
                <w:sz w:val="24"/>
                <w:szCs w:val="24"/>
              </w:rPr>
            </w:pPr>
            <w:r>
              <w:rPr>
                <w:rFonts w:ascii="Arial Narrow" w:hAnsi="Arial Narrow" w:cs="Arial Narrow"/>
                <w:sz w:val="24"/>
                <w:szCs w:val="24"/>
              </w:rPr>
              <w:t>Jefe del Departamento de Planificación</w:t>
            </w:r>
          </w:p>
        </w:tc>
      </w:tr>
      <w:tr w:rsidR="00FA30F6" w:rsidRPr="003B7F34" w:rsidTr="00FA30F6">
        <w:tc>
          <w:tcPr>
            <w:tcW w:w="2249" w:type="dxa"/>
            <w:shd w:val="clear" w:color="auto" w:fill="BFBFBF"/>
            <w:vAlign w:val="center"/>
          </w:tcPr>
          <w:p w:rsidR="00FA30F6" w:rsidRPr="003B7F34" w:rsidRDefault="00FA30F6" w:rsidP="00043759">
            <w:pPr>
              <w:spacing w:after="0" w:line="240" w:lineRule="auto"/>
              <w:jc w:val="center"/>
              <w:rPr>
                <w:rFonts w:ascii="Arial Narrow" w:hAnsi="Arial Narrow" w:cs="Arial Narrow"/>
                <w:b/>
                <w:bCs/>
                <w:sz w:val="24"/>
                <w:szCs w:val="24"/>
              </w:rPr>
            </w:pPr>
            <w:r w:rsidRPr="003B7F34">
              <w:rPr>
                <w:rFonts w:ascii="Arial Narrow" w:hAnsi="Arial Narrow" w:cs="Arial Narrow"/>
                <w:b/>
                <w:bCs/>
                <w:sz w:val="24"/>
                <w:szCs w:val="24"/>
              </w:rPr>
              <w:t>ALCANCE</w:t>
            </w:r>
          </w:p>
        </w:tc>
        <w:tc>
          <w:tcPr>
            <w:tcW w:w="6578" w:type="dxa"/>
            <w:gridSpan w:val="4"/>
          </w:tcPr>
          <w:p w:rsidR="00FA30F6" w:rsidRDefault="00FA30F6" w:rsidP="00043759">
            <w:pPr>
              <w:spacing w:after="0" w:line="240" w:lineRule="auto"/>
              <w:jc w:val="both"/>
              <w:rPr>
                <w:rFonts w:ascii="Arial Narrow" w:hAnsi="Arial Narrow" w:cs="Arial Narrow"/>
                <w:sz w:val="24"/>
                <w:szCs w:val="24"/>
              </w:rPr>
            </w:pPr>
            <w:r w:rsidRPr="00DF0671">
              <w:rPr>
                <w:rFonts w:ascii="Arial Narrow" w:hAnsi="Arial Narrow" w:cs="Arial Narrow"/>
                <w:sz w:val="24"/>
                <w:szCs w:val="24"/>
              </w:rPr>
              <w:t xml:space="preserve">El alcance del presente proceso consiste </w:t>
            </w:r>
            <w:r>
              <w:rPr>
                <w:rFonts w:ascii="Arial Narrow" w:hAnsi="Arial Narrow" w:cs="Arial Narrow"/>
                <w:sz w:val="24"/>
                <w:szCs w:val="24"/>
              </w:rPr>
              <w:t>en las actividades realizadas por el Coordinador de Imagen Institucional para elaborar el Plan Operativo Anual del Departamento.</w:t>
            </w:r>
          </w:p>
          <w:p w:rsidR="00FA30F6" w:rsidRPr="00DF0671" w:rsidRDefault="00FA30F6" w:rsidP="00043759">
            <w:pPr>
              <w:spacing w:after="0" w:line="240" w:lineRule="auto"/>
              <w:jc w:val="both"/>
              <w:rPr>
                <w:rFonts w:ascii="Arial Narrow" w:hAnsi="Arial Narrow" w:cs="Arial Narrow"/>
                <w:sz w:val="24"/>
                <w:szCs w:val="24"/>
              </w:rPr>
            </w:pPr>
            <w:r>
              <w:rPr>
                <w:rFonts w:ascii="Arial Narrow" w:hAnsi="Arial Narrow" w:cs="Arial Narrow"/>
                <w:sz w:val="24"/>
                <w:szCs w:val="24"/>
              </w:rPr>
              <w:t>Este documento no entrará a detalle sobre la comunicación empleada entre el Departamento de Donaciones e Imagen Institucional y el Departamento de Planificación durante la elaboración del Plan Operativo Anual.</w:t>
            </w:r>
          </w:p>
        </w:tc>
      </w:tr>
      <w:tr w:rsidR="00FA30F6" w:rsidRPr="003B7F34" w:rsidTr="00FA30F6">
        <w:tc>
          <w:tcPr>
            <w:tcW w:w="2249" w:type="dxa"/>
            <w:shd w:val="clear" w:color="auto" w:fill="BFBFBF"/>
            <w:vAlign w:val="center"/>
          </w:tcPr>
          <w:p w:rsidR="00FA30F6" w:rsidRPr="003B7F34" w:rsidRDefault="00FA30F6" w:rsidP="00043759">
            <w:pPr>
              <w:spacing w:after="0" w:line="240" w:lineRule="auto"/>
              <w:jc w:val="center"/>
              <w:rPr>
                <w:rFonts w:ascii="Arial Narrow" w:hAnsi="Arial Narrow" w:cs="Arial Narrow"/>
                <w:b/>
                <w:bCs/>
                <w:sz w:val="24"/>
                <w:szCs w:val="24"/>
              </w:rPr>
            </w:pPr>
            <w:r w:rsidRPr="003B7F34">
              <w:rPr>
                <w:rFonts w:ascii="Arial Narrow" w:hAnsi="Arial Narrow" w:cs="Arial Narrow"/>
                <w:b/>
                <w:bCs/>
                <w:sz w:val="24"/>
                <w:szCs w:val="24"/>
              </w:rPr>
              <w:t>PROCEDIMIENTO</w:t>
            </w:r>
          </w:p>
        </w:tc>
        <w:tc>
          <w:tcPr>
            <w:tcW w:w="6578" w:type="dxa"/>
            <w:gridSpan w:val="4"/>
            <w:vAlign w:val="center"/>
          </w:tcPr>
          <w:p w:rsidR="00FA30F6" w:rsidRDefault="00FA30F6" w:rsidP="00B420B6">
            <w:pPr>
              <w:numPr>
                <w:ilvl w:val="0"/>
                <w:numId w:val="13"/>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El Coordinador de Imagen Institucional recibe una solicitud por parte del Departamento de Planificación junto con una Guía de evaluación para que dé inicio a la elaboración del Plan Operativo Anual.</w:t>
            </w:r>
          </w:p>
          <w:p w:rsidR="00FA30F6" w:rsidRDefault="00FA30F6" w:rsidP="00B420B6">
            <w:pPr>
              <w:numPr>
                <w:ilvl w:val="0"/>
                <w:numId w:val="13"/>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 xml:space="preserve">El Coordinador de Imagen Institucional en base a </w:t>
            </w:r>
            <w:smartTag w:uri="urn:schemas-microsoft-com:office:smarttags" w:element="PersonName">
              <w:smartTagPr>
                <w:attr w:name="ProductID" w:val="la Guía"/>
              </w:smartTagPr>
              <w:r>
                <w:rPr>
                  <w:rFonts w:ascii="Arial Narrow" w:hAnsi="Arial Narrow" w:cs="Arial Narrow"/>
                  <w:sz w:val="24"/>
                  <w:szCs w:val="24"/>
                </w:rPr>
                <w:t>la Guía</w:t>
              </w:r>
            </w:smartTag>
            <w:r>
              <w:rPr>
                <w:rFonts w:ascii="Arial Narrow" w:hAnsi="Arial Narrow" w:cs="Arial Narrow"/>
                <w:sz w:val="24"/>
                <w:szCs w:val="24"/>
              </w:rPr>
              <w:t xml:space="preserve"> de evaluación recibida, procede a elaborar un Informe de resultados con respecto al Plan Operativo Anual del año anterior.</w:t>
            </w:r>
          </w:p>
          <w:p w:rsidR="00FA30F6" w:rsidRDefault="00FA30F6" w:rsidP="00B420B6">
            <w:pPr>
              <w:numPr>
                <w:ilvl w:val="0"/>
                <w:numId w:val="13"/>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Luego de ello, procede a elaborar el Plan Operativo Anual en donde detallará las campañas que realizará, el presupuesto que requerirá, las fechas en las cuales se desarrollarán las campañas, las nuevas estrategias a desarrollar y la creación de nuevas alianzas.</w:t>
            </w:r>
          </w:p>
          <w:p w:rsidR="00FA30F6" w:rsidRPr="007E6FF5" w:rsidRDefault="00FA30F6" w:rsidP="00B420B6">
            <w:pPr>
              <w:numPr>
                <w:ilvl w:val="1"/>
                <w:numId w:val="13"/>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En caso surjan dudas d</w:t>
            </w:r>
            <w:r w:rsidRPr="004E3246">
              <w:rPr>
                <w:rFonts w:ascii="Arial Narrow" w:hAnsi="Arial Narrow" w:cs="Arial Narrow"/>
                <w:sz w:val="24"/>
                <w:szCs w:val="24"/>
              </w:rPr>
              <w:t xml:space="preserve">urante </w:t>
            </w:r>
            <w:r>
              <w:rPr>
                <w:rFonts w:ascii="Arial Narrow" w:hAnsi="Arial Narrow" w:cs="Arial Narrow"/>
                <w:sz w:val="24"/>
                <w:szCs w:val="24"/>
              </w:rPr>
              <w:t>la elaboración del Plan Operativo Anual, el Coordinador de Imagen Institucional buscará la solución de éstas consultando al Jefe del Departamento de Planificación.</w:t>
            </w:r>
          </w:p>
          <w:p w:rsidR="00FA30F6" w:rsidRDefault="00FA30F6" w:rsidP="00B420B6">
            <w:pPr>
              <w:numPr>
                <w:ilvl w:val="0"/>
                <w:numId w:val="13"/>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 xml:space="preserve">El Coordinador de Imagen Institucional llegada la fecha de reunión de Diciembre, procede a presentar los resultados obtenidos por el Departamento durante el año, las proyecciones para el siguiente año y recibe sugerencias cómo mejorar sus actividades.  </w:t>
            </w:r>
          </w:p>
          <w:p w:rsidR="00FA30F6" w:rsidRPr="00071808" w:rsidRDefault="00FA30F6" w:rsidP="00B420B6">
            <w:pPr>
              <w:numPr>
                <w:ilvl w:val="0"/>
                <w:numId w:val="13"/>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De acuerdo a las sugerencias recibidas en la reunión de Diciembre, el Coordinador de Imagen Institucional procede a realizar mejoras en el Plan Operativo Anual.</w:t>
            </w:r>
          </w:p>
          <w:p w:rsidR="00FA30F6" w:rsidRPr="004E3246" w:rsidRDefault="00FA30F6" w:rsidP="00B420B6">
            <w:pPr>
              <w:numPr>
                <w:ilvl w:val="1"/>
                <w:numId w:val="13"/>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En caso alguna actividad no haya sido registrada en el Plan Operativo Anual</w:t>
            </w:r>
            <w:r w:rsidRPr="004E3246">
              <w:rPr>
                <w:rFonts w:ascii="Arial Narrow" w:hAnsi="Arial Narrow" w:cs="Arial Narrow"/>
                <w:sz w:val="24"/>
                <w:szCs w:val="24"/>
              </w:rPr>
              <w:t xml:space="preserve">, se </w:t>
            </w:r>
            <w:r>
              <w:rPr>
                <w:rFonts w:ascii="Arial Narrow" w:hAnsi="Arial Narrow" w:cs="Arial Narrow"/>
                <w:sz w:val="24"/>
                <w:szCs w:val="24"/>
              </w:rPr>
              <w:t>procede a notificar al Departamento de Planificación para que ésta sea incluida en el Plan Operativo Institucional</w:t>
            </w:r>
            <w:r w:rsidRPr="004E3246">
              <w:rPr>
                <w:rFonts w:ascii="Arial Narrow" w:hAnsi="Arial Narrow" w:cs="Arial Narrow"/>
                <w:sz w:val="24"/>
                <w:szCs w:val="24"/>
              </w:rPr>
              <w:t>.</w:t>
            </w:r>
          </w:p>
          <w:p w:rsidR="00FA30F6" w:rsidRPr="00B86C42" w:rsidRDefault="00FA30F6" w:rsidP="00043759">
            <w:pPr>
              <w:autoSpaceDE w:val="0"/>
              <w:autoSpaceDN w:val="0"/>
              <w:adjustRightInd w:val="0"/>
              <w:spacing w:after="0" w:line="240" w:lineRule="auto"/>
              <w:jc w:val="both"/>
              <w:rPr>
                <w:rFonts w:ascii="Arial Narrow" w:hAnsi="Arial Narrow" w:cs="Arial Narrow"/>
                <w:sz w:val="24"/>
                <w:szCs w:val="24"/>
              </w:rPr>
            </w:pPr>
          </w:p>
        </w:tc>
      </w:tr>
    </w:tbl>
    <w:p w:rsidR="00FA30F6" w:rsidRPr="00FA30F6" w:rsidRDefault="00FA30F6" w:rsidP="00FA30F6">
      <w:pPr>
        <w:pStyle w:val="Caption"/>
        <w:jc w:val="center"/>
        <w:rPr>
          <w:rFonts w:asciiTheme="majorHAnsi" w:hAnsiTheme="majorHAnsi"/>
          <w:sz w:val="16"/>
          <w:szCs w:val="16"/>
        </w:rPr>
      </w:pPr>
      <w:bookmarkStart w:id="235" w:name="_Toc266031698"/>
      <w:r w:rsidRPr="00FA30F6">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12</w:t>
      </w:r>
      <w:r w:rsidR="00C74554">
        <w:rPr>
          <w:rFonts w:asciiTheme="majorHAnsi" w:hAnsiTheme="majorHAnsi"/>
          <w:sz w:val="16"/>
          <w:szCs w:val="16"/>
        </w:rPr>
        <w:fldChar w:fldCharType="end"/>
      </w:r>
      <w:r w:rsidRPr="00FA30F6">
        <w:rPr>
          <w:rFonts w:asciiTheme="majorHAnsi" w:hAnsiTheme="majorHAnsi"/>
          <w:sz w:val="16"/>
          <w:szCs w:val="16"/>
        </w:rPr>
        <w:t>.-   Definición de Proceso "Planificación del Departamento de Donaciones e Imagen Institucional”</w:t>
      </w:r>
      <w:bookmarkEnd w:id="235"/>
      <w:r w:rsidRPr="00FA30F6">
        <w:rPr>
          <w:rFonts w:asciiTheme="majorHAnsi" w:hAnsiTheme="majorHAnsi"/>
          <w:sz w:val="16"/>
          <w:szCs w:val="16"/>
        </w:rPr>
        <w:t xml:space="preserve"> </w:t>
      </w:r>
    </w:p>
    <w:p w:rsidR="00FA30F6" w:rsidRPr="00FA30F6" w:rsidRDefault="00FA30F6" w:rsidP="00FA30F6">
      <w:pPr>
        <w:pStyle w:val="Caption"/>
        <w:jc w:val="center"/>
        <w:rPr>
          <w:rFonts w:asciiTheme="majorHAnsi" w:hAnsiTheme="majorHAnsi"/>
          <w:sz w:val="16"/>
          <w:szCs w:val="16"/>
        </w:rPr>
      </w:pPr>
      <w:r w:rsidRPr="00FA30F6">
        <w:rPr>
          <w:rFonts w:asciiTheme="majorHAnsi" w:hAnsiTheme="majorHAnsi"/>
          <w:sz w:val="16"/>
          <w:szCs w:val="16"/>
        </w:rPr>
        <w:t>Fuente:   Elaboración propia</w:t>
      </w:r>
    </w:p>
    <w:p w:rsidR="00FA30F6" w:rsidRPr="00FA30F6" w:rsidRDefault="00FA30F6" w:rsidP="00FA30F6"/>
    <w:p w:rsidR="003E52A6" w:rsidRDefault="003E52A6" w:rsidP="003E52A6">
      <w:pPr>
        <w:spacing w:line="360" w:lineRule="auto"/>
        <w:rPr>
          <w:rFonts w:ascii="Cambria" w:eastAsia="Times New Roman" w:hAnsi="Cambria" w:cs="Times New Roman"/>
          <w:i/>
          <w:iCs/>
          <w:spacing w:val="5"/>
          <w:sz w:val="24"/>
          <w:szCs w:val="24"/>
        </w:rPr>
      </w:pPr>
    </w:p>
    <w:p w:rsidR="00FA30F6" w:rsidRDefault="00FA30F6" w:rsidP="003E52A6">
      <w:pPr>
        <w:sectPr w:rsidR="00FA30F6" w:rsidSect="00FA30F6">
          <w:footerReference w:type="default" r:id="rId35"/>
          <w:pgSz w:w="11907" w:h="16839" w:code="9"/>
          <w:pgMar w:top="1417" w:right="1701" w:bottom="1417" w:left="1701" w:header="708" w:footer="708" w:gutter="0"/>
          <w:cols w:space="708"/>
          <w:docGrid w:linePitch="360"/>
        </w:sectPr>
      </w:pPr>
    </w:p>
    <w:p w:rsidR="00FA30F6" w:rsidRDefault="00FA30F6" w:rsidP="00FA30F6">
      <w:pPr>
        <w:keepNext/>
        <w:spacing w:after="0"/>
        <w:rPr>
          <w:rFonts w:cs="Times New Roman"/>
        </w:rPr>
      </w:pPr>
      <w:r>
        <w:rPr>
          <w:rFonts w:cs="Times New Roman"/>
          <w:noProof/>
          <w:lang w:eastAsia="es-ES" w:bidi="ar-SA"/>
        </w:rPr>
        <w:drawing>
          <wp:inline distT="0" distB="0" distL="0" distR="0">
            <wp:extent cx="8893530" cy="3752602"/>
            <wp:effectExtent l="19050" t="0" r="282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b="12390"/>
                    <a:stretch>
                      <a:fillRect/>
                    </a:stretch>
                  </pic:blipFill>
                  <pic:spPr bwMode="auto">
                    <a:xfrm>
                      <a:off x="0" y="0"/>
                      <a:ext cx="8892263" cy="3752067"/>
                    </a:xfrm>
                    <a:prstGeom prst="rect">
                      <a:avLst/>
                    </a:prstGeom>
                    <a:noFill/>
                    <a:ln w="9525">
                      <a:noFill/>
                      <a:miter lim="800000"/>
                      <a:headEnd/>
                      <a:tailEnd/>
                    </a:ln>
                  </pic:spPr>
                </pic:pic>
              </a:graphicData>
            </a:graphic>
          </wp:inline>
        </w:drawing>
      </w:r>
    </w:p>
    <w:p w:rsidR="00FA30F6" w:rsidRPr="00FA30F6" w:rsidRDefault="00FA30F6" w:rsidP="00FA30F6">
      <w:pPr>
        <w:pStyle w:val="Caption"/>
        <w:jc w:val="center"/>
        <w:rPr>
          <w:rFonts w:asciiTheme="majorHAnsi" w:hAnsiTheme="majorHAnsi"/>
          <w:sz w:val="16"/>
          <w:szCs w:val="16"/>
        </w:rPr>
      </w:pPr>
      <w:bookmarkStart w:id="236" w:name="_Toc266031538"/>
      <w:r w:rsidRPr="00FA30F6">
        <w:rPr>
          <w:rFonts w:asciiTheme="majorHAnsi" w:hAnsiTheme="majorHAnsi"/>
          <w:sz w:val="16"/>
          <w:szCs w:val="16"/>
        </w:rPr>
        <w:t xml:space="preserve">Ilustración </w:t>
      </w:r>
      <w:r w:rsidR="00934198" w:rsidRPr="00FA30F6">
        <w:rPr>
          <w:rFonts w:asciiTheme="majorHAnsi" w:hAnsiTheme="majorHAnsi"/>
          <w:sz w:val="16"/>
          <w:szCs w:val="16"/>
        </w:rPr>
        <w:fldChar w:fldCharType="begin"/>
      </w:r>
      <w:r w:rsidRPr="00FA30F6">
        <w:rPr>
          <w:rFonts w:asciiTheme="majorHAnsi" w:hAnsiTheme="majorHAnsi"/>
          <w:sz w:val="16"/>
          <w:szCs w:val="16"/>
        </w:rPr>
        <w:instrText xml:space="preserve"> SEQ Ilustración \* ARABIC </w:instrText>
      </w:r>
      <w:r w:rsidR="00934198" w:rsidRPr="00FA30F6">
        <w:rPr>
          <w:rFonts w:asciiTheme="majorHAnsi" w:hAnsiTheme="majorHAnsi"/>
          <w:sz w:val="16"/>
          <w:szCs w:val="16"/>
        </w:rPr>
        <w:fldChar w:fldCharType="separate"/>
      </w:r>
      <w:r w:rsidR="00EB772F">
        <w:rPr>
          <w:rFonts w:asciiTheme="majorHAnsi" w:hAnsiTheme="majorHAnsi"/>
          <w:noProof/>
          <w:sz w:val="16"/>
          <w:szCs w:val="16"/>
        </w:rPr>
        <w:t>10</w:t>
      </w:r>
      <w:r w:rsidR="00934198" w:rsidRPr="00FA30F6">
        <w:rPr>
          <w:rFonts w:asciiTheme="majorHAnsi" w:hAnsiTheme="majorHAnsi"/>
          <w:sz w:val="16"/>
          <w:szCs w:val="16"/>
        </w:rPr>
        <w:fldChar w:fldCharType="end"/>
      </w:r>
      <w:r w:rsidRPr="00FA30F6">
        <w:rPr>
          <w:rFonts w:asciiTheme="majorHAnsi" w:hAnsiTheme="majorHAnsi"/>
          <w:sz w:val="16"/>
          <w:szCs w:val="16"/>
        </w:rPr>
        <w:t xml:space="preserve"> .- Diagrama de Proceso "Planificación del Departamento de Donaciones e Imagen Institucional"</w:t>
      </w:r>
      <w:bookmarkEnd w:id="236"/>
    </w:p>
    <w:p w:rsidR="00FA30F6" w:rsidRPr="00FA30F6" w:rsidRDefault="00FA30F6" w:rsidP="00FA30F6">
      <w:pPr>
        <w:pStyle w:val="Caption"/>
        <w:jc w:val="center"/>
        <w:rPr>
          <w:rFonts w:asciiTheme="majorHAnsi" w:hAnsiTheme="majorHAnsi"/>
          <w:sz w:val="16"/>
          <w:szCs w:val="16"/>
        </w:rPr>
      </w:pPr>
      <w:r w:rsidRPr="00FA30F6">
        <w:rPr>
          <w:rFonts w:asciiTheme="majorHAnsi" w:hAnsiTheme="majorHAnsi"/>
          <w:sz w:val="16"/>
          <w:szCs w:val="16"/>
        </w:rPr>
        <w:t>Fuente: Elaboración Propia</w:t>
      </w:r>
    </w:p>
    <w:p w:rsidR="00FA30F6" w:rsidRDefault="00FA30F6" w:rsidP="00FA30F6">
      <w:pPr>
        <w:rPr>
          <w:rFonts w:cs="Times New Roman"/>
        </w:rPr>
      </w:pPr>
      <w:r>
        <w:rPr>
          <w:rFonts w:cs="Times New Roman"/>
        </w:rPr>
        <w:br w:type="page"/>
      </w:r>
    </w:p>
    <w:tbl>
      <w:tblPr>
        <w:tblW w:w="13652" w:type="dxa"/>
        <w:tblInd w:w="-106"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82"/>
        <w:gridCol w:w="1473"/>
        <w:gridCol w:w="1929"/>
        <w:gridCol w:w="1617"/>
        <w:gridCol w:w="4053"/>
        <w:gridCol w:w="1843"/>
        <w:gridCol w:w="1324"/>
        <w:gridCol w:w="831"/>
      </w:tblGrid>
      <w:tr w:rsidR="00FA30F6" w:rsidRPr="003B7F34" w:rsidTr="00043759">
        <w:trPr>
          <w:trHeight w:val="495"/>
          <w:tblHeader/>
        </w:trPr>
        <w:tc>
          <w:tcPr>
            <w:tcW w:w="582" w:type="dxa"/>
            <w:tcBorders>
              <w:right w:val="nil"/>
            </w:tcBorders>
            <w:shd w:val="clear" w:color="auto" w:fill="000000"/>
          </w:tcPr>
          <w:p w:rsidR="00FA30F6" w:rsidRPr="003B7F34" w:rsidRDefault="00FA30F6" w:rsidP="00043759">
            <w:pPr>
              <w:spacing w:after="0" w:line="240" w:lineRule="auto"/>
              <w:jc w:val="center"/>
              <w:rPr>
                <w:rFonts w:ascii="Arial Narrow" w:hAnsi="Arial Narrow" w:cs="Arial Narrow"/>
                <w:b/>
                <w:bCs/>
                <w:color w:val="FFFFFF"/>
                <w:sz w:val="20"/>
                <w:szCs w:val="20"/>
                <w:lang w:val="es-PE" w:eastAsia="es-PE"/>
              </w:rPr>
            </w:pPr>
            <w:r w:rsidRPr="003B7F34">
              <w:rPr>
                <w:rFonts w:ascii="Arial Narrow" w:hAnsi="Arial Narrow" w:cs="Arial Narrow"/>
                <w:color w:val="FFFFFF"/>
                <w:sz w:val="20"/>
                <w:szCs w:val="20"/>
                <w:lang w:val="es-PE" w:eastAsia="es-PE"/>
              </w:rPr>
              <w:t>N°</w:t>
            </w:r>
          </w:p>
        </w:tc>
        <w:tc>
          <w:tcPr>
            <w:tcW w:w="1473" w:type="dxa"/>
            <w:tcBorders>
              <w:left w:val="nil"/>
              <w:right w:val="nil"/>
            </w:tcBorders>
            <w:shd w:val="clear" w:color="auto" w:fill="000000"/>
          </w:tcPr>
          <w:p w:rsidR="00FA30F6" w:rsidRPr="003B7F34" w:rsidRDefault="00FA30F6" w:rsidP="00043759">
            <w:pPr>
              <w:spacing w:after="0" w:line="240" w:lineRule="auto"/>
              <w:jc w:val="center"/>
              <w:rPr>
                <w:rFonts w:ascii="Arial Narrow" w:hAnsi="Arial Narrow" w:cs="Arial Narrow"/>
                <w:b/>
                <w:bCs/>
                <w:color w:val="FFFFFF"/>
                <w:sz w:val="20"/>
                <w:szCs w:val="20"/>
                <w:lang w:val="es-PE" w:eastAsia="es-PE"/>
              </w:rPr>
            </w:pPr>
            <w:r w:rsidRPr="003B7F34">
              <w:rPr>
                <w:rFonts w:ascii="Arial Narrow" w:hAnsi="Arial Narrow" w:cs="Arial Narrow"/>
                <w:color w:val="FFFFFF"/>
                <w:sz w:val="20"/>
                <w:szCs w:val="20"/>
                <w:lang w:val="es-PE" w:eastAsia="es-PE"/>
              </w:rPr>
              <w:t>ENTRADA</w:t>
            </w:r>
          </w:p>
        </w:tc>
        <w:tc>
          <w:tcPr>
            <w:tcW w:w="1929" w:type="dxa"/>
            <w:tcBorders>
              <w:left w:val="nil"/>
              <w:right w:val="nil"/>
            </w:tcBorders>
            <w:shd w:val="clear" w:color="auto" w:fill="000000"/>
          </w:tcPr>
          <w:p w:rsidR="00FA30F6" w:rsidRPr="003B7F34" w:rsidRDefault="00FA30F6" w:rsidP="00043759">
            <w:pPr>
              <w:spacing w:after="0" w:line="240" w:lineRule="auto"/>
              <w:jc w:val="center"/>
              <w:rPr>
                <w:rFonts w:ascii="Arial Narrow" w:hAnsi="Arial Narrow" w:cs="Arial Narrow"/>
                <w:b/>
                <w:bCs/>
                <w:color w:val="FFFFFF"/>
                <w:sz w:val="20"/>
                <w:szCs w:val="20"/>
                <w:lang w:val="es-PE" w:eastAsia="es-PE"/>
              </w:rPr>
            </w:pPr>
            <w:r w:rsidRPr="003B7F34">
              <w:rPr>
                <w:rFonts w:ascii="Arial Narrow" w:hAnsi="Arial Narrow" w:cs="Arial Narrow"/>
                <w:color w:val="FFFFFF"/>
                <w:sz w:val="20"/>
                <w:szCs w:val="20"/>
                <w:lang w:val="es-PE" w:eastAsia="es-PE"/>
              </w:rPr>
              <w:t>ACTIVIDAD</w:t>
            </w:r>
          </w:p>
        </w:tc>
        <w:tc>
          <w:tcPr>
            <w:tcW w:w="1617" w:type="dxa"/>
            <w:tcBorders>
              <w:left w:val="nil"/>
              <w:right w:val="nil"/>
            </w:tcBorders>
            <w:shd w:val="clear" w:color="auto" w:fill="000000"/>
          </w:tcPr>
          <w:p w:rsidR="00FA30F6" w:rsidRPr="003B7F34" w:rsidRDefault="00FA30F6" w:rsidP="00043759">
            <w:pPr>
              <w:spacing w:after="0" w:line="240" w:lineRule="auto"/>
              <w:jc w:val="center"/>
              <w:rPr>
                <w:rFonts w:ascii="Arial Narrow" w:hAnsi="Arial Narrow" w:cs="Arial Narrow"/>
                <w:b/>
                <w:bCs/>
                <w:color w:val="FFFFFF"/>
                <w:sz w:val="20"/>
                <w:szCs w:val="20"/>
                <w:lang w:val="es-PE" w:eastAsia="es-PE"/>
              </w:rPr>
            </w:pPr>
            <w:r w:rsidRPr="003B7F34">
              <w:rPr>
                <w:rFonts w:ascii="Arial Narrow" w:hAnsi="Arial Narrow" w:cs="Arial Narrow"/>
                <w:color w:val="FFFFFF"/>
                <w:sz w:val="20"/>
                <w:szCs w:val="20"/>
                <w:lang w:val="es-PE" w:eastAsia="es-PE"/>
              </w:rPr>
              <w:t>SALIDA</w:t>
            </w:r>
          </w:p>
        </w:tc>
        <w:tc>
          <w:tcPr>
            <w:tcW w:w="4053" w:type="dxa"/>
            <w:tcBorders>
              <w:left w:val="nil"/>
              <w:right w:val="nil"/>
            </w:tcBorders>
            <w:shd w:val="clear" w:color="auto" w:fill="000000"/>
          </w:tcPr>
          <w:p w:rsidR="00FA30F6" w:rsidRPr="003B7F34" w:rsidRDefault="00FA30F6" w:rsidP="00043759">
            <w:pPr>
              <w:spacing w:after="0" w:line="240" w:lineRule="auto"/>
              <w:jc w:val="center"/>
              <w:rPr>
                <w:rFonts w:ascii="Arial Narrow" w:hAnsi="Arial Narrow" w:cs="Arial Narrow"/>
                <w:b/>
                <w:bCs/>
                <w:color w:val="FFFFFF"/>
                <w:sz w:val="20"/>
                <w:szCs w:val="20"/>
                <w:lang w:val="es-PE" w:eastAsia="es-PE"/>
              </w:rPr>
            </w:pPr>
            <w:r w:rsidRPr="003B7F34">
              <w:rPr>
                <w:rFonts w:ascii="Arial Narrow" w:hAnsi="Arial Narrow" w:cs="Arial Narrow"/>
                <w:color w:val="FFFFFF"/>
                <w:sz w:val="20"/>
                <w:szCs w:val="20"/>
                <w:lang w:val="es-PE" w:eastAsia="es-PE"/>
              </w:rPr>
              <w:t>DESCRIPCIÓN</w:t>
            </w:r>
          </w:p>
        </w:tc>
        <w:tc>
          <w:tcPr>
            <w:tcW w:w="1843" w:type="dxa"/>
            <w:tcBorders>
              <w:left w:val="nil"/>
              <w:right w:val="nil"/>
            </w:tcBorders>
            <w:shd w:val="clear" w:color="auto" w:fill="000000"/>
          </w:tcPr>
          <w:p w:rsidR="00FA30F6" w:rsidRPr="003B7F34" w:rsidRDefault="00FA30F6" w:rsidP="00043759">
            <w:pPr>
              <w:spacing w:after="0" w:line="240" w:lineRule="auto"/>
              <w:jc w:val="center"/>
              <w:rPr>
                <w:rFonts w:ascii="Arial Narrow" w:hAnsi="Arial Narrow" w:cs="Arial Narrow"/>
                <w:b/>
                <w:bCs/>
                <w:color w:val="FFFFFF"/>
                <w:sz w:val="18"/>
                <w:szCs w:val="18"/>
                <w:lang w:val="es-PE" w:eastAsia="es-PE"/>
              </w:rPr>
            </w:pPr>
            <w:r w:rsidRPr="003B7F34">
              <w:rPr>
                <w:rFonts w:ascii="Arial Narrow" w:hAnsi="Arial Narrow" w:cs="Arial Narrow"/>
                <w:color w:val="FFFFFF"/>
                <w:sz w:val="18"/>
                <w:szCs w:val="18"/>
                <w:lang w:val="es-PE" w:eastAsia="es-PE"/>
              </w:rPr>
              <w:t>RESPONSABLE</w:t>
            </w:r>
          </w:p>
        </w:tc>
        <w:tc>
          <w:tcPr>
            <w:tcW w:w="1324" w:type="dxa"/>
            <w:tcBorders>
              <w:left w:val="nil"/>
              <w:right w:val="nil"/>
            </w:tcBorders>
            <w:shd w:val="clear" w:color="auto" w:fill="000000"/>
          </w:tcPr>
          <w:p w:rsidR="00FA30F6" w:rsidRPr="003B7F34" w:rsidRDefault="00FA30F6" w:rsidP="00043759">
            <w:pPr>
              <w:spacing w:after="0" w:line="240" w:lineRule="auto"/>
              <w:jc w:val="center"/>
              <w:rPr>
                <w:rFonts w:ascii="Arial Narrow" w:hAnsi="Arial Narrow" w:cs="Arial Narrow"/>
                <w:b/>
                <w:bCs/>
                <w:color w:val="FFFFFF"/>
                <w:sz w:val="18"/>
                <w:szCs w:val="18"/>
                <w:lang w:val="es-PE" w:eastAsia="es-PE"/>
              </w:rPr>
            </w:pPr>
            <w:r w:rsidRPr="003B7F34">
              <w:rPr>
                <w:rFonts w:ascii="Arial Narrow" w:hAnsi="Arial Narrow" w:cs="Arial Narrow"/>
                <w:color w:val="FFFFFF"/>
                <w:sz w:val="18"/>
                <w:szCs w:val="18"/>
                <w:lang w:val="es-PE" w:eastAsia="es-PE"/>
              </w:rPr>
              <w:t>TIPO ACTIVIDAD</w:t>
            </w:r>
          </w:p>
        </w:tc>
        <w:tc>
          <w:tcPr>
            <w:tcW w:w="831" w:type="dxa"/>
            <w:tcBorders>
              <w:left w:val="nil"/>
            </w:tcBorders>
            <w:shd w:val="clear" w:color="auto" w:fill="000000"/>
          </w:tcPr>
          <w:p w:rsidR="00FA30F6" w:rsidRPr="003B7F34" w:rsidRDefault="00FA30F6" w:rsidP="00043759">
            <w:pPr>
              <w:spacing w:after="0" w:line="240" w:lineRule="auto"/>
              <w:jc w:val="center"/>
              <w:rPr>
                <w:rFonts w:ascii="Arial Narrow" w:hAnsi="Arial Narrow" w:cs="Arial Narrow"/>
                <w:b/>
                <w:bCs/>
                <w:color w:val="FFFFFF"/>
                <w:sz w:val="18"/>
                <w:szCs w:val="18"/>
                <w:lang w:val="es-PE" w:eastAsia="es-PE"/>
              </w:rPr>
            </w:pPr>
            <w:r w:rsidRPr="003B7F34">
              <w:rPr>
                <w:rFonts w:ascii="Arial Narrow" w:hAnsi="Arial Narrow" w:cs="Arial Narrow"/>
                <w:color w:val="FFFFFF"/>
                <w:sz w:val="18"/>
                <w:szCs w:val="18"/>
                <w:lang w:val="es-PE" w:eastAsia="es-PE"/>
              </w:rPr>
              <w:t>TIEMPO</w:t>
            </w:r>
          </w:p>
        </w:tc>
      </w:tr>
      <w:tr w:rsidR="00FA30F6" w:rsidRPr="003B7F34" w:rsidTr="00043759">
        <w:trPr>
          <w:trHeight w:val="450"/>
        </w:trPr>
        <w:tc>
          <w:tcPr>
            <w:tcW w:w="582" w:type="dxa"/>
            <w:tcBorders>
              <w:right w:val="nil"/>
            </w:tcBorders>
            <w:shd w:val="clear" w:color="auto" w:fill="C0C0C0"/>
          </w:tcPr>
          <w:p w:rsidR="00FA30F6" w:rsidRPr="00DF0671" w:rsidRDefault="00FA30F6" w:rsidP="00043759">
            <w:pPr>
              <w:spacing w:after="0" w:line="240" w:lineRule="auto"/>
              <w:jc w:val="center"/>
              <w:rPr>
                <w:rFonts w:ascii="Arial Narrow" w:hAnsi="Arial Narrow" w:cs="Arial Narrow"/>
                <w:b/>
                <w:bCs/>
                <w:sz w:val="16"/>
                <w:szCs w:val="16"/>
                <w:lang w:val="es-PE" w:eastAsia="es-PE"/>
              </w:rPr>
            </w:pPr>
            <w:r w:rsidRPr="00DF0671">
              <w:rPr>
                <w:rFonts w:ascii="Arial Narrow" w:hAnsi="Arial Narrow" w:cs="Arial Narrow"/>
                <w:sz w:val="16"/>
                <w:szCs w:val="16"/>
                <w:lang w:val="es-PE" w:eastAsia="es-PE"/>
              </w:rPr>
              <w:t>1</w:t>
            </w:r>
          </w:p>
        </w:tc>
        <w:tc>
          <w:tcPr>
            <w:tcW w:w="1473" w:type="dxa"/>
            <w:tcBorders>
              <w:left w:val="nil"/>
              <w:right w:val="nil"/>
            </w:tcBorders>
            <w:shd w:val="clear" w:color="auto" w:fill="C0C0C0"/>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Solicitud de elaboración de POA</w:t>
            </w:r>
          </w:p>
        </w:tc>
        <w:tc>
          <w:tcPr>
            <w:tcW w:w="1929" w:type="dxa"/>
            <w:tcBorders>
              <w:left w:val="nil"/>
              <w:right w:val="nil"/>
            </w:tcBorders>
            <w:shd w:val="clear" w:color="auto" w:fill="C0C0C0"/>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Recibir solicitud de elaboración de POA</w:t>
            </w:r>
          </w:p>
        </w:tc>
        <w:tc>
          <w:tcPr>
            <w:tcW w:w="1617" w:type="dxa"/>
            <w:tcBorders>
              <w:left w:val="nil"/>
              <w:right w:val="nil"/>
            </w:tcBorders>
            <w:shd w:val="clear" w:color="auto" w:fill="C0C0C0"/>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Necesidad de elaboración de POA</w:t>
            </w:r>
          </w:p>
        </w:tc>
        <w:tc>
          <w:tcPr>
            <w:tcW w:w="4053" w:type="dxa"/>
            <w:tcBorders>
              <w:left w:val="nil"/>
              <w:right w:val="nil"/>
            </w:tcBorders>
            <w:shd w:val="clear" w:color="auto" w:fill="C0C0C0"/>
          </w:tcPr>
          <w:p w:rsidR="00FA30F6" w:rsidRPr="00DF0671" w:rsidRDefault="00FA30F6"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El Coordinador de Imagen Institucional recibe una solicitud de elaboración de POA proveniente de la actividad enviar solicitud de elaboración de POA del proceso </w:t>
            </w:r>
            <w:r w:rsidRPr="00A71E65">
              <w:rPr>
                <w:rFonts w:ascii="Arial Narrow" w:hAnsi="Arial Narrow" w:cs="Arial Narrow"/>
                <w:sz w:val="16"/>
                <w:szCs w:val="16"/>
                <w:lang w:val="es-PE" w:eastAsia="es-PE"/>
              </w:rPr>
              <w:t>Elaboración del Plan Operativo Institucional</w:t>
            </w:r>
            <w:r>
              <w:rPr>
                <w:rFonts w:ascii="Arial Narrow" w:hAnsi="Arial Narrow" w:cs="Arial Narrow"/>
                <w:sz w:val="16"/>
                <w:szCs w:val="16"/>
                <w:lang w:val="es-PE" w:eastAsia="es-PE"/>
              </w:rPr>
              <w:t>.</w:t>
            </w:r>
          </w:p>
        </w:tc>
        <w:tc>
          <w:tcPr>
            <w:tcW w:w="1843" w:type="dxa"/>
            <w:tcBorders>
              <w:left w:val="nil"/>
              <w:right w:val="nil"/>
            </w:tcBorders>
            <w:shd w:val="clear" w:color="auto" w:fill="C0C0C0"/>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Coordinador de Imagen Institucional</w:t>
            </w:r>
          </w:p>
        </w:tc>
        <w:tc>
          <w:tcPr>
            <w:tcW w:w="1324" w:type="dxa"/>
            <w:tcBorders>
              <w:left w:val="nil"/>
              <w:right w:val="nil"/>
            </w:tcBorders>
            <w:shd w:val="clear" w:color="auto" w:fill="C0C0C0"/>
          </w:tcPr>
          <w:p w:rsidR="00FA30F6" w:rsidRPr="00DF0671" w:rsidRDefault="00FA30F6" w:rsidP="00043759">
            <w:pPr>
              <w:spacing w:after="0" w:line="240" w:lineRule="auto"/>
              <w:rPr>
                <w:rFonts w:ascii="Arial Narrow" w:hAnsi="Arial Narrow" w:cs="Arial Narrow"/>
                <w:sz w:val="16"/>
                <w:szCs w:val="16"/>
                <w:lang w:val="es-PE" w:eastAsia="es-PE"/>
              </w:rPr>
            </w:pPr>
            <w:r w:rsidRPr="00DF0671">
              <w:rPr>
                <w:rFonts w:ascii="Arial Narrow" w:hAnsi="Arial Narrow" w:cs="Arial Narrow"/>
                <w:sz w:val="16"/>
                <w:szCs w:val="16"/>
                <w:lang w:val="es-PE" w:eastAsia="es-PE"/>
              </w:rPr>
              <w:t>Manual</w:t>
            </w:r>
          </w:p>
        </w:tc>
        <w:tc>
          <w:tcPr>
            <w:tcW w:w="831" w:type="dxa"/>
            <w:tcBorders>
              <w:left w:val="nil"/>
            </w:tcBorders>
            <w:shd w:val="clear" w:color="auto" w:fill="C0C0C0"/>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min.</w:t>
            </w:r>
          </w:p>
        </w:tc>
      </w:tr>
      <w:tr w:rsidR="00FA30F6" w:rsidRPr="003B7F34" w:rsidTr="00043759">
        <w:trPr>
          <w:trHeight w:val="511"/>
        </w:trPr>
        <w:tc>
          <w:tcPr>
            <w:tcW w:w="582" w:type="dxa"/>
            <w:tcBorders>
              <w:right w:val="nil"/>
            </w:tcBorders>
          </w:tcPr>
          <w:p w:rsidR="00FA30F6" w:rsidRPr="00DF0671" w:rsidRDefault="00FA30F6" w:rsidP="00043759">
            <w:pPr>
              <w:spacing w:after="0" w:line="240" w:lineRule="auto"/>
              <w:jc w:val="center"/>
              <w:rPr>
                <w:rFonts w:ascii="Arial Narrow" w:hAnsi="Arial Narrow" w:cs="Arial Narrow"/>
                <w:b/>
                <w:bCs/>
                <w:sz w:val="16"/>
                <w:szCs w:val="16"/>
                <w:lang w:val="es-PE" w:eastAsia="es-PE"/>
              </w:rPr>
            </w:pPr>
            <w:r w:rsidRPr="00DF0671">
              <w:rPr>
                <w:rFonts w:ascii="Arial Narrow" w:hAnsi="Arial Narrow" w:cs="Arial Narrow"/>
                <w:sz w:val="16"/>
                <w:szCs w:val="16"/>
                <w:lang w:val="es-PE" w:eastAsia="es-PE"/>
              </w:rPr>
              <w:t>2</w:t>
            </w:r>
          </w:p>
        </w:tc>
        <w:tc>
          <w:tcPr>
            <w:tcW w:w="1473" w:type="dxa"/>
            <w:tcBorders>
              <w:left w:val="nil"/>
              <w:right w:val="nil"/>
            </w:tcBorders>
          </w:tcPr>
          <w:p w:rsidR="00FA30F6"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Guía de Evaluación</w:t>
            </w:r>
          </w:p>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Necesidad de elaboración de POA</w:t>
            </w:r>
          </w:p>
        </w:tc>
        <w:tc>
          <w:tcPr>
            <w:tcW w:w="1929" w:type="dxa"/>
            <w:tcBorders>
              <w:left w:val="nil"/>
              <w:right w:val="nil"/>
            </w:tcBorders>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Analizar resultados sobre el POA anterior</w:t>
            </w:r>
          </w:p>
        </w:tc>
        <w:tc>
          <w:tcPr>
            <w:tcW w:w="1617" w:type="dxa"/>
            <w:tcBorders>
              <w:left w:val="nil"/>
              <w:right w:val="nil"/>
            </w:tcBorders>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Informe de resultados</w:t>
            </w:r>
          </w:p>
        </w:tc>
        <w:tc>
          <w:tcPr>
            <w:tcW w:w="4053" w:type="dxa"/>
            <w:tcBorders>
              <w:left w:val="nil"/>
              <w:right w:val="nil"/>
            </w:tcBorders>
          </w:tcPr>
          <w:p w:rsidR="00FA30F6" w:rsidRPr="00DF0671" w:rsidRDefault="00FA30F6"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El Coordinador de Imagen Institucional procede a elaborar un Informe de resultados de acuerdo a los resultados obtenidos en el POA anterior, en base al documento Guía de Evaluación proveniente de la actividad Elaborar documentación guía para evaluación del proceso </w:t>
            </w:r>
            <w:r w:rsidRPr="00A71E65">
              <w:rPr>
                <w:rFonts w:ascii="Arial Narrow" w:hAnsi="Arial Narrow" w:cs="Arial Narrow"/>
                <w:sz w:val="16"/>
                <w:szCs w:val="16"/>
                <w:lang w:val="es-PE" w:eastAsia="es-PE"/>
              </w:rPr>
              <w:t>Elaboración del Plan Operativo Institucional</w:t>
            </w:r>
            <w:r>
              <w:rPr>
                <w:rFonts w:ascii="Arial Narrow" w:hAnsi="Arial Narrow" w:cs="Arial Narrow"/>
                <w:sz w:val="16"/>
                <w:szCs w:val="16"/>
                <w:lang w:val="es-PE" w:eastAsia="es-PE"/>
              </w:rPr>
              <w:t>.</w:t>
            </w:r>
          </w:p>
        </w:tc>
        <w:tc>
          <w:tcPr>
            <w:tcW w:w="1843" w:type="dxa"/>
            <w:tcBorders>
              <w:left w:val="nil"/>
              <w:right w:val="nil"/>
            </w:tcBorders>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Coordinador de Imagen Institucional</w:t>
            </w:r>
          </w:p>
        </w:tc>
        <w:tc>
          <w:tcPr>
            <w:tcW w:w="1324" w:type="dxa"/>
            <w:tcBorders>
              <w:left w:val="nil"/>
              <w:right w:val="nil"/>
            </w:tcBorders>
          </w:tcPr>
          <w:p w:rsidR="00FA30F6" w:rsidRPr="00DF0671" w:rsidRDefault="00FA30F6" w:rsidP="00043759">
            <w:pPr>
              <w:spacing w:after="0" w:line="240" w:lineRule="auto"/>
              <w:rPr>
                <w:rFonts w:ascii="Arial Narrow" w:hAnsi="Arial Narrow" w:cs="Arial Narrow"/>
                <w:sz w:val="16"/>
                <w:szCs w:val="16"/>
                <w:lang w:val="es-PE" w:eastAsia="es-PE"/>
              </w:rPr>
            </w:pPr>
            <w:r w:rsidRPr="00DF0671">
              <w:rPr>
                <w:rFonts w:ascii="Arial Narrow" w:hAnsi="Arial Narrow" w:cs="Arial Narrow"/>
                <w:sz w:val="16"/>
                <w:szCs w:val="16"/>
                <w:lang w:val="es-PE" w:eastAsia="es-PE"/>
              </w:rPr>
              <w:t>Manual</w:t>
            </w:r>
          </w:p>
        </w:tc>
        <w:tc>
          <w:tcPr>
            <w:tcW w:w="831" w:type="dxa"/>
            <w:tcBorders>
              <w:left w:val="nil"/>
            </w:tcBorders>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5</w:t>
            </w:r>
            <w:r w:rsidRPr="00DF0671">
              <w:rPr>
                <w:rFonts w:ascii="Arial Narrow" w:hAnsi="Arial Narrow" w:cs="Arial Narrow"/>
                <w:sz w:val="16"/>
                <w:szCs w:val="16"/>
                <w:lang w:val="es-PE" w:eastAsia="es-PE"/>
              </w:rPr>
              <w:t xml:space="preserve"> horas</w:t>
            </w:r>
          </w:p>
        </w:tc>
      </w:tr>
      <w:tr w:rsidR="00FA30F6" w:rsidRPr="003B7F34" w:rsidTr="00043759">
        <w:trPr>
          <w:trHeight w:val="675"/>
        </w:trPr>
        <w:tc>
          <w:tcPr>
            <w:tcW w:w="582" w:type="dxa"/>
            <w:tcBorders>
              <w:right w:val="nil"/>
            </w:tcBorders>
            <w:shd w:val="clear" w:color="auto" w:fill="C0C0C0"/>
          </w:tcPr>
          <w:p w:rsidR="00FA30F6" w:rsidRPr="00DF0671" w:rsidRDefault="00FA30F6" w:rsidP="00043759">
            <w:pPr>
              <w:spacing w:after="0" w:line="240" w:lineRule="auto"/>
              <w:jc w:val="center"/>
              <w:rPr>
                <w:rFonts w:ascii="Arial Narrow" w:hAnsi="Arial Narrow" w:cs="Arial Narrow"/>
                <w:b/>
                <w:bCs/>
                <w:sz w:val="16"/>
                <w:szCs w:val="16"/>
                <w:lang w:val="es-PE" w:eastAsia="es-PE"/>
              </w:rPr>
            </w:pPr>
            <w:r w:rsidRPr="00DF0671">
              <w:rPr>
                <w:rFonts w:ascii="Arial Narrow" w:hAnsi="Arial Narrow" w:cs="Arial Narrow"/>
                <w:sz w:val="16"/>
                <w:szCs w:val="16"/>
                <w:lang w:val="es-PE" w:eastAsia="es-PE"/>
              </w:rPr>
              <w:t>3</w:t>
            </w:r>
          </w:p>
        </w:tc>
        <w:tc>
          <w:tcPr>
            <w:tcW w:w="1473" w:type="dxa"/>
            <w:tcBorders>
              <w:left w:val="nil"/>
              <w:right w:val="nil"/>
            </w:tcBorders>
            <w:shd w:val="clear" w:color="auto" w:fill="C0C0C0"/>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Informe de resultados</w:t>
            </w:r>
          </w:p>
        </w:tc>
        <w:tc>
          <w:tcPr>
            <w:tcW w:w="1929" w:type="dxa"/>
            <w:tcBorders>
              <w:left w:val="nil"/>
              <w:right w:val="nil"/>
            </w:tcBorders>
            <w:shd w:val="clear" w:color="auto" w:fill="C0C0C0"/>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Elaborar Plan Operativo Anual</w:t>
            </w:r>
          </w:p>
        </w:tc>
        <w:tc>
          <w:tcPr>
            <w:tcW w:w="1617" w:type="dxa"/>
            <w:tcBorders>
              <w:left w:val="nil"/>
              <w:right w:val="nil"/>
            </w:tcBorders>
            <w:shd w:val="clear" w:color="auto" w:fill="C0C0C0"/>
          </w:tcPr>
          <w:p w:rsidR="00FA30F6"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Lista de campañas a realizar</w:t>
            </w:r>
            <w:r w:rsidRPr="00DF0671">
              <w:rPr>
                <w:rFonts w:ascii="Arial Narrow" w:hAnsi="Arial Narrow" w:cs="Arial Narrow"/>
                <w:sz w:val="16"/>
                <w:szCs w:val="16"/>
                <w:lang w:val="es-PE" w:eastAsia="es-PE"/>
              </w:rPr>
              <w:t xml:space="preserve"> </w:t>
            </w:r>
          </w:p>
          <w:p w:rsidR="00FA30F6"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Presupuesto del departamento</w:t>
            </w:r>
          </w:p>
          <w:p w:rsidR="00FA30F6"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Lista de nuevas estrategias</w:t>
            </w:r>
          </w:p>
          <w:p w:rsidR="00FA30F6"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Cronograma de campañas</w:t>
            </w:r>
          </w:p>
          <w:p w:rsidR="00FA30F6"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Lista de alianzas empresariales</w:t>
            </w:r>
          </w:p>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pt-BR" w:eastAsia="es-PE"/>
              </w:rPr>
              <w:t>- Duda Generada</w:t>
            </w:r>
          </w:p>
        </w:tc>
        <w:tc>
          <w:tcPr>
            <w:tcW w:w="4053" w:type="dxa"/>
            <w:tcBorders>
              <w:left w:val="nil"/>
              <w:right w:val="nil"/>
            </w:tcBorders>
            <w:shd w:val="clear" w:color="auto" w:fill="C0C0C0"/>
          </w:tcPr>
          <w:p w:rsidR="00FA30F6" w:rsidRDefault="00FA30F6"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Coordinador de Imagen Institucional procede a elaborar las tareas para determinar las campañas que realizará, el presupuesto del Departamento, el Cronograma de las campañas, las nuevas estrategias y alianzas con empresas.</w:t>
            </w:r>
          </w:p>
          <w:p w:rsidR="00FA30F6" w:rsidRPr="00DF0671" w:rsidRDefault="00FA30F6"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Durante la ejecución de este subproceso, cuando el Coordinador de Imagen presente alguna duda se procederá a realizar la actividad Solucionar Duda.</w:t>
            </w:r>
          </w:p>
        </w:tc>
        <w:tc>
          <w:tcPr>
            <w:tcW w:w="1843" w:type="dxa"/>
            <w:tcBorders>
              <w:left w:val="nil"/>
              <w:right w:val="nil"/>
            </w:tcBorders>
            <w:shd w:val="clear" w:color="auto" w:fill="C0C0C0"/>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Coordinador de Imagen Institucional</w:t>
            </w:r>
          </w:p>
        </w:tc>
        <w:tc>
          <w:tcPr>
            <w:tcW w:w="1324" w:type="dxa"/>
            <w:tcBorders>
              <w:left w:val="nil"/>
              <w:right w:val="nil"/>
            </w:tcBorders>
            <w:shd w:val="clear" w:color="auto" w:fill="C0C0C0"/>
          </w:tcPr>
          <w:p w:rsidR="00FA30F6" w:rsidRPr="00DF0671" w:rsidRDefault="00FA30F6" w:rsidP="00043759">
            <w:pPr>
              <w:spacing w:after="0" w:line="240" w:lineRule="auto"/>
              <w:rPr>
                <w:rFonts w:ascii="Arial Narrow" w:hAnsi="Arial Narrow" w:cs="Arial Narrow"/>
                <w:sz w:val="16"/>
                <w:szCs w:val="16"/>
                <w:lang w:val="es-PE" w:eastAsia="es-PE"/>
              </w:rPr>
            </w:pPr>
            <w:r w:rsidRPr="00DF0671">
              <w:rPr>
                <w:rFonts w:ascii="Arial Narrow" w:hAnsi="Arial Narrow" w:cs="Arial Narrow"/>
                <w:sz w:val="16"/>
                <w:szCs w:val="16"/>
                <w:lang w:val="es-PE" w:eastAsia="es-PE"/>
              </w:rPr>
              <w:t>Manual</w:t>
            </w:r>
          </w:p>
        </w:tc>
        <w:tc>
          <w:tcPr>
            <w:tcW w:w="831" w:type="dxa"/>
            <w:tcBorders>
              <w:left w:val="nil"/>
            </w:tcBorders>
            <w:shd w:val="clear" w:color="auto" w:fill="C0C0C0"/>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6 días</w:t>
            </w:r>
          </w:p>
        </w:tc>
      </w:tr>
      <w:tr w:rsidR="00FA30F6" w:rsidRPr="003B7F34" w:rsidTr="00043759">
        <w:trPr>
          <w:trHeight w:val="900"/>
        </w:trPr>
        <w:tc>
          <w:tcPr>
            <w:tcW w:w="582" w:type="dxa"/>
            <w:tcBorders>
              <w:right w:val="nil"/>
            </w:tcBorders>
          </w:tcPr>
          <w:p w:rsidR="00FA30F6" w:rsidRPr="00DF0671" w:rsidRDefault="00FA30F6" w:rsidP="00043759">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3.1</w:t>
            </w:r>
          </w:p>
        </w:tc>
        <w:tc>
          <w:tcPr>
            <w:tcW w:w="1473" w:type="dxa"/>
            <w:tcBorders>
              <w:left w:val="nil"/>
              <w:right w:val="nil"/>
            </w:tcBorders>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Informe de resultados</w:t>
            </w:r>
          </w:p>
        </w:tc>
        <w:tc>
          <w:tcPr>
            <w:tcW w:w="1929" w:type="dxa"/>
            <w:tcBorders>
              <w:left w:val="nil"/>
              <w:right w:val="nil"/>
            </w:tcBorders>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Elaborar Campañas</w:t>
            </w:r>
          </w:p>
        </w:tc>
        <w:tc>
          <w:tcPr>
            <w:tcW w:w="1617" w:type="dxa"/>
            <w:tcBorders>
              <w:left w:val="nil"/>
              <w:right w:val="nil"/>
            </w:tcBorders>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Lista de campañas a realizar</w:t>
            </w:r>
          </w:p>
        </w:tc>
        <w:tc>
          <w:tcPr>
            <w:tcW w:w="4053" w:type="dxa"/>
            <w:tcBorders>
              <w:left w:val="nil"/>
              <w:right w:val="nil"/>
            </w:tcBorders>
          </w:tcPr>
          <w:p w:rsidR="00FA30F6" w:rsidRPr="00DF0671" w:rsidRDefault="00FA30F6"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El Coordinador de Imagen Institucional en base al Informe de resultados analiza los resultados obtenidos en las anteriores campañas publicitarias y periodísticas y procede a elaborar un Listado de las campañas que se realizarán para el presente año, La mayoría de estas campañas son repetidas año a año, con modificaciones de acuerdo a las necesidades actuales del Movimiento Fe y Alegría Perú. </w:t>
            </w:r>
          </w:p>
        </w:tc>
        <w:tc>
          <w:tcPr>
            <w:tcW w:w="1843" w:type="dxa"/>
            <w:tcBorders>
              <w:left w:val="nil"/>
              <w:right w:val="nil"/>
            </w:tcBorders>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Coordinador de Imagen Institucional</w:t>
            </w:r>
          </w:p>
        </w:tc>
        <w:tc>
          <w:tcPr>
            <w:tcW w:w="1324" w:type="dxa"/>
            <w:tcBorders>
              <w:left w:val="nil"/>
              <w:right w:val="nil"/>
            </w:tcBorders>
          </w:tcPr>
          <w:p w:rsidR="00FA30F6" w:rsidRPr="00DF0671" w:rsidRDefault="00FA30F6" w:rsidP="00043759">
            <w:pPr>
              <w:spacing w:after="0" w:line="240" w:lineRule="auto"/>
              <w:rPr>
                <w:rFonts w:ascii="Arial Narrow" w:hAnsi="Arial Narrow" w:cs="Arial Narrow"/>
                <w:sz w:val="16"/>
                <w:szCs w:val="16"/>
                <w:lang w:val="es-PE" w:eastAsia="es-PE"/>
              </w:rPr>
            </w:pPr>
            <w:r w:rsidRPr="00DF0671">
              <w:rPr>
                <w:rFonts w:ascii="Arial Narrow" w:hAnsi="Arial Narrow" w:cs="Arial Narrow"/>
                <w:sz w:val="16"/>
                <w:szCs w:val="16"/>
                <w:lang w:val="es-PE" w:eastAsia="es-PE"/>
              </w:rPr>
              <w:t>Manual</w:t>
            </w:r>
          </w:p>
        </w:tc>
        <w:tc>
          <w:tcPr>
            <w:tcW w:w="831" w:type="dxa"/>
            <w:tcBorders>
              <w:left w:val="nil"/>
            </w:tcBorders>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día</w:t>
            </w:r>
          </w:p>
        </w:tc>
      </w:tr>
      <w:tr w:rsidR="00FA30F6" w:rsidRPr="003B7F34" w:rsidTr="00043759">
        <w:trPr>
          <w:trHeight w:val="900"/>
        </w:trPr>
        <w:tc>
          <w:tcPr>
            <w:tcW w:w="582" w:type="dxa"/>
            <w:tcBorders>
              <w:right w:val="nil"/>
            </w:tcBorders>
            <w:shd w:val="clear" w:color="auto" w:fill="BFBFBF"/>
          </w:tcPr>
          <w:p w:rsidR="00FA30F6" w:rsidRPr="003B7F34" w:rsidRDefault="00FA30F6" w:rsidP="00043759">
            <w:pPr>
              <w:spacing w:after="0" w:line="240" w:lineRule="auto"/>
              <w:jc w:val="center"/>
              <w:rPr>
                <w:rFonts w:ascii="Arial Narrow" w:hAnsi="Arial Narrow" w:cs="Arial Narrow"/>
                <w:b/>
                <w:bCs/>
                <w:sz w:val="16"/>
                <w:szCs w:val="16"/>
                <w:lang w:val="es-PE" w:eastAsia="es-PE"/>
              </w:rPr>
            </w:pPr>
            <w:r>
              <w:rPr>
                <w:rFonts w:ascii="Arial Narrow" w:hAnsi="Arial Narrow" w:cs="Arial Narrow"/>
                <w:b/>
                <w:bCs/>
                <w:sz w:val="16"/>
                <w:szCs w:val="16"/>
                <w:lang w:val="es-PE" w:eastAsia="es-PE"/>
              </w:rPr>
              <w:t>3.2</w:t>
            </w:r>
          </w:p>
        </w:tc>
        <w:tc>
          <w:tcPr>
            <w:tcW w:w="1473" w:type="dxa"/>
            <w:tcBorders>
              <w:left w:val="nil"/>
              <w:right w:val="nil"/>
            </w:tcBorders>
            <w:shd w:val="clear" w:color="auto" w:fill="BFBFBF"/>
          </w:tcPr>
          <w:p w:rsidR="00FA30F6" w:rsidRPr="00FA573B" w:rsidRDefault="00FA30F6" w:rsidP="00043759">
            <w:pPr>
              <w:spacing w:after="0" w:line="240" w:lineRule="auto"/>
              <w:rPr>
                <w:rFonts w:ascii="Arial Narrow" w:hAnsi="Arial Narrow" w:cs="Arial Narrow"/>
                <w:sz w:val="16"/>
                <w:szCs w:val="16"/>
                <w:lang w:val="es-PE" w:eastAsia="es-PE"/>
              </w:rPr>
            </w:pPr>
            <w:r w:rsidRPr="00FA573B">
              <w:rPr>
                <w:rFonts w:ascii="Arial Narrow" w:hAnsi="Arial Narrow" w:cs="Arial Narrow"/>
                <w:sz w:val="16"/>
                <w:szCs w:val="16"/>
                <w:lang w:val="es-PE" w:eastAsia="es-PE"/>
              </w:rPr>
              <w:t>- Informe de resultados</w:t>
            </w:r>
          </w:p>
        </w:tc>
        <w:tc>
          <w:tcPr>
            <w:tcW w:w="1929" w:type="dxa"/>
            <w:tcBorders>
              <w:left w:val="nil"/>
              <w:right w:val="nil"/>
            </w:tcBorders>
            <w:shd w:val="clear" w:color="auto" w:fill="BFBFBF"/>
          </w:tcPr>
          <w:p w:rsidR="00FA30F6" w:rsidRPr="003B7F34"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Elaborar presupuesto</w:t>
            </w:r>
          </w:p>
        </w:tc>
        <w:tc>
          <w:tcPr>
            <w:tcW w:w="1617" w:type="dxa"/>
            <w:tcBorders>
              <w:left w:val="nil"/>
              <w:right w:val="nil"/>
            </w:tcBorders>
            <w:shd w:val="clear" w:color="auto" w:fill="BFBFBF"/>
          </w:tcPr>
          <w:p w:rsidR="00FA30F6" w:rsidRPr="003B7F34"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Presupuesto del departamento</w:t>
            </w:r>
          </w:p>
        </w:tc>
        <w:tc>
          <w:tcPr>
            <w:tcW w:w="4053" w:type="dxa"/>
            <w:tcBorders>
              <w:left w:val="nil"/>
              <w:right w:val="nil"/>
            </w:tcBorders>
            <w:shd w:val="clear" w:color="auto" w:fill="BFBFBF"/>
          </w:tcPr>
          <w:p w:rsidR="00FA30F6" w:rsidRPr="00DF0671" w:rsidRDefault="00FA30F6"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El Coordinador del Departamento de Donaciones e Imagen Institucional tomando en cuenta el informe de resultados, procede a elaborar, a grandes rasgo, el presupuesto del departamento de acorde a las necesidades propias del departamento y los costos estimados de las campañas que se realizan el año. </w:t>
            </w:r>
          </w:p>
        </w:tc>
        <w:tc>
          <w:tcPr>
            <w:tcW w:w="1843" w:type="dxa"/>
            <w:tcBorders>
              <w:left w:val="nil"/>
              <w:right w:val="nil"/>
            </w:tcBorders>
            <w:shd w:val="clear" w:color="auto" w:fill="BFBFBF"/>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Coordinador de Imagen Institucional</w:t>
            </w:r>
          </w:p>
        </w:tc>
        <w:tc>
          <w:tcPr>
            <w:tcW w:w="1324" w:type="dxa"/>
            <w:tcBorders>
              <w:left w:val="nil"/>
              <w:right w:val="nil"/>
            </w:tcBorders>
            <w:shd w:val="clear" w:color="auto" w:fill="BFBFBF"/>
          </w:tcPr>
          <w:p w:rsidR="00FA30F6" w:rsidRPr="00DF0671" w:rsidRDefault="00FA30F6" w:rsidP="00043759">
            <w:pPr>
              <w:spacing w:after="0" w:line="240" w:lineRule="auto"/>
              <w:rPr>
                <w:rFonts w:ascii="Arial Narrow" w:hAnsi="Arial Narrow" w:cs="Arial Narrow"/>
                <w:sz w:val="16"/>
                <w:szCs w:val="16"/>
                <w:lang w:val="es-PE" w:eastAsia="es-PE"/>
              </w:rPr>
            </w:pPr>
            <w:r w:rsidRPr="00DF0671">
              <w:rPr>
                <w:rFonts w:ascii="Arial Narrow" w:hAnsi="Arial Narrow" w:cs="Arial Narrow"/>
                <w:sz w:val="16"/>
                <w:szCs w:val="16"/>
                <w:lang w:val="es-PE" w:eastAsia="es-PE"/>
              </w:rPr>
              <w:t>Manual</w:t>
            </w:r>
          </w:p>
        </w:tc>
        <w:tc>
          <w:tcPr>
            <w:tcW w:w="831" w:type="dxa"/>
            <w:tcBorders>
              <w:left w:val="nil"/>
            </w:tcBorders>
            <w:shd w:val="clear" w:color="auto" w:fill="BFBFBF"/>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día</w:t>
            </w:r>
          </w:p>
        </w:tc>
      </w:tr>
      <w:tr w:rsidR="00FA30F6" w:rsidRPr="003B7F34" w:rsidTr="00043759">
        <w:trPr>
          <w:trHeight w:val="675"/>
        </w:trPr>
        <w:tc>
          <w:tcPr>
            <w:tcW w:w="582" w:type="dxa"/>
            <w:tcBorders>
              <w:right w:val="nil"/>
            </w:tcBorders>
          </w:tcPr>
          <w:p w:rsidR="00FA30F6" w:rsidRPr="003B7F34" w:rsidRDefault="00FA30F6" w:rsidP="00043759">
            <w:pPr>
              <w:spacing w:after="0" w:line="240" w:lineRule="auto"/>
              <w:jc w:val="center"/>
              <w:rPr>
                <w:rFonts w:ascii="Arial Narrow" w:hAnsi="Arial Narrow" w:cs="Arial Narrow"/>
                <w:b/>
                <w:bCs/>
                <w:sz w:val="16"/>
                <w:szCs w:val="16"/>
                <w:lang w:val="es-PE" w:eastAsia="es-PE"/>
              </w:rPr>
            </w:pPr>
            <w:r>
              <w:rPr>
                <w:rFonts w:ascii="Arial Narrow" w:hAnsi="Arial Narrow" w:cs="Arial Narrow"/>
                <w:b/>
                <w:bCs/>
                <w:sz w:val="16"/>
                <w:szCs w:val="16"/>
                <w:lang w:val="es-PE" w:eastAsia="es-PE"/>
              </w:rPr>
              <w:t>3.3</w:t>
            </w:r>
          </w:p>
        </w:tc>
        <w:tc>
          <w:tcPr>
            <w:tcW w:w="1473" w:type="dxa"/>
            <w:tcBorders>
              <w:left w:val="nil"/>
              <w:right w:val="nil"/>
            </w:tcBorders>
          </w:tcPr>
          <w:p w:rsidR="00FA30F6" w:rsidRPr="00FA573B" w:rsidRDefault="00FA30F6" w:rsidP="00043759">
            <w:pPr>
              <w:spacing w:after="0" w:line="240" w:lineRule="auto"/>
              <w:rPr>
                <w:rFonts w:ascii="Arial Narrow" w:hAnsi="Arial Narrow" w:cs="Arial Narrow"/>
                <w:sz w:val="16"/>
                <w:szCs w:val="16"/>
                <w:lang w:val="es-PE" w:eastAsia="es-PE"/>
              </w:rPr>
            </w:pPr>
            <w:r w:rsidRPr="00FA573B">
              <w:rPr>
                <w:rFonts w:ascii="Arial Narrow" w:hAnsi="Arial Narrow" w:cs="Arial Narrow"/>
                <w:sz w:val="16"/>
                <w:szCs w:val="16"/>
                <w:lang w:val="es-PE" w:eastAsia="es-PE"/>
              </w:rPr>
              <w:t>- Informe de resultados</w:t>
            </w:r>
          </w:p>
        </w:tc>
        <w:tc>
          <w:tcPr>
            <w:tcW w:w="1929" w:type="dxa"/>
            <w:tcBorders>
              <w:left w:val="nil"/>
              <w:right w:val="nil"/>
            </w:tcBorders>
          </w:tcPr>
          <w:p w:rsidR="00FA30F6" w:rsidRPr="003B7F34"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Elaborar nuevas estrategias</w:t>
            </w:r>
          </w:p>
        </w:tc>
        <w:tc>
          <w:tcPr>
            <w:tcW w:w="1617" w:type="dxa"/>
            <w:tcBorders>
              <w:left w:val="nil"/>
              <w:right w:val="nil"/>
            </w:tcBorders>
          </w:tcPr>
          <w:p w:rsidR="00FA30F6" w:rsidRPr="003B7F34"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Lista de nuevas estrategias</w:t>
            </w:r>
          </w:p>
        </w:tc>
        <w:tc>
          <w:tcPr>
            <w:tcW w:w="4053" w:type="dxa"/>
            <w:tcBorders>
              <w:left w:val="nil"/>
              <w:right w:val="nil"/>
            </w:tcBorders>
          </w:tcPr>
          <w:p w:rsidR="00FA30F6" w:rsidRPr="00DF0671" w:rsidRDefault="00FA30F6"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Coordinador de Imagen Institucional en base al Informe de resultados analiza los resultados obtenidos con respecto a las estrategias empleadas y procede a determinar las nuevas estrategias que se realizarán.</w:t>
            </w:r>
          </w:p>
        </w:tc>
        <w:tc>
          <w:tcPr>
            <w:tcW w:w="1843" w:type="dxa"/>
            <w:tcBorders>
              <w:left w:val="nil"/>
              <w:right w:val="nil"/>
            </w:tcBorders>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Coordinador de Imagen Institucional</w:t>
            </w:r>
          </w:p>
        </w:tc>
        <w:tc>
          <w:tcPr>
            <w:tcW w:w="1324" w:type="dxa"/>
            <w:tcBorders>
              <w:left w:val="nil"/>
              <w:right w:val="nil"/>
            </w:tcBorders>
          </w:tcPr>
          <w:p w:rsidR="00FA30F6" w:rsidRPr="00DF0671" w:rsidRDefault="00FA30F6" w:rsidP="00043759">
            <w:pPr>
              <w:spacing w:after="0" w:line="240" w:lineRule="auto"/>
              <w:rPr>
                <w:rFonts w:ascii="Arial Narrow" w:hAnsi="Arial Narrow" w:cs="Arial Narrow"/>
                <w:sz w:val="16"/>
                <w:szCs w:val="16"/>
                <w:lang w:val="es-PE" w:eastAsia="es-PE"/>
              </w:rPr>
            </w:pPr>
            <w:r w:rsidRPr="00DF0671">
              <w:rPr>
                <w:rFonts w:ascii="Arial Narrow" w:hAnsi="Arial Narrow" w:cs="Arial Narrow"/>
                <w:sz w:val="16"/>
                <w:szCs w:val="16"/>
                <w:lang w:val="es-PE" w:eastAsia="es-PE"/>
              </w:rPr>
              <w:t>Manual</w:t>
            </w:r>
          </w:p>
        </w:tc>
        <w:tc>
          <w:tcPr>
            <w:tcW w:w="831" w:type="dxa"/>
            <w:tcBorders>
              <w:left w:val="nil"/>
            </w:tcBorders>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día</w:t>
            </w:r>
          </w:p>
        </w:tc>
      </w:tr>
      <w:tr w:rsidR="00FA30F6" w:rsidRPr="003B7F34" w:rsidTr="00043759">
        <w:trPr>
          <w:trHeight w:val="176"/>
        </w:trPr>
        <w:tc>
          <w:tcPr>
            <w:tcW w:w="582" w:type="dxa"/>
            <w:tcBorders>
              <w:right w:val="nil"/>
            </w:tcBorders>
            <w:shd w:val="clear" w:color="auto" w:fill="C0C0C0"/>
          </w:tcPr>
          <w:p w:rsidR="00FA30F6" w:rsidRPr="003B7F34" w:rsidRDefault="00FA30F6" w:rsidP="00043759">
            <w:pPr>
              <w:spacing w:after="0" w:line="240" w:lineRule="auto"/>
              <w:jc w:val="center"/>
              <w:rPr>
                <w:rFonts w:ascii="Arial Narrow" w:hAnsi="Arial Narrow" w:cs="Arial Narrow"/>
                <w:b/>
                <w:bCs/>
                <w:sz w:val="16"/>
                <w:szCs w:val="16"/>
                <w:lang w:val="es-PE" w:eastAsia="es-PE"/>
              </w:rPr>
            </w:pPr>
            <w:r>
              <w:rPr>
                <w:rFonts w:ascii="Arial Narrow" w:hAnsi="Arial Narrow" w:cs="Arial Narrow"/>
                <w:b/>
                <w:bCs/>
                <w:sz w:val="16"/>
                <w:szCs w:val="16"/>
                <w:lang w:val="es-PE" w:eastAsia="es-PE"/>
              </w:rPr>
              <w:t>3.4</w:t>
            </w:r>
          </w:p>
        </w:tc>
        <w:tc>
          <w:tcPr>
            <w:tcW w:w="1473" w:type="dxa"/>
            <w:tcBorders>
              <w:left w:val="nil"/>
              <w:right w:val="nil"/>
            </w:tcBorders>
            <w:shd w:val="clear" w:color="auto" w:fill="C0C0C0"/>
          </w:tcPr>
          <w:p w:rsidR="00FA30F6" w:rsidRPr="00FA573B" w:rsidRDefault="00FA30F6" w:rsidP="00043759">
            <w:pPr>
              <w:spacing w:after="0" w:line="240" w:lineRule="auto"/>
              <w:rPr>
                <w:rFonts w:ascii="Arial Narrow" w:hAnsi="Arial Narrow" w:cs="Arial Narrow"/>
                <w:sz w:val="16"/>
                <w:szCs w:val="16"/>
                <w:lang w:val="es-PE" w:eastAsia="es-PE"/>
              </w:rPr>
            </w:pPr>
            <w:r w:rsidRPr="00FA573B">
              <w:rPr>
                <w:rFonts w:ascii="Arial Narrow" w:hAnsi="Arial Narrow" w:cs="Arial Narrow"/>
                <w:sz w:val="16"/>
                <w:szCs w:val="16"/>
                <w:lang w:val="es-PE" w:eastAsia="es-PE"/>
              </w:rPr>
              <w:t>- Informe de resultados</w:t>
            </w:r>
          </w:p>
        </w:tc>
        <w:tc>
          <w:tcPr>
            <w:tcW w:w="1929" w:type="dxa"/>
            <w:tcBorders>
              <w:left w:val="nil"/>
              <w:right w:val="nil"/>
            </w:tcBorders>
            <w:shd w:val="clear" w:color="auto" w:fill="C0C0C0"/>
          </w:tcPr>
          <w:p w:rsidR="00FA30F6" w:rsidRPr="003B7F34"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Elaborar cronograma de campañas</w:t>
            </w:r>
          </w:p>
        </w:tc>
        <w:tc>
          <w:tcPr>
            <w:tcW w:w="1617" w:type="dxa"/>
            <w:tcBorders>
              <w:left w:val="nil"/>
              <w:right w:val="nil"/>
            </w:tcBorders>
            <w:shd w:val="clear" w:color="auto" w:fill="C0C0C0"/>
          </w:tcPr>
          <w:p w:rsidR="00FA30F6" w:rsidRPr="003B7F34"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Cronograma de campañas</w:t>
            </w:r>
          </w:p>
        </w:tc>
        <w:tc>
          <w:tcPr>
            <w:tcW w:w="4053" w:type="dxa"/>
            <w:tcBorders>
              <w:left w:val="nil"/>
              <w:right w:val="nil"/>
            </w:tcBorders>
            <w:shd w:val="clear" w:color="auto" w:fill="C0C0C0"/>
          </w:tcPr>
          <w:p w:rsidR="00FA30F6" w:rsidRPr="00DF0671" w:rsidRDefault="00FA30F6"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El Coordinador de Imagen Institucional de acuerdo a los resultados obtenidos en el informe de resultados, procede a determina el cronograma en el cual se sería más conveniente desarrollar las campañas, las cuales suelen ser en las mismas fechas que en años anteriores. </w:t>
            </w:r>
          </w:p>
        </w:tc>
        <w:tc>
          <w:tcPr>
            <w:tcW w:w="1843" w:type="dxa"/>
            <w:tcBorders>
              <w:left w:val="nil"/>
              <w:right w:val="nil"/>
            </w:tcBorders>
            <w:shd w:val="clear" w:color="auto" w:fill="C0C0C0"/>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Coordinador de Imagen Institucional</w:t>
            </w:r>
          </w:p>
        </w:tc>
        <w:tc>
          <w:tcPr>
            <w:tcW w:w="1324" w:type="dxa"/>
            <w:tcBorders>
              <w:left w:val="nil"/>
              <w:right w:val="nil"/>
            </w:tcBorders>
            <w:shd w:val="clear" w:color="auto" w:fill="C0C0C0"/>
          </w:tcPr>
          <w:p w:rsidR="00FA30F6" w:rsidRPr="00DF0671" w:rsidRDefault="00FA30F6" w:rsidP="00043759">
            <w:pPr>
              <w:spacing w:after="0" w:line="240" w:lineRule="auto"/>
              <w:rPr>
                <w:rFonts w:ascii="Arial Narrow" w:hAnsi="Arial Narrow" w:cs="Arial Narrow"/>
                <w:sz w:val="16"/>
                <w:szCs w:val="16"/>
                <w:lang w:val="es-PE" w:eastAsia="es-PE"/>
              </w:rPr>
            </w:pPr>
            <w:r w:rsidRPr="00DF0671">
              <w:rPr>
                <w:rFonts w:ascii="Arial Narrow" w:hAnsi="Arial Narrow" w:cs="Arial Narrow"/>
                <w:sz w:val="16"/>
                <w:szCs w:val="16"/>
                <w:lang w:val="es-PE" w:eastAsia="es-PE"/>
              </w:rPr>
              <w:t>Manual</w:t>
            </w:r>
          </w:p>
        </w:tc>
        <w:tc>
          <w:tcPr>
            <w:tcW w:w="831" w:type="dxa"/>
            <w:tcBorders>
              <w:left w:val="nil"/>
            </w:tcBorders>
            <w:shd w:val="clear" w:color="auto" w:fill="C0C0C0"/>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día</w:t>
            </w:r>
          </w:p>
        </w:tc>
      </w:tr>
      <w:tr w:rsidR="00FA30F6" w:rsidRPr="003B7F34" w:rsidTr="00043759">
        <w:trPr>
          <w:trHeight w:val="675"/>
        </w:trPr>
        <w:tc>
          <w:tcPr>
            <w:tcW w:w="582" w:type="dxa"/>
            <w:tcBorders>
              <w:right w:val="nil"/>
            </w:tcBorders>
          </w:tcPr>
          <w:p w:rsidR="00FA30F6" w:rsidRPr="003B7F34" w:rsidRDefault="00FA30F6" w:rsidP="00043759">
            <w:pPr>
              <w:spacing w:after="0" w:line="240" w:lineRule="auto"/>
              <w:jc w:val="center"/>
              <w:rPr>
                <w:rFonts w:ascii="Arial Narrow" w:hAnsi="Arial Narrow" w:cs="Arial Narrow"/>
                <w:b/>
                <w:bCs/>
                <w:sz w:val="16"/>
                <w:szCs w:val="16"/>
                <w:lang w:val="es-PE" w:eastAsia="es-PE"/>
              </w:rPr>
            </w:pPr>
            <w:r>
              <w:rPr>
                <w:rFonts w:ascii="Arial Narrow" w:hAnsi="Arial Narrow" w:cs="Arial Narrow"/>
                <w:b/>
                <w:bCs/>
                <w:sz w:val="16"/>
                <w:szCs w:val="16"/>
                <w:lang w:val="es-PE" w:eastAsia="es-PE"/>
              </w:rPr>
              <w:t>3.5</w:t>
            </w:r>
          </w:p>
        </w:tc>
        <w:tc>
          <w:tcPr>
            <w:tcW w:w="1473" w:type="dxa"/>
            <w:tcBorders>
              <w:left w:val="nil"/>
              <w:right w:val="nil"/>
            </w:tcBorders>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Informe de resultados</w:t>
            </w:r>
          </w:p>
        </w:tc>
        <w:tc>
          <w:tcPr>
            <w:tcW w:w="1929" w:type="dxa"/>
            <w:tcBorders>
              <w:left w:val="nil"/>
              <w:right w:val="nil"/>
            </w:tcBorders>
          </w:tcPr>
          <w:p w:rsidR="00FA30F6" w:rsidRPr="003B7F34"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Crear nuevas alianzas</w:t>
            </w:r>
          </w:p>
        </w:tc>
        <w:tc>
          <w:tcPr>
            <w:tcW w:w="1617" w:type="dxa"/>
            <w:tcBorders>
              <w:left w:val="nil"/>
              <w:right w:val="nil"/>
            </w:tcBorders>
          </w:tcPr>
          <w:p w:rsidR="00FA30F6"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Lista de alianzas empresariales</w:t>
            </w:r>
          </w:p>
          <w:p w:rsidR="00FA30F6" w:rsidRPr="003B7F34" w:rsidRDefault="00FA30F6" w:rsidP="00043759">
            <w:pPr>
              <w:spacing w:after="0" w:line="240" w:lineRule="auto"/>
              <w:rPr>
                <w:rFonts w:ascii="Arial Narrow" w:hAnsi="Arial Narrow" w:cs="Arial Narrow"/>
                <w:sz w:val="16"/>
                <w:szCs w:val="16"/>
                <w:lang w:val="es-PE" w:eastAsia="es-PE"/>
              </w:rPr>
            </w:pPr>
          </w:p>
        </w:tc>
        <w:tc>
          <w:tcPr>
            <w:tcW w:w="4053" w:type="dxa"/>
            <w:tcBorders>
              <w:left w:val="nil"/>
              <w:right w:val="nil"/>
            </w:tcBorders>
          </w:tcPr>
          <w:p w:rsidR="00FA30F6" w:rsidRDefault="00FA30F6"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El Coordinador de Imagen Institucional en base a </w:t>
            </w:r>
            <w:smartTag w:uri="urn:schemas-microsoft-com:office:smarttags" w:element="PersonName">
              <w:smartTagPr>
                <w:attr w:name="ProductID" w:val="la Lista"/>
              </w:smartTagPr>
              <w:r>
                <w:rPr>
                  <w:rFonts w:ascii="Arial Narrow" w:hAnsi="Arial Narrow" w:cs="Arial Narrow"/>
                  <w:sz w:val="16"/>
                  <w:szCs w:val="16"/>
                  <w:lang w:val="es-PE" w:eastAsia="es-PE"/>
                </w:rPr>
                <w:t>la Lista</w:t>
              </w:r>
            </w:smartTag>
            <w:r>
              <w:rPr>
                <w:rFonts w:ascii="Arial Narrow" w:hAnsi="Arial Narrow" w:cs="Arial Narrow"/>
                <w:sz w:val="16"/>
                <w:szCs w:val="16"/>
                <w:lang w:val="es-PE" w:eastAsia="es-PE"/>
              </w:rPr>
              <w:t xml:space="preserve"> de alianzas la cual proviene de su base de datos de empresas colaboradoras y los resultados obtenidos con éstas procede a realizar la creación de nuevas alianzas empresariales a fin de que más empresas apoyen el Movimiento Fe y Alegría Perú.</w:t>
            </w:r>
          </w:p>
          <w:p w:rsidR="00FA30F6" w:rsidRPr="00DF0671" w:rsidRDefault="00FA30F6"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Luego de realizar esta actividad, el Coordinador de Imagen Institucional formula las consultas ó dudas resultantes de todas sus actividades realizadas.</w:t>
            </w:r>
          </w:p>
        </w:tc>
        <w:tc>
          <w:tcPr>
            <w:tcW w:w="1843" w:type="dxa"/>
            <w:tcBorders>
              <w:left w:val="nil"/>
              <w:right w:val="nil"/>
            </w:tcBorders>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Coordinador de Imagen Institucional</w:t>
            </w:r>
          </w:p>
        </w:tc>
        <w:tc>
          <w:tcPr>
            <w:tcW w:w="1324" w:type="dxa"/>
            <w:tcBorders>
              <w:left w:val="nil"/>
              <w:right w:val="nil"/>
            </w:tcBorders>
          </w:tcPr>
          <w:p w:rsidR="00FA30F6" w:rsidRPr="00DF0671" w:rsidRDefault="00FA30F6" w:rsidP="00043759">
            <w:pPr>
              <w:spacing w:after="0" w:line="240" w:lineRule="auto"/>
              <w:rPr>
                <w:rFonts w:ascii="Arial Narrow" w:hAnsi="Arial Narrow" w:cs="Arial Narrow"/>
                <w:sz w:val="16"/>
                <w:szCs w:val="16"/>
                <w:lang w:val="es-PE" w:eastAsia="es-PE"/>
              </w:rPr>
            </w:pPr>
            <w:r w:rsidRPr="00DF0671">
              <w:rPr>
                <w:rFonts w:ascii="Arial Narrow" w:hAnsi="Arial Narrow" w:cs="Arial Narrow"/>
                <w:sz w:val="16"/>
                <w:szCs w:val="16"/>
                <w:lang w:val="es-PE" w:eastAsia="es-PE"/>
              </w:rPr>
              <w:t>Manual</w:t>
            </w:r>
          </w:p>
        </w:tc>
        <w:tc>
          <w:tcPr>
            <w:tcW w:w="831" w:type="dxa"/>
            <w:tcBorders>
              <w:left w:val="nil"/>
            </w:tcBorders>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día</w:t>
            </w:r>
          </w:p>
        </w:tc>
      </w:tr>
      <w:tr w:rsidR="00FA30F6" w:rsidRPr="003B7F34" w:rsidTr="00043759">
        <w:trPr>
          <w:trHeight w:val="675"/>
        </w:trPr>
        <w:tc>
          <w:tcPr>
            <w:tcW w:w="582" w:type="dxa"/>
            <w:tcBorders>
              <w:right w:val="nil"/>
            </w:tcBorders>
            <w:shd w:val="clear" w:color="auto" w:fill="BFBFBF"/>
          </w:tcPr>
          <w:p w:rsidR="00FA30F6" w:rsidRPr="003B7F34" w:rsidRDefault="00FA30F6" w:rsidP="00043759">
            <w:pPr>
              <w:spacing w:after="0" w:line="240" w:lineRule="auto"/>
              <w:jc w:val="center"/>
              <w:rPr>
                <w:rFonts w:ascii="Arial Narrow" w:hAnsi="Arial Narrow" w:cs="Arial Narrow"/>
                <w:b/>
                <w:bCs/>
                <w:sz w:val="16"/>
                <w:szCs w:val="16"/>
                <w:lang w:val="es-PE" w:eastAsia="es-PE"/>
              </w:rPr>
            </w:pPr>
            <w:r>
              <w:rPr>
                <w:rFonts w:ascii="Arial Narrow" w:hAnsi="Arial Narrow" w:cs="Arial Narrow"/>
                <w:b/>
                <w:bCs/>
                <w:sz w:val="16"/>
                <w:szCs w:val="16"/>
                <w:lang w:val="es-PE" w:eastAsia="es-PE"/>
              </w:rPr>
              <w:t>3.6</w:t>
            </w:r>
          </w:p>
        </w:tc>
        <w:tc>
          <w:tcPr>
            <w:tcW w:w="1473" w:type="dxa"/>
            <w:tcBorders>
              <w:left w:val="nil"/>
              <w:right w:val="nil"/>
            </w:tcBorders>
            <w:shd w:val="clear" w:color="auto" w:fill="BFBFBF"/>
          </w:tcPr>
          <w:p w:rsidR="00FA30F6" w:rsidRPr="00FA6B9D" w:rsidRDefault="00FA30F6" w:rsidP="00043759">
            <w:pPr>
              <w:spacing w:after="0" w:line="240" w:lineRule="auto"/>
              <w:rPr>
                <w:rFonts w:ascii="Arial Narrow" w:hAnsi="Arial Narrow" w:cs="Arial Narrow"/>
                <w:sz w:val="16"/>
                <w:szCs w:val="16"/>
                <w:lang w:val="pt-BR" w:eastAsia="es-PE"/>
              </w:rPr>
            </w:pPr>
            <w:r>
              <w:rPr>
                <w:rFonts w:ascii="Arial Narrow" w:hAnsi="Arial Narrow" w:cs="Arial Narrow"/>
                <w:sz w:val="16"/>
                <w:szCs w:val="16"/>
                <w:lang w:val="pt-BR" w:eastAsia="es-PE"/>
              </w:rPr>
              <w:t>- Duda Generada</w:t>
            </w:r>
          </w:p>
        </w:tc>
        <w:tc>
          <w:tcPr>
            <w:tcW w:w="1929" w:type="dxa"/>
            <w:tcBorders>
              <w:left w:val="nil"/>
              <w:right w:val="nil"/>
            </w:tcBorders>
            <w:shd w:val="clear" w:color="auto" w:fill="BFBFBF"/>
          </w:tcPr>
          <w:p w:rsidR="00FA30F6" w:rsidRPr="003B7F34"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Solucionar Dudas</w:t>
            </w:r>
          </w:p>
        </w:tc>
        <w:tc>
          <w:tcPr>
            <w:tcW w:w="1617" w:type="dxa"/>
            <w:tcBorders>
              <w:left w:val="nil"/>
              <w:right w:val="nil"/>
            </w:tcBorders>
            <w:shd w:val="clear" w:color="auto" w:fill="BFBFBF"/>
          </w:tcPr>
          <w:p w:rsidR="00FA30F6" w:rsidRPr="00FA6B9D" w:rsidRDefault="00FA30F6" w:rsidP="00043759">
            <w:pPr>
              <w:spacing w:after="0" w:line="240" w:lineRule="auto"/>
              <w:rPr>
                <w:rFonts w:ascii="Arial Narrow" w:hAnsi="Arial Narrow" w:cs="Arial Narrow"/>
                <w:sz w:val="16"/>
                <w:szCs w:val="16"/>
                <w:lang w:val="pt-BR" w:eastAsia="es-PE"/>
              </w:rPr>
            </w:pPr>
            <w:r>
              <w:rPr>
                <w:rFonts w:ascii="Arial Narrow" w:hAnsi="Arial Narrow" w:cs="Arial Narrow"/>
                <w:sz w:val="16"/>
                <w:szCs w:val="16"/>
                <w:lang w:val="pt-BR" w:eastAsia="es-PE"/>
              </w:rPr>
              <w:t>- Duda Solucionada</w:t>
            </w:r>
            <w:r w:rsidRPr="00FA6B9D">
              <w:rPr>
                <w:rFonts w:ascii="Arial Narrow" w:hAnsi="Arial Narrow" w:cs="Arial Narrow"/>
                <w:sz w:val="16"/>
                <w:szCs w:val="16"/>
                <w:lang w:val="pt-BR" w:eastAsia="es-PE"/>
              </w:rPr>
              <w:t xml:space="preserve"> </w:t>
            </w:r>
          </w:p>
        </w:tc>
        <w:tc>
          <w:tcPr>
            <w:tcW w:w="4053" w:type="dxa"/>
            <w:tcBorders>
              <w:left w:val="nil"/>
              <w:right w:val="nil"/>
            </w:tcBorders>
            <w:shd w:val="clear" w:color="auto" w:fill="BFBFBF"/>
          </w:tcPr>
          <w:p w:rsidR="00FA30F6" w:rsidRPr="00DF0671" w:rsidRDefault="00FA30F6"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En caso el Coordinador de Imagen Institucional requiriera comunicarse con el Jefe del Departamento de Planificación, debe realizarlo por medio de la actividad Orientar sobre Plan Operativo Anual del proceso </w:t>
            </w:r>
            <w:r w:rsidRPr="00A71E65">
              <w:rPr>
                <w:rFonts w:ascii="Arial Narrow" w:hAnsi="Arial Narrow" w:cs="Arial Narrow"/>
                <w:sz w:val="16"/>
                <w:szCs w:val="16"/>
                <w:lang w:val="es-PE" w:eastAsia="es-PE"/>
              </w:rPr>
              <w:t>Elaboración del Plan Operativo Institucional</w:t>
            </w:r>
            <w:r>
              <w:rPr>
                <w:rFonts w:ascii="Arial Narrow" w:hAnsi="Arial Narrow" w:cs="Arial Narrow"/>
                <w:sz w:val="16"/>
                <w:szCs w:val="16"/>
                <w:lang w:val="es-PE" w:eastAsia="es-PE"/>
              </w:rPr>
              <w:t xml:space="preserve"> a fin encontrar la solución al problema ó duda que presente.</w:t>
            </w:r>
          </w:p>
        </w:tc>
        <w:tc>
          <w:tcPr>
            <w:tcW w:w="1843" w:type="dxa"/>
            <w:tcBorders>
              <w:left w:val="nil"/>
              <w:right w:val="nil"/>
            </w:tcBorders>
            <w:shd w:val="clear" w:color="auto" w:fill="BFBFBF"/>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Coordinador de Imagen Institucional</w:t>
            </w:r>
          </w:p>
        </w:tc>
        <w:tc>
          <w:tcPr>
            <w:tcW w:w="1324" w:type="dxa"/>
            <w:tcBorders>
              <w:left w:val="nil"/>
              <w:right w:val="nil"/>
            </w:tcBorders>
            <w:shd w:val="clear" w:color="auto" w:fill="BFBFBF"/>
          </w:tcPr>
          <w:p w:rsidR="00FA30F6" w:rsidRPr="00DF0671" w:rsidRDefault="00FA30F6" w:rsidP="00043759">
            <w:pPr>
              <w:spacing w:after="0" w:line="240" w:lineRule="auto"/>
              <w:rPr>
                <w:rFonts w:ascii="Arial Narrow" w:hAnsi="Arial Narrow" w:cs="Arial Narrow"/>
                <w:sz w:val="16"/>
                <w:szCs w:val="16"/>
                <w:lang w:val="es-PE" w:eastAsia="es-PE"/>
              </w:rPr>
            </w:pPr>
            <w:r w:rsidRPr="00DF0671">
              <w:rPr>
                <w:rFonts w:ascii="Arial Narrow" w:hAnsi="Arial Narrow" w:cs="Arial Narrow"/>
                <w:sz w:val="16"/>
                <w:szCs w:val="16"/>
                <w:lang w:val="es-PE" w:eastAsia="es-PE"/>
              </w:rPr>
              <w:t>Manual</w:t>
            </w:r>
          </w:p>
        </w:tc>
        <w:tc>
          <w:tcPr>
            <w:tcW w:w="831" w:type="dxa"/>
            <w:tcBorders>
              <w:left w:val="nil"/>
            </w:tcBorders>
            <w:shd w:val="clear" w:color="auto" w:fill="BFBFBF"/>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día</w:t>
            </w:r>
          </w:p>
        </w:tc>
      </w:tr>
      <w:tr w:rsidR="00FA30F6" w:rsidRPr="003B7F34" w:rsidTr="00043759">
        <w:trPr>
          <w:trHeight w:val="675"/>
        </w:trPr>
        <w:tc>
          <w:tcPr>
            <w:tcW w:w="582" w:type="dxa"/>
            <w:tcBorders>
              <w:right w:val="nil"/>
            </w:tcBorders>
          </w:tcPr>
          <w:p w:rsidR="00FA30F6" w:rsidRPr="003B7F34" w:rsidRDefault="00FA30F6" w:rsidP="00043759">
            <w:pPr>
              <w:spacing w:after="0" w:line="240" w:lineRule="auto"/>
              <w:jc w:val="center"/>
              <w:rPr>
                <w:rFonts w:ascii="Arial Narrow" w:hAnsi="Arial Narrow" w:cs="Arial Narrow"/>
                <w:b/>
                <w:bCs/>
                <w:sz w:val="16"/>
                <w:szCs w:val="16"/>
                <w:lang w:val="es-PE" w:eastAsia="es-PE"/>
              </w:rPr>
            </w:pPr>
            <w:r>
              <w:rPr>
                <w:rFonts w:ascii="Arial Narrow" w:hAnsi="Arial Narrow" w:cs="Arial Narrow"/>
                <w:b/>
                <w:bCs/>
                <w:sz w:val="16"/>
                <w:szCs w:val="16"/>
                <w:lang w:val="es-PE" w:eastAsia="es-PE"/>
              </w:rPr>
              <w:t>4</w:t>
            </w:r>
          </w:p>
        </w:tc>
        <w:tc>
          <w:tcPr>
            <w:tcW w:w="1473" w:type="dxa"/>
            <w:tcBorders>
              <w:left w:val="nil"/>
              <w:right w:val="nil"/>
            </w:tcBorders>
          </w:tcPr>
          <w:p w:rsidR="00FA30F6"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Lista de alianzas empresariales</w:t>
            </w:r>
          </w:p>
          <w:p w:rsidR="00FA30F6"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Cronograma de campañas</w:t>
            </w:r>
          </w:p>
          <w:p w:rsidR="00FA30F6"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Lista de nuevas estrategias</w:t>
            </w:r>
          </w:p>
          <w:p w:rsidR="00FA30F6"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Presupuesto del departamento</w:t>
            </w:r>
          </w:p>
          <w:p w:rsidR="00FA30F6" w:rsidRPr="003B7F34"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Lista de campañas a realizar</w:t>
            </w:r>
          </w:p>
        </w:tc>
        <w:tc>
          <w:tcPr>
            <w:tcW w:w="1929" w:type="dxa"/>
            <w:tcBorders>
              <w:left w:val="nil"/>
              <w:right w:val="nil"/>
            </w:tcBorders>
          </w:tcPr>
          <w:p w:rsidR="00FA30F6" w:rsidRPr="003B7F34"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Redactar Plan Operativo Anual</w:t>
            </w:r>
          </w:p>
        </w:tc>
        <w:tc>
          <w:tcPr>
            <w:tcW w:w="1617" w:type="dxa"/>
            <w:tcBorders>
              <w:left w:val="nil"/>
              <w:right w:val="nil"/>
            </w:tcBorders>
          </w:tcPr>
          <w:p w:rsidR="00FA30F6" w:rsidRDefault="00FA30F6" w:rsidP="00043759">
            <w:pPr>
              <w:spacing w:after="0" w:line="240" w:lineRule="auto"/>
              <w:rPr>
                <w:rFonts w:ascii="Arial Narrow" w:hAnsi="Arial Narrow" w:cs="Arial Narrow"/>
                <w:sz w:val="16"/>
                <w:szCs w:val="16"/>
                <w:lang w:val="pt-BR" w:eastAsia="es-PE"/>
              </w:rPr>
            </w:pPr>
            <w:r>
              <w:rPr>
                <w:rFonts w:ascii="Arial Narrow" w:hAnsi="Arial Narrow" w:cs="Arial Narrow"/>
                <w:sz w:val="16"/>
                <w:szCs w:val="16"/>
                <w:lang w:val="es-PE" w:eastAsia="es-PE"/>
              </w:rPr>
              <w:t>- Plan Operativo Anual del Departamento de Donaciones e Imagen Institucional</w:t>
            </w:r>
            <w:r>
              <w:rPr>
                <w:rFonts w:ascii="Arial Narrow" w:hAnsi="Arial Narrow" w:cs="Arial Narrow"/>
                <w:sz w:val="16"/>
                <w:szCs w:val="16"/>
                <w:lang w:val="pt-BR" w:eastAsia="es-PE"/>
              </w:rPr>
              <w:t xml:space="preserve"> </w:t>
            </w:r>
          </w:p>
          <w:p w:rsidR="00FA30F6" w:rsidRPr="00FA6B9D" w:rsidRDefault="00FA30F6" w:rsidP="00043759">
            <w:pPr>
              <w:spacing w:after="0" w:line="240" w:lineRule="auto"/>
              <w:rPr>
                <w:rFonts w:ascii="Arial Narrow" w:hAnsi="Arial Narrow" w:cs="Arial Narrow"/>
                <w:sz w:val="16"/>
                <w:szCs w:val="16"/>
                <w:lang w:val="pt-BR" w:eastAsia="es-PE"/>
              </w:rPr>
            </w:pPr>
          </w:p>
        </w:tc>
        <w:tc>
          <w:tcPr>
            <w:tcW w:w="4053" w:type="dxa"/>
            <w:tcBorders>
              <w:left w:val="nil"/>
              <w:right w:val="nil"/>
            </w:tcBorders>
          </w:tcPr>
          <w:p w:rsidR="00FA30F6" w:rsidRDefault="00FA30F6"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Coordinador de Imagen Institucional en base a toda la información generada en sus actividades previas, procede a realizar la redacción del Plan Operativo Anual en base a ésta.</w:t>
            </w:r>
          </w:p>
          <w:p w:rsidR="00FA30F6" w:rsidRPr="00DF0671" w:rsidRDefault="00FA30F6"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En caso el Coordinador de Imagen Institucional presente alguna duda con respecto a la elaboración de su Plan Operativo Anual, procederá a dar inicio a la actividad Solucionar Dudas a fin de encontrar una solución a su problema. Asimismo,  llegada la fecha de reunión de Diciembre se procederá a realizar la actividad Presentar resultados</w:t>
            </w:r>
          </w:p>
        </w:tc>
        <w:tc>
          <w:tcPr>
            <w:tcW w:w="1843" w:type="dxa"/>
            <w:tcBorders>
              <w:left w:val="nil"/>
              <w:right w:val="nil"/>
            </w:tcBorders>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Coordinador de Imagen Institucional</w:t>
            </w:r>
          </w:p>
        </w:tc>
        <w:tc>
          <w:tcPr>
            <w:tcW w:w="1324" w:type="dxa"/>
            <w:tcBorders>
              <w:left w:val="nil"/>
              <w:right w:val="nil"/>
            </w:tcBorders>
          </w:tcPr>
          <w:p w:rsidR="00FA30F6" w:rsidRPr="00DF0671" w:rsidRDefault="00FA30F6" w:rsidP="00043759">
            <w:pPr>
              <w:spacing w:after="0" w:line="240" w:lineRule="auto"/>
              <w:rPr>
                <w:rFonts w:ascii="Arial Narrow" w:hAnsi="Arial Narrow" w:cs="Arial Narrow"/>
                <w:sz w:val="16"/>
                <w:szCs w:val="16"/>
                <w:lang w:val="es-PE" w:eastAsia="es-PE"/>
              </w:rPr>
            </w:pPr>
            <w:r w:rsidRPr="00DF0671">
              <w:rPr>
                <w:rFonts w:ascii="Arial Narrow" w:hAnsi="Arial Narrow" w:cs="Arial Narrow"/>
                <w:sz w:val="16"/>
                <w:szCs w:val="16"/>
                <w:lang w:val="es-PE" w:eastAsia="es-PE"/>
              </w:rPr>
              <w:t>Manual</w:t>
            </w:r>
          </w:p>
        </w:tc>
        <w:tc>
          <w:tcPr>
            <w:tcW w:w="831" w:type="dxa"/>
            <w:tcBorders>
              <w:left w:val="nil"/>
            </w:tcBorders>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día</w:t>
            </w:r>
          </w:p>
        </w:tc>
      </w:tr>
      <w:tr w:rsidR="00FA30F6" w:rsidRPr="003B7F34" w:rsidTr="00043759">
        <w:trPr>
          <w:trHeight w:val="675"/>
        </w:trPr>
        <w:tc>
          <w:tcPr>
            <w:tcW w:w="582" w:type="dxa"/>
            <w:tcBorders>
              <w:right w:val="nil"/>
            </w:tcBorders>
            <w:shd w:val="clear" w:color="auto" w:fill="C0C0C0"/>
          </w:tcPr>
          <w:p w:rsidR="00FA30F6" w:rsidRPr="003B7F34" w:rsidRDefault="00FA30F6" w:rsidP="00043759">
            <w:pPr>
              <w:spacing w:after="0" w:line="240" w:lineRule="auto"/>
              <w:jc w:val="center"/>
              <w:rPr>
                <w:rFonts w:ascii="Arial Narrow" w:hAnsi="Arial Narrow" w:cs="Arial Narrow"/>
                <w:b/>
                <w:bCs/>
                <w:sz w:val="16"/>
                <w:szCs w:val="16"/>
                <w:lang w:val="es-PE" w:eastAsia="es-PE"/>
              </w:rPr>
            </w:pPr>
            <w:r>
              <w:rPr>
                <w:rFonts w:ascii="Arial Narrow" w:hAnsi="Arial Narrow" w:cs="Arial Narrow"/>
                <w:b/>
                <w:bCs/>
                <w:sz w:val="16"/>
                <w:szCs w:val="16"/>
                <w:lang w:val="es-PE" w:eastAsia="es-PE"/>
              </w:rPr>
              <w:t>5</w:t>
            </w:r>
          </w:p>
        </w:tc>
        <w:tc>
          <w:tcPr>
            <w:tcW w:w="1473" w:type="dxa"/>
            <w:tcBorders>
              <w:left w:val="nil"/>
              <w:right w:val="nil"/>
            </w:tcBorders>
            <w:shd w:val="clear" w:color="auto" w:fill="C0C0C0"/>
          </w:tcPr>
          <w:p w:rsidR="00FA30F6" w:rsidRDefault="00FA30F6" w:rsidP="00043759">
            <w:pPr>
              <w:spacing w:after="0" w:line="240" w:lineRule="auto"/>
              <w:rPr>
                <w:rFonts w:ascii="Arial Narrow" w:hAnsi="Arial Narrow" w:cs="Arial Narrow"/>
                <w:sz w:val="16"/>
                <w:szCs w:val="16"/>
                <w:lang w:val="pt-BR" w:eastAsia="es-PE"/>
              </w:rPr>
            </w:pPr>
            <w:r>
              <w:rPr>
                <w:rFonts w:ascii="Arial Narrow" w:hAnsi="Arial Narrow" w:cs="Arial Narrow"/>
                <w:sz w:val="16"/>
                <w:szCs w:val="16"/>
                <w:lang w:val="es-PE" w:eastAsia="es-PE"/>
              </w:rPr>
              <w:t>- Plan Operativo Anual del Departamento de Donaciones e Imagen Institucional</w:t>
            </w:r>
            <w:r>
              <w:rPr>
                <w:rFonts w:ascii="Arial Narrow" w:hAnsi="Arial Narrow" w:cs="Arial Narrow"/>
                <w:sz w:val="16"/>
                <w:szCs w:val="16"/>
                <w:lang w:val="pt-BR" w:eastAsia="es-PE"/>
              </w:rPr>
              <w:t xml:space="preserve"> </w:t>
            </w:r>
          </w:p>
          <w:p w:rsidR="00FA30F6" w:rsidRPr="00FA6B9D" w:rsidRDefault="00FA30F6" w:rsidP="00043759">
            <w:pPr>
              <w:spacing w:after="0" w:line="240" w:lineRule="auto"/>
              <w:rPr>
                <w:rFonts w:ascii="Arial Narrow" w:hAnsi="Arial Narrow" w:cs="Arial Narrow"/>
                <w:sz w:val="16"/>
                <w:szCs w:val="16"/>
                <w:lang w:val="pt-BR" w:eastAsia="es-PE"/>
              </w:rPr>
            </w:pPr>
          </w:p>
        </w:tc>
        <w:tc>
          <w:tcPr>
            <w:tcW w:w="1929" w:type="dxa"/>
            <w:tcBorders>
              <w:left w:val="nil"/>
              <w:right w:val="nil"/>
            </w:tcBorders>
            <w:shd w:val="clear" w:color="auto" w:fill="C0C0C0"/>
          </w:tcPr>
          <w:p w:rsidR="00FA30F6" w:rsidRPr="003B7F34"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Presentar resultados</w:t>
            </w:r>
          </w:p>
        </w:tc>
        <w:tc>
          <w:tcPr>
            <w:tcW w:w="1617" w:type="dxa"/>
            <w:tcBorders>
              <w:left w:val="nil"/>
              <w:right w:val="nil"/>
            </w:tcBorders>
            <w:shd w:val="clear" w:color="auto" w:fill="C0C0C0"/>
          </w:tcPr>
          <w:p w:rsidR="00FA30F6" w:rsidRDefault="00FA30F6" w:rsidP="00043759">
            <w:pPr>
              <w:spacing w:after="0" w:line="240" w:lineRule="auto"/>
              <w:rPr>
                <w:rFonts w:ascii="Arial Narrow" w:hAnsi="Arial Narrow" w:cs="Arial Narrow"/>
                <w:sz w:val="16"/>
                <w:szCs w:val="16"/>
                <w:lang w:val="pt-BR" w:eastAsia="es-PE"/>
              </w:rPr>
            </w:pPr>
            <w:r>
              <w:rPr>
                <w:rFonts w:ascii="Arial Narrow" w:hAnsi="Arial Narrow" w:cs="Arial Narrow"/>
                <w:sz w:val="16"/>
                <w:szCs w:val="16"/>
                <w:lang w:val="es-PE" w:eastAsia="es-PE"/>
              </w:rPr>
              <w:t>- Plan Operativo Anual del Departamento de Donaciones e Imagen Institucional</w:t>
            </w:r>
            <w:r>
              <w:rPr>
                <w:rFonts w:ascii="Arial Narrow" w:hAnsi="Arial Narrow" w:cs="Arial Narrow"/>
                <w:sz w:val="16"/>
                <w:szCs w:val="16"/>
                <w:lang w:val="pt-BR" w:eastAsia="es-PE"/>
              </w:rPr>
              <w:t xml:space="preserve"> </w:t>
            </w:r>
          </w:p>
          <w:p w:rsidR="00FA30F6" w:rsidRPr="008E5B64" w:rsidRDefault="00FA30F6" w:rsidP="00043759">
            <w:pPr>
              <w:spacing w:after="0" w:line="240" w:lineRule="auto"/>
              <w:rPr>
                <w:rFonts w:ascii="Arial Narrow" w:hAnsi="Arial Narrow" w:cs="Arial Narrow"/>
                <w:sz w:val="16"/>
                <w:szCs w:val="16"/>
                <w:lang w:val="pt-BR" w:eastAsia="es-PE"/>
              </w:rPr>
            </w:pPr>
          </w:p>
        </w:tc>
        <w:tc>
          <w:tcPr>
            <w:tcW w:w="4053" w:type="dxa"/>
            <w:tcBorders>
              <w:left w:val="nil"/>
              <w:right w:val="nil"/>
            </w:tcBorders>
            <w:shd w:val="clear" w:color="auto" w:fill="C0C0C0"/>
          </w:tcPr>
          <w:p w:rsidR="00FA30F6" w:rsidRPr="00DF0671" w:rsidRDefault="00FA30F6"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Coordinador de Imagen Institucional procede a presentar los resultados obtenidos por el Departamento durante el año anterior y expone las actividades que desarrollará durante el presente año.  Durante la realización de la presentación el Coordinador de Imagen Institucional recibe la retroalimentación de la actividad Comunicar retroalimentación del proceso Elaboración del Plan Operativo Institucional.</w:t>
            </w:r>
          </w:p>
        </w:tc>
        <w:tc>
          <w:tcPr>
            <w:tcW w:w="1843" w:type="dxa"/>
            <w:tcBorders>
              <w:left w:val="nil"/>
              <w:right w:val="nil"/>
            </w:tcBorders>
            <w:shd w:val="clear" w:color="auto" w:fill="C0C0C0"/>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Coordinador de Imagen Institucional</w:t>
            </w:r>
          </w:p>
        </w:tc>
        <w:tc>
          <w:tcPr>
            <w:tcW w:w="1324" w:type="dxa"/>
            <w:tcBorders>
              <w:left w:val="nil"/>
              <w:right w:val="nil"/>
            </w:tcBorders>
            <w:shd w:val="clear" w:color="auto" w:fill="C0C0C0"/>
          </w:tcPr>
          <w:p w:rsidR="00FA30F6" w:rsidRPr="00DF0671" w:rsidRDefault="00FA30F6" w:rsidP="00043759">
            <w:pPr>
              <w:spacing w:after="0" w:line="240" w:lineRule="auto"/>
              <w:rPr>
                <w:rFonts w:ascii="Arial Narrow" w:hAnsi="Arial Narrow" w:cs="Arial Narrow"/>
                <w:sz w:val="16"/>
                <w:szCs w:val="16"/>
                <w:lang w:val="es-PE" w:eastAsia="es-PE"/>
              </w:rPr>
            </w:pPr>
            <w:r w:rsidRPr="00DF0671">
              <w:rPr>
                <w:rFonts w:ascii="Arial Narrow" w:hAnsi="Arial Narrow" w:cs="Arial Narrow"/>
                <w:sz w:val="16"/>
                <w:szCs w:val="16"/>
                <w:lang w:val="es-PE" w:eastAsia="es-PE"/>
              </w:rPr>
              <w:t>Manual</w:t>
            </w:r>
          </w:p>
        </w:tc>
        <w:tc>
          <w:tcPr>
            <w:tcW w:w="831" w:type="dxa"/>
            <w:tcBorders>
              <w:left w:val="nil"/>
            </w:tcBorders>
            <w:shd w:val="clear" w:color="auto" w:fill="C0C0C0"/>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día</w:t>
            </w:r>
          </w:p>
        </w:tc>
      </w:tr>
      <w:tr w:rsidR="00FA30F6" w:rsidRPr="003B7F34" w:rsidTr="00043759">
        <w:trPr>
          <w:trHeight w:val="776"/>
        </w:trPr>
        <w:tc>
          <w:tcPr>
            <w:tcW w:w="582" w:type="dxa"/>
            <w:tcBorders>
              <w:right w:val="nil"/>
            </w:tcBorders>
          </w:tcPr>
          <w:p w:rsidR="00FA30F6" w:rsidRPr="003B7F34" w:rsidRDefault="00FA30F6" w:rsidP="00043759">
            <w:pPr>
              <w:spacing w:after="0" w:line="240" w:lineRule="auto"/>
              <w:jc w:val="center"/>
              <w:rPr>
                <w:rFonts w:ascii="Arial Narrow" w:hAnsi="Arial Narrow" w:cs="Arial Narrow"/>
                <w:b/>
                <w:bCs/>
                <w:sz w:val="16"/>
                <w:szCs w:val="16"/>
                <w:lang w:val="es-PE" w:eastAsia="es-PE"/>
              </w:rPr>
            </w:pPr>
            <w:r>
              <w:rPr>
                <w:rFonts w:ascii="Arial Narrow" w:hAnsi="Arial Narrow" w:cs="Arial Narrow"/>
                <w:b/>
                <w:bCs/>
                <w:sz w:val="16"/>
                <w:szCs w:val="16"/>
                <w:lang w:val="es-PE" w:eastAsia="es-PE"/>
              </w:rPr>
              <w:t>6</w:t>
            </w:r>
          </w:p>
        </w:tc>
        <w:tc>
          <w:tcPr>
            <w:tcW w:w="1473" w:type="dxa"/>
            <w:tcBorders>
              <w:left w:val="nil"/>
              <w:right w:val="nil"/>
            </w:tcBorders>
          </w:tcPr>
          <w:p w:rsidR="00FA30F6" w:rsidRDefault="00FA30F6" w:rsidP="00043759">
            <w:pPr>
              <w:spacing w:after="0" w:line="240" w:lineRule="auto"/>
              <w:rPr>
                <w:rFonts w:ascii="Arial Narrow" w:hAnsi="Arial Narrow" w:cs="Arial Narrow"/>
                <w:sz w:val="16"/>
                <w:szCs w:val="16"/>
                <w:lang w:val="pt-BR" w:eastAsia="es-PE"/>
              </w:rPr>
            </w:pPr>
            <w:r>
              <w:rPr>
                <w:rFonts w:ascii="Arial Narrow" w:hAnsi="Arial Narrow" w:cs="Arial Narrow"/>
                <w:sz w:val="16"/>
                <w:szCs w:val="16"/>
                <w:lang w:val="es-PE" w:eastAsia="es-PE"/>
              </w:rPr>
              <w:t>- Plan Operativo Anual del Departamento de Donaciones e Imagen Institucional</w:t>
            </w:r>
            <w:r>
              <w:rPr>
                <w:rFonts w:ascii="Arial Narrow" w:hAnsi="Arial Narrow" w:cs="Arial Narrow"/>
                <w:sz w:val="16"/>
                <w:szCs w:val="16"/>
                <w:lang w:val="pt-BR" w:eastAsia="es-PE"/>
              </w:rPr>
              <w:t xml:space="preserve"> </w:t>
            </w:r>
          </w:p>
          <w:p w:rsidR="00FA30F6" w:rsidRPr="008E5B64" w:rsidRDefault="00FA30F6" w:rsidP="00043759">
            <w:pPr>
              <w:spacing w:after="0" w:line="240" w:lineRule="auto"/>
              <w:rPr>
                <w:rFonts w:ascii="Arial Narrow" w:hAnsi="Arial Narrow" w:cs="Arial Narrow"/>
                <w:sz w:val="16"/>
                <w:szCs w:val="16"/>
                <w:lang w:val="pt-BR" w:eastAsia="es-PE"/>
              </w:rPr>
            </w:pPr>
          </w:p>
        </w:tc>
        <w:tc>
          <w:tcPr>
            <w:tcW w:w="1929" w:type="dxa"/>
            <w:tcBorders>
              <w:left w:val="nil"/>
              <w:right w:val="nil"/>
            </w:tcBorders>
          </w:tcPr>
          <w:p w:rsidR="00FA30F6" w:rsidRPr="003B7F34"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Mejorar Plan Operativo Anual</w:t>
            </w:r>
          </w:p>
        </w:tc>
        <w:tc>
          <w:tcPr>
            <w:tcW w:w="1617" w:type="dxa"/>
            <w:tcBorders>
              <w:left w:val="nil"/>
              <w:right w:val="nil"/>
            </w:tcBorders>
          </w:tcPr>
          <w:p w:rsidR="00FA30F6" w:rsidRPr="003B7F34"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Plan Operativo Anual del Departamento de Donaciones e Imagen Institucional</w:t>
            </w:r>
          </w:p>
        </w:tc>
        <w:tc>
          <w:tcPr>
            <w:tcW w:w="4053" w:type="dxa"/>
            <w:tcBorders>
              <w:left w:val="nil"/>
              <w:right w:val="nil"/>
            </w:tcBorders>
          </w:tcPr>
          <w:p w:rsidR="00FA30F6" w:rsidRPr="00DF0671" w:rsidRDefault="00FA30F6"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El Coordinador de Imagen Institucional de acuerdo a la retroalimentación brindada por el Jefe del Departamento de Planificación en la reunión de Diciembre, procede a realizar las mejoras pertinentes al Plan </w:t>
            </w:r>
            <w:r w:rsidRPr="00FA573B">
              <w:rPr>
                <w:rFonts w:ascii="Arial Narrow" w:hAnsi="Arial Narrow" w:cs="Arial Narrow"/>
                <w:sz w:val="16"/>
                <w:szCs w:val="16"/>
                <w:lang w:val="es-PE" w:eastAsia="es-PE"/>
              </w:rPr>
              <w:t>Operativo Anual del Departamento de Donaciones e Imagen Institucional.</w:t>
            </w:r>
            <w:r>
              <w:rPr>
                <w:rFonts w:ascii="Arial Narrow" w:hAnsi="Arial Narrow" w:cs="Arial Narrow"/>
                <w:sz w:val="16"/>
                <w:szCs w:val="16"/>
                <w:lang w:val="es-PE" w:eastAsia="es-PE"/>
              </w:rPr>
              <w:t xml:space="preserve"> Terminada la corrección hace entrega del documento al Departamento de Planificación para su inclusión en el Plan Operativo Anual Institucional.</w:t>
            </w:r>
          </w:p>
        </w:tc>
        <w:tc>
          <w:tcPr>
            <w:tcW w:w="1843" w:type="dxa"/>
            <w:tcBorders>
              <w:left w:val="nil"/>
              <w:right w:val="nil"/>
            </w:tcBorders>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Coordinador de Imagen Institucional</w:t>
            </w:r>
          </w:p>
        </w:tc>
        <w:tc>
          <w:tcPr>
            <w:tcW w:w="1324" w:type="dxa"/>
            <w:tcBorders>
              <w:left w:val="nil"/>
              <w:right w:val="nil"/>
            </w:tcBorders>
          </w:tcPr>
          <w:p w:rsidR="00FA30F6" w:rsidRPr="00DF0671" w:rsidRDefault="00FA30F6" w:rsidP="00043759">
            <w:pPr>
              <w:spacing w:after="0" w:line="240" w:lineRule="auto"/>
              <w:rPr>
                <w:rFonts w:ascii="Arial Narrow" w:hAnsi="Arial Narrow" w:cs="Arial Narrow"/>
                <w:sz w:val="16"/>
                <w:szCs w:val="16"/>
                <w:lang w:val="es-PE" w:eastAsia="es-PE"/>
              </w:rPr>
            </w:pPr>
            <w:r w:rsidRPr="00DF0671">
              <w:rPr>
                <w:rFonts w:ascii="Arial Narrow" w:hAnsi="Arial Narrow" w:cs="Arial Narrow"/>
                <w:sz w:val="16"/>
                <w:szCs w:val="16"/>
                <w:lang w:val="es-PE" w:eastAsia="es-PE"/>
              </w:rPr>
              <w:t>Manual</w:t>
            </w:r>
          </w:p>
        </w:tc>
        <w:tc>
          <w:tcPr>
            <w:tcW w:w="831" w:type="dxa"/>
            <w:tcBorders>
              <w:left w:val="nil"/>
            </w:tcBorders>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2 días</w:t>
            </w:r>
          </w:p>
        </w:tc>
      </w:tr>
      <w:tr w:rsidR="00FA30F6" w:rsidRPr="003B7F34" w:rsidTr="00043759">
        <w:trPr>
          <w:trHeight w:val="776"/>
        </w:trPr>
        <w:tc>
          <w:tcPr>
            <w:tcW w:w="582" w:type="dxa"/>
            <w:tcBorders>
              <w:right w:val="nil"/>
            </w:tcBorders>
            <w:shd w:val="clear" w:color="auto" w:fill="C0C0C0"/>
          </w:tcPr>
          <w:p w:rsidR="00FA30F6" w:rsidRDefault="00FA30F6" w:rsidP="00043759">
            <w:pPr>
              <w:spacing w:after="0" w:line="240" w:lineRule="auto"/>
              <w:jc w:val="center"/>
              <w:rPr>
                <w:rFonts w:ascii="Arial Narrow" w:hAnsi="Arial Narrow" w:cs="Arial Narrow"/>
                <w:b/>
                <w:bCs/>
                <w:sz w:val="16"/>
                <w:szCs w:val="16"/>
                <w:lang w:val="es-PE" w:eastAsia="es-PE"/>
              </w:rPr>
            </w:pPr>
            <w:r>
              <w:rPr>
                <w:rFonts w:ascii="Arial Narrow" w:hAnsi="Arial Narrow" w:cs="Arial Narrow"/>
                <w:b/>
                <w:bCs/>
                <w:sz w:val="16"/>
                <w:szCs w:val="16"/>
                <w:lang w:val="es-PE" w:eastAsia="es-PE"/>
              </w:rPr>
              <w:t>7</w:t>
            </w:r>
          </w:p>
        </w:tc>
        <w:tc>
          <w:tcPr>
            <w:tcW w:w="1473" w:type="dxa"/>
            <w:tcBorders>
              <w:left w:val="nil"/>
              <w:right w:val="nil"/>
            </w:tcBorders>
            <w:shd w:val="clear" w:color="auto" w:fill="C0C0C0"/>
          </w:tcPr>
          <w:p w:rsidR="00FA30F6" w:rsidRPr="003B7F34"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Plan Operativo Anual corregido</w:t>
            </w:r>
          </w:p>
        </w:tc>
        <w:tc>
          <w:tcPr>
            <w:tcW w:w="1929" w:type="dxa"/>
            <w:tcBorders>
              <w:left w:val="nil"/>
              <w:right w:val="nil"/>
            </w:tcBorders>
            <w:shd w:val="clear" w:color="auto" w:fill="C0C0C0"/>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Faltan Actividades</w:t>
            </w:r>
          </w:p>
        </w:tc>
        <w:tc>
          <w:tcPr>
            <w:tcW w:w="1617" w:type="dxa"/>
            <w:tcBorders>
              <w:left w:val="nil"/>
              <w:right w:val="nil"/>
            </w:tcBorders>
            <w:shd w:val="clear" w:color="auto" w:fill="C0C0C0"/>
          </w:tcPr>
          <w:p w:rsidR="00FA30F6"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Si Faltan actividades</w:t>
            </w:r>
          </w:p>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No faltan actividades</w:t>
            </w:r>
          </w:p>
        </w:tc>
        <w:tc>
          <w:tcPr>
            <w:tcW w:w="4053" w:type="dxa"/>
            <w:tcBorders>
              <w:left w:val="nil"/>
              <w:right w:val="nil"/>
            </w:tcBorders>
            <w:shd w:val="clear" w:color="auto" w:fill="C0C0C0"/>
          </w:tcPr>
          <w:p w:rsidR="00FA30F6" w:rsidRPr="00DF0671" w:rsidRDefault="00FA30F6"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Coordinador de Imagen Institucional verifica si alguna actividad no fue incluida en el Plan Operativo Anual entregado.</w:t>
            </w:r>
          </w:p>
        </w:tc>
        <w:tc>
          <w:tcPr>
            <w:tcW w:w="1843" w:type="dxa"/>
            <w:tcBorders>
              <w:left w:val="nil"/>
              <w:right w:val="nil"/>
            </w:tcBorders>
            <w:shd w:val="clear" w:color="auto" w:fill="C0C0C0"/>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Coordinador de Imagen Institucional</w:t>
            </w:r>
          </w:p>
        </w:tc>
        <w:tc>
          <w:tcPr>
            <w:tcW w:w="1324" w:type="dxa"/>
            <w:tcBorders>
              <w:left w:val="nil"/>
              <w:right w:val="nil"/>
            </w:tcBorders>
            <w:shd w:val="clear" w:color="auto" w:fill="C0C0C0"/>
          </w:tcPr>
          <w:p w:rsidR="00FA30F6" w:rsidRPr="00DF0671" w:rsidRDefault="00FA30F6" w:rsidP="00043759">
            <w:pPr>
              <w:spacing w:after="0" w:line="240" w:lineRule="auto"/>
              <w:rPr>
                <w:rFonts w:ascii="Arial Narrow" w:hAnsi="Arial Narrow" w:cs="Arial Narrow"/>
                <w:sz w:val="16"/>
                <w:szCs w:val="16"/>
                <w:lang w:val="es-PE" w:eastAsia="es-PE"/>
              </w:rPr>
            </w:pPr>
            <w:r w:rsidRPr="00DF0671">
              <w:rPr>
                <w:rFonts w:ascii="Arial Narrow" w:hAnsi="Arial Narrow" w:cs="Arial Narrow"/>
                <w:sz w:val="16"/>
                <w:szCs w:val="16"/>
                <w:lang w:val="es-PE" w:eastAsia="es-PE"/>
              </w:rPr>
              <w:t>Manual</w:t>
            </w:r>
          </w:p>
        </w:tc>
        <w:tc>
          <w:tcPr>
            <w:tcW w:w="831" w:type="dxa"/>
            <w:tcBorders>
              <w:left w:val="nil"/>
            </w:tcBorders>
            <w:shd w:val="clear" w:color="auto" w:fill="C0C0C0"/>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día</w:t>
            </w:r>
          </w:p>
        </w:tc>
      </w:tr>
      <w:tr w:rsidR="00FA30F6" w:rsidRPr="003B7F34" w:rsidTr="00043759">
        <w:trPr>
          <w:trHeight w:val="776"/>
        </w:trPr>
        <w:tc>
          <w:tcPr>
            <w:tcW w:w="582" w:type="dxa"/>
            <w:tcBorders>
              <w:right w:val="nil"/>
            </w:tcBorders>
            <w:shd w:val="clear" w:color="auto" w:fill="FFFFFF"/>
          </w:tcPr>
          <w:p w:rsidR="00FA30F6" w:rsidRDefault="00FA30F6" w:rsidP="00043759">
            <w:pPr>
              <w:spacing w:after="0" w:line="240" w:lineRule="auto"/>
              <w:jc w:val="center"/>
              <w:rPr>
                <w:rFonts w:ascii="Arial Narrow" w:hAnsi="Arial Narrow" w:cs="Arial Narrow"/>
                <w:b/>
                <w:bCs/>
                <w:sz w:val="16"/>
                <w:szCs w:val="16"/>
                <w:lang w:val="es-PE" w:eastAsia="es-PE"/>
              </w:rPr>
            </w:pPr>
            <w:r>
              <w:rPr>
                <w:rFonts w:ascii="Arial Narrow" w:hAnsi="Arial Narrow" w:cs="Arial Narrow"/>
                <w:b/>
                <w:bCs/>
                <w:sz w:val="16"/>
                <w:szCs w:val="16"/>
                <w:lang w:val="es-PE" w:eastAsia="es-PE"/>
              </w:rPr>
              <w:t>8</w:t>
            </w:r>
          </w:p>
        </w:tc>
        <w:tc>
          <w:tcPr>
            <w:tcW w:w="1473" w:type="dxa"/>
            <w:tcBorders>
              <w:left w:val="nil"/>
              <w:right w:val="nil"/>
            </w:tcBorders>
            <w:shd w:val="clear" w:color="auto" w:fill="FFFFFF"/>
          </w:tcPr>
          <w:p w:rsidR="00FA30F6"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Si Faltan actividades</w:t>
            </w:r>
          </w:p>
          <w:p w:rsidR="00FA30F6" w:rsidRPr="003B7F34" w:rsidRDefault="00FA30F6" w:rsidP="00043759">
            <w:pPr>
              <w:spacing w:after="0" w:line="240" w:lineRule="auto"/>
              <w:rPr>
                <w:rFonts w:ascii="Arial Narrow" w:hAnsi="Arial Narrow" w:cs="Arial Narrow"/>
                <w:sz w:val="16"/>
                <w:szCs w:val="16"/>
                <w:lang w:val="es-PE" w:eastAsia="es-PE"/>
              </w:rPr>
            </w:pPr>
          </w:p>
        </w:tc>
        <w:tc>
          <w:tcPr>
            <w:tcW w:w="1929" w:type="dxa"/>
            <w:tcBorders>
              <w:left w:val="nil"/>
              <w:right w:val="nil"/>
            </w:tcBorders>
            <w:shd w:val="clear" w:color="auto" w:fill="FFFFFF"/>
          </w:tcPr>
          <w:p w:rsidR="00FA30F6" w:rsidRPr="003B7F34"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Notificar actividad faltante</w:t>
            </w:r>
          </w:p>
        </w:tc>
        <w:tc>
          <w:tcPr>
            <w:tcW w:w="1617" w:type="dxa"/>
            <w:tcBorders>
              <w:left w:val="nil"/>
              <w:right w:val="nil"/>
            </w:tcBorders>
            <w:shd w:val="clear" w:color="auto" w:fill="FFFFFF"/>
          </w:tcPr>
          <w:p w:rsidR="00FA30F6" w:rsidRPr="00B1521E" w:rsidRDefault="00FA30F6" w:rsidP="00043759">
            <w:pPr>
              <w:spacing w:after="0" w:line="240" w:lineRule="auto"/>
              <w:rPr>
                <w:rFonts w:ascii="Arial Narrow" w:hAnsi="Arial Narrow" w:cs="Arial Narrow"/>
                <w:sz w:val="16"/>
                <w:szCs w:val="16"/>
                <w:lang w:val="es-PE" w:eastAsia="es-PE"/>
              </w:rPr>
            </w:pPr>
            <w:r w:rsidRPr="00B1521E">
              <w:rPr>
                <w:rFonts w:ascii="Arial Narrow" w:hAnsi="Arial Narrow" w:cs="Arial Narrow"/>
                <w:sz w:val="16"/>
                <w:szCs w:val="16"/>
                <w:lang w:val="es-PE" w:eastAsia="es-PE"/>
              </w:rPr>
              <w:t>- Notificación enviada</w:t>
            </w:r>
          </w:p>
        </w:tc>
        <w:tc>
          <w:tcPr>
            <w:tcW w:w="4053" w:type="dxa"/>
            <w:tcBorders>
              <w:left w:val="nil"/>
              <w:right w:val="nil"/>
            </w:tcBorders>
            <w:shd w:val="clear" w:color="auto" w:fill="FFFFFF"/>
          </w:tcPr>
          <w:p w:rsidR="00FA30F6" w:rsidRPr="00DF0671" w:rsidRDefault="00FA30F6"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Coordinador de Imagen Institucional procede a notificar al Jefe del Departamento de Planificación sobre las actividades faltantes y solicita su inclusión en él.</w:t>
            </w:r>
          </w:p>
        </w:tc>
        <w:tc>
          <w:tcPr>
            <w:tcW w:w="1843" w:type="dxa"/>
            <w:tcBorders>
              <w:left w:val="nil"/>
              <w:right w:val="nil"/>
            </w:tcBorders>
            <w:shd w:val="clear" w:color="auto" w:fill="FFFFFF"/>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Coordinador de Imagen Institucional</w:t>
            </w:r>
          </w:p>
        </w:tc>
        <w:tc>
          <w:tcPr>
            <w:tcW w:w="1324" w:type="dxa"/>
            <w:tcBorders>
              <w:left w:val="nil"/>
              <w:right w:val="nil"/>
            </w:tcBorders>
            <w:shd w:val="clear" w:color="auto" w:fill="FFFFFF"/>
          </w:tcPr>
          <w:p w:rsidR="00FA30F6" w:rsidRPr="00DF0671" w:rsidRDefault="00FA30F6" w:rsidP="00043759">
            <w:pPr>
              <w:spacing w:after="0" w:line="240" w:lineRule="auto"/>
              <w:rPr>
                <w:rFonts w:ascii="Arial Narrow" w:hAnsi="Arial Narrow" w:cs="Arial Narrow"/>
                <w:sz w:val="16"/>
                <w:szCs w:val="16"/>
                <w:lang w:val="es-PE" w:eastAsia="es-PE"/>
              </w:rPr>
            </w:pPr>
            <w:r w:rsidRPr="00DF0671">
              <w:rPr>
                <w:rFonts w:ascii="Arial Narrow" w:hAnsi="Arial Narrow" w:cs="Arial Narrow"/>
                <w:sz w:val="16"/>
                <w:szCs w:val="16"/>
                <w:lang w:val="es-PE" w:eastAsia="es-PE"/>
              </w:rPr>
              <w:t>Manual</w:t>
            </w:r>
          </w:p>
        </w:tc>
        <w:tc>
          <w:tcPr>
            <w:tcW w:w="831" w:type="dxa"/>
            <w:tcBorders>
              <w:left w:val="nil"/>
            </w:tcBorders>
            <w:shd w:val="clear" w:color="auto" w:fill="FFFFFF"/>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w:t>
            </w:r>
            <w:r w:rsidRPr="00DF0671">
              <w:rPr>
                <w:rFonts w:ascii="Arial Narrow" w:hAnsi="Arial Narrow" w:cs="Arial Narrow"/>
                <w:sz w:val="16"/>
                <w:szCs w:val="16"/>
                <w:lang w:val="es-PE" w:eastAsia="es-PE"/>
              </w:rPr>
              <w:t xml:space="preserve"> hora</w:t>
            </w:r>
          </w:p>
        </w:tc>
      </w:tr>
      <w:tr w:rsidR="00FA30F6" w:rsidRPr="003B7F34" w:rsidTr="00043759">
        <w:trPr>
          <w:trHeight w:val="776"/>
        </w:trPr>
        <w:tc>
          <w:tcPr>
            <w:tcW w:w="582" w:type="dxa"/>
            <w:tcBorders>
              <w:right w:val="nil"/>
            </w:tcBorders>
            <w:shd w:val="clear" w:color="auto" w:fill="BFBFBF"/>
          </w:tcPr>
          <w:p w:rsidR="00FA30F6" w:rsidRDefault="00FA30F6" w:rsidP="00043759">
            <w:pPr>
              <w:spacing w:after="0" w:line="240" w:lineRule="auto"/>
              <w:jc w:val="center"/>
              <w:rPr>
                <w:rFonts w:ascii="Arial Narrow" w:hAnsi="Arial Narrow" w:cs="Arial Narrow"/>
                <w:b/>
                <w:bCs/>
                <w:sz w:val="16"/>
                <w:szCs w:val="16"/>
                <w:lang w:val="es-PE" w:eastAsia="es-PE"/>
              </w:rPr>
            </w:pPr>
            <w:r>
              <w:rPr>
                <w:rFonts w:ascii="Arial Narrow" w:hAnsi="Arial Narrow" w:cs="Arial Narrow"/>
                <w:b/>
                <w:bCs/>
                <w:sz w:val="16"/>
                <w:szCs w:val="16"/>
                <w:lang w:val="es-PE" w:eastAsia="es-PE"/>
              </w:rPr>
              <w:t>9</w:t>
            </w:r>
          </w:p>
        </w:tc>
        <w:tc>
          <w:tcPr>
            <w:tcW w:w="1473" w:type="dxa"/>
            <w:tcBorders>
              <w:left w:val="nil"/>
              <w:right w:val="nil"/>
            </w:tcBorders>
            <w:shd w:val="clear" w:color="auto" w:fill="BFBFBF"/>
          </w:tcPr>
          <w:p w:rsidR="00FA30F6" w:rsidRDefault="00FA30F6" w:rsidP="00043759">
            <w:pPr>
              <w:spacing w:after="0" w:line="240" w:lineRule="auto"/>
              <w:rPr>
                <w:rFonts w:ascii="Arial Narrow" w:hAnsi="Arial Narrow" w:cs="Arial Narrow"/>
                <w:sz w:val="16"/>
                <w:szCs w:val="16"/>
                <w:lang w:val="es-PE" w:eastAsia="es-PE"/>
              </w:rPr>
            </w:pPr>
            <w:r w:rsidRPr="00B1521E">
              <w:rPr>
                <w:rFonts w:ascii="Arial Narrow" w:hAnsi="Arial Narrow" w:cs="Arial Narrow"/>
                <w:sz w:val="16"/>
                <w:szCs w:val="16"/>
                <w:lang w:val="es-PE" w:eastAsia="es-PE"/>
              </w:rPr>
              <w:t>- Notificación enviada</w:t>
            </w:r>
          </w:p>
          <w:p w:rsidR="00FA30F6" w:rsidRPr="00B1521E"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No faltan actividades</w:t>
            </w:r>
          </w:p>
        </w:tc>
        <w:tc>
          <w:tcPr>
            <w:tcW w:w="1929" w:type="dxa"/>
            <w:tcBorders>
              <w:left w:val="nil"/>
              <w:right w:val="nil"/>
            </w:tcBorders>
            <w:shd w:val="clear" w:color="auto" w:fill="BFBFBF"/>
          </w:tcPr>
          <w:p w:rsidR="00FA30F6"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Consolidar</w:t>
            </w:r>
          </w:p>
        </w:tc>
        <w:tc>
          <w:tcPr>
            <w:tcW w:w="1617" w:type="dxa"/>
            <w:tcBorders>
              <w:left w:val="nil"/>
              <w:right w:val="nil"/>
            </w:tcBorders>
            <w:shd w:val="clear" w:color="auto" w:fill="BFBFBF"/>
          </w:tcPr>
          <w:p w:rsidR="00FA30F6" w:rsidRDefault="00FA30F6" w:rsidP="00043759">
            <w:pPr>
              <w:spacing w:after="0" w:line="240" w:lineRule="auto"/>
              <w:rPr>
                <w:rFonts w:ascii="Arial Narrow" w:hAnsi="Arial Narrow" w:cs="Arial Narrow"/>
                <w:sz w:val="16"/>
                <w:szCs w:val="16"/>
                <w:lang w:val="es-PE" w:eastAsia="es-PE"/>
              </w:rPr>
            </w:pPr>
            <w:r w:rsidRPr="00B1521E">
              <w:rPr>
                <w:rFonts w:ascii="Arial Narrow" w:hAnsi="Arial Narrow" w:cs="Arial Narrow"/>
                <w:sz w:val="16"/>
                <w:szCs w:val="16"/>
                <w:lang w:val="es-PE" w:eastAsia="es-PE"/>
              </w:rPr>
              <w:t>- Notificación enviada</w:t>
            </w:r>
          </w:p>
          <w:p w:rsidR="00FA30F6"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No faltan actividades</w:t>
            </w:r>
          </w:p>
        </w:tc>
        <w:tc>
          <w:tcPr>
            <w:tcW w:w="4053" w:type="dxa"/>
            <w:tcBorders>
              <w:left w:val="nil"/>
              <w:right w:val="nil"/>
            </w:tcBorders>
            <w:shd w:val="clear" w:color="auto" w:fill="BFBFBF"/>
          </w:tcPr>
          <w:p w:rsidR="00FA30F6" w:rsidRPr="00B1521E" w:rsidRDefault="00FA30F6"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Se requiere recibir el resultado </w:t>
            </w:r>
            <w:r w:rsidRPr="00B1521E">
              <w:rPr>
                <w:rFonts w:ascii="Arial Narrow" w:hAnsi="Arial Narrow" w:cs="Arial Narrow"/>
                <w:sz w:val="16"/>
                <w:szCs w:val="16"/>
                <w:lang w:val="es-PE" w:eastAsia="es-PE"/>
              </w:rPr>
              <w:t>Notificación enviada</w:t>
            </w:r>
            <w:r>
              <w:rPr>
                <w:rFonts w:ascii="Arial Narrow" w:hAnsi="Arial Narrow" w:cs="Arial Narrow"/>
                <w:sz w:val="16"/>
                <w:szCs w:val="16"/>
                <w:lang w:val="es-PE" w:eastAsia="es-PE"/>
              </w:rPr>
              <w:t xml:space="preserve"> del evento </w:t>
            </w:r>
            <w:r w:rsidRPr="00B1521E">
              <w:rPr>
                <w:rFonts w:ascii="Arial Narrow" w:hAnsi="Arial Narrow" w:cs="Arial Narrow"/>
                <w:sz w:val="16"/>
                <w:szCs w:val="16"/>
                <w:lang w:val="es-PE" w:eastAsia="es-PE"/>
              </w:rPr>
              <w:t>Notificar actividad faltante</w:t>
            </w:r>
            <w:r>
              <w:rPr>
                <w:rFonts w:ascii="Arial Narrow" w:hAnsi="Arial Narrow" w:cs="Arial Narrow"/>
                <w:sz w:val="16"/>
                <w:szCs w:val="16"/>
                <w:lang w:val="es-PE" w:eastAsia="es-PE"/>
              </w:rPr>
              <w:t xml:space="preserve"> ó el resultado  </w:t>
            </w:r>
            <w:r w:rsidRPr="00B1521E">
              <w:rPr>
                <w:rFonts w:ascii="Arial Narrow" w:hAnsi="Arial Narrow" w:cs="Arial Narrow"/>
                <w:sz w:val="16"/>
                <w:szCs w:val="16"/>
                <w:lang w:val="es-PE" w:eastAsia="es-PE"/>
              </w:rPr>
              <w:t xml:space="preserve">No </w:t>
            </w:r>
            <w:r>
              <w:rPr>
                <w:rFonts w:ascii="Arial Narrow" w:hAnsi="Arial Narrow" w:cs="Arial Narrow"/>
                <w:sz w:val="16"/>
                <w:szCs w:val="16"/>
                <w:lang w:val="es-PE" w:eastAsia="es-PE"/>
              </w:rPr>
              <w:t xml:space="preserve">faltan </w:t>
            </w:r>
            <w:r w:rsidRPr="00B1521E">
              <w:rPr>
                <w:rFonts w:ascii="Arial Narrow" w:hAnsi="Arial Narrow" w:cs="Arial Narrow"/>
                <w:sz w:val="16"/>
                <w:szCs w:val="16"/>
                <w:lang w:val="es-PE" w:eastAsia="es-PE"/>
              </w:rPr>
              <w:t xml:space="preserve">actividades </w:t>
            </w:r>
            <w:r>
              <w:rPr>
                <w:rFonts w:ascii="Arial Narrow" w:hAnsi="Arial Narrow" w:cs="Arial Narrow"/>
                <w:sz w:val="16"/>
                <w:szCs w:val="16"/>
                <w:lang w:val="es-PE" w:eastAsia="es-PE"/>
              </w:rPr>
              <w:t>del Gateway F</w:t>
            </w:r>
            <w:r w:rsidRPr="00B1521E">
              <w:rPr>
                <w:rFonts w:ascii="Arial Narrow" w:hAnsi="Arial Narrow" w:cs="Arial Narrow"/>
                <w:sz w:val="16"/>
                <w:szCs w:val="16"/>
                <w:lang w:val="es-PE" w:eastAsia="es-PE"/>
              </w:rPr>
              <w:t>altan actividad</w:t>
            </w:r>
            <w:r>
              <w:rPr>
                <w:rFonts w:ascii="Arial Narrow" w:hAnsi="Arial Narrow" w:cs="Arial Narrow"/>
                <w:sz w:val="16"/>
                <w:szCs w:val="16"/>
                <w:lang w:val="es-PE" w:eastAsia="es-PE"/>
              </w:rPr>
              <w:t xml:space="preserve">es para poder finalizar el proceso. </w:t>
            </w:r>
          </w:p>
          <w:p w:rsidR="00FA30F6" w:rsidRDefault="00FA30F6" w:rsidP="00043759">
            <w:pPr>
              <w:spacing w:after="0" w:line="240" w:lineRule="auto"/>
              <w:jc w:val="both"/>
              <w:rPr>
                <w:rFonts w:ascii="Arial Narrow" w:hAnsi="Arial Narrow" w:cs="Arial Narrow"/>
                <w:sz w:val="16"/>
                <w:szCs w:val="16"/>
                <w:lang w:val="es-PE" w:eastAsia="es-PE"/>
              </w:rPr>
            </w:pPr>
          </w:p>
        </w:tc>
        <w:tc>
          <w:tcPr>
            <w:tcW w:w="1843" w:type="dxa"/>
            <w:tcBorders>
              <w:left w:val="nil"/>
              <w:right w:val="nil"/>
            </w:tcBorders>
            <w:shd w:val="clear" w:color="auto" w:fill="BFBFBF"/>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Coordinador de Imagen Institucional</w:t>
            </w:r>
          </w:p>
        </w:tc>
        <w:tc>
          <w:tcPr>
            <w:tcW w:w="1324" w:type="dxa"/>
            <w:tcBorders>
              <w:left w:val="nil"/>
              <w:right w:val="nil"/>
            </w:tcBorders>
            <w:shd w:val="clear" w:color="auto" w:fill="BFBFBF"/>
          </w:tcPr>
          <w:p w:rsidR="00FA30F6" w:rsidRPr="00DF0671"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Manual</w:t>
            </w:r>
          </w:p>
        </w:tc>
        <w:tc>
          <w:tcPr>
            <w:tcW w:w="831" w:type="dxa"/>
            <w:tcBorders>
              <w:left w:val="nil"/>
            </w:tcBorders>
            <w:shd w:val="clear" w:color="auto" w:fill="BFBFBF"/>
          </w:tcPr>
          <w:p w:rsidR="00FA30F6" w:rsidRDefault="00FA30F6"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min</w:t>
            </w:r>
          </w:p>
        </w:tc>
      </w:tr>
    </w:tbl>
    <w:p w:rsidR="00FA30F6" w:rsidRPr="00FA30F6" w:rsidRDefault="00FA30F6" w:rsidP="00FA30F6">
      <w:pPr>
        <w:pStyle w:val="Caption"/>
        <w:jc w:val="center"/>
        <w:rPr>
          <w:rFonts w:asciiTheme="majorHAnsi" w:hAnsiTheme="majorHAnsi"/>
          <w:sz w:val="16"/>
          <w:szCs w:val="16"/>
        </w:rPr>
      </w:pPr>
      <w:bookmarkStart w:id="237" w:name="_Toc266031699"/>
      <w:r w:rsidRPr="00FA30F6">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13</w:t>
      </w:r>
      <w:r w:rsidR="00C74554">
        <w:rPr>
          <w:rFonts w:asciiTheme="majorHAnsi" w:hAnsiTheme="majorHAnsi"/>
          <w:sz w:val="16"/>
          <w:szCs w:val="16"/>
        </w:rPr>
        <w:fldChar w:fldCharType="end"/>
      </w:r>
      <w:r w:rsidRPr="00FA30F6">
        <w:rPr>
          <w:rFonts w:asciiTheme="majorHAnsi" w:hAnsiTheme="majorHAnsi"/>
          <w:sz w:val="16"/>
          <w:szCs w:val="16"/>
        </w:rPr>
        <w:t>.-   Caracterización de Proceso " Planificación del Departamento de Donaciones e Imagen Institucional"</w:t>
      </w:r>
      <w:bookmarkEnd w:id="237"/>
    </w:p>
    <w:p w:rsidR="00FA30F6" w:rsidRPr="00FA30F6" w:rsidRDefault="00FA30F6" w:rsidP="00FA30F6">
      <w:pPr>
        <w:pStyle w:val="Caption"/>
        <w:jc w:val="center"/>
        <w:rPr>
          <w:rFonts w:asciiTheme="majorHAnsi" w:hAnsiTheme="majorHAnsi"/>
          <w:sz w:val="16"/>
          <w:szCs w:val="16"/>
        </w:rPr>
      </w:pPr>
      <w:r w:rsidRPr="00FA30F6">
        <w:rPr>
          <w:rFonts w:asciiTheme="majorHAnsi" w:hAnsiTheme="majorHAnsi"/>
          <w:sz w:val="16"/>
          <w:szCs w:val="16"/>
        </w:rPr>
        <w:t>Fuente:    Elaboración propia</w:t>
      </w:r>
    </w:p>
    <w:p w:rsidR="003E52A6" w:rsidRDefault="003E52A6" w:rsidP="003E52A6"/>
    <w:p w:rsidR="00FA30F6" w:rsidRDefault="00FA30F6" w:rsidP="003E52A6"/>
    <w:p w:rsidR="00FA30F6" w:rsidRDefault="00FA30F6" w:rsidP="003E52A6">
      <w:pPr>
        <w:sectPr w:rsidR="00FA30F6" w:rsidSect="00FA30F6">
          <w:footerReference w:type="default" r:id="rId37"/>
          <w:pgSz w:w="16839" w:h="11907" w:orient="landscape" w:code="9"/>
          <w:pgMar w:top="1701" w:right="1417" w:bottom="1701" w:left="1417" w:header="708" w:footer="708" w:gutter="0"/>
          <w:cols w:space="708"/>
          <w:docGrid w:linePitch="360"/>
        </w:sectPr>
      </w:pPr>
    </w:p>
    <w:p w:rsidR="00FA30F6" w:rsidRDefault="00043759" w:rsidP="003E52A6">
      <w:pPr>
        <w:pStyle w:val="Heading3"/>
        <w:numPr>
          <w:ilvl w:val="3"/>
          <w:numId w:val="1"/>
        </w:numPr>
        <w:spacing w:after="240"/>
        <w:rPr>
          <w:smallCaps w:val="0"/>
          <w:sz w:val="24"/>
          <w:szCs w:val="24"/>
        </w:rPr>
      </w:pPr>
      <w:bookmarkStart w:id="238" w:name="_Toc266033403"/>
      <w:r w:rsidRPr="00043759">
        <w:rPr>
          <w:smallCaps w:val="0"/>
          <w:sz w:val="24"/>
          <w:szCs w:val="24"/>
        </w:rPr>
        <w:t xml:space="preserve">PROCESO: </w:t>
      </w:r>
      <w:r w:rsidR="00FA30F6" w:rsidRPr="00043759">
        <w:rPr>
          <w:smallCaps w:val="0"/>
          <w:sz w:val="24"/>
          <w:szCs w:val="24"/>
        </w:rPr>
        <w:t>Planificación de Pastoral y Educación en Valores</w:t>
      </w:r>
      <w:bookmarkEnd w:id="238"/>
    </w:p>
    <w:p w:rsidR="00043759" w:rsidRDefault="00043759" w:rsidP="00043759">
      <w:pPr>
        <w:spacing w:after="0" w:line="360" w:lineRule="auto"/>
        <w:jc w:val="both"/>
        <w:rPr>
          <w:sz w:val="24"/>
          <w:szCs w:val="24"/>
        </w:rPr>
      </w:pPr>
      <w:r w:rsidRPr="00177738">
        <w:rPr>
          <w:sz w:val="24"/>
          <w:szCs w:val="24"/>
        </w:rPr>
        <w:t xml:space="preserve">El presente proceso describirá las actividades desempeñadas por el Jefe de </w:t>
      </w:r>
      <w:r>
        <w:rPr>
          <w:sz w:val="24"/>
          <w:szCs w:val="24"/>
        </w:rPr>
        <w:t>Pastoral y Educación en Valores</w:t>
      </w:r>
      <w:r w:rsidRPr="00177738">
        <w:rPr>
          <w:sz w:val="24"/>
          <w:szCs w:val="24"/>
        </w:rPr>
        <w:t xml:space="preserve"> </w:t>
      </w:r>
      <w:r>
        <w:rPr>
          <w:sz w:val="24"/>
          <w:szCs w:val="24"/>
        </w:rPr>
        <w:t xml:space="preserve">para la elaboración del Plan Operativo Anual </w:t>
      </w:r>
      <w:r w:rsidRPr="00177738">
        <w:rPr>
          <w:sz w:val="24"/>
          <w:szCs w:val="24"/>
        </w:rPr>
        <w:t>propio del área.</w:t>
      </w:r>
      <w:r>
        <w:rPr>
          <w:sz w:val="24"/>
          <w:szCs w:val="24"/>
        </w:rPr>
        <w:t xml:space="preserve"> </w:t>
      </w:r>
    </w:p>
    <w:p w:rsidR="00043759" w:rsidRDefault="00043759" w:rsidP="00043759">
      <w:pPr>
        <w:spacing w:after="0" w:line="360" w:lineRule="auto"/>
        <w:jc w:val="both"/>
        <w:rPr>
          <w:rFonts w:cs="Times New Roman"/>
          <w:sz w:val="24"/>
          <w:szCs w:val="24"/>
        </w:rPr>
      </w:pPr>
      <w:r w:rsidRPr="00177738">
        <w:rPr>
          <w:sz w:val="24"/>
          <w:szCs w:val="24"/>
        </w:rPr>
        <w:t>Asimismo, se hará conocimiento de</w:t>
      </w:r>
      <w:r>
        <w:rPr>
          <w:sz w:val="24"/>
          <w:szCs w:val="24"/>
        </w:rPr>
        <w:t>l mismo</w:t>
      </w:r>
      <w:r w:rsidRPr="00177738">
        <w:rPr>
          <w:sz w:val="24"/>
          <w:szCs w:val="24"/>
        </w:rPr>
        <w:t xml:space="preserve"> </w:t>
      </w:r>
      <w:r>
        <w:rPr>
          <w:sz w:val="24"/>
          <w:szCs w:val="24"/>
        </w:rPr>
        <w:t>a</w:t>
      </w:r>
      <w:r w:rsidRPr="00177738">
        <w:rPr>
          <w:sz w:val="24"/>
          <w:szCs w:val="24"/>
        </w:rPr>
        <w:t>l</w:t>
      </w:r>
      <w:r>
        <w:rPr>
          <w:sz w:val="24"/>
          <w:szCs w:val="24"/>
        </w:rPr>
        <w:t xml:space="preserve"> Jefe del Departamento de Planificación para su inclusión en el Plan Operativo Anual Institucional</w:t>
      </w:r>
      <w:r w:rsidRPr="00177738">
        <w:rPr>
          <w:sz w:val="24"/>
          <w:szCs w:val="24"/>
        </w:rPr>
        <w:t xml:space="preserve">. </w:t>
      </w:r>
    </w:p>
    <w:p w:rsidR="00043759" w:rsidRPr="00A474BC" w:rsidRDefault="00043759" w:rsidP="00043759">
      <w:pPr>
        <w:spacing w:after="0" w:line="240" w:lineRule="auto"/>
        <w:jc w:val="both"/>
        <w:rPr>
          <w:rFonts w:cs="Times New Roman"/>
          <w:sz w:val="32"/>
          <w:szCs w:val="24"/>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44"/>
        <w:gridCol w:w="2183"/>
        <w:gridCol w:w="2193"/>
        <w:gridCol w:w="2207"/>
      </w:tblGrid>
      <w:tr w:rsidR="00043759" w:rsidRPr="00A474BC" w:rsidTr="00043759">
        <w:trPr>
          <w:trHeight w:val="699"/>
          <w:tblHeader/>
        </w:trPr>
        <w:tc>
          <w:tcPr>
            <w:tcW w:w="9054" w:type="dxa"/>
            <w:gridSpan w:val="4"/>
            <w:shd w:val="clear" w:color="auto" w:fill="000000"/>
            <w:vAlign w:val="center"/>
          </w:tcPr>
          <w:p w:rsidR="00043759" w:rsidRPr="00A474BC" w:rsidRDefault="00043759" w:rsidP="00043759">
            <w:pPr>
              <w:autoSpaceDE w:val="0"/>
              <w:autoSpaceDN w:val="0"/>
              <w:adjustRightInd w:val="0"/>
              <w:spacing w:after="0" w:line="240" w:lineRule="auto"/>
              <w:jc w:val="center"/>
              <w:rPr>
                <w:rFonts w:ascii="Arial Narrow" w:hAnsi="Arial Narrow" w:cs="Arial Narrow"/>
                <w:b/>
                <w:bCs/>
                <w:color w:val="FFFFFF"/>
                <w:sz w:val="28"/>
                <w:szCs w:val="28"/>
              </w:rPr>
            </w:pPr>
            <w:r w:rsidRPr="00A474BC">
              <w:rPr>
                <w:rFonts w:ascii="Arial Narrow" w:hAnsi="Arial Narrow" w:cs="Arial Narrow"/>
                <w:b/>
                <w:bCs/>
                <w:color w:val="FFFFFF"/>
                <w:sz w:val="28"/>
                <w:szCs w:val="28"/>
              </w:rPr>
              <w:t>MACRO PROCESO:   Planificación</w:t>
            </w:r>
          </w:p>
          <w:p w:rsidR="00043759" w:rsidRPr="00A474BC" w:rsidRDefault="00043759" w:rsidP="00043759">
            <w:pPr>
              <w:autoSpaceDE w:val="0"/>
              <w:autoSpaceDN w:val="0"/>
              <w:adjustRightInd w:val="0"/>
              <w:spacing w:after="0" w:line="240" w:lineRule="auto"/>
              <w:jc w:val="center"/>
              <w:rPr>
                <w:rFonts w:ascii="Arial Narrow" w:hAnsi="Arial Narrow" w:cs="Arial Narrow"/>
                <w:b/>
                <w:bCs/>
                <w:color w:val="FFFFFF"/>
                <w:sz w:val="28"/>
                <w:szCs w:val="28"/>
              </w:rPr>
            </w:pPr>
            <w:r w:rsidRPr="00A474BC">
              <w:rPr>
                <w:rFonts w:ascii="Arial Narrow" w:hAnsi="Arial Narrow" w:cs="Arial Narrow"/>
                <w:b/>
                <w:bCs/>
                <w:color w:val="FFFFFF"/>
                <w:sz w:val="28"/>
                <w:szCs w:val="28"/>
              </w:rPr>
              <w:t>Proceso “Planificación de Pastoral y Educación en Valores”</w:t>
            </w:r>
          </w:p>
        </w:tc>
      </w:tr>
      <w:tr w:rsidR="00043759" w:rsidRPr="00A474BC" w:rsidTr="00043759">
        <w:tc>
          <w:tcPr>
            <w:tcW w:w="2276" w:type="dxa"/>
            <w:shd w:val="clear" w:color="auto" w:fill="BFBFBF"/>
            <w:vAlign w:val="center"/>
          </w:tcPr>
          <w:p w:rsidR="00043759" w:rsidRPr="00A474BC" w:rsidRDefault="00043759" w:rsidP="00043759">
            <w:pPr>
              <w:spacing w:after="0" w:line="240" w:lineRule="auto"/>
              <w:jc w:val="center"/>
              <w:rPr>
                <w:rFonts w:ascii="Arial Narrow" w:hAnsi="Arial Narrow" w:cs="Arial Narrow"/>
                <w:b/>
                <w:bCs/>
                <w:szCs w:val="24"/>
              </w:rPr>
            </w:pPr>
            <w:r w:rsidRPr="00A474BC">
              <w:rPr>
                <w:rFonts w:ascii="Arial Narrow" w:hAnsi="Arial Narrow" w:cs="Arial Narrow"/>
                <w:b/>
                <w:bCs/>
                <w:szCs w:val="24"/>
              </w:rPr>
              <w:t>PROPÓSITO</w:t>
            </w:r>
          </w:p>
        </w:tc>
        <w:tc>
          <w:tcPr>
            <w:tcW w:w="6778" w:type="dxa"/>
            <w:gridSpan w:val="3"/>
          </w:tcPr>
          <w:p w:rsidR="00043759" w:rsidRPr="00A474BC" w:rsidRDefault="00043759" w:rsidP="00043759">
            <w:pPr>
              <w:spacing w:after="0" w:line="240" w:lineRule="auto"/>
              <w:jc w:val="both"/>
              <w:rPr>
                <w:rFonts w:ascii="Arial Narrow" w:hAnsi="Arial Narrow" w:cs="Arial Narrow"/>
                <w:szCs w:val="24"/>
                <w:lang w:val="es-PE"/>
              </w:rPr>
            </w:pPr>
            <w:r w:rsidRPr="00A474BC">
              <w:rPr>
                <w:rFonts w:ascii="Arial Narrow" w:hAnsi="Arial Narrow" w:cs="Arial Narrow"/>
                <w:szCs w:val="24"/>
              </w:rPr>
              <w:t>El presente proceso tiene como propósito cumplir con el siguiente objetivo institucional:</w:t>
            </w:r>
          </w:p>
          <w:p w:rsidR="00043759" w:rsidRPr="00A474BC" w:rsidRDefault="00043759" w:rsidP="00043759">
            <w:pPr>
              <w:spacing w:after="0" w:line="240" w:lineRule="auto"/>
              <w:jc w:val="both"/>
              <w:rPr>
                <w:rFonts w:ascii="Arial Narrow" w:hAnsi="Arial Narrow" w:cs="Arial Narrow"/>
                <w:szCs w:val="24"/>
                <w:lang w:val="es-PE"/>
              </w:rPr>
            </w:pPr>
            <w:r w:rsidRPr="00A474BC">
              <w:rPr>
                <w:rFonts w:ascii="Arial Narrow" w:hAnsi="Arial Narrow" w:cs="Arial Narrow"/>
                <w:szCs w:val="24"/>
                <w:lang w:val="es-PE"/>
              </w:rPr>
              <w:t xml:space="preserve">OSE 4: </w:t>
            </w:r>
            <w:r w:rsidRPr="00A474BC">
              <w:rPr>
                <w:rFonts w:ascii="Arial Narrow" w:hAnsi="Arial Narrow" w:cs="Arial Narrow"/>
                <w:szCs w:val="24"/>
              </w:rPr>
              <w:t>Formar alumnos y alumnas con valores evangélicos, líderes, autónomos, críticos con identidad ciudadana para que sean agentes de cambio y promotores del desarrollo sostenible.</w:t>
            </w:r>
            <w:r w:rsidRPr="00A474BC">
              <w:rPr>
                <w:rFonts w:ascii="Arial Narrow" w:hAnsi="Arial Narrow" w:cs="Arial Narrow"/>
                <w:szCs w:val="24"/>
                <w:lang w:val="es-PE"/>
              </w:rPr>
              <w:t xml:space="preserve"> </w:t>
            </w:r>
          </w:p>
        </w:tc>
      </w:tr>
      <w:tr w:rsidR="00043759" w:rsidRPr="00A474BC" w:rsidTr="00043759">
        <w:tc>
          <w:tcPr>
            <w:tcW w:w="2276" w:type="dxa"/>
            <w:shd w:val="clear" w:color="auto" w:fill="BFBFBF"/>
            <w:vAlign w:val="center"/>
          </w:tcPr>
          <w:p w:rsidR="00043759" w:rsidRPr="00A474BC" w:rsidRDefault="00043759" w:rsidP="00043759">
            <w:pPr>
              <w:spacing w:after="0" w:line="240" w:lineRule="auto"/>
              <w:jc w:val="center"/>
              <w:rPr>
                <w:rFonts w:ascii="Arial Narrow" w:hAnsi="Arial Narrow" w:cs="Arial Narrow"/>
                <w:b/>
                <w:bCs/>
                <w:szCs w:val="24"/>
              </w:rPr>
            </w:pPr>
            <w:r w:rsidRPr="00A474BC">
              <w:rPr>
                <w:rFonts w:ascii="Arial Narrow" w:hAnsi="Arial Narrow" w:cs="Arial Narrow"/>
                <w:b/>
                <w:bCs/>
                <w:szCs w:val="24"/>
              </w:rPr>
              <w:t>RESPONSABLE</w:t>
            </w:r>
          </w:p>
        </w:tc>
        <w:tc>
          <w:tcPr>
            <w:tcW w:w="2257" w:type="dxa"/>
          </w:tcPr>
          <w:p w:rsidR="00043759" w:rsidRPr="00A474BC" w:rsidRDefault="00043759" w:rsidP="00043759">
            <w:pPr>
              <w:spacing w:after="0" w:line="240" w:lineRule="auto"/>
              <w:rPr>
                <w:rFonts w:ascii="Arial Narrow" w:hAnsi="Arial Narrow" w:cs="Arial Narrow"/>
                <w:szCs w:val="24"/>
              </w:rPr>
            </w:pPr>
            <w:r w:rsidRPr="00A474BC">
              <w:rPr>
                <w:rFonts w:ascii="Arial Narrow" w:hAnsi="Arial Narrow" w:cs="Arial Narrow"/>
                <w:szCs w:val="24"/>
              </w:rPr>
              <w:t>Jefe de Pastoral y Educación en Valores</w:t>
            </w:r>
          </w:p>
        </w:tc>
        <w:tc>
          <w:tcPr>
            <w:tcW w:w="2258" w:type="dxa"/>
            <w:shd w:val="clear" w:color="auto" w:fill="D9D9D9"/>
            <w:vAlign w:val="center"/>
          </w:tcPr>
          <w:p w:rsidR="00043759" w:rsidRPr="00A474BC" w:rsidRDefault="00043759" w:rsidP="00043759">
            <w:pPr>
              <w:spacing w:after="0" w:line="240" w:lineRule="auto"/>
              <w:jc w:val="center"/>
              <w:rPr>
                <w:rFonts w:ascii="Arial Narrow" w:hAnsi="Arial Narrow" w:cs="Arial Narrow"/>
                <w:b/>
                <w:bCs/>
                <w:szCs w:val="24"/>
              </w:rPr>
            </w:pPr>
            <w:r w:rsidRPr="00A474BC">
              <w:rPr>
                <w:rFonts w:ascii="Arial Narrow" w:hAnsi="Arial Narrow" w:cs="Arial Narrow"/>
                <w:b/>
                <w:bCs/>
                <w:szCs w:val="24"/>
              </w:rPr>
              <w:t>BASE LEGAL</w:t>
            </w:r>
          </w:p>
        </w:tc>
        <w:tc>
          <w:tcPr>
            <w:tcW w:w="2263" w:type="dxa"/>
          </w:tcPr>
          <w:p w:rsidR="00043759" w:rsidRPr="00A474BC" w:rsidRDefault="00043759" w:rsidP="00043759">
            <w:pPr>
              <w:spacing w:after="0" w:line="240" w:lineRule="auto"/>
              <w:rPr>
                <w:rFonts w:ascii="Arial Narrow" w:hAnsi="Arial Narrow" w:cs="Arial Narrow"/>
                <w:szCs w:val="24"/>
              </w:rPr>
            </w:pPr>
            <w:r w:rsidRPr="00A474BC">
              <w:rPr>
                <w:rFonts w:ascii="Arial Narrow" w:hAnsi="Arial Narrow" w:cs="Arial Narrow"/>
                <w:szCs w:val="24"/>
              </w:rPr>
              <w:t>No Aplica</w:t>
            </w:r>
          </w:p>
        </w:tc>
      </w:tr>
      <w:tr w:rsidR="00043759" w:rsidRPr="00A474BC" w:rsidTr="00043759">
        <w:tc>
          <w:tcPr>
            <w:tcW w:w="2276" w:type="dxa"/>
            <w:shd w:val="clear" w:color="auto" w:fill="BFBFBF"/>
            <w:vAlign w:val="center"/>
          </w:tcPr>
          <w:p w:rsidR="00043759" w:rsidRPr="00A474BC" w:rsidRDefault="00043759" w:rsidP="00043759">
            <w:pPr>
              <w:spacing w:after="0" w:line="240" w:lineRule="auto"/>
              <w:jc w:val="center"/>
              <w:rPr>
                <w:rFonts w:ascii="Arial Narrow" w:hAnsi="Arial Narrow" w:cs="Arial Narrow"/>
                <w:b/>
                <w:bCs/>
                <w:szCs w:val="24"/>
              </w:rPr>
            </w:pPr>
            <w:r w:rsidRPr="00A474BC">
              <w:rPr>
                <w:rFonts w:ascii="Arial Narrow" w:hAnsi="Arial Narrow" w:cs="Arial Narrow"/>
                <w:b/>
                <w:bCs/>
                <w:szCs w:val="24"/>
              </w:rPr>
              <w:t>ACTORES DEL PROCESO</w:t>
            </w:r>
          </w:p>
        </w:tc>
        <w:tc>
          <w:tcPr>
            <w:tcW w:w="6778" w:type="dxa"/>
            <w:gridSpan w:val="3"/>
          </w:tcPr>
          <w:p w:rsidR="00043759" w:rsidRPr="00A474BC" w:rsidRDefault="00043759" w:rsidP="00043759">
            <w:pPr>
              <w:spacing w:after="0" w:line="240" w:lineRule="auto"/>
              <w:jc w:val="both"/>
              <w:rPr>
                <w:rFonts w:ascii="Arial Narrow" w:hAnsi="Arial Narrow" w:cs="Arial Narrow"/>
                <w:szCs w:val="24"/>
              </w:rPr>
            </w:pPr>
            <w:r w:rsidRPr="00A474BC">
              <w:rPr>
                <w:rFonts w:ascii="Arial Narrow" w:hAnsi="Arial Narrow" w:cs="Arial Narrow"/>
                <w:szCs w:val="24"/>
                <w:u w:val="single"/>
              </w:rPr>
              <w:t>Director del Departamento de Formación</w:t>
            </w:r>
            <w:r w:rsidRPr="00A474BC">
              <w:rPr>
                <w:rFonts w:ascii="Arial Narrow" w:hAnsi="Arial Narrow" w:cs="Arial Narrow"/>
                <w:szCs w:val="24"/>
              </w:rPr>
              <w:t>.- Persona contratada por la Oficina Central de Fe y Alegría Perú, encargada de la dirección de las áreas de Técnica, Pastoral y Pedagogía y la elaboración del Plan Operativo Anual del Departamento de Formación.</w:t>
            </w:r>
          </w:p>
          <w:p w:rsidR="00043759" w:rsidRPr="00A474BC" w:rsidRDefault="00043759" w:rsidP="00043759">
            <w:pPr>
              <w:spacing w:after="0" w:line="240" w:lineRule="auto"/>
              <w:jc w:val="both"/>
              <w:rPr>
                <w:rFonts w:ascii="Arial Narrow" w:hAnsi="Arial Narrow" w:cs="Arial Narrow"/>
                <w:szCs w:val="24"/>
                <w:u w:val="single"/>
              </w:rPr>
            </w:pPr>
          </w:p>
          <w:p w:rsidR="00043759" w:rsidRPr="00A474BC" w:rsidRDefault="00043759" w:rsidP="00043759">
            <w:pPr>
              <w:spacing w:after="0" w:line="240" w:lineRule="auto"/>
              <w:jc w:val="both"/>
              <w:rPr>
                <w:rFonts w:ascii="Arial Narrow" w:hAnsi="Arial Narrow" w:cs="Arial Narrow"/>
                <w:szCs w:val="24"/>
              </w:rPr>
            </w:pPr>
            <w:r w:rsidRPr="00A474BC">
              <w:rPr>
                <w:rFonts w:ascii="Arial Narrow" w:hAnsi="Arial Narrow" w:cs="Arial Narrow"/>
                <w:szCs w:val="24"/>
                <w:u w:val="single"/>
              </w:rPr>
              <w:t>Jefe de Pastoral y Educación en Valores</w:t>
            </w:r>
            <w:r w:rsidRPr="00A474BC">
              <w:rPr>
                <w:rFonts w:ascii="Arial Narrow" w:hAnsi="Arial Narrow" w:cs="Arial Narrow"/>
                <w:szCs w:val="24"/>
              </w:rPr>
              <w:t xml:space="preserve">.- Persona contratada por la Oficina Central de Fe y Alegría Perú para el área de Pastoral y Educación en Valores del Departamento de Formación, encargada de la elaboración del Plan Operativo Anual del área de Pastoral y Educación en Valores. </w:t>
            </w:r>
          </w:p>
          <w:p w:rsidR="00043759" w:rsidRPr="00A474BC" w:rsidRDefault="00043759" w:rsidP="00043759">
            <w:pPr>
              <w:spacing w:after="0" w:line="240" w:lineRule="auto"/>
              <w:jc w:val="both"/>
              <w:rPr>
                <w:rFonts w:cs="Times New Roman"/>
              </w:rPr>
            </w:pPr>
          </w:p>
          <w:p w:rsidR="00043759" w:rsidRPr="00A474BC" w:rsidRDefault="00043759" w:rsidP="00043759">
            <w:pPr>
              <w:autoSpaceDE w:val="0"/>
              <w:autoSpaceDN w:val="0"/>
              <w:adjustRightInd w:val="0"/>
              <w:spacing w:after="0" w:line="240" w:lineRule="auto"/>
              <w:jc w:val="both"/>
              <w:rPr>
                <w:rFonts w:ascii="Arial Narrow" w:hAnsi="Arial Narrow" w:cs="Arial Narrow"/>
                <w:szCs w:val="24"/>
              </w:rPr>
            </w:pPr>
            <w:r w:rsidRPr="00A474BC">
              <w:rPr>
                <w:rFonts w:ascii="Verdana" w:hAnsi="Verdana" w:cs="Verdana"/>
                <w:color w:val="000000"/>
                <w:u w:val="single"/>
              </w:rPr>
              <w:t>E</w:t>
            </w:r>
            <w:r w:rsidRPr="00A474BC">
              <w:rPr>
                <w:rFonts w:ascii="Arial Narrow" w:hAnsi="Arial Narrow" w:cs="Arial Narrow"/>
                <w:szCs w:val="24"/>
                <w:u w:val="single"/>
              </w:rPr>
              <w:t>quipo Pedagógico de Pastoral y Educación en Valores</w:t>
            </w:r>
            <w:r w:rsidRPr="00A474BC">
              <w:rPr>
                <w:rFonts w:ascii="Arial Narrow" w:hAnsi="Arial Narrow" w:cs="Arial Narrow"/>
                <w:szCs w:val="24"/>
              </w:rPr>
              <w:t>.- Docentes contratados a tiempo completo por la Oficina Central de Fe y Alegría Perú para el área de Pastoral y Educación en Valores del Departamento de Formación, encargados de realizar Talleres y Retiros espirituales a los alumnos de los Centros educativos Fe y Alegría.</w:t>
            </w:r>
          </w:p>
        </w:tc>
      </w:tr>
      <w:tr w:rsidR="00043759" w:rsidRPr="00A474BC" w:rsidTr="00043759">
        <w:tc>
          <w:tcPr>
            <w:tcW w:w="2276" w:type="dxa"/>
            <w:shd w:val="clear" w:color="auto" w:fill="BFBFBF"/>
            <w:vAlign w:val="center"/>
          </w:tcPr>
          <w:p w:rsidR="00043759" w:rsidRPr="00A474BC" w:rsidRDefault="00043759" w:rsidP="00043759">
            <w:pPr>
              <w:spacing w:after="0" w:line="240" w:lineRule="auto"/>
              <w:jc w:val="center"/>
              <w:rPr>
                <w:rFonts w:ascii="Arial Narrow" w:hAnsi="Arial Narrow" w:cs="Arial Narrow"/>
                <w:b/>
                <w:bCs/>
                <w:szCs w:val="24"/>
              </w:rPr>
            </w:pPr>
            <w:r w:rsidRPr="00A474BC">
              <w:rPr>
                <w:rFonts w:ascii="Arial Narrow" w:hAnsi="Arial Narrow" w:cs="Arial Narrow"/>
                <w:b/>
                <w:bCs/>
                <w:szCs w:val="24"/>
              </w:rPr>
              <w:t>CLIENTES INTERNOS</w:t>
            </w:r>
          </w:p>
        </w:tc>
        <w:tc>
          <w:tcPr>
            <w:tcW w:w="2257" w:type="dxa"/>
          </w:tcPr>
          <w:p w:rsidR="00043759" w:rsidRPr="00A474BC" w:rsidRDefault="00043759" w:rsidP="00043759">
            <w:pPr>
              <w:spacing w:after="0" w:line="240" w:lineRule="auto"/>
              <w:rPr>
                <w:rFonts w:ascii="Arial Narrow" w:hAnsi="Arial Narrow" w:cs="Arial Narrow"/>
                <w:szCs w:val="24"/>
              </w:rPr>
            </w:pPr>
            <w:r w:rsidRPr="00A474BC">
              <w:rPr>
                <w:rFonts w:ascii="Arial Narrow" w:hAnsi="Arial Narrow" w:cs="Arial Narrow"/>
                <w:szCs w:val="24"/>
              </w:rPr>
              <w:t>No Aplica</w:t>
            </w:r>
          </w:p>
        </w:tc>
        <w:tc>
          <w:tcPr>
            <w:tcW w:w="2258" w:type="dxa"/>
            <w:shd w:val="clear" w:color="auto" w:fill="D9D9D9"/>
            <w:vAlign w:val="center"/>
          </w:tcPr>
          <w:p w:rsidR="00043759" w:rsidRPr="00A474BC" w:rsidRDefault="00043759" w:rsidP="00043759">
            <w:pPr>
              <w:spacing w:after="0" w:line="240" w:lineRule="auto"/>
              <w:jc w:val="center"/>
              <w:rPr>
                <w:rFonts w:ascii="Arial Narrow" w:hAnsi="Arial Narrow" w:cs="Arial Narrow"/>
                <w:b/>
                <w:bCs/>
                <w:szCs w:val="24"/>
              </w:rPr>
            </w:pPr>
            <w:r w:rsidRPr="00A474BC">
              <w:rPr>
                <w:rFonts w:ascii="Arial Narrow" w:hAnsi="Arial Narrow" w:cs="Arial Narrow"/>
                <w:b/>
                <w:bCs/>
                <w:szCs w:val="24"/>
              </w:rPr>
              <w:t>CLIENTES EXTERNOS</w:t>
            </w:r>
          </w:p>
        </w:tc>
        <w:tc>
          <w:tcPr>
            <w:tcW w:w="2263" w:type="dxa"/>
            <w:vAlign w:val="center"/>
          </w:tcPr>
          <w:p w:rsidR="00043759" w:rsidRPr="00A474BC" w:rsidRDefault="00043759" w:rsidP="00043759">
            <w:pPr>
              <w:spacing w:after="0" w:line="240" w:lineRule="auto"/>
              <w:rPr>
                <w:rFonts w:ascii="Arial Narrow" w:hAnsi="Arial Narrow" w:cs="Arial Narrow"/>
                <w:szCs w:val="24"/>
              </w:rPr>
            </w:pPr>
            <w:r w:rsidRPr="00A474BC">
              <w:rPr>
                <w:rFonts w:ascii="Arial Narrow" w:hAnsi="Arial Narrow" w:cs="Arial Narrow"/>
                <w:szCs w:val="24"/>
              </w:rPr>
              <w:t>Jefe del Departamento de Planificación</w:t>
            </w:r>
          </w:p>
        </w:tc>
      </w:tr>
      <w:tr w:rsidR="00043759" w:rsidRPr="00A474BC" w:rsidTr="00043759">
        <w:tc>
          <w:tcPr>
            <w:tcW w:w="2276" w:type="dxa"/>
            <w:shd w:val="clear" w:color="auto" w:fill="BFBFBF"/>
            <w:vAlign w:val="center"/>
          </w:tcPr>
          <w:p w:rsidR="00043759" w:rsidRPr="00A474BC" w:rsidRDefault="00043759" w:rsidP="00043759">
            <w:pPr>
              <w:spacing w:after="0" w:line="240" w:lineRule="auto"/>
              <w:jc w:val="center"/>
              <w:rPr>
                <w:rFonts w:ascii="Arial Narrow" w:hAnsi="Arial Narrow" w:cs="Arial Narrow"/>
                <w:b/>
                <w:bCs/>
                <w:szCs w:val="24"/>
              </w:rPr>
            </w:pPr>
            <w:r w:rsidRPr="00A474BC">
              <w:rPr>
                <w:rFonts w:ascii="Arial Narrow" w:hAnsi="Arial Narrow" w:cs="Arial Narrow"/>
                <w:b/>
                <w:bCs/>
                <w:szCs w:val="24"/>
              </w:rPr>
              <w:t>ALCANCE</w:t>
            </w:r>
          </w:p>
        </w:tc>
        <w:tc>
          <w:tcPr>
            <w:tcW w:w="6778" w:type="dxa"/>
            <w:gridSpan w:val="3"/>
          </w:tcPr>
          <w:p w:rsidR="00043759" w:rsidRPr="00A474BC" w:rsidRDefault="00043759" w:rsidP="00043759">
            <w:pPr>
              <w:spacing w:after="0" w:line="240" w:lineRule="auto"/>
              <w:jc w:val="both"/>
              <w:rPr>
                <w:rFonts w:ascii="Arial Narrow" w:hAnsi="Arial Narrow" w:cs="Arial Narrow"/>
                <w:szCs w:val="24"/>
              </w:rPr>
            </w:pPr>
            <w:r w:rsidRPr="00A474BC">
              <w:rPr>
                <w:rFonts w:ascii="Arial Narrow" w:hAnsi="Arial Narrow" w:cs="Arial Narrow"/>
                <w:szCs w:val="24"/>
              </w:rPr>
              <w:t>El alcance del presente proceso se encuentra centrado en las tareas necesarias para llevar a cabo la elaboración del Plan Operativo Anual del área de Pastoral y Educación en Valores.</w:t>
            </w:r>
          </w:p>
          <w:p w:rsidR="00043759" w:rsidRPr="00A474BC" w:rsidRDefault="00043759" w:rsidP="00043759">
            <w:pPr>
              <w:tabs>
                <w:tab w:val="left" w:pos="4473"/>
              </w:tabs>
              <w:spacing w:after="0" w:line="240" w:lineRule="auto"/>
              <w:jc w:val="both"/>
              <w:rPr>
                <w:rFonts w:ascii="Arial Narrow" w:hAnsi="Arial Narrow" w:cs="Arial Narrow"/>
                <w:szCs w:val="24"/>
              </w:rPr>
            </w:pPr>
            <w:r w:rsidRPr="00A474BC">
              <w:rPr>
                <w:rFonts w:ascii="Arial Narrow" w:hAnsi="Arial Narrow" w:cs="Arial Narrow"/>
                <w:szCs w:val="24"/>
              </w:rPr>
              <w:t xml:space="preserve">Este documento no detallará el proceso de planificación a nivel Institucional de Fe y Alegría.  </w:t>
            </w:r>
          </w:p>
        </w:tc>
      </w:tr>
      <w:tr w:rsidR="00043759" w:rsidRPr="00A474BC" w:rsidTr="00043759">
        <w:tc>
          <w:tcPr>
            <w:tcW w:w="2276" w:type="dxa"/>
            <w:shd w:val="clear" w:color="auto" w:fill="BFBFBF"/>
            <w:vAlign w:val="center"/>
          </w:tcPr>
          <w:p w:rsidR="00043759" w:rsidRPr="00A474BC" w:rsidRDefault="00043759" w:rsidP="00043759">
            <w:pPr>
              <w:spacing w:after="0" w:line="240" w:lineRule="auto"/>
              <w:jc w:val="center"/>
              <w:rPr>
                <w:rFonts w:ascii="Arial Narrow" w:hAnsi="Arial Narrow" w:cs="Arial Narrow"/>
                <w:b/>
                <w:bCs/>
                <w:szCs w:val="24"/>
              </w:rPr>
            </w:pPr>
            <w:r w:rsidRPr="00A474BC">
              <w:rPr>
                <w:rFonts w:ascii="Arial Narrow" w:hAnsi="Arial Narrow" w:cs="Arial Narrow"/>
                <w:b/>
                <w:bCs/>
                <w:szCs w:val="24"/>
              </w:rPr>
              <w:t>PROCEDIMIENTO</w:t>
            </w:r>
          </w:p>
        </w:tc>
        <w:tc>
          <w:tcPr>
            <w:tcW w:w="6778" w:type="dxa"/>
            <w:gridSpan w:val="3"/>
            <w:vAlign w:val="center"/>
          </w:tcPr>
          <w:p w:rsidR="00043759" w:rsidRPr="00A474BC" w:rsidRDefault="00043759" w:rsidP="00B420B6">
            <w:pPr>
              <w:numPr>
                <w:ilvl w:val="0"/>
                <w:numId w:val="14"/>
              </w:numPr>
              <w:autoSpaceDE w:val="0"/>
              <w:autoSpaceDN w:val="0"/>
              <w:adjustRightInd w:val="0"/>
              <w:spacing w:after="0" w:line="240" w:lineRule="auto"/>
              <w:jc w:val="both"/>
              <w:rPr>
                <w:rFonts w:ascii="Arial Narrow" w:hAnsi="Arial Narrow" w:cs="Arial Narrow"/>
                <w:szCs w:val="24"/>
              </w:rPr>
            </w:pPr>
            <w:r w:rsidRPr="00A474BC">
              <w:rPr>
                <w:rFonts w:ascii="Arial Narrow" w:hAnsi="Arial Narrow" w:cs="Arial Narrow"/>
                <w:szCs w:val="24"/>
              </w:rPr>
              <w:t>Se recibe la Guía de evaluación por parte del Departamento de Planificación y paso seguido se procede a realizar una evaluación interna sobre las actividades realizadas.</w:t>
            </w:r>
          </w:p>
          <w:p w:rsidR="00043759" w:rsidRPr="00A474BC" w:rsidRDefault="00043759" w:rsidP="00B420B6">
            <w:pPr>
              <w:numPr>
                <w:ilvl w:val="0"/>
                <w:numId w:val="14"/>
              </w:numPr>
              <w:autoSpaceDE w:val="0"/>
              <w:autoSpaceDN w:val="0"/>
              <w:adjustRightInd w:val="0"/>
              <w:spacing w:after="0" w:line="240" w:lineRule="auto"/>
              <w:jc w:val="both"/>
              <w:rPr>
                <w:rFonts w:ascii="Arial Narrow" w:hAnsi="Arial Narrow" w:cs="Arial Narrow"/>
                <w:szCs w:val="24"/>
              </w:rPr>
            </w:pPr>
            <w:r w:rsidRPr="00A474BC">
              <w:rPr>
                <w:rFonts w:ascii="Arial Narrow" w:hAnsi="Arial Narrow" w:cs="Arial Narrow"/>
                <w:szCs w:val="24"/>
              </w:rPr>
              <w:t>Realizada la evaluación interna, se procede a elaborar el Plan Operativo Anual de Pastoral y Educación en Valores interno, en donde se determinarán las actividades pastorales que se desarrollarán y el presupuesto requerido para ellas.</w:t>
            </w:r>
          </w:p>
          <w:p w:rsidR="00043759" w:rsidRPr="00A474BC" w:rsidRDefault="00043759" w:rsidP="00B420B6">
            <w:pPr>
              <w:numPr>
                <w:ilvl w:val="1"/>
                <w:numId w:val="14"/>
              </w:numPr>
              <w:autoSpaceDE w:val="0"/>
              <w:autoSpaceDN w:val="0"/>
              <w:adjustRightInd w:val="0"/>
              <w:spacing w:after="0" w:line="240" w:lineRule="auto"/>
              <w:jc w:val="both"/>
              <w:rPr>
                <w:rFonts w:ascii="Arial Narrow" w:hAnsi="Arial Narrow" w:cs="Arial Narrow"/>
                <w:szCs w:val="24"/>
              </w:rPr>
            </w:pPr>
            <w:r w:rsidRPr="00A474BC">
              <w:rPr>
                <w:rFonts w:ascii="Arial Narrow" w:hAnsi="Arial Narrow" w:cs="Arial Narrow"/>
                <w:szCs w:val="24"/>
              </w:rPr>
              <w:t>En caso de que se tenga alguna duda con respecto a la elaboración, el Jefe de Pastoral y Educación Valores procede a comunicar su duda al Jefe del Departamento de Planificación a fin de encontrar la solución.</w:t>
            </w:r>
          </w:p>
          <w:p w:rsidR="00043759" w:rsidRPr="00A474BC" w:rsidRDefault="00043759" w:rsidP="00B420B6">
            <w:pPr>
              <w:numPr>
                <w:ilvl w:val="0"/>
                <w:numId w:val="14"/>
              </w:numPr>
              <w:autoSpaceDE w:val="0"/>
              <w:autoSpaceDN w:val="0"/>
              <w:adjustRightInd w:val="0"/>
              <w:spacing w:after="0" w:line="240" w:lineRule="auto"/>
              <w:jc w:val="both"/>
              <w:rPr>
                <w:rFonts w:ascii="Arial Narrow" w:hAnsi="Arial Narrow" w:cs="Arial Narrow"/>
                <w:szCs w:val="24"/>
              </w:rPr>
            </w:pPr>
            <w:r w:rsidRPr="00A474BC">
              <w:rPr>
                <w:rFonts w:ascii="Arial Narrow" w:hAnsi="Arial Narrow" w:cs="Arial Narrow"/>
                <w:szCs w:val="24"/>
              </w:rPr>
              <w:t>El Director del Departamento de Formación procede a realizar una evaluación sobre las actividades desarrolladas por Pastoral y Educación en Valores, éstos hacen sus descargos y se detallan los resultados obtenidos.</w:t>
            </w:r>
          </w:p>
          <w:p w:rsidR="00043759" w:rsidRPr="00A474BC" w:rsidRDefault="00043759" w:rsidP="00B420B6">
            <w:pPr>
              <w:numPr>
                <w:ilvl w:val="0"/>
                <w:numId w:val="14"/>
              </w:numPr>
              <w:autoSpaceDE w:val="0"/>
              <w:autoSpaceDN w:val="0"/>
              <w:adjustRightInd w:val="0"/>
              <w:spacing w:after="0" w:line="240" w:lineRule="auto"/>
              <w:jc w:val="both"/>
              <w:rPr>
                <w:rFonts w:ascii="Arial Narrow" w:hAnsi="Arial Narrow" w:cs="Arial Narrow"/>
                <w:szCs w:val="24"/>
              </w:rPr>
            </w:pPr>
            <w:r w:rsidRPr="00A474BC">
              <w:rPr>
                <w:rFonts w:ascii="Arial Narrow" w:hAnsi="Arial Narrow" w:cs="Arial Narrow"/>
                <w:szCs w:val="24"/>
              </w:rPr>
              <w:t>Luego de ello, se procede a realizar la elaboración del Plan Operativo Anual de Pastoral y Educación en Valores en conjunto con el Director del Departamento de Formación.  El Plan Operativo Anual de Pastoral y Educación en Valores será revisado por el Jefe de Pastoral y Educación en Valores y corregido por el Equipo Pedagógico de Pastoral y Educación en Valores.</w:t>
            </w:r>
          </w:p>
          <w:p w:rsidR="00043759" w:rsidRPr="00A474BC" w:rsidRDefault="00043759" w:rsidP="00B420B6">
            <w:pPr>
              <w:numPr>
                <w:ilvl w:val="0"/>
                <w:numId w:val="14"/>
              </w:numPr>
              <w:autoSpaceDE w:val="0"/>
              <w:autoSpaceDN w:val="0"/>
              <w:adjustRightInd w:val="0"/>
              <w:spacing w:after="0" w:line="240" w:lineRule="auto"/>
              <w:jc w:val="both"/>
              <w:rPr>
                <w:rFonts w:ascii="Arial Narrow" w:hAnsi="Arial Narrow" w:cs="Arial Narrow"/>
                <w:szCs w:val="24"/>
              </w:rPr>
            </w:pPr>
            <w:r w:rsidRPr="00A474BC">
              <w:rPr>
                <w:rFonts w:ascii="Arial Narrow" w:hAnsi="Arial Narrow" w:cs="Arial Narrow"/>
                <w:szCs w:val="24"/>
              </w:rPr>
              <w:t>Terminada la corrección, se envía el Plan Operativo Anual de Pastoral y Educación en Valores al Director del Departamento de Formación, el cual hará la revisión final y procederá a derivarlo al Departamento de Planeamiento para su incorporación en el Plan Operativo Anual Institucional.</w:t>
            </w:r>
          </w:p>
          <w:p w:rsidR="00043759" w:rsidRPr="00A474BC" w:rsidRDefault="00043759" w:rsidP="00B420B6">
            <w:pPr>
              <w:numPr>
                <w:ilvl w:val="0"/>
                <w:numId w:val="14"/>
              </w:numPr>
              <w:autoSpaceDE w:val="0"/>
              <w:autoSpaceDN w:val="0"/>
              <w:adjustRightInd w:val="0"/>
              <w:spacing w:after="0" w:line="240" w:lineRule="auto"/>
              <w:jc w:val="both"/>
              <w:rPr>
                <w:rFonts w:ascii="Arial Narrow" w:hAnsi="Arial Narrow" w:cs="Arial Narrow"/>
                <w:szCs w:val="24"/>
              </w:rPr>
            </w:pPr>
            <w:r w:rsidRPr="00A474BC">
              <w:rPr>
                <w:rFonts w:ascii="Arial Narrow" w:hAnsi="Arial Narrow" w:cs="Arial Narrow"/>
                <w:szCs w:val="24"/>
              </w:rPr>
              <w:t xml:space="preserve">Llegada la fecha de la Reunión anual, se prepara la documentación de los resultados obtenidos durante el año y durante la presentación de la misma se obtiene una retroalimentación por parte del Jefe del Departamento de Planificación. </w:t>
            </w:r>
          </w:p>
          <w:p w:rsidR="00043759" w:rsidRPr="00A474BC" w:rsidRDefault="00043759" w:rsidP="00B420B6">
            <w:pPr>
              <w:numPr>
                <w:ilvl w:val="0"/>
                <w:numId w:val="14"/>
              </w:numPr>
              <w:autoSpaceDE w:val="0"/>
              <w:autoSpaceDN w:val="0"/>
              <w:adjustRightInd w:val="0"/>
              <w:spacing w:after="0" w:line="240" w:lineRule="auto"/>
              <w:jc w:val="both"/>
              <w:rPr>
                <w:rFonts w:ascii="Arial Narrow" w:hAnsi="Arial Narrow" w:cs="Arial Narrow"/>
                <w:szCs w:val="24"/>
              </w:rPr>
            </w:pPr>
            <w:r w:rsidRPr="00A474BC">
              <w:rPr>
                <w:rFonts w:ascii="Arial Narrow" w:hAnsi="Arial Narrow" w:cs="Arial Narrow"/>
                <w:szCs w:val="24"/>
              </w:rPr>
              <w:t>Con la retroalimentación obtenida, se procede a realizar la mejora al Plan Operativo Anual de Pastoral y Educación en Valores y se hace conocimiento del mismo al Departamento de Planificación para su inclusión en el Plan Operativo Anual Institucional.</w:t>
            </w:r>
          </w:p>
          <w:p w:rsidR="00043759" w:rsidRPr="00A474BC" w:rsidRDefault="00043759" w:rsidP="00B420B6">
            <w:pPr>
              <w:numPr>
                <w:ilvl w:val="0"/>
                <w:numId w:val="14"/>
              </w:numPr>
              <w:autoSpaceDE w:val="0"/>
              <w:autoSpaceDN w:val="0"/>
              <w:adjustRightInd w:val="0"/>
              <w:spacing w:after="0" w:line="240" w:lineRule="auto"/>
              <w:jc w:val="both"/>
              <w:rPr>
                <w:rFonts w:ascii="Arial Narrow" w:hAnsi="Arial Narrow" w:cs="Arial Narrow"/>
                <w:szCs w:val="24"/>
              </w:rPr>
            </w:pPr>
            <w:r w:rsidRPr="00A474BC">
              <w:rPr>
                <w:rFonts w:ascii="Arial Narrow" w:hAnsi="Arial Narrow" w:cs="Arial Narrow"/>
                <w:szCs w:val="24"/>
              </w:rPr>
              <w:t>El Jefe de Pastoral y Educación en Valores realiza  una convocatoria a todos los Coordinadores Pastorales de los Colegios Fe y Alegría.</w:t>
            </w:r>
          </w:p>
          <w:p w:rsidR="00043759" w:rsidRPr="00A474BC" w:rsidRDefault="00043759" w:rsidP="00B420B6">
            <w:pPr>
              <w:numPr>
                <w:ilvl w:val="0"/>
                <w:numId w:val="14"/>
              </w:numPr>
              <w:autoSpaceDE w:val="0"/>
              <w:autoSpaceDN w:val="0"/>
              <w:adjustRightInd w:val="0"/>
              <w:spacing w:after="0" w:line="240" w:lineRule="auto"/>
              <w:jc w:val="both"/>
              <w:rPr>
                <w:rFonts w:ascii="Arial Narrow" w:hAnsi="Arial Narrow" w:cs="Arial Narrow"/>
                <w:szCs w:val="24"/>
              </w:rPr>
            </w:pPr>
            <w:r w:rsidRPr="00A474BC">
              <w:rPr>
                <w:rFonts w:ascii="Arial Narrow" w:hAnsi="Arial Narrow" w:cs="Arial Narrow"/>
                <w:szCs w:val="24"/>
              </w:rPr>
              <w:t>Llegada la fecha convocada, se define el Cronograma de actividades que es propuesto por la Oficina Central y se recibe el Cronograma de las actividades pastorales de los Colegios por medio de su Coordinador pastoral.</w:t>
            </w:r>
          </w:p>
          <w:p w:rsidR="00043759" w:rsidRPr="00A474BC" w:rsidRDefault="00043759" w:rsidP="00B420B6">
            <w:pPr>
              <w:numPr>
                <w:ilvl w:val="0"/>
                <w:numId w:val="14"/>
              </w:numPr>
              <w:autoSpaceDE w:val="0"/>
              <w:autoSpaceDN w:val="0"/>
              <w:adjustRightInd w:val="0"/>
              <w:spacing w:after="0" w:line="240" w:lineRule="auto"/>
              <w:jc w:val="both"/>
              <w:rPr>
                <w:rFonts w:ascii="Arial Narrow" w:hAnsi="Arial Narrow" w:cs="Arial Narrow"/>
                <w:szCs w:val="24"/>
              </w:rPr>
            </w:pPr>
            <w:r w:rsidRPr="00A474BC">
              <w:rPr>
                <w:rFonts w:ascii="Arial Narrow" w:hAnsi="Arial Narrow" w:cs="Arial Narrow"/>
                <w:szCs w:val="24"/>
              </w:rPr>
              <w:t>Se recolectan las propuestas de los Coordinadores Pastorales de los Colegios y se procede a realizar el cruce entre las actividades propuestas y solicitadas por los Coordinadores pastorales a fin de elaborar el Cronograma final de actividades pastorales.</w:t>
            </w:r>
          </w:p>
          <w:p w:rsidR="00043759" w:rsidRPr="00A474BC" w:rsidRDefault="00043759" w:rsidP="00B420B6">
            <w:pPr>
              <w:keepNext/>
              <w:numPr>
                <w:ilvl w:val="0"/>
                <w:numId w:val="14"/>
              </w:numPr>
              <w:autoSpaceDE w:val="0"/>
              <w:autoSpaceDN w:val="0"/>
              <w:adjustRightInd w:val="0"/>
              <w:spacing w:after="0" w:line="240" w:lineRule="auto"/>
              <w:jc w:val="both"/>
              <w:rPr>
                <w:rFonts w:ascii="Arial Narrow" w:hAnsi="Arial Narrow" w:cs="Arial Narrow"/>
                <w:szCs w:val="24"/>
              </w:rPr>
            </w:pPr>
            <w:r w:rsidRPr="00A474BC">
              <w:rPr>
                <w:rFonts w:ascii="Arial Narrow" w:hAnsi="Arial Narrow" w:cs="Arial Narrow"/>
                <w:szCs w:val="24"/>
              </w:rPr>
              <w:t>Finalmente, el Jefe de Pastoral y Educación en Valores procede a identificar si es que existen  actividades que no fueron incluidas en Plan Operativo Anual del área a fin de solicitar su inclusión en el Plan Operativo Anual Institucional al Departamento de Planificación.</w:t>
            </w:r>
          </w:p>
        </w:tc>
      </w:tr>
    </w:tbl>
    <w:p w:rsidR="00043759" w:rsidRPr="00043759" w:rsidRDefault="00043759" w:rsidP="00043759">
      <w:pPr>
        <w:pStyle w:val="Caption"/>
        <w:jc w:val="center"/>
        <w:rPr>
          <w:rFonts w:asciiTheme="majorHAnsi" w:hAnsiTheme="majorHAnsi"/>
          <w:sz w:val="16"/>
          <w:szCs w:val="16"/>
        </w:rPr>
      </w:pPr>
      <w:bookmarkStart w:id="239" w:name="_Toc266031700"/>
      <w:r w:rsidRPr="00043759">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14</w:t>
      </w:r>
      <w:r w:rsidR="00C74554">
        <w:rPr>
          <w:rFonts w:asciiTheme="majorHAnsi" w:hAnsiTheme="majorHAnsi"/>
          <w:sz w:val="16"/>
          <w:szCs w:val="16"/>
        </w:rPr>
        <w:fldChar w:fldCharType="end"/>
      </w:r>
      <w:r w:rsidRPr="00043759">
        <w:rPr>
          <w:rFonts w:asciiTheme="majorHAnsi" w:hAnsiTheme="majorHAnsi"/>
          <w:sz w:val="16"/>
          <w:szCs w:val="16"/>
        </w:rPr>
        <w:t>.- Definición de Proceso “Planificación de Pastoral y Educación en Valores”</w:t>
      </w:r>
      <w:bookmarkEnd w:id="239"/>
    </w:p>
    <w:p w:rsidR="00043759" w:rsidRPr="00043759" w:rsidRDefault="00043759" w:rsidP="00043759">
      <w:pPr>
        <w:pStyle w:val="Caption"/>
        <w:jc w:val="center"/>
        <w:rPr>
          <w:rFonts w:asciiTheme="majorHAnsi" w:hAnsiTheme="majorHAnsi"/>
          <w:sz w:val="16"/>
          <w:szCs w:val="16"/>
        </w:rPr>
      </w:pPr>
      <w:r w:rsidRPr="00043759">
        <w:rPr>
          <w:rFonts w:asciiTheme="majorHAnsi" w:hAnsiTheme="majorHAnsi"/>
          <w:sz w:val="16"/>
          <w:szCs w:val="16"/>
        </w:rPr>
        <w:t>Fuente:   Elaboración propia</w:t>
      </w:r>
    </w:p>
    <w:p w:rsidR="00043759" w:rsidRDefault="00043759" w:rsidP="00043759"/>
    <w:p w:rsidR="00043759" w:rsidRDefault="00043759" w:rsidP="00043759"/>
    <w:p w:rsidR="00043759" w:rsidRDefault="00043759" w:rsidP="00043759">
      <w:pPr>
        <w:sectPr w:rsidR="00043759" w:rsidSect="00FA30F6">
          <w:footerReference w:type="default" r:id="rId38"/>
          <w:pgSz w:w="11907" w:h="16839" w:code="9"/>
          <w:pgMar w:top="1417" w:right="1701" w:bottom="1417" w:left="1701" w:header="708" w:footer="708" w:gutter="0"/>
          <w:cols w:space="708"/>
          <w:docGrid w:linePitch="360"/>
        </w:sectPr>
      </w:pPr>
    </w:p>
    <w:p w:rsidR="00043759" w:rsidRDefault="00043759" w:rsidP="00043759">
      <w:pPr>
        <w:keepNext/>
        <w:spacing w:after="0" w:line="240" w:lineRule="auto"/>
        <w:jc w:val="center"/>
      </w:pPr>
      <w:r>
        <w:rPr>
          <w:rFonts w:cs="Times New Roman"/>
          <w:noProof/>
          <w:lang w:eastAsia="es-ES" w:bidi="ar-SA"/>
        </w:rPr>
        <w:drawing>
          <wp:inline distT="0" distB="0" distL="0" distR="0">
            <wp:extent cx="7783038" cy="5132742"/>
            <wp:effectExtent l="19050" t="0" r="8412"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b="6047"/>
                    <a:stretch>
                      <a:fillRect/>
                    </a:stretch>
                  </pic:blipFill>
                  <pic:spPr bwMode="auto">
                    <a:xfrm>
                      <a:off x="0" y="0"/>
                      <a:ext cx="7786368" cy="5134938"/>
                    </a:xfrm>
                    <a:prstGeom prst="rect">
                      <a:avLst/>
                    </a:prstGeom>
                    <a:noFill/>
                    <a:ln w="9525">
                      <a:noFill/>
                      <a:miter lim="800000"/>
                      <a:headEnd/>
                      <a:tailEnd/>
                    </a:ln>
                  </pic:spPr>
                </pic:pic>
              </a:graphicData>
            </a:graphic>
          </wp:inline>
        </w:drawing>
      </w:r>
    </w:p>
    <w:p w:rsidR="00043759" w:rsidRPr="00043759" w:rsidRDefault="00043759" w:rsidP="00043759">
      <w:pPr>
        <w:pStyle w:val="Caption"/>
        <w:jc w:val="center"/>
        <w:rPr>
          <w:rFonts w:asciiTheme="majorHAnsi" w:hAnsiTheme="majorHAnsi"/>
          <w:sz w:val="16"/>
          <w:szCs w:val="16"/>
        </w:rPr>
      </w:pPr>
      <w:bookmarkStart w:id="240" w:name="_Toc266031539"/>
      <w:r w:rsidRPr="00043759">
        <w:rPr>
          <w:rFonts w:asciiTheme="majorHAnsi" w:hAnsiTheme="majorHAnsi"/>
          <w:sz w:val="16"/>
          <w:szCs w:val="16"/>
        </w:rPr>
        <w:t xml:space="preserve">Ilustración </w:t>
      </w:r>
      <w:r w:rsidR="00934198" w:rsidRPr="00043759">
        <w:rPr>
          <w:rFonts w:asciiTheme="majorHAnsi" w:hAnsiTheme="majorHAnsi"/>
          <w:sz w:val="16"/>
          <w:szCs w:val="16"/>
        </w:rPr>
        <w:fldChar w:fldCharType="begin"/>
      </w:r>
      <w:r w:rsidRPr="00043759">
        <w:rPr>
          <w:rFonts w:asciiTheme="majorHAnsi" w:hAnsiTheme="majorHAnsi"/>
          <w:sz w:val="16"/>
          <w:szCs w:val="16"/>
        </w:rPr>
        <w:instrText xml:space="preserve"> SEQ Ilustración \* ARABIC </w:instrText>
      </w:r>
      <w:r w:rsidR="00934198" w:rsidRPr="00043759">
        <w:rPr>
          <w:rFonts w:asciiTheme="majorHAnsi" w:hAnsiTheme="majorHAnsi"/>
          <w:sz w:val="16"/>
          <w:szCs w:val="16"/>
        </w:rPr>
        <w:fldChar w:fldCharType="separate"/>
      </w:r>
      <w:r w:rsidR="00EB772F">
        <w:rPr>
          <w:rFonts w:asciiTheme="majorHAnsi" w:hAnsiTheme="majorHAnsi"/>
          <w:noProof/>
          <w:sz w:val="16"/>
          <w:szCs w:val="16"/>
        </w:rPr>
        <w:t>11</w:t>
      </w:r>
      <w:r w:rsidR="00934198" w:rsidRPr="00043759">
        <w:rPr>
          <w:rFonts w:asciiTheme="majorHAnsi" w:hAnsiTheme="majorHAnsi"/>
          <w:sz w:val="16"/>
          <w:szCs w:val="16"/>
        </w:rPr>
        <w:fldChar w:fldCharType="end"/>
      </w:r>
      <w:r w:rsidRPr="00043759">
        <w:rPr>
          <w:rFonts w:asciiTheme="majorHAnsi" w:hAnsiTheme="majorHAnsi"/>
          <w:sz w:val="16"/>
          <w:szCs w:val="16"/>
        </w:rPr>
        <w:t>.- Diagrama de Proceso “Planificación de Pastoral y Educación en Valores”</w:t>
      </w:r>
      <w:bookmarkEnd w:id="240"/>
    </w:p>
    <w:p w:rsidR="00043759" w:rsidRPr="00043759" w:rsidRDefault="00043759" w:rsidP="00043759">
      <w:pPr>
        <w:pStyle w:val="Caption"/>
        <w:jc w:val="center"/>
        <w:rPr>
          <w:rFonts w:asciiTheme="majorHAnsi" w:hAnsiTheme="majorHAnsi"/>
          <w:sz w:val="16"/>
          <w:szCs w:val="16"/>
        </w:rPr>
      </w:pPr>
      <w:r>
        <w:rPr>
          <w:rFonts w:ascii="Arial Narrow" w:hAnsi="Arial Narrow" w:cs="Arial Narrow"/>
          <w:b w:val="0"/>
          <w:bCs w:val="0"/>
          <w:sz w:val="24"/>
          <w:szCs w:val="24"/>
        </w:rPr>
        <w:t xml:space="preserve">         </w:t>
      </w:r>
      <w:r w:rsidRPr="00043759">
        <w:rPr>
          <w:rFonts w:asciiTheme="majorHAnsi" w:hAnsiTheme="majorHAnsi"/>
          <w:sz w:val="16"/>
          <w:szCs w:val="16"/>
        </w:rPr>
        <w:t>Fuente:   Elaboración propia</w:t>
      </w:r>
    </w:p>
    <w:tbl>
      <w:tblPr>
        <w:tblW w:w="13652" w:type="dxa"/>
        <w:tblInd w:w="-106"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82"/>
        <w:gridCol w:w="1473"/>
        <w:gridCol w:w="1929"/>
        <w:gridCol w:w="1617"/>
        <w:gridCol w:w="4053"/>
        <w:gridCol w:w="1843"/>
        <w:gridCol w:w="1324"/>
        <w:gridCol w:w="831"/>
      </w:tblGrid>
      <w:tr w:rsidR="00043759" w:rsidRPr="00C555D1" w:rsidTr="00043759">
        <w:trPr>
          <w:trHeight w:val="495"/>
          <w:tblHeader/>
        </w:trPr>
        <w:tc>
          <w:tcPr>
            <w:tcW w:w="582" w:type="dxa"/>
            <w:tcBorders>
              <w:right w:val="nil"/>
            </w:tcBorders>
            <w:shd w:val="clear" w:color="auto" w:fill="000000"/>
          </w:tcPr>
          <w:p w:rsidR="00043759" w:rsidRPr="00C555D1" w:rsidRDefault="00043759" w:rsidP="00043759">
            <w:pPr>
              <w:spacing w:after="0" w:line="240" w:lineRule="auto"/>
              <w:jc w:val="center"/>
              <w:rPr>
                <w:rFonts w:ascii="Arial Narrow" w:hAnsi="Arial Narrow" w:cs="Arial Narrow"/>
                <w:b/>
                <w:bCs/>
                <w:color w:val="FFFFFF"/>
                <w:sz w:val="20"/>
                <w:szCs w:val="20"/>
                <w:lang w:val="es-PE" w:eastAsia="es-PE"/>
              </w:rPr>
            </w:pPr>
            <w:r w:rsidRPr="00C555D1">
              <w:rPr>
                <w:rFonts w:ascii="Arial Narrow" w:hAnsi="Arial Narrow" w:cs="Arial Narrow"/>
                <w:color w:val="FFFFFF"/>
                <w:sz w:val="20"/>
                <w:szCs w:val="20"/>
                <w:lang w:val="es-PE" w:eastAsia="es-PE"/>
              </w:rPr>
              <w:t>N°</w:t>
            </w:r>
          </w:p>
        </w:tc>
        <w:tc>
          <w:tcPr>
            <w:tcW w:w="1473" w:type="dxa"/>
            <w:tcBorders>
              <w:left w:val="nil"/>
              <w:right w:val="nil"/>
            </w:tcBorders>
            <w:shd w:val="clear" w:color="auto" w:fill="000000"/>
          </w:tcPr>
          <w:p w:rsidR="00043759" w:rsidRPr="00C555D1" w:rsidRDefault="00043759" w:rsidP="00043759">
            <w:pPr>
              <w:spacing w:after="0" w:line="240" w:lineRule="auto"/>
              <w:jc w:val="center"/>
              <w:rPr>
                <w:rFonts w:ascii="Arial Narrow" w:hAnsi="Arial Narrow" w:cs="Arial Narrow"/>
                <w:b/>
                <w:bCs/>
                <w:color w:val="FFFFFF"/>
                <w:sz w:val="20"/>
                <w:szCs w:val="20"/>
                <w:lang w:val="es-PE" w:eastAsia="es-PE"/>
              </w:rPr>
            </w:pPr>
            <w:r w:rsidRPr="00C555D1">
              <w:rPr>
                <w:rFonts w:ascii="Arial Narrow" w:hAnsi="Arial Narrow" w:cs="Arial Narrow"/>
                <w:color w:val="FFFFFF"/>
                <w:sz w:val="20"/>
                <w:szCs w:val="20"/>
                <w:lang w:val="es-PE" w:eastAsia="es-PE"/>
              </w:rPr>
              <w:t>ENTRADA</w:t>
            </w:r>
          </w:p>
        </w:tc>
        <w:tc>
          <w:tcPr>
            <w:tcW w:w="1929" w:type="dxa"/>
            <w:tcBorders>
              <w:left w:val="nil"/>
              <w:right w:val="nil"/>
            </w:tcBorders>
            <w:shd w:val="clear" w:color="auto" w:fill="000000"/>
          </w:tcPr>
          <w:p w:rsidR="00043759" w:rsidRPr="00C555D1" w:rsidRDefault="00043759" w:rsidP="00043759">
            <w:pPr>
              <w:spacing w:after="0" w:line="240" w:lineRule="auto"/>
              <w:jc w:val="center"/>
              <w:rPr>
                <w:rFonts w:ascii="Arial Narrow" w:hAnsi="Arial Narrow" w:cs="Arial Narrow"/>
                <w:b/>
                <w:bCs/>
                <w:color w:val="FFFFFF"/>
                <w:sz w:val="20"/>
                <w:szCs w:val="20"/>
                <w:lang w:val="es-PE" w:eastAsia="es-PE"/>
              </w:rPr>
            </w:pPr>
            <w:r w:rsidRPr="00C555D1">
              <w:rPr>
                <w:rFonts w:ascii="Arial Narrow" w:hAnsi="Arial Narrow" w:cs="Arial Narrow"/>
                <w:color w:val="FFFFFF"/>
                <w:sz w:val="20"/>
                <w:szCs w:val="20"/>
                <w:lang w:val="es-PE" w:eastAsia="es-PE"/>
              </w:rPr>
              <w:t>ACTIVIDAD</w:t>
            </w:r>
          </w:p>
        </w:tc>
        <w:tc>
          <w:tcPr>
            <w:tcW w:w="1617" w:type="dxa"/>
            <w:tcBorders>
              <w:left w:val="nil"/>
              <w:right w:val="nil"/>
            </w:tcBorders>
            <w:shd w:val="clear" w:color="auto" w:fill="000000"/>
          </w:tcPr>
          <w:p w:rsidR="00043759" w:rsidRPr="00C555D1" w:rsidRDefault="00043759" w:rsidP="00043759">
            <w:pPr>
              <w:spacing w:after="0" w:line="240" w:lineRule="auto"/>
              <w:jc w:val="center"/>
              <w:rPr>
                <w:rFonts w:ascii="Arial Narrow" w:hAnsi="Arial Narrow" w:cs="Arial Narrow"/>
                <w:b/>
                <w:bCs/>
                <w:color w:val="FFFFFF"/>
                <w:sz w:val="20"/>
                <w:szCs w:val="20"/>
                <w:lang w:val="es-PE" w:eastAsia="es-PE"/>
              </w:rPr>
            </w:pPr>
            <w:r w:rsidRPr="00C555D1">
              <w:rPr>
                <w:rFonts w:ascii="Arial Narrow" w:hAnsi="Arial Narrow" w:cs="Arial Narrow"/>
                <w:color w:val="FFFFFF"/>
                <w:sz w:val="20"/>
                <w:szCs w:val="20"/>
                <w:lang w:val="es-PE" w:eastAsia="es-PE"/>
              </w:rPr>
              <w:t>SALIDA</w:t>
            </w:r>
          </w:p>
        </w:tc>
        <w:tc>
          <w:tcPr>
            <w:tcW w:w="4053" w:type="dxa"/>
            <w:tcBorders>
              <w:left w:val="nil"/>
              <w:right w:val="nil"/>
            </w:tcBorders>
            <w:shd w:val="clear" w:color="auto" w:fill="000000"/>
          </w:tcPr>
          <w:p w:rsidR="00043759" w:rsidRPr="00C555D1" w:rsidRDefault="00043759" w:rsidP="00043759">
            <w:pPr>
              <w:spacing w:after="0" w:line="240" w:lineRule="auto"/>
              <w:jc w:val="center"/>
              <w:rPr>
                <w:rFonts w:ascii="Arial Narrow" w:hAnsi="Arial Narrow" w:cs="Arial Narrow"/>
                <w:b/>
                <w:bCs/>
                <w:color w:val="FFFFFF"/>
                <w:sz w:val="20"/>
                <w:szCs w:val="20"/>
                <w:lang w:val="es-PE" w:eastAsia="es-PE"/>
              </w:rPr>
            </w:pPr>
            <w:r w:rsidRPr="00C555D1">
              <w:rPr>
                <w:rFonts w:ascii="Arial Narrow" w:hAnsi="Arial Narrow" w:cs="Arial Narrow"/>
                <w:color w:val="FFFFFF"/>
                <w:sz w:val="20"/>
                <w:szCs w:val="20"/>
                <w:lang w:val="es-PE" w:eastAsia="es-PE"/>
              </w:rPr>
              <w:t>DESCRIPCIÓN</w:t>
            </w:r>
          </w:p>
        </w:tc>
        <w:tc>
          <w:tcPr>
            <w:tcW w:w="1843" w:type="dxa"/>
            <w:tcBorders>
              <w:left w:val="nil"/>
              <w:right w:val="nil"/>
            </w:tcBorders>
            <w:shd w:val="clear" w:color="auto" w:fill="000000"/>
          </w:tcPr>
          <w:p w:rsidR="00043759" w:rsidRPr="00C555D1" w:rsidRDefault="00043759" w:rsidP="00043759">
            <w:pPr>
              <w:spacing w:after="0" w:line="240" w:lineRule="auto"/>
              <w:jc w:val="center"/>
              <w:rPr>
                <w:rFonts w:ascii="Arial Narrow" w:hAnsi="Arial Narrow" w:cs="Arial Narrow"/>
                <w:b/>
                <w:bCs/>
                <w:color w:val="FFFFFF"/>
                <w:sz w:val="18"/>
                <w:szCs w:val="18"/>
                <w:lang w:val="es-PE" w:eastAsia="es-PE"/>
              </w:rPr>
            </w:pPr>
            <w:r w:rsidRPr="00C555D1">
              <w:rPr>
                <w:rFonts w:ascii="Arial Narrow" w:hAnsi="Arial Narrow" w:cs="Arial Narrow"/>
                <w:color w:val="FFFFFF"/>
                <w:sz w:val="18"/>
                <w:szCs w:val="18"/>
                <w:lang w:val="es-PE" w:eastAsia="es-PE"/>
              </w:rPr>
              <w:t>RESPONSABLE</w:t>
            </w:r>
          </w:p>
        </w:tc>
        <w:tc>
          <w:tcPr>
            <w:tcW w:w="1324" w:type="dxa"/>
            <w:tcBorders>
              <w:left w:val="nil"/>
              <w:right w:val="nil"/>
            </w:tcBorders>
            <w:shd w:val="clear" w:color="auto" w:fill="000000"/>
          </w:tcPr>
          <w:p w:rsidR="00043759" w:rsidRPr="00C555D1" w:rsidRDefault="00043759" w:rsidP="00043759">
            <w:pPr>
              <w:spacing w:after="0" w:line="240" w:lineRule="auto"/>
              <w:jc w:val="center"/>
              <w:rPr>
                <w:rFonts w:ascii="Arial Narrow" w:hAnsi="Arial Narrow" w:cs="Arial Narrow"/>
                <w:b/>
                <w:bCs/>
                <w:color w:val="FFFFFF"/>
                <w:sz w:val="18"/>
                <w:szCs w:val="18"/>
                <w:lang w:val="es-PE" w:eastAsia="es-PE"/>
              </w:rPr>
            </w:pPr>
            <w:r w:rsidRPr="00C555D1">
              <w:rPr>
                <w:rFonts w:ascii="Arial Narrow" w:hAnsi="Arial Narrow" w:cs="Arial Narrow"/>
                <w:color w:val="FFFFFF"/>
                <w:sz w:val="18"/>
                <w:szCs w:val="18"/>
                <w:lang w:val="es-PE" w:eastAsia="es-PE"/>
              </w:rPr>
              <w:t>TIPO ACTIVIDAD</w:t>
            </w:r>
          </w:p>
        </w:tc>
        <w:tc>
          <w:tcPr>
            <w:tcW w:w="831" w:type="dxa"/>
            <w:tcBorders>
              <w:left w:val="nil"/>
            </w:tcBorders>
            <w:shd w:val="clear" w:color="auto" w:fill="000000"/>
          </w:tcPr>
          <w:p w:rsidR="00043759" w:rsidRPr="00C555D1" w:rsidRDefault="00043759" w:rsidP="00043759">
            <w:pPr>
              <w:spacing w:after="0" w:line="240" w:lineRule="auto"/>
              <w:jc w:val="center"/>
              <w:rPr>
                <w:rFonts w:ascii="Arial Narrow" w:hAnsi="Arial Narrow" w:cs="Arial Narrow"/>
                <w:b/>
                <w:bCs/>
                <w:color w:val="FFFFFF"/>
                <w:sz w:val="18"/>
                <w:szCs w:val="18"/>
                <w:lang w:val="es-PE" w:eastAsia="es-PE"/>
              </w:rPr>
            </w:pPr>
            <w:r w:rsidRPr="00C555D1">
              <w:rPr>
                <w:rFonts w:ascii="Arial Narrow" w:hAnsi="Arial Narrow" w:cs="Arial Narrow"/>
                <w:color w:val="FFFFFF"/>
                <w:sz w:val="18"/>
                <w:szCs w:val="18"/>
                <w:lang w:val="es-PE" w:eastAsia="es-PE"/>
              </w:rPr>
              <w:t>TIEMPO</w:t>
            </w:r>
          </w:p>
        </w:tc>
      </w:tr>
      <w:tr w:rsidR="00043759" w:rsidRPr="00C555D1" w:rsidTr="00043759">
        <w:trPr>
          <w:trHeight w:val="776"/>
        </w:trPr>
        <w:tc>
          <w:tcPr>
            <w:tcW w:w="582" w:type="dxa"/>
            <w:tcBorders>
              <w:right w:val="nil"/>
            </w:tcBorders>
            <w:shd w:val="pct25" w:color="auto" w:fill="auto"/>
          </w:tcPr>
          <w:p w:rsidR="00043759" w:rsidRPr="00237EA2" w:rsidRDefault="00043759" w:rsidP="00043759">
            <w:pPr>
              <w:spacing w:after="0" w:line="240" w:lineRule="auto"/>
              <w:jc w:val="center"/>
              <w:rPr>
                <w:rFonts w:ascii="Arial Narrow" w:hAnsi="Arial Narrow" w:cs="Arial Narrow"/>
                <w:b/>
                <w:bCs/>
                <w:sz w:val="16"/>
                <w:szCs w:val="16"/>
                <w:lang w:val="es-PE" w:eastAsia="es-PE"/>
              </w:rPr>
            </w:pPr>
            <w:r w:rsidRPr="00237EA2">
              <w:rPr>
                <w:rFonts w:ascii="Arial Narrow" w:hAnsi="Arial Narrow" w:cs="Arial Narrow"/>
                <w:sz w:val="16"/>
                <w:szCs w:val="16"/>
                <w:lang w:val="es-PE" w:eastAsia="es-PE"/>
              </w:rPr>
              <w:t>1</w:t>
            </w:r>
          </w:p>
        </w:tc>
        <w:tc>
          <w:tcPr>
            <w:tcW w:w="1473"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w:t>
            </w:r>
            <w:r>
              <w:rPr>
                <w:rFonts w:ascii="Arial Narrow" w:hAnsi="Arial Narrow" w:cs="Arial Narrow"/>
                <w:sz w:val="16"/>
                <w:szCs w:val="16"/>
                <w:lang w:val="es-PE" w:eastAsia="es-PE"/>
              </w:rPr>
              <w:t xml:space="preserve"> Solicitud de elaboración de POA</w:t>
            </w:r>
          </w:p>
        </w:tc>
        <w:tc>
          <w:tcPr>
            <w:tcW w:w="1929"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Recibe Solicitud de elaboración de POA</w:t>
            </w:r>
          </w:p>
        </w:tc>
        <w:tc>
          <w:tcPr>
            <w:tcW w:w="1617"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Solicitud de elaboración de POA</w:t>
            </w:r>
          </w:p>
        </w:tc>
        <w:tc>
          <w:tcPr>
            <w:tcW w:w="4053" w:type="dxa"/>
            <w:tcBorders>
              <w:left w:val="nil"/>
              <w:right w:val="nil"/>
            </w:tcBorders>
            <w:shd w:val="pct25" w:color="auto" w:fill="auto"/>
          </w:tcPr>
          <w:p w:rsidR="00043759" w:rsidRPr="00237EA2" w:rsidRDefault="00043759" w:rsidP="00043759">
            <w:pPr>
              <w:spacing w:after="0" w:line="240" w:lineRule="auto"/>
              <w:jc w:val="both"/>
              <w:rPr>
                <w:rFonts w:ascii="Arial Narrow" w:hAnsi="Arial Narrow" w:cs="Arial Narrow"/>
                <w:sz w:val="16"/>
                <w:szCs w:val="16"/>
                <w:lang w:val="es-PE" w:eastAsia="es-PE"/>
              </w:rPr>
            </w:pPr>
            <w:r w:rsidRPr="00B1521E">
              <w:rPr>
                <w:rFonts w:ascii="Arial Narrow" w:hAnsi="Arial Narrow" w:cs="Arial Narrow"/>
                <w:sz w:val="16"/>
                <w:szCs w:val="16"/>
                <w:lang w:val="es-PE" w:eastAsia="es-PE"/>
              </w:rPr>
              <w:t xml:space="preserve">El Jefe de </w:t>
            </w:r>
            <w:r>
              <w:rPr>
                <w:rFonts w:ascii="Arial Narrow" w:hAnsi="Arial Narrow" w:cs="Arial Narrow"/>
                <w:sz w:val="16"/>
                <w:szCs w:val="16"/>
                <w:lang w:val="es-PE" w:eastAsia="es-PE"/>
              </w:rPr>
              <w:t>Pastoral y Educación en Valores</w:t>
            </w:r>
            <w:r w:rsidRPr="00B1521E">
              <w:rPr>
                <w:rFonts w:ascii="Arial Narrow" w:hAnsi="Arial Narrow" w:cs="Arial Narrow"/>
                <w:sz w:val="16"/>
                <w:szCs w:val="16"/>
                <w:lang w:val="es-PE" w:eastAsia="es-PE"/>
              </w:rPr>
              <w:t xml:space="preserve"> recibe un</w:t>
            </w:r>
            <w:r>
              <w:rPr>
                <w:rFonts w:ascii="Arial Narrow" w:hAnsi="Arial Narrow" w:cs="Arial Narrow"/>
                <w:sz w:val="16"/>
                <w:szCs w:val="16"/>
                <w:lang w:val="es-PE" w:eastAsia="es-PE"/>
              </w:rPr>
              <w:t>a solicitud de elaboración del Plan Operativo Anual por parte del Departamento de P</w:t>
            </w:r>
            <w:r w:rsidRPr="00B1521E">
              <w:rPr>
                <w:rFonts w:ascii="Arial Narrow" w:hAnsi="Arial Narrow" w:cs="Arial Narrow"/>
                <w:sz w:val="16"/>
                <w:szCs w:val="16"/>
                <w:lang w:val="es-PE" w:eastAsia="es-PE"/>
              </w:rPr>
              <w:t xml:space="preserve">lanificación a fin de que </w:t>
            </w:r>
            <w:r>
              <w:rPr>
                <w:rFonts w:ascii="Arial Narrow" w:hAnsi="Arial Narrow" w:cs="Arial Narrow"/>
                <w:sz w:val="16"/>
                <w:szCs w:val="16"/>
                <w:lang w:val="es-PE" w:eastAsia="es-PE"/>
              </w:rPr>
              <w:t>é</w:t>
            </w:r>
            <w:r w:rsidRPr="00B1521E">
              <w:rPr>
                <w:rFonts w:ascii="Arial Narrow" w:hAnsi="Arial Narrow" w:cs="Arial Narrow"/>
                <w:sz w:val="16"/>
                <w:szCs w:val="16"/>
                <w:lang w:val="es-PE" w:eastAsia="es-PE"/>
              </w:rPr>
              <w:t>ste inicie su proceso de elaboración</w:t>
            </w:r>
            <w:r>
              <w:rPr>
                <w:rFonts w:ascii="Arial Narrow" w:hAnsi="Arial Narrow" w:cs="Arial Narrow"/>
                <w:sz w:val="16"/>
                <w:szCs w:val="16"/>
                <w:lang w:val="es-PE" w:eastAsia="es-PE"/>
              </w:rPr>
              <w:t xml:space="preserve"> del Plan Operativo Anual de su área.</w:t>
            </w:r>
          </w:p>
        </w:tc>
        <w:tc>
          <w:tcPr>
            <w:tcW w:w="1843"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 xml:space="preserve">Jefe de </w:t>
            </w:r>
            <w:r>
              <w:rPr>
                <w:rFonts w:ascii="Arial Narrow" w:hAnsi="Arial Narrow" w:cs="Arial Narrow"/>
                <w:sz w:val="16"/>
                <w:szCs w:val="16"/>
                <w:lang w:val="es-PE" w:eastAsia="es-PE"/>
              </w:rPr>
              <w:t>Pastoral y Educación en Valores</w:t>
            </w:r>
          </w:p>
        </w:tc>
        <w:tc>
          <w:tcPr>
            <w:tcW w:w="1324"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Manual</w:t>
            </w:r>
          </w:p>
        </w:tc>
        <w:tc>
          <w:tcPr>
            <w:tcW w:w="831" w:type="dxa"/>
            <w:tcBorders>
              <w:lef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1 min</w:t>
            </w:r>
            <w:r>
              <w:rPr>
                <w:rFonts w:ascii="Arial Narrow" w:hAnsi="Arial Narrow" w:cs="Arial Narrow"/>
                <w:sz w:val="16"/>
                <w:szCs w:val="16"/>
                <w:lang w:val="es-PE" w:eastAsia="es-PE"/>
              </w:rPr>
              <w:t>.</w:t>
            </w:r>
          </w:p>
        </w:tc>
      </w:tr>
      <w:tr w:rsidR="00043759" w:rsidRPr="00C555D1" w:rsidTr="00043759">
        <w:trPr>
          <w:trHeight w:val="776"/>
        </w:trPr>
        <w:tc>
          <w:tcPr>
            <w:tcW w:w="582" w:type="dxa"/>
            <w:tcBorders>
              <w:right w:val="nil"/>
            </w:tcBorders>
          </w:tcPr>
          <w:p w:rsidR="00043759" w:rsidRPr="00237EA2" w:rsidRDefault="00043759" w:rsidP="00043759">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2</w:t>
            </w:r>
          </w:p>
        </w:tc>
        <w:tc>
          <w:tcPr>
            <w:tcW w:w="1473"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Guía de evaluación</w:t>
            </w:r>
          </w:p>
        </w:tc>
        <w:tc>
          <w:tcPr>
            <w:tcW w:w="1929"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Evaluación Interna de Actividades</w:t>
            </w:r>
          </w:p>
        </w:tc>
        <w:tc>
          <w:tcPr>
            <w:tcW w:w="1617" w:type="dxa"/>
            <w:tcBorders>
              <w:left w:val="nil"/>
              <w:right w:val="nil"/>
            </w:tcBorders>
          </w:tcPr>
          <w:p w:rsidR="00043759"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Evaluación realizada</w:t>
            </w:r>
          </w:p>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xml:space="preserve">- Informe de evaluación </w:t>
            </w:r>
          </w:p>
        </w:tc>
        <w:tc>
          <w:tcPr>
            <w:tcW w:w="4053" w:type="dxa"/>
            <w:tcBorders>
              <w:left w:val="nil"/>
              <w:right w:val="nil"/>
            </w:tcBorders>
          </w:tcPr>
          <w:p w:rsidR="00043759" w:rsidRPr="00237EA2"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El Jefe de Pastoral y Educación en valores procede a realizar una evaluación interna sobre las actividades realizadas durante el año de acuerdo a </w:t>
            </w:r>
            <w:smartTag w:uri="urn:schemas-microsoft-com:office:smarttags" w:element="PersonName">
              <w:smartTagPr>
                <w:attr w:name="ProductID" w:val="la Guía"/>
              </w:smartTagPr>
              <w:r>
                <w:rPr>
                  <w:rFonts w:ascii="Arial Narrow" w:hAnsi="Arial Narrow" w:cs="Arial Narrow"/>
                  <w:sz w:val="16"/>
                  <w:szCs w:val="16"/>
                  <w:lang w:val="es-PE" w:eastAsia="es-PE"/>
                </w:rPr>
                <w:t>la Guía</w:t>
              </w:r>
            </w:smartTag>
            <w:r>
              <w:rPr>
                <w:rFonts w:ascii="Arial Narrow" w:hAnsi="Arial Narrow" w:cs="Arial Narrow"/>
                <w:sz w:val="16"/>
                <w:szCs w:val="16"/>
                <w:lang w:val="es-PE" w:eastAsia="es-PE"/>
              </w:rPr>
              <w:t xml:space="preserve"> de evaluación brindada por el Departamento de Planificación en la actividad Elaborar documentación guía para evaluación del proceso Elaboración del Plan Operativo Institucional.</w:t>
            </w:r>
          </w:p>
        </w:tc>
        <w:tc>
          <w:tcPr>
            <w:tcW w:w="1843"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 xml:space="preserve">Jefe de </w:t>
            </w:r>
            <w:r>
              <w:rPr>
                <w:rFonts w:ascii="Arial Narrow" w:hAnsi="Arial Narrow" w:cs="Arial Narrow"/>
                <w:sz w:val="16"/>
                <w:szCs w:val="16"/>
                <w:lang w:val="es-PE" w:eastAsia="es-PE"/>
              </w:rPr>
              <w:t>Pastoral y Educación en Valores</w:t>
            </w:r>
          </w:p>
        </w:tc>
        <w:tc>
          <w:tcPr>
            <w:tcW w:w="1324"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Manual</w:t>
            </w:r>
          </w:p>
        </w:tc>
        <w:tc>
          <w:tcPr>
            <w:tcW w:w="831" w:type="dxa"/>
            <w:tcBorders>
              <w:left w:val="nil"/>
            </w:tcBorders>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2 días</w:t>
            </w:r>
          </w:p>
        </w:tc>
      </w:tr>
      <w:tr w:rsidR="00043759" w:rsidRPr="00C555D1" w:rsidTr="00043759">
        <w:trPr>
          <w:trHeight w:val="776"/>
        </w:trPr>
        <w:tc>
          <w:tcPr>
            <w:tcW w:w="582" w:type="dxa"/>
            <w:tcBorders>
              <w:right w:val="nil"/>
            </w:tcBorders>
            <w:shd w:val="pct25" w:color="auto" w:fill="auto"/>
          </w:tcPr>
          <w:p w:rsidR="00043759" w:rsidRPr="00237EA2" w:rsidRDefault="00043759" w:rsidP="00043759">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3</w:t>
            </w:r>
          </w:p>
        </w:tc>
        <w:tc>
          <w:tcPr>
            <w:tcW w:w="1473"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Evaluación realizada</w:t>
            </w:r>
          </w:p>
        </w:tc>
        <w:tc>
          <w:tcPr>
            <w:tcW w:w="1929"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Elaboración Interna del POA</w:t>
            </w:r>
          </w:p>
        </w:tc>
        <w:tc>
          <w:tcPr>
            <w:tcW w:w="1617" w:type="dxa"/>
            <w:tcBorders>
              <w:left w:val="nil"/>
              <w:right w:val="nil"/>
            </w:tcBorders>
            <w:shd w:val="pct25" w:color="auto" w:fill="auto"/>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Plan Operativo Anual Interno</w:t>
            </w:r>
          </w:p>
          <w:p w:rsidR="00043759" w:rsidRPr="00237EA2" w:rsidRDefault="00043759" w:rsidP="00043759">
            <w:pPr>
              <w:spacing w:after="0" w:line="240" w:lineRule="auto"/>
              <w:rPr>
                <w:rFonts w:ascii="Arial Narrow" w:hAnsi="Arial Narrow" w:cs="Arial Narrow"/>
                <w:sz w:val="16"/>
                <w:szCs w:val="16"/>
                <w:lang w:val="es-PE" w:eastAsia="es-PE"/>
              </w:rPr>
            </w:pPr>
          </w:p>
        </w:tc>
        <w:tc>
          <w:tcPr>
            <w:tcW w:w="4053" w:type="dxa"/>
            <w:tcBorders>
              <w:left w:val="nil"/>
              <w:right w:val="nil"/>
            </w:tcBorders>
            <w:shd w:val="pct25" w:color="auto" w:fill="auto"/>
          </w:tcPr>
          <w:p w:rsidR="00043759"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Equipo Pedagógico de Pastoral y Educación en Valores, procede a realizar toda la elaboración del POA de Pastoral en base al Informe de evaluación y al Informe de marcha pastoral y necesidades de formación proveniente de la actividad Analizar resultados del proceso Acompañamiento de pastoral y educación en valores.</w:t>
            </w:r>
          </w:p>
          <w:p w:rsidR="00043759" w:rsidRPr="00237EA2"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En caso se tenga alguna duda durante la ejecución de este subproceso se procede a dar inicio a la actividad Solucionar duda</w:t>
            </w:r>
          </w:p>
        </w:tc>
        <w:tc>
          <w:tcPr>
            <w:tcW w:w="1843"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Equipo Pedagógico</w:t>
            </w:r>
            <w:r w:rsidRPr="00237EA2">
              <w:rPr>
                <w:rFonts w:ascii="Arial Narrow" w:hAnsi="Arial Narrow" w:cs="Arial Narrow"/>
                <w:sz w:val="16"/>
                <w:szCs w:val="16"/>
                <w:lang w:val="es-PE" w:eastAsia="es-PE"/>
              </w:rPr>
              <w:t xml:space="preserve"> de </w:t>
            </w:r>
            <w:r>
              <w:rPr>
                <w:rFonts w:ascii="Arial Narrow" w:hAnsi="Arial Narrow" w:cs="Arial Narrow"/>
                <w:sz w:val="16"/>
                <w:szCs w:val="16"/>
                <w:lang w:val="es-PE" w:eastAsia="es-PE"/>
              </w:rPr>
              <w:t>Pastoral y Educación en Valores</w:t>
            </w:r>
          </w:p>
        </w:tc>
        <w:tc>
          <w:tcPr>
            <w:tcW w:w="1324"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Manual</w:t>
            </w:r>
          </w:p>
        </w:tc>
        <w:tc>
          <w:tcPr>
            <w:tcW w:w="831" w:type="dxa"/>
            <w:tcBorders>
              <w:lef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10 días</w:t>
            </w:r>
          </w:p>
        </w:tc>
      </w:tr>
      <w:tr w:rsidR="00043759" w:rsidRPr="00C555D1" w:rsidTr="00043759">
        <w:trPr>
          <w:trHeight w:val="776"/>
        </w:trPr>
        <w:tc>
          <w:tcPr>
            <w:tcW w:w="582" w:type="dxa"/>
            <w:tcBorders>
              <w:right w:val="nil"/>
            </w:tcBorders>
          </w:tcPr>
          <w:p w:rsidR="00043759" w:rsidRPr="00237EA2" w:rsidRDefault="00043759" w:rsidP="00043759">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3.1</w:t>
            </w:r>
          </w:p>
        </w:tc>
        <w:tc>
          <w:tcPr>
            <w:tcW w:w="1473" w:type="dxa"/>
            <w:tcBorders>
              <w:left w:val="nil"/>
              <w:right w:val="nil"/>
            </w:tcBorders>
          </w:tcPr>
          <w:p w:rsidR="00043759"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Evaluación realizada</w:t>
            </w:r>
          </w:p>
          <w:p w:rsidR="00043759" w:rsidRDefault="00043759" w:rsidP="00043759">
            <w:pPr>
              <w:spacing w:after="0" w:line="240" w:lineRule="auto"/>
              <w:rPr>
                <w:rFonts w:ascii="Arial Narrow" w:hAnsi="Arial Narrow" w:cs="Arial Narrow"/>
                <w:sz w:val="16"/>
                <w:szCs w:val="16"/>
                <w:lang w:val="es-PE" w:eastAsia="es-PE"/>
              </w:rPr>
            </w:pPr>
          </w:p>
          <w:p w:rsidR="00043759" w:rsidRPr="00237EA2" w:rsidRDefault="00043759" w:rsidP="00043759">
            <w:pPr>
              <w:spacing w:after="0" w:line="240" w:lineRule="auto"/>
              <w:rPr>
                <w:rFonts w:ascii="Arial Narrow" w:hAnsi="Arial Narrow" w:cs="Arial Narrow"/>
                <w:sz w:val="16"/>
                <w:szCs w:val="16"/>
                <w:lang w:val="es-PE" w:eastAsia="es-PE"/>
              </w:rPr>
            </w:pPr>
          </w:p>
        </w:tc>
        <w:tc>
          <w:tcPr>
            <w:tcW w:w="1929"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Determinar actividades pastorales a realizar</w:t>
            </w:r>
          </w:p>
        </w:tc>
        <w:tc>
          <w:tcPr>
            <w:tcW w:w="1617"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Lista de actividades a desarrollar</w:t>
            </w:r>
          </w:p>
        </w:tc>
        <w:tc>
          <w:tcPr>
            <w:tcW w:w="4053" w:type="dxa"/>
            <w:tcBorders>
              <w:left w:val="nil"/>
              <w:right w:val="nil"/>
            </w:tcBorders>
          </w:tcPr>
          <w:p w:rsidR="00043759"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Termina la evaluación de las actividades internas, el Equipo Pedagógico de Pastoral y Educación en Valores, procede a identificar las actividades que se desarrollaran durante el año, los Talleres a realizar, las actividades que solventará de los Colegios y los materiales que requerirá.</w:t>
            </w:r>
          </w:p>
          <w:p w:rsidR="00043759" w:rsidRPr="00237EA2"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Para ello, se tomara en cuenta el Informe anual de la marcha pastoral y necesidades de formación proveniente de la actividad Analizar Resultados del proceso Acompañamiento de Pastoral y Educación en Valores</w:t>
            </w:r>
          </w:p>
        </w:tc>
        <w:tc>
          <w:tcPr>
            <w:tcW w:w="1843"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Equipo Pedagógico</w:t>
            </w:r>
            <w:r w:rsidRPr="00237EA2">
              <w:rPr>
                <w:rFonts w:ascii="Arial Narrow" w:hAnsi="Arial Narrow" w:cs="Arial Narrow"/>
                <w:sz w:val="16"/>
                <w:szCs w:val="16"/>
                <w:lang w:val="es-PE" w:eastAsia="es-PE"/>
              </w:rPr>
              <w:t xml:space="preserve"> de </w:t>
            </w:r>
            <w:r>
              <w:rPr>
                <w:rFonts w:ascii="Arial Narrow" w:hAnsi="Arial Narrow" w:cs="Arial Narrow"/>
                <w:sz w:val="16"/>
                <w:szCs w:val="16"/>
                <w:lang w:val="es-PE" w:eastAsia="es-PE"/>
              </w:rPr>
              <w:t>Pastoral y Educación en Valores</w:t>
            </w:r>
          </w:p>
        </w:tc>
        <w:tc>
          <w:tcPr>
            <w:tcW w:w="1324"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Manual</w:t>
            </w:r>
          </w:p>
        </w:tc>
        <w:tc>
          <w:tcPr>
            <w:tcW w:w="831" w:type="dxa"/>
            <w:tcBorders>
              <w:lef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10 días</w:t>
            </w:r>
          </w:p>
        </w:tc>
      </w:tr>
      <w:tr w:rsidR="00043759" w:rsidRPr="00C555D1" w:rsidTr="00043759">
        <w:trPr>
          <w:trHeight w:val="776"/>
        </w:trPr>
        <w:tc>
          <w:tcPr>
            <w:tcW w:w="582" w:type="dxa"/>
            <w:tcBorders>
              <w:right w:val="nil"/>
            </w:tcBorders>
            <w:shd w:val="pct25" w:color="auto" w:fill="auto"/>
          </w:tcPr>
          <w:p w:rsidR="00043759" w:rsidRPr="00237EA2" w:rsidRDefault="00043759" w:rsidP="00043759">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3.2</w:t>
            </w:r>
          </w:p>
        </w:tc>
        <w:tc>
          <w:tcPr>
            <w:tcW w:w="1473"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Lista de actividades a desarrollar</w:t>
            </w:r>
          </w:p>
        </w:tc>
        <w:tc>
          <w:tcPr>
            <w:tcW w:w="1929"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Elaborar presupuesto de actividades</w:t>
            </w:r>
          </w:p>
        </w:tc>
        <w:tc>
          <w:tcPr>
            <w:tcW w:w="1617"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Presupuesto de actividades</w:t>
            </w:r>
          </w:p>
        </w:tc>
        <w:tc>
          <w:tcPr>
            <w:tcW w:w="4053" w:type="dxa"/>
            <w:tcBorders>
              <w:left w:val="nil"/>
              <w:right w:val="nil"/>
            </w:tcBorders>
            <w:shd w:val="pct25" w:color="auto" w:fill="auto"/>
          </w:tcPr>
          <w:p w:rsidR="00043759" w:rsidRPr="00237EA2"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En base a </w:t>
            </w:r>
            <w:smartTag w:uri="urn:schemas-microsoft-com:office:smarttags" w:element="PersonName">
              <w:smartTagPr>
                <w:attr w:name="ProductID" w:val="la Lista"/>
              </w:smartTagPr>
              <w:r>
                <w:rPr>
                  <w:rFonts w:ascii="Arial Narrow" w:hAnsi="Arial Narrow" w:cs="Arial Narrow"/>
                  <w:sz w:val="16"/>
                  <w:szCs w:val="16"/>
                  <w:lang w:val="es-PE" w:eastAsia="es-PE"/>
                </w:rPr>
                <w:t>la Lista</w:t>
              </w:r>
            </w:smartTag>
            <w:r>
              <w:rPr>
                <w:rFonts w:ascii="Arial Narrow" w:hAnsi="Arial Narrow" w:cs="Arial Narrow"/>
                <w:sz w:val="16"/>
                <w:szCs w:val="16"/>
                <w:lang w:val="es-PE" w:eastAsia="es-PE"/>
              </w:rPr>
              <w:t xml:space="preserve"> de actividades a desarrollar, se procede a elaborar el presupuesto del área que comprenderá lo requerido por la propia área para su funcionamiento como el de las actividades que desarrollará</w:t>
            </w:r>
          </w:p>
        </w:tc>
        <w:tc>
          <w:tcPr>
            <w:tcW w:w="1843"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Equipo Pedagógico</w:t>
            </w:r>
            <w:r w:rsidRPr="00237EA2">
              <w:rPr>
                <w:rFonts w:ascii="Arial Narrow" w:hAnsi="Arial Narrow" w:cs="Arial Narrow"/>
                <w:sz w:val="16"/>
                <w:szCs w:val="16"/>
                <w:lang w:val="es-PE" w:eastAsia="es-PE"/>
              </w:rPr>
              <w:t xml:space="preserve"> de </w:t>
            </w:r>
            <w:r>
              <w:rPr>
                <w:rFonts w:ascii="Arial Narrow" w:hAnsi="Arial Narrow" w:cs="Arial Narrow"/>
                <w:sz w:val="16"/>
                <w:szCs w:val="16"/>
                <w:lang w:val="es-PE" w:eastAsia="es-PE"/>
              </w:rPr>
              <w:t>Pastoral y Educación en Valores</w:t>
            </w:r>
          </w:p>
        </w:tc>
        <w:tc>
          <w:tcPr>
            <w:tcW w:w="1324"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Manual</w:t>
            </w:r>
          </w:p>
        </w:tc>
        <w:tc>
          <w:tcPr>
            <w:tcW w:w="831" w:type="dxa"/>
            <w:tcBorders>
              <w:lef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10 días</w:t>
            </w:r>
          </w:p>
        </w:tc>
      </w:tr>
      <w:tr w:rsidR="00043759" w:rsidRPr="00C555D1" w:rsidTr="00043759">
        <w:trPr>
          <w:trHeight w:val="776"/>
        </w:trPr>
        <w:tc>
          <w:tcPr>
            <w:tcW w:w="582" w:type="dxa"/>
            <w:tcBorders>
              <w:right w:val="nil"/>
            </w:tcBorders>
          </w:tcPr>
          <w:p w:rsidR="00043759" w:rsidRPr="00237EA2" w:rsidRDefault="00043759" w:rsidP="00043759">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3.3</w:t>
            </w:r>
          </w:p>
        </w:tc>
        <w:tc>
          <w:tcPr>
            <w:tcW w:w="1473" w:type="dxa"/>
            <w:tcBorders>
              <w:left w:val="nil"/>
              <w:right w:val="nil"/>
            </w:tcBorders>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Presupuesto de actividades</w:t>
            </w:r>
          </w:p>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Lista de actividades a desarrollar</w:t>
            </w:r>
          </w:p>
        </w:tc>
        <w:tc>
          <w:tcPr>
            <w:tcW w:w="1929"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Redactar Plan Operativo Anual</w:t>
            </w:r>
          </w:p>
        </w:tc>
        <w:tc>
          <w:tcPr>
            <w:tcW w:w="1617" w:type="dxa"/>
            <w:tcBorders>
              <w:left w:val="nil"/>
              <w:right w:val="nil"/>
            </w:tcBorders>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Plan Operativo Anual Interno</w:t>
            </w:r>
          </w:p>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Duda generada</w:t>
            </w:r>
          </w:p>
        </w:tc>
        <w:tc>
          <w:tcPr>
            <w:tcW w:w="4053" w:type="dxa"/>
            <w:tcBorders>
              <w:left w:val="nil"/>
              <w:right w:val="nil"/>
            </w:tcBorders>
          </w:tcPr>
          <w:p w:rsidR="00043759"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Equipo Pedagógico de Pastoral y Educación en Valores en base a la información generada en sus actividades previas, procede a realizar la redacción del Plan Operativo Anual.</w:t>
            </w:r>
          </w:p>
          <w:p w:rsidR="00043759" w:rsidRPr="00237EA2"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En caso de que se presente alguna duda durante la elaboración de este Plan Operativo Anual, se procederá a dar inicio a la actividad Solucionar duda.</w:t>
            </w:r>
          </w:p>
        </w:tc>
        <w:tc>
          <w:tcPr>
            <w:tcW w:w="1843"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Equipo Pedagógico</w:t>
            </w:r>
            <w:r w:rsidRPr="00237EA2">
              <w:rPr>
                <w:rFonts w:ascii="Arial Narrow" w:hAnsi="Arial Narrow" w:cs="Arial Narrow"/>
                <w:sz w:val="16"/>
                <w:szCs w:val="16"/>
                <w:lang w:val="es-PE" w:eastAsia="es-PE"/>
              </w:rPr>
              <w:t xml:space="preserve"> de </w:t>
            </w:r>
            <w:r>
              <w:rPr>
                <w:rFonts w:ascii="Arial Narrow" w:hAnsi="Arial Narrow" w:cs="Arial Narrow"/>
                <w:sz w:val="16"/>
                <w:szCs w:val="16"/>
                <w:lang w:val="es-PE" w:eastAsia="es-PE"/>
              </w:rPr>
              <w:t>Pastoral y Educación en Valores</w:t>
            </w:r>
          </w:p>
        </w:tc>
        <w:tc>
          <w:tcPr>
            <w:tcW w:w="1324"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Manual</w:t>
            </w:r>
          </w:p>
        </w:tc>
        <w:tc>
          <w:tcPr>
            <w:tcW w:w="831" w:type="dxa"/>
            <w:tcBorders>
              <w:lef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día</w:t>
            </w:r>
          </w:p>
        </w:tc>
      </w:tr>
      <w:tr w:rsidR="00043759" w:rsidRPr="00C555D1" w:rsidTr="00043759">
        <w:trPr>
          <w:trHeight w:val="776"/>
        </w:trPr>
        <w:tc>
          <w:tcPr>
            <w:tcW w:w="582" w:type="dxa"/>
            <w:tcBorders>
              <w:right w:val="nil"/>
            </w:tcBorders>
            <w:shd w:val="pct25" w:color="auto" w:fill="auto"/>
          </w:tcPr>
          <w:p w:rsidR="00043759" w:rsidRPr="0077132C" w:rsidRDefault="00043759" w:rsidP="00043759">
            <w:pPr>
              <w:spacing w:after="0" w:line="240" w:lineRule="auto"/>
              <w:jc w:val="center"/>
              <w:rPr>
                <w:rFonts w:ascii="Arial Narrow" w:hAnsi="Arial Narrow" w:cs="Arial Narrow"/>
                <w:sz w:val="16"/>
                <w:szCs w:val="16"/>
                <w:lang w:val="es-PE" w:eastAsia="es-PE"/>
              </w:rPr>
            </w:pPr>
            <w:r w:rsidRPr="0077132C">
              <w:rPr>
                <w:rFonts w:ascii="Arial Narrow" w:hAnsi="Arial Narrow" w:cs="Arial Narrow"/>
                <w:sz w:val="16"/>
                <w:szCs w:val="16"/>
                <w:lang w:val="es-PE" w:eastAsia="es-PE"/>
              </w:rPr>
              <w:t>3.</w:t>
            </w:r>
            <w:r>
              <w:rPr>
                <w:rFonts w:ascii="Arial Narrow" w:hAnsi="Arial Narrow" w:cs="Arial Narrow"/>
                <w:sz w:val="16"/>
                <w:szCs w:val="16"/>
                <w:lang w:val="es-PE" w:eastAsia="es-PE"/>
              </w:rPr>
              <w:t>4</w:t>
            </w:r>
          </w:p>
        </w:tc>
        <w:tc>
          <w:tcPr>
            <w:tcW w:w="1473"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Duda generada</w:t>
            </w:r>
          </w:p>
        </w:tc>
        <w:tc>
          <w:tcPr>
            <w:tcW w:w="1929"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Solucionar dudas</w:t>
            </w:r>
          </w:p>
        </w:tc>
        <w:tc>
          <w:tcPr>
            <w:tcW w:w="1617"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Duda solucionada</w:t>
            </w:r>
          </w:p>
        </w:tc>
        <w:tc>
          <w:tcPr>
            <w:tcW w:w="4053" w:type="dxa"/>
            <w:tcBorders>
              <w:left w:val="nil"/>
              <w:right w:val="nil"/>
            </w:tcBorders>
            <w:shd w:val="pct25" w:color="auto" w:fill="auto"/>
          </w:tcPr>
          <w:p w:rsidR="00043759"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El Equipo Pedagógico de Pastoral y Educación en Valores procede a enviar a la actividad Orientar sobre Plan Operativo Anual del proceso Elaboración del Plan Operativo Institucional las dudas y a  recibir las soluciones de las mismas. </w:t>
            </w:r>
          </w:p>
          <w:p w:rsidR="00043759" w:rsidRPr="00237EA2" w:rsidRDefault="00043759" w:rsidP="00043759">
            <w:pPr>
              <w:spacing w:after="0" w:line="240" w:lineRule="auto"/>
              <w:jc w:val="both"/>
              <w:rPr>
                <w:rFonts w:ascii="Arial Narrow" w:hAnsi="Arial Narrow" w:cs="Arial Narrow"/>
                <w:sz w:val="16"/>
                <w:szCs w:val="16"/>
                <w:lang w:val="es-PE" w:eastAsia="es-PE"/>
              </w:rPr>
            </w:pPr>
          </w:p>
        </w:tc>
        <w:tc>
          <w:tcPr>
            <w:tcW w:w="1843"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Equipo Pedagógico</w:t>
            </w:r>
            <w:r w:rsidRPr="00237EA2">
              <w:rPr>
                <w:rFonts w:ascii="Arial Narrow" w:hAnsi="Arial Narrow" w:cs="Arial Narrow"/>
                <w:sz w:val="16"/>
                <w:szCs w:val="16"/>
                <w:lang w:val="es-PE" w:eastAsia="es-PE"/>
              </w:rPr>
              <w:t xml:space="preserve"> de </w:t>
            </w:r>
            <w:r>
              <w:rPr>
                <w:rFonts w:ascii="Arial Narrow" w:hAnsi="Arial Narrow" w:cs="Arial Narrow"/>
                <w:sz w:val="16"/>
                <w:szCs w:val="16"/>
                <w:lang w:val="es-PE" w:eastAsia="es-PE"/>
              </w:rPr>
              <w:t>Pastoral y Educación en Valores</w:t>
            </w:r>
          </w:p>
        </w:tc>
        <w:tc>
          <w:tcPr>
            <w:tcW w:w="1324"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Manual</w:t>
            </w:r>
          </w:p>
        </w:tc>
        <w:tc>
          <w:tcPr>
            <w:tcW w:w="831" w:type="dxa"/>
            <w:tcBorders>
              <w:lef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día</w:t>
            </w:r>
          </w:p>
        </w:tc>
      </w:tr>
      <w:tr w:rsidR="00043759" w:rsidRPr="00C555D1" w:rsidTr="00043759">
        <w:trPr>
          <w:trHeight w:val="776"/>
        </w:trPr>
        <w:tc>
          <w:tcPr>
            <w:tcW w:w="582" w:type="dxa"/>
            <w:tcBorders>
              <w:right w:val="nil"/>
            </w:tcBorders>
          </w:tcPr>
          <w:p w:rsidR="00043759" w:rsidRPr="00237EA2" w:rsidRDefault="00043759" w:rsidP="00043759">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4</w:t>
            </w:r>
          </w:p>
        </w:tc>
        <w:tc>
          <w:tcPr>
            <w:tcW w:w="1473"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Informe de evaluación</w:t>
            </w:r>
          </w:p>
        </w:tc>
        <w:tc>
          <w:tcPr>
            <w:tcW w:w="1929"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Evaluar actividades de Pastoral y Educación en valores</w:t>
            </w:r>
          </w:p>
        </w:tc>
        <w:tc>
          <w:tcPr>
            <w:tcW w:w="1617"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Informe de Evaluación de Pastoral y Educación en Valores</w:t>
            </w:r>
          </w:p>
        </w:tc>
        <w:tc>
          <w:tcPr>
            <w:tcW w:w="4053" w:type="dxa"/>
            <w:tcBorders>
              <w:left w:val="nil"/>
              <w:right w:val="nil"/>
            </w:tcBorders>
          </w:tcPr>
          <w:p w:rsidR="00043759" w:rsidRPr="00237EA2"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Director del Departamento de Formación procede a realizar una evaluación al área de Pastoral y Educación en Valores sobre las actividades que desarrollaron en el año y éstos dan sus descargos de los hechos.</w:t>
            </w:r>
          </w:p>
        </w:tc>
        <w:tc>
          <w:tcPr>
            <w:tcW w:w="1843"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Director del Departamento de Formación</w:t>
            </w:r>
          </w:p>
        </w:tc>
        <w:tc>
          <w:tcPr>
            <w:tcW w:w="1324"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Manual</w:t>
            </w:r>
          </w:p>
        </w:tc>
        <w:tc>
          <w:tcPr>
            <w:tcW w:w="831" w:type="dxa"/>
            <w:tcBorders>
              <w:left w:val="nil"/>
            </w:tcBorders>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3 días</w:t>
            </w:r>
          </w:p>
        </w:tc>
      </w:tr>
      <w:tr w:rsidR="00043759" w:rsidRPr="00C555D1" w:rsidTr="00043759">
        <w:trPr>
          <w:trHeight w:val="776"/>
        </w:trPr>
        <w:tc>
          <w:tcPr>
            <w:tcW w:w="582" w:type="dxa"/>
            <w:tcBorders>
              <w:right w:val="nil"/>
            </w:tcBorders>
            <w:shd w:val="pct25" w:color="auto" w:fill="auto"/>
          </w:tcPr>
          <w:p w:rsidR="00043759" w:rsidRPr="00237EA2" w:rsidRDefault="00043759" w:rsidP="00043759">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5</w:t>
            </w:r>
          </w:p>
        </w:tc>
        <w:tc>
          <w:tcPr>
            <w:tcW w:w="1473"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Plan Operativo Anual Interno</w:t>
            </w:r>
          </w:p>
        </w:tc>
        <w:tc>
          <w:tcPr>
            <w:tcW w:w="1929" w:type="dxa"/>
            <w:tcBorders>
              <w:left w:val="nil"/>
              <w:right w:val="nil"/>
            </w:tcBorders>
            <w:shd w:val="pct25" w:color="auto" w:fill="auto"/>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Elaborar en conjunto del POA de Pastoral</w:t>
            </w:r>
          </w:p>
        </w:tc>
        <w:tc>
          <w:tcPr>
            <w:tcW w:w="1617" w:type="dxa"/>
            <w:tcBorders>
              <w:left w:val="nil"/>
              <w:right w:val="nil"/>
            </w:tcBorders>
            <w:shd w:val="pct25" w:color="auto" w:fill="auto"/>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Plan Operativo Anual de Pastoral</w:t>
            </w:r>
          </w:p>
        </w:tc>
        <w:tc>
          <w:tcPr>
            <w:tcW w:w="4053" w:type="dxa"/>
            <w:tcBorders>
              <w:left w:val="nil"/>
              <w:right w:val="nil"/>
            </w:tcBorders>
            <w:shd w:val="pct25" w:color="auto" w:fill="auto"/>
          </w:tcPr>
          <w:p w:rsidR="00043759"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El Director del Departamento de Formación procede a realizar junto con Pastoral y Educación en Valores la elaboración final del Plan Operativo Anual. </w:t>
            </w:r>
          </w:p>
        </w:tc>
        <w:tc>
          <w:tcPr>
            <w:tcW w:w="1843"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Director del Departamento de Formación</w:t>
            </w:r>
          </w:p>
        </w:tc>
        <w:tc>
          <w:tcPr>
            <w:tcW w:w="1324"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Manual</w:t>
            </w:r>
          </w:p>
        </w:tc>
        <w:tc>
          <w:tcPr>
            <w:tcW w:w="831" w:type="dxa"/>
            <w:tcBorders>
              <w:left w:val="nil"/>
            </w:tcBorders>
            <w:shd w:val="pct25" w:color="auto" w:fill="auto"/>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día</w:t>
            </w:r>
          </w:p>
          <w:p w:rsidR="00043759" w:rsidRDefault="00043759" w:rsidP="00043759">
            <w:pPr>
              <w:spacing w:after="0" w:line="240" w:lineRule="auto"/>
              <w:rPr>
                <w:rFonts w:ascii="Arial Narrow" w:hAnsi="Arial Narrow" w:cs="Arial Narrow"/>
                <w:sz w:val="16"/>
                <w:szCs w:val="16"/>
                <w:lang w:val="es-PE" w:eastAsia="es-PE"/>
              </w:rPr>
            </w:pPr>
          </w:p>
        </w:tc>
      </w:tr>
      <w:tr w:rsidR="00043759" w:rsidRPr="00C555D1" w:rsidTr="00043759">
        <w:trPr>
          <w:trHeight w:val="776"/>
        </w:trPr>
        <w:tc>
          <w:tcPr>
            <w:tcW w:w="582" w:type="dxa"/>
            <w:tcBorders>
              <w:right w:val="nil"/>
            </w:tcBorders>
          </w:tcPr>
          <w:p w:rsidR="00043759" w:rsidRPr="00237EA2" w:rsidRDefault="00043759" w:rsidP="00043759">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6</w:t>
            </w:r>
          </w:p>
        </w:tc>
        <w:tc>
          <w:tcPr>
            <w:tcW w:w="1473" w:type="dxa"/>
            <w:tcBorders>
              <w:left w:val="nil"/>
              <w:right w:val="nil"/>
            </w:tcBorders>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Plan Operativo Anual de Pastoral</w:t>
            </w:r>
          </w:p>
        </w:tc>
        <w:tc>
          <w:tcPr>
            <w:tcW w:w="1929" w:type="dxa"/>
            <w:tcBorders>
              <w:left w:val="nil"/>
              <w:right w:val="nil"/>
            </w:tcBorders>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Revisión del POA de Pastoral</w:t>
            </w:r>
          </w:p>
        </w:tc>
        <w:tc>
          <w:tcPr>
            <w:tcW w:w="1617" w:type="dxa"/>
            <w:tcBorders>
              <w:left w:val="nil"/>
              <w:right w:val="nil"/>
            </w:tcBorders>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Lista de observaciones</w:t>
            </w:r>
          </w:p>
        </w:tc>
        <w:tc>
          <w:tcPr>
            <w:tcW w:w="4053" w:type="dxa"/>
            <w:tcBorders>
              <w:left w:val="nil"/>
              <w:right w:val="nil"/>
            </w:tcBorders>
          </w:tcPr>
          <w:p w:rsidR="00043759"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Jefe de Pastoral y Educación en Valores procede a realizar la revisión del Plan Operativo Anual elaborado por su Equipo Pedagógico y realizan  observaciones sobre éste.</w:t>
            </w:r>
          </w:p>
        </w:tc>
        <w:tc>
          <w:tcPr>
            <w:tcW w:w="1843"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 xml:space="preserve">Jefe de </w:t>
            </w:r>
            <w:r>
              <w:rPr>
                <w:rFonts w:ascii="Arial Narrow" w:hAnsi="Arial Narrow" w:cs="Arial Narrow"/>
                <w:sz w:val="16"/>
                <w:szCs w:val="16"/>
                <w:lang w:val="es-PE" w:eastAsia="es-PE"/>
              </w:rPr>
              <w:t>Pastoral y Educación en Valores</w:t>
            </w:r>
          </w:p>
        </w:tc>
        <w:tc>
          <w:tcPr>
            <w:tcW w:w="1324" w:type="dxa"/>
            <w:tcBorders>
              <w:left w:val="nil"/>
              <w:right w:val="nil"/>
            </w:tcBorders>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Manual</w:t>
            </w:r>
          </w:p>
        </w:tc>
        <w:tc>
          <w:tcPr>
            <w:tcW w:w="831" w:type="dxa"/>
            <w:tcBorders>
              <w:left w:val="nil"/>
            </w:tcBorders>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2 días</w:t>
            </w:r>
          </w:p>
        </w:tc>
      </w:tr>
      <w:tr w:rsidR="00043759" w:rsidRPr="00C555D1" w:rsidTr="00043759">
        <w:trPr>
          <w:trHeight w:val="776"/>
        </w:trPr>
        <w:tc>
          <w:tcPr>
            <w:tcW w:w="582" w:type="dxa"/>
            <w:tcBorders>
              <w:right w:val="nil"/>
            </w:tcBorders>
            <w:shd w:val="pct25" w:color="auto" w:fill="auto"/>
          </w:tcPr>
          <w:p w:rsidR="00043759" w:rsidRPr="0077132C" w:rsidRDefault="00043759" w:rsidP="00043759">
            <w:pPr>
              <w:spacing w:after="0" w:line="240" w:lineRule="auto"/>
              <w:jc w:val="center"/>
              <w:rPr>
                <w:rFonts w:ascii="Arial Narrow" w:hAnsi="Arial Narrow" w:cs="Arial Narrow"/>
                <w:sz w:val="16"/>
                <w:szCs w:val="16"/>
                <w:lang w:val="es-PE" w:eastAsia="es-PE"/>
              </w:rPr>
            </w:pPr>
            <w:r w:rsidRPr="0077132C">
              <w:rPr>
                <w:rFonts w:ascii="Arial Narrow" w:hAnsi="Arial Narrow" w:cs="Arial Narrow"/>
                <w:sz w:val="16"/>
                <w:szCs w:val="16"/>
                <w:lang w:val="es-PE" w:eastAsia="es-PE"/>
              </w:rPr>
              <w:t>7</w:t>
            </w:r>
          </w:p>
        </w:tc>
        <w:tc>
          <w:tcPr>
            <w:tcW w:w="1473" w:type="dxa"/>
            <w:tcBorders>
              <w:left w:val="nil"/>
              <w:right w:val="nil"/>
            </w:tcBorders>
            <w:shd w:val="pct25" w:color="auto" w:fill="auto"/>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Lista de observaciones</w:t>
            </w:r>
          </w:p>
        </w:tc>
        <w:tc>
          <w:tcPr>
            <w:tcW w:w="1929" w:type="dxa"/>
            <w:tcBorders>
              <w:left w:val="nil"/>
              <w:right w:val="nil"/>
            </w:tcBorders>
            <w:shd w:val="pct25" w:color="auto" w:fill="auto"/>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Corrección del POA de Pastoral</w:t>
            </w:r>
          </w:p>
        </w:tc>
        <w:tc>
          <w:tcPr>
            <w:tcW w:w="1617" w:type="dxa"/>
            <w:tcBorders>
              <w:left w:val="nil"/>
              <w:right w:val="nil"/>
            </w:tcBorders>
            <w:shd w:val="pct25" w:color="auto" w:fill="auto"/>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Plan Operativo Anual de Pastoral corregido</w:t>
            </w:r>
          </w:p>
        </w:tc>
        <w:tc>
          <w:tcPr>
            <w:tcW w:w="4053" w:type="dxa"/>
            <w:tcBorders>
              <w:left w:val="nil"/>
              <w:right w:val="nil"/>
            </w:tcBorders>
            <w:shd w:val="pct25" w:color="auto" w:fill="auto"/>
          </w:tcPr>
          <w:p w:rsidR="00043759" w:rsidRPr="00237EA2"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Equipo Pedagógico de Pastoral y Educación en Valores procede a realizar las correcciones solicitadas por el Jefe de Pastoral y Educación en Valores.</w:t>
            </w:r>
          </w:p>
        </w:tc>
        <w:tc>
          <w:tcPr>
            <w:tcW w:w="1843"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Equipo Pedagógico</w:t>
            </w:r>
            <w:r w:rsidRPr="00237EA2">
              <w:rPr>
                <w:rFonts w:ascii="Arial Narrow" w:hAnsi="Arial Narrow" w:cs="Arial Narrow"/>
                <w:sz w:val="16"/>
                <w:szCs w:val="16"/>
                <w:lang w:val="es-PE" w:eastAsia="es-PE"/>
              </w:rPr>
              <w:t xml:space="preserve"> de </w:t>
            </w:r>
            <w:r>
              <w:rPr>
                <w:rFonts w:ascii="Arial Narrow" w:hAnsi="Arial Narrow" w:cs="Arial Narrow"/>
                <w:sz w:val="16"/>
                <w:szCs w:val="16"/>
                <w:lang w:val="es-PE" w:eastAsia="es-PE"/>
              </w:rPr>
              <w:t>Pastoral y Educación en Valores</w:t>
            </w:r>
          </w:p>
        </w:tc>
        <w:tc>
          <w:tcPr>
            <w:tcW w:w="1324" w:type="dxa"/>
            <w:tcBorders>
              <w:left w:val="nil"/>
              <w:right w:val="nil"/>
            </w:tcBorders>
            <w:shd w:val="pct25" w:color="auto" w:fill="auto"/>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Manual</w:t>
            </w:r>
          </w:p>
        </w:tc>
        <w:tc>
          <w:tcPr>
            <w:tcW w:w="831" w:type="dxa"/>
            <w:tcBorders>
              <w:left w:val="nil"/>
            </w:tcBorders>
            <w:shd w:val="pct25" w:color="auto" w:fill="auto"/>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2 días</w:t>
            </w:r>
          </w:p>
        </w:tc>
      </w:tr>
      <w:tr w:rsidR="00043759" w:rsidRPr="00C555D1" w:rsidTr="00043759">
        <w:trPr>
          <w:trHeight w:val="776"/>
        </w:trPr>
        <w:tc>
          <w:tcPr>
            <w:tcW w:w="582" w:type="dxa"/>
            <w:tcBorders>
              <w:right w:val="nil"/>
            </w:tcBorders>
          </w:tcPr>
          <w:p w:rsidR="00043759" w:rsidRDefault="00043759" w:rsidP="00043759">
            <w:pPr>
              <w:spacing w:after="0" w:line="240" w:lineRule="auto"/>
              <w:jc w:val="center"/>
              <w:rPr>
                <w:rFonts w:ascii="Arial Narrow" w:hAnsi="Arial Narrow" w:cs="Arial Narrow"/>
                <w:sz w:val="16"/>
                <w:szCs w:val="16"/>
                <w:lang w:val="es-PE" w:eastAsia="es-PE"/>
              </w:rPr>
            </w:pPr>
            <w:r>
              <w:rPr>
                <w:rFonts w:ascii="Arial Narrow" w:hAnsi="Arial Narrow" w:cs="Arial Narrow"/>
                <w:sz w:val="16"/>
                <w:szCs w:val="16"/>
                <w:lang w:val="es-PE" w:eastAsia="es-PE"/>
              </w:rPr>
              <w:t>8</w:t>
            </w:r>
          </w:p>
        </w:tc>
        <w:tc>
          <w:tcPr>
            <w:tcW w:w="1473" w:type="dxa"/>
            <w:tcBorders>
              <w:left w:val="nil"/>
              <w:right w:val="nil"/>
            </w:tcBorders>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Plan Operativo Anual de Pastoral corregido</w:t>
            </w:r>
          </w:p>
        </w:tc>
        <w:tc>
          <w:tcPr>
            <w:tcW w:w="1929" w:type="dxa"/>
            <w:tcBorders>
              <w:left w:val="nil"/>
              <w:right w:val="nil"/>
            </w:tcBorders>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Revisión del POA de Pastoral</w:t>
            </w:r>
          </w:p>
        </w:tc>
        <w:tc>
          <w:tcPr>
            <w:tcW w:w="1617" w:type="dxa"/>
            <w:tcBorders>
              <w:left w:val="nil"/>
              <w:right w:val="nil"/>
            </w:tcBorders>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Plan Operativo Anual Pastoral y Educación en Valores</w:t>
            </w:r>
          </w:p>
        </w:tc>
        <w:tc>
          <w:tcPr>
            <w:tcW w:w="4053" w:type="dxa"/>
            <w:tcBorders>
              <w:left w:val="nil"/>
              <w:right w:val="nil"/>
            </w:tcBorders>
          </w:tcPr>
          <w:p w:rsidR="00043759"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El Director del Departamento de Formación procede a realizar la última revisión del Plan Operativo Anual, para luego enviarlo al Departamento de Planificación para su inclusión en el Plan Operativo Institucional. </w:t>
            </w:r>
          </w:p>
          <w:p w:rsidR="00043759"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Llegada la fecha de reunión de Diciembre se procede a dar inicio  a la actividad presentar resultados</w:t>
            </w:r>
          </w:p>
        </w:tc>
        <w:tc>
          <w:tcPr>
            <w:tcW w:w="1843"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Director del Departamento de Formación</w:t>
            </w:r>
          </w:p>
        </w:tc>
        <w:tc>
          <w:tcPr>
            <w:tcW w:w="1324" w:type="dxa"/>
            <w:tcBorders>
              <w:left w:val="nil"/>
              <w:right w:val="nil"/>
            </w:tcBorders>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Manual</w:t>
            </w:r>
          </w:p>
        </w:tc>
        <w:tc>
          <w:tcPr>
            <w:tcW w:w="831" w:type="dxa"/>
            <w:tcBorders>
              <w:left w:val="nil"/>
            </w:tcBorders>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2 días</w:t>
            </w:r>
          </w:p>
        </w:tc>
      </w:tr>
      <w:tr w:rsidR="00043759" w:rsidRPr="00C555D1" w:rsidTr="00043759">
        <w:trPr>
          <w:trHeight w:val="776"/>
        </w:trPr>
        <w:tc>
          <w:tcPr>
            <w:tcW w:w="582" w:type="dxa"/>
            <w:tcBorders>
              <w:right w:val="nil"/>
            </w:tcBorders>
            <w:shd w:val="pct25" w:color="auto" w:fill="auto"/>
          </w:tcPr>
          <w:p w:rsidR="00043759" w:rsidRDefault="00043759" w:rsidP="00043759">
            <w:pPr>
              <w:spacing w:after="0" w:line="240" w:lineRule="auto"/>
              <w:jc w:val="center"/>
              <w:rPr>
                <w:rFonts w:ascii="Arial Narrow" w:hAnsi="Arial Narrow" w:cs="Arial Narrow"/>
                <w:sz w:val="16"/>
                <w:szCs w:val="16"/>
                <w:lang w:val="es-PE" w:eastAsia="es-PE"/>
              </w:rPr>
            </w:pPr>
            <w:r>
              <w:rPr>
                <w:rFonts w:ascii="Arial Narrow" w:hAnsi="Arial Narrow" w:cs="Arial Narrow"/>
                <w:sz w:val="16"/>
                <w:szCs w:val="16"/>
                <w:lang w:val="es-PE" w:eastAsia="es-PE"/>
              </w:rPr>
              <w:t>9</w:t>
            </w:r>
          </w:p>
        </w:tc>
        <w:tc>
          <w:tcPr>
            <w:tcW w:w="1473" w:type="dxa"/>
            <w:tcBorders>
              <w:left w:val="nil"/>
              <w:right w:val="nil"/>
            </w:tcBorders>
            <w:shd w:val="pct25" w:color="auto" w:fill="auto"/>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Plan Operativo Anual Pastoral y Educación en Valores</w:t>
            </w:r>
          </w:p>
        </w:tc>
        <w:tc>
          <w:tcPr>
            <w:tcW w:w="1929"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Presentar resultados</w:t>
            </w:r>
          </w:p>
        </w:tc>
        <w:tc>
          <w:tcPr>
            <w:tcW w:w="1617"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Plan Operativo Anual Pastoral y Educación en Valores</w:t>
            </w:r>
          </w:p>
        </w:tc>
        <w:tc>
          <w:tcPr>
            <w:tcW w:w="4053" w:type="dxa"/>
            <w:tcBorders>
              <w:left w:val="nil"/>
              <w:right w:val="nil"/>
            </w:tcBorders>
            <w:shd w:val="pct25" w:color="auto" w:fill="auto"/>
          </w:tcPr>
          <w:p w:rsidR="00043759"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Jefe de Pastoral y Educación en Valores procede a presentar los resultados obtenidos durante el año pasado y presenta las actividades que desarrollará durante el siguiente año.</w:t>
            </w:r>
          </w:p>
          <w:p w:rsidR="00043759" w:rsidRPr="00237EA2"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Durante la ejecución de la presentación de resultados el Jefe de Pastoral y Educación en Valores recibe retroalimentación de cómo mejorar su Plan operativo de la actividad Comunicar retroalimentación del proceso Elaboración del Plan Operativo Institucional. </w:t>
            </w:r>
          </w:p>
        </w:tc>
        <w:tc>
          <w:tcPr>
            <w:tcW w:w="1843"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 xml:space="preserve">Jefe de </w:t>
            </w:r>
            <w:r>
              <w:rPr>
                <w:rFonts w:ascii="Arial Narrow" w:hAnsi="Arial Narrow" w:cs="Arial Narrow"/>
                <w:sz w:val="16"/>
                <w:szCs w:val="16"/>
                <w:lang w:val="es-PE" w:eastAsia="es-PE"/>
              </w:rPr>
              <w:t>Pastoral y Educación en Valores</w:t>
            </w:r>
          </w:p>
        </w:tc>
        <w:tc>
          <w:tcPr>
            <w:tcW w:w="1324"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Manual</w:t>
            </w:r>
          </w:p>
        </w:tc>
        <w:tc>
          <w:tcPr>
            <w:tcW w:w="831" w:type="dxa"/>
            <w:tcBorders>
              <w:lef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día</w:t>
            </w:r>
          </w:p>
        </w:tc>
      </w:tr>
      <w:tr w:rsidR="00043759" w:rsidRPr="00C555D1" w:rsidTr="00043759">
        <w:trPr>
          <w:trHeight w:val="776"/>
        </w:trPr>
        <w:tc>
          <w:tcPr>
            <w:tcW w:w="582" w:type="dxa"/>
            <w:tcBorders>
              <w:right w:val="nil"/>
            </w:tcBorders>
          </w:tcPr>
          <w:p w:rsidR="00043759" w:rsidRDefault="00043759" w:rsidP="00043759">
            <w:pPr>
              <w:spacing w:after="0" w:line="240" w:lineRule="auto"/>
              <w:jc w:val="center"/>
              <w:rPr>
                <w:rFonts w:ascii="Arial Narrow" w:hAnsi="Arial Narrow" w:cs="Arial Narrow"/>
                <w:sz w:val="16"/>
                <w:szCs w:val="16"/>
                <w:lang w:val="es-PE" w:eastAsia="es-PE"/>
              </w:rPr>
            </w:pPr>
            <w:r>
              <w:rPr>
                <w:rFonts w:ascii="Arial Narrow" w:hAnsi="Arial Narrow" w:cs="Arial Narrow"/>
                <w:sz w:val="16"/>
                <w:szCs w:val="16"/>
                <w:lang w:val="es-PE" w:eastAsia="es-PE"/>
              </w:rPr>
              <w:t>10</w:t>
            </w:r>
          </w:p>
        </w:tc>
        <w:tc>
          <w:tcPr>
            <w:tcW w:w="1473"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Plan Operativo Anual Pastoral y Educación en Valores</w:t>
            </w:r>
          </w:p>
        </w:tc>
        <w:tc>
          <w:tcPr>
            <w:tcW w:w="1929"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Mejorar Plan Operativo Anual</w:t>
            </w:r>
          </w:p>
        </w:tc>
        <w:tc>
          <w:tcPr>
            <w:tcW w:w="1617"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Plan Operativo Anual Pastoral y Educación en Valores</w:t>
            </w:r>
          </w:p>
        </w:tc>
        <w:tc>
          <w:tcPr>
            <w:tcW w:w="4053" w:type="dxa"/>
            <w:tcBorders>
              <w:left w:val="nil"/>
              <w:right w:val="nil"/>
            </w:tcBorders>
          </w:tcPr>
          <w:p w:rsidR="00043759" w:rsidRPr="00237EA2"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Jefe de Pastoral y Educación en Valores de acuerdo a la retroalimentación brindada por el Jefe del Departamento de Planificación en la reunión de Diciembre, procede a realizar la mejora al Plan Operativo del área.</w:t>
            </w:r>
          </w:p>
        </w:tc>
        <w:tc>
          <w:tcPr>
            <w:tcW w:w="1843"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Equipo Pedagógico</w:t>
            </w:r>
            <w:r w:rsidRPr="00237EA2">
              <w:rPr>
                <w:rFonts w:ascii="Arial Narrow" w:hAnsi="Arial Narrow" w:cs="Arial Narrow"/>
                <w:sz w:val="16"/>
                <w:szCs w:val="16"/>
                <w:lang w:val="es-PE" w:eastAsia="es-PE"/>
              </w:rPr>
              <w:t xml:space="preserve"> de </w:t>
            </w:r>
            <w:r>
              <w:rPr>
                <w:rFonts w:ascii="Arial Narrow" w:hAnsi="Arial Narrow" w:cs="Arial Narrow"/>
                <w:sz w:val="16"/>
                <w:szCs w:val="16"/>
                <w:lang w:val="es-PE" w:eastAsia="es-PE"/>
              </w:rPr>
              <w:t>Pastoral y Educación en Valores</w:t>
            </w:r>
          </w:p>
        </w:tc>
        <w:tc>
          <w:tcPr>
            <w:tcW w:w="1324"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Manual</w:t>
            </w:r>
          </w:p>
        </w:tc>
        <w:tc>
          <w:tcPr>
            <w:tcW w:w="831" w:type="dxa"/>
            <w:tcBorders>
              <w:lef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3 días</w:t>
            </w:r>
          </w:p>
        </w:tc>
      </w:tr>
      <w:tr w:rsidR="00043759" w:rsidRPr="00C555D1" w:rsidTr="00043759">
        <w:trPr>
          <w:trHeight w:val="776"/>
        </w:trPr>
        <w:tc>
          <w:tcPr>
            <w:tcW w:w="582" w:type="dxa"/>
            <w:tcBorders>
              <w:right w:val="nil"/>
            </w:tcBorders>
            <w:shd w:val="pct25" w:color="auto" w:fill="auto"/>
          </w:tcPr>
          <w:p w:rsidR="00043759" w:rsidRDefault="00043759" w:rsidP="00043759">
            <w:pPr>
              <w:spacing w:after="0" w:line="240" w:lineRule="auto"/>
              <w:jc w:val="center"/>
              <w:rPr>
                <w:rFonts w:ascii="Arial Narrow" w:hAnsi="Arial Narrow" w:cs="Arial Narrow"/>
                <w:sz w:val="16"/>
                <w:szCs w:val="16"/>
                <w:lang w:val="es-PE" w:eastAsia="es-PE"/>
              </w:rPr>
            </w:pPr>
            <w:r>
              <w:rPr>
                <w:rFonts w:ascii="Arial Narrow" w:hAnsi="Arial Narrow" w:cs="Arial Narrow"/>
                <w:sz w:val="16"/>
                <w:szCs w:val="16"/>
                <w:lang w:val="es-PE" w:eastAsia="es-PE"/>
              </w:rPr>
              <w:t>11</w:t>
            </w:r>
          </w:p>
        </w:tc>
        <w:tc>
          <w:tcPr>
            <w:tcW w:w="1473"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Plan Operativo Anual Pastoral y Educación en Valores</w:t>
            </w:r>
          </w:p>
        </w:tc>
        <w:tc>
          <w:tcPr>
            <w:tcW w:w="1929"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Convocar reunión de coordinadores de pastoral</w:t>
            </w:r>
          </w:p>
        </w:tc>
        <w:tc>
          <w:tcPr>
            <w:tcW w:w="1617"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Lista de colegios convocados</w:t>
            </w:r>
          </w:p>
        </w:tc>
        <w:tc>
          <w:tcPr>
            <w:tcW w:w="4053" w:type="dxa"/>
            <w:tcBorders>
              <w:left w:val="nil"/>
              <w:right w:val="nil"/>
            </w:tcBorders>
            <w:shd w:val="pct25" w:color="auto" w:fill="auto"/>
          </w:tcPr>
          <w:p w:rsidR="00043759" w:rsidRPr="00237EA2"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Equipo Pedagógico de Pastoral y Educación en Valores, procede a realizar la convocatoria a todos los Coordinadores pastorales de los Colegios Fe y Alegría, para ello envía la Fecha y lugar de reunión a la actividad Planificación de Actividades del proceso Planificación de Actividades del PIAE F y A 34 (Propuesta de Implementación de Arquitectura Empresarial Fe y Alegría 34)</w:t>
            </w:r>
          </w:p>
        </w:tc>
        <w:tc>
          <w:tcPr>
            <w:tcW w:w="1843"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Equipo Pedagógico</w:t>
            </w:r>
            <w:r w:rsidRPr="00237EA2">
              <w:rPr>
                <w:rFonts w:ascii="Arial Narrow" w:hAnsi="Arial Narrow" w:cs="Arial Narrow"/>
                <w:sz w:val="16"/>
                <w:szCs w:val="16"/>
                <w:lang w:val="es-PE" w:eastAsia="es-PE"/>
              </w:rPr>
              <w:t xml:space="preserve"> de </w:t>
            </w:r>
            <w:r>
              <w:rPr>
                <w:rFonts w:ascii="Arial Narrow" w:hAnsi="Arial Narrow" w:cs="Arial Narrow"/>
                <w:sz w:val="16"/>
                <w:szCs w:val="16"/>
                <w:lang w:val="es-PE" w:eastAsia="es-PE"/>
              </w:rPr>
              <w:t>Pastoral y Educación en Valores</w:t>
            </w:r>
          </w:p>
        </w:tc>
        <w:tc>
          <w:tcPr>
            <w:tcW w:w="1324" w:type="dxa"/>
            <w:tcBorders>
              <w:left w:val="nil"/>
              <w:righ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Manual</w:t>
            </w:r>
          </w:p>
        </w:tc>
        <w:tc>
          <w:tcPr>
            <w:tcW w:w="831" w:type="dxa"/>
            <w:tcBorders>
              <w:left w:val="nil"/>
            </w:tcBorders>
            <w:shd w:val="pct25" w:color="auto" w:fill="auto"/>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2 días</w:t>
            </w:r>
          </w:p>
        </w:tc>
      </w:tr>
      <w:tr w:rsidR="00043759" w:rsidRPr="00C555D1" w:rsidTr="00043759">
        <w:trPr>
          <w:trHeight w:val="318"/>
        </w:trPr>
        <w:tc>
          <w:tcPr>
            <w:tcW w:w="582" w:type="dxa"/>
            <w:tcBorders>
              <w:right w:val="nil"/>
            </w:tcBorders>
          </w:tcPr>
          <w:p w:rsidR="00043759" w:rsidRDefault="00043759" w:rsidP="00043759">
            <w:pPr>
              <w:spacing w:after="0" w:line="240" w:lineRule="auto"/>
              <w:jc w:val="center"/>
              <w:rPr>
                <w:rFonts w:ascii="Arial Narrow" w:hAnsi="Arial Narrow" w:cs="Arial Narrow"/>
                <w:sz w:val="16"/>
                <w:szCs w:val="16"/>
                <w:lang w:val="es-PE" w:eastAsia="es-PE"/>
              </w:rPr>
            </w:pPr>
            <w:r>
              <w:rPr>
                <w:rFonts w:ascii="Arial Narrow" w:hAnsi="Arial Narrow" w:cs="Arial Narrow"/>
                <w:sz w:val="16"/>
                <w:szCs w:val="16"/>
                <w:lang w:val="es-PE" w:eastAsia="es-PE"/>
              </w:rPr>
              <w:t>12</w:t>
            </w:r>
          </w:p>
        </w:tc>
        <w:tc>
          <w:tcPr>
            <w:tcW w:w="1473"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Lista de colegios convocados</w:t>
            </w:r>
          </w:p>
        </w:tc>
        <w:tc>
          <w:tcPr>
            <w:tcW w:w="1929"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Preparar Reunión</w:t>
            </w:r>
          </w:p>
        </w:tc>
        <w:tc>
          <w:tcPr>
            <w:tcW w:w="1617" w:type="dxa"/>
            <w:tcBorders>
              <w:left w:val="nil"/>
              <w:right w:val="nil"/>
            </w:tcBorders>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Temas a tratar</w:t>
            </w:r>
          </w:p>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Cronograma de reunión</w:t>
            </w:r>
          </w:p>
        </w:tc>
        <w:tc>
          <w:tcPr>
            <w:tcW w:w="4053" w:type="dxa"/>
            <w:tcBorders>
              <w:left w:val="nil"/>
              <w:right w:val="nil"/>
            </w:tcBorders>
          </w:tcPr>
          <w:p w:rsidR="00043759"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Equipo Pedagógico de Pastoral y Educación en Valores, procede a realizar toda la preparación necesaria para llevar a cabo la reunión con los Coordinadores pastorales.</w:t>
            </w:r>
          </w:p>
          <w:p w:rsidR="00043759"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Llegada la fecha de la convocatoria a los Coordinadores pastorales de los Colegios Fe y Alegría, se procede a dar inicio a la actividad Definir cronograma de actividades propuestas por la </w:t>
            </w:r>
          </w:p>
          <w:p w:rsidR="00043759" w:rsidRDefault="00043759" w:rsidP="00043759">
            <w:pPr>
              <w:spacing w:after="0" w:line="240" w:lineRule="auto"/>
              <w:jc w:val="both"/>
              <w:rPr>
                <w:rFonts w:ascii="Arial Narrow" w:hAnsi="Arial Narrow" w:cs="Arial Narrow"/>
                <w:sz w:val="16"/>
                <w:szCs w:val="16"/>
                <w:lang w:val="es-PE" w:eastAsia="es-PE"/>
              </w:rPr>
            </w:pPr>
          </w:p>
          <w:p w:rsidR="00043759" w:rsidRPr="00237EA2"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Oficina Central Fe y Alegría.</w:t>
            </w:r>
          </w:p>
        </w:tc>
        <w:tc>
          <w:tcPr>
            <w:tcW w:w="1843"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Equipo Pedagógico</w:t>
            </w:r>
            <w:r w:rsidRPr="00237EA2">
              <w:rPr>
                <w:rFonts w:ascii="Arial Narrow" w:hAnsi="Arial Narrow" w:cs="Arial Narrow"/>
                <w:sz w:val="16"/>
                <w:szCs w:val="16"/>
                <w:lang w:val="es-PE" w:eastAsia="es-PE"/>
              </w:rPr>
              <w:t xml:space="preserve"> de </w:t>
            </w:r>
            <w:r>
              <w:rPr>
                <w:rFonts w:ascii="Arial Narrow" w:hAnsi="Arial Narrow" w:cs="Arial Narrow"/>
                <w:sz w:val="16"/>
                <w:szCs w:val="16"/>
                <w:lang w:val="es-PE" w:eastAsia="es-PE"/>
              </w:rPr>
              <w:t>Pastoral y Educación en Valores</w:t>
            </w:r>
          </w:p>
        </w:tc>
        <w:tc>
          <w:tcPr>
            <w:tcW w:w="1324"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Manual</w:t>
            </w:r>
          </w:p>
        </w:tc>
        <w:tc>
          <w:tcPr>
            <w:tcW w:w="831" w:type="dxa"/>
            <w:tcBorders>
              <w:left w:val="nil"/>
            </w:tcBorders>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2 días</w:t>
            </w:r>
          </w:p>
        </w:tc>
      </w:tr>
      <w:tr w:rsidR="00043759" w:rsidRPr="00C555D1" w:rsidTr="00043759">
        <w:trPr>
          <w:trHeight w:val="776"/>
        </w:trPr>
        <w:tc>
          <w:tcPr>
            <w:tcW w:w="582" w:type="dxa"/>
            <w:tcBorders>
              <w:right w:val="nil"/>
            </w:tcBorders>
            <w:shd w:val="clear" w:color="auto" w:fill="C0C0C0"/>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xml:space="preserve">   13</w:t>
            </w:r>
          </w:p>
        </w:tc>
        <w:tc>
          <w:tcPr>
            <w:tcW w:w="1473" w:type="dxa"/>
            <w:tcBorders>
              <w:left w:val="nil"/>
              <w:right w:val="nil"/>
            </w:tcBorders>
            <w:shd w:val="clear" w:color="auto" w:fill="C0C0C0"/>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Cronograma de reunión</w:t>
            </w:r>
          </w:p>
        </w:tc>
        <w:tc>
          <w:tcPr>
            <w:tcW w:w="1929" w:type="dxa"/>
            <w:tcBorders>
              <w:left w:val="nil"/>
              <w:right w:val="nil"/>
            </w:tcBorders>
            <w:shd w:val="clear" w:color="auto" w:fill="C0C0C0"/>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Definir cronograma de actividades propuestas por la oficina</w:t>
            </w:r>
          </w:p>
        </w:tc>
        <w:tc>
          <w:tcPr>
            <w:tcW w:w="1617" w:type="dxa"/>
            <w:tcBorders>
              <w:left w:val="nil"/>
              <w:right w:val="nil"/>
            </w:tcBorders>
            <w:shd w:val="clear" w:color="auto" w:fill="C0C0C0"/>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Cronograma de actividades de la Oficina</w:t>
            </w:r>
          </w:p>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Cronograma de actividades de los colegios</w:t>
            </w:r>
          </w:p>
        </w:tc>
        <w:tc>
          <w:tcPr>
            <w:tcW w:w="4053" w:type="dxa"/>
            <w:tcBorders>
              <w:left w:val="nil"/>
              <w:right w:val="nil"/>
            </w:tcBorders>
            <w:shd w:val="clear" w:color="auto" w:fill="C0C0C0"/>
          </w:tcPr>
          <w:p w:rsidR="00043759" w:rsidRPr="00237EA2"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Equipo Pedagógico de Pastoral y Educación en Valores, procede a definir el Cronograma de actividades propuesto por la Oficina Central y recibe el Cronograma de actividades pastorales de los Colegios por medio de su Coordinador pastoral.</w:t>
            </w:r>
          </w:p>
        </w:tc>
        <w:tc>
          <w:tcPr>
            <w:tcW w:w="1843" w:type="dxa"/>
            <w:tcBorders>
              <w:left w:val="nil"/>
              <w:right w:val="nil"/>
            </w:tcBorders>
            <w:shd w:val="clear" w:color="auto" w:fill="C0C0C0"/>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Equipo Pedagógico</w:t>
            </w:r>
            <w:r w:rsidRPr="00237EA2">
              <w:rPr>
                <w:rFonts w:ascii="Arial Narrow" w:hAnsi="Arial Narrow" w:cs="Arial Narrow"/>
                <w:sz w:val="16"/>
                <w:szCs w:val="16"/>
                <w:lang w:val="es-PE" w:eastAsia="es-PE"/>
              </w:rPr>
              <w:t xml:space="preserve"> de </w:t>
            </w:r>
            <w:r>
              <w:rPr>
                <w:rFonts w:ascii="Arial Narrow" w:hAnsi="Arial Narrow" w:cs="Arial Narrow"/>
                <w:sz w:val="16"/>
                <w:szCs w:val="16"/>
                <w:lang w:val="es-PE" w:eastAsia="es-PE"/>
              </w:rPr>
              <w:t>Pastoral y Educación en Valores</w:t>
            </w:r>
          </w:p>
        </w:tc>
        <w:tc>
          <w:tcPr>
            <w:tcW w:w="1324" w:type="dxa"/>
            <w:tcBorders>
              <w:left w:val="nil"/>
              <w:right w:val="nil"/>
            </w:tcBorders>
            <w:shd w:val="clear" w:color="auto" w:fill="C0C0C0"/>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Manual</w:t>
            </w:r>
          </w:p>
        </w:tc>
        <w:tc>
          <w:tcPr>
            <w:tcW w:w="831" w:type="dxa"/>
            <w:tcBorders>
              <w:left w:val="nil"/>
            </w:tcBorders>
            <w:shd w:val="clear" w:color="auto" w:fill="C0C0C0"/>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día</w:t>
            </w:r>
          </w:p>
        </w:tc>
      </w:tr>
      <w:tr w:rsidR="00043759" w:rsidRPr="00C555D1" w:rsidTr="00043759">
        <w:trPr>
          <w:trHeight w:val="776"/>
        </w:trPr>
        <w:tc>
          <w:tcPr>
            <w:tcW w:w="582" w:type="dxa"/>
            <w:tcBorders>
              <w:right w:val="nil"/>
            </w:tcBorders>
          </w:tcPr>
          <w:p w:rsidR="00043759" w:rsidRDefault="00043759" w:rsidP="00043759">
            <w:pPr>
              <w:spacing w:after="0" w:line="240" w:lineRule="auto"/>
              <w:jc w:val="center"/>
              <w:rPr>
                <w:rFonts w:ascii="Arial Narrow" w:hAnsi="Arial Narrow" w:cs="Arial Narrow"/>
                <w:sz w:val="16"/>
                <w:szCs w:val="16"/>
                <w:lang w:val="es-PE" w:eastAsia="es-PE"/>
              </w:rPr>
            </w:pPr>
            <w:r>
              <w:rPr>
                <w:rFonts w:ascii="Arial Narrow" w:hAnsi="Arial Narrow" w:cs="Arial Narrow"/>
                <w:sz w:val="16"/>
                <w:szCs w:val="16"/>
                <w:lang w:val="es-PE" w:eastAsia="es-PE"/>
              </w:rPr>
              <w:t>14</w:t>
            </w:r>
          </w:p>
        </w:tc>
        <w:tc>
          <w:tcPr>
            <w:tcW w:w="1473" w:type="dxa"/>
            <w:tcBorders>
              <w:left w:val="nil"/>
              <w:right w:val="nil"/>
            </w:tcBorders>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Cronograma de actividades de la Oficina</w:t>
            </w:r>
          </w:p>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Cronograma de actividades de los colegios</w:t>
            </w:r>
          </w:p>
          <w:p w:rsidR="00043759" w:rsidRPr="00237EA2" w:rsidRDefault="00043759" w:rsidP="00043759">
            <w:pPr>
              <w:spacing w:after="0" w:line="240" w:lineRule="auto"/>
              <w:rPr>
                <w:rFonts w:ascii="Arial Narrow" w:hAnsi="Arial Narrow" w:cs="Arial Narrow"/>
                <w:sz w:val="16"/>
                <w:szCs w:val="16"/>
                <w:lang w:val="es-PE" w:eastAsia="es-PE"/>
              </w:rPr>
            </w:pPr>
          </w:p>
        </w:tc>
        <w:tc>
          <w:tcPr>
            <w:tcW w:w="1929" w:type="dxa"/>
            <w:tcBorders>
              <w:left w:val="nil"/>
              <w:right w:val="nil"/>
            </w:tcBorders>
          </w:tcPr>
          <w:p w:rsidR="00043759" w:rsidRPr="008D4015" w:rsidRDefault="00043759" w:rsidP="00043759">
            <w:pPr>
              <w:spacing w:after="0" w:line="240" w:lineRule="auto"/>
              <w:rPr>
                <w:rFonts w:ascii="Arial Narrow" w:hAnsi="Arial Narrow" w:cs="Arial Narrow"/>
                <w:sz w:val="16"/>
                <w:szCs w:val="16"/>
                <w:lang w:val="pt-BR" w:eastAsia="es-PE"/>
              </w:rPr>
            </w:pPr>
            <w:r w:rsidRPr="008D4015">
              <w:rPr>
                <w:rFonts w:ascii="Arial Narrow" w:hAnsi="Arial Narrow" w:cs="Arial Narrow"/>
                <w:sz w:val="16"/>
                <w:szCs w:val="16"/>
                <w:lang w:val="pt-BR" w:eastAsia="es-PE"/>
              </w:rPr>
              <w:t>Definir cronograma de actividades pastorales</w:t>
            </w:r>
          </w:p>
        </w:tc>
        <w:tc>
          <w:tcPr>
            <w:tcW w:w="1617"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Cronograma de actividades pastorales</w:t>
            </w:r>
          </w:p>
        </w:tc>
        <w:tc>
          <w:tcPr>
            <w:tcW w:w="4053" w:type="dxa"/>
            <w:tcBorders>
              <w:left w:val="nil"/>
              <w:right w:val="nil"/>
            </w:tcBorders>
          </w:tcPr>
          <w:p w:rsidR="00043759"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Equipo Pedagógico de Pastoral y Educación en Valores procede a realizar el cruce entre las actividades propuestas y solicitadas a fin de elaborar el Cronograma oficial de las actividades pastorales a seguir.</w:t>
            </w:r>
          </w:p>
          <w:p w:rsidR="00043759" w:rsidRPr="00237EA2"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Terminado este cronograma de actividades pastorales, se procede a realizar la actualización del mismo de acorde a la Nota con fecha de actividades propuestas proveniente de la Planificación de Actividades del proceso Planificación de Actividades del proyecto PIAE F y A 34</w:t>
            </w:r>
          </w:p>
        </w:tc>
        <w:tc>
          <w:tcPr>
            <w:tcW w:w="1843"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Equipo Pedagógico</w:t>
            </w:r>
            <w:r w:rsidRPr="00237EA2">
              <w:rPr>
                <w:rFonts w:ascii="Arial Narrow" w:hAnsi="Arial Narrow" w:cs="Arial Narrow"/>
                <w:sz w:val="16"/>
                <w:szCs w:val="16"/>
                <w:lang w:val="es-PE" w:eastAsia="es-PE"/>
              </w:rPr>
              <w:t xml:space="preserve"> de </w:t>
            </w:r>
            <w:r>
              <w:rPr>
                <w:rFonts w:ascii="Arial Narrow" w:hAnsi="Arial Narrow" w:cs="Arial Narrow"/>
                <w:sz w:val="16"/>
                <w:szCs w:val="16"/>
                <w:lang w:val="es-PE" w:eastAsia="es-PE"/>
              </w:rPr>
              <w:t>Pastoral y Educación en Valores</w:t>
            </w:r>
          </w:p>
        </w:tc>
        <w:tc>
          <w:tcPr>
            <w:tcW w:w="1324"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Manual</w:t>
            </w:r>
          </w:p>
        </w:tc>
        <w:tc>
          <w:tcPr>
            <w:tcW w:w="831" w:type="dxa"/>
            <w:tcBorders>
              <w:lef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3</w:t>
            </w:r>
            <w:r w:rsidRPr="00237EA2">
              <w:rPr>
                <w:rFonts w:ascii="Arial Narrow" w:hAnsi="Arial Narrow" w:cs="Arial Narrow"/>
                <w:sz w:val="16"/>
                <w:szCs w:val="16"/>
                <w:lang w:val="es-PE" w:eastAsia="es-PE"/>
              </w:rPr>
              <w:t xml:space="preserve"> días</w:t>
            </w:r>
          </w:p>
        </w:tc>
      </w:tr>
      <w:tr w:rsidR="00043759" w:rsidRPr="00C555D1" w:rsidTr="00043759">
        <w:trPr>
          <w:trHeight w:val="776"/>
        </w:trPr>
        <w:tc>
          <w:tcPr>
            <w:tcW w:w="582" w:type="dxa"/>
            <w:tcBorders>
              <w:right w:val="nil"/>
            </w:tcBorders>
            <w:shd w:val="clear" w:color="auto" w:fill="C0C0C0"/>
          </w:tcPr>
          <w:p w:rsidR="00043759" w:rsidRDefault="00043759" w:rsidP="00043759">
            <w:pPr>
              <w:spacing w:after="0" w:line="240" w:lineRule="auto"/>
              <w:jc w:val="center"/>
              <w:rPr>
                <w:rFonts w:ascii="Arial Narrow" w:hAnsi="Arial Narrow" w:cs="Arial Narrow"/>
                <w:sz w:val="16"/>
                <w:szCs w:val="16"/>
                <w:lang w:val="es-PE" w:eastAsia="es-PE"/>
              </w:rPr>
            </w:pPr>
            <w:r>
              <w:rPr>
                <w:rFonts w:ascii="Arial Narrow" w:hAnsi="Arial Narrow" w:cs="Arial Narrow"/>
                <w:sz w:val="16"/>
                <w:szCs w:val="16"/>
                <w:lang w:val="es-PE" w:eastAsia="es-PE"/>
              </w:rPr>
              <w:t>15</w:t>
            </w:r>
          </w:p>
        </w:tc>
        <w:tc>
          <w:tcPr>
            <w:tcW w:w="1473" w:type="dxa"/>
            <w:tcBorders>
              <w:left w:val="nil"/>
              <w:right w:val="nil"/>
            </w:tcBorders>
            <w:shd w:val="clear" w:color="auto" w:fill="C0C0C0"/>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Cronograma de actividades pastorales</w:t>
            </w:r>
          </w:p>
        </w:tc>
        <w:tc>
          <w:tcPr>
            <w:tcW w:w="1929" w:type="dxa"/>
            <w:tcBorders>
              <w:left w:val="nil"/>
              <w:right w:val="nil"/>
            </w:tcBorders>
            <w:shd w:val="clear" w:color="auto" w:fill="C0C0C0"/>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Distribuir Cronograma</w:t>
            </w:r>
          </w:p>
        </w:tc>
        <w:tc>
          <w:tcPr>
            <w:tcW w:w="1617" w:type="dxa"/>
            <w:tcBorders>
              <w:left w:val="nil"/>
              <w:right w:val="nil"/>
            </w:tcBorders>
            <w:shd w:val="clear" w:color="auto" w:fill="C0C0C0"/>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Cronograma Distribuido</w:t>
            </w:r>
          </w:p>
        </w:tc>
        <w:tc>
          <w:tcPr>
            <w:tcW w:w="4053" w:type="dxa"/>
            <w:tcBorders>
              <w:left w:val="nil"/>
              <w:right w:val="nil"/>
            </w:tcBorders>
            <w:shd w:val="clear" w:color="auto" w:fill="C0C0C0"/>
          </w:tcPr>
          <w:p w:rsidR="00043759"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Equipo Pedagógico de Pastoral y Educación en Valores procede a distribuir el Cronograma de actividades pastoral entre las Casa de Retiro y el área de Administración y Abastecimiento.</w:t>
            </w:r>
          </w:p>
        </w:tc>
        <w:tc>
          <w:tcPr>
            <w:tcW w:w="1843" w:type="dxa"/>
            <w:tcBorders>
              <w:left w:val="nil"/>
              <w:right w:val="nil"/>
            </w:tcBorders>
            <w:shd w:val="clear" w:color="auto" w:fill="C0C0C0"/>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Equipo Pedagógico</w:t>
            </w:r>
            <w:r w:rsidRPr="00237EA2">
              <w:rPr>
                <w:rFonts w:ascii="Arial Narrow" w:hAnsi="Arial Narrow" w:cs="Arial Narrow"/>
                <w:sz w:val="16"/>
                <w:szCs w:val="16"/>
                <w:lang w:val="es-PE" w:eastAsia="es-PE"/>
              </w:rPr>
              <w:t xml:space="preserve"> de </w:t>
            </w:r>
            <w:r>
              <w:rPr>
                <w:rFonts w:ascii="Arial Narrow" w:hAnsi="Arial Narrow" w:cs="Arial Narrow"/>
                <w:sz w:val="16"/>
                <w:szCs w:val="16"/>
                <w:lang w:val="es-PE" w:eastAsia="es-PE"/>
              </w:rPr>
              <w:t>Pastoral y Educación en Valores</w:t>
            </w:r>
          </w:p>
        </w:tc>
        <w:tc>
          <w:tcPr>
            <w:tcW w:w="1324" w:type="dxa"/>
            <w:tcBorders>
              <w:left w:val="nil"/>
              <w:right w:val="nil"/>
            </w:tcBorders>
            <w:shd w:val="clear" w:color="auto" w:fill="C0C0C0"/>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Manual</w:t>
            </w:r>
          </w:p>
        </w:tc>
        <w:tc>
          <w:tcPr>
            <w:tcW w:w="831" w:type="dxa"/>
            <w:tcBorders>
              <w:left w:val="nil"/>
            </w:tcBorders>
            <w:shd w:val="clear" w:color="auto" w:fill="C0C0C0"/>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2 días</w:t>
            </w:r>
          </w:p>
        </w:tc>
      </w:tr>
      <w:tr w:rsidR="00043759" w:rsidRPr="00C555D1" w:rsidTr="00043759">
        <w:trPr>
          <w:trHeight w:val="776"/>
        </w:trPr>
        <w:tc>
          <w:tcPr>
            <w:tcW w:w="582" w:type="dxa"/>
            <w:tcBorders>
              <w:right w:val="nil"/>
            </w:tcBorders>
          </w:tcPr>
          <w:p w:rsidR="00043759" w:rsidRDefault="00043759" w:rsidP="00043759">
            <w:pPr>
              <w:spacing w:after="0" w:line="240" w:lineRule="auto"/>
              <w:jc w:val="center"/>
              <w:rPr>
                <w:rFonts w:ascii="Arial Narrow" w:hAnsi="Arial Narrow" w:cs="Arial Narrow"/>
                <w:sz w:val="16"/>
                <w:szCs w:val="16"/>
                <w:lang w:val="es-PE" w:eastAsia="es-PE"/>
              </w:rPr>
            </w:pPr>
            <w:r>
              <w:rPr>
                <w:rFonts w:ascii="Arial Narrow" w:hAnsi="Arial Narrow" w:cs="Arial Narrow"/>
                <w:sz w:val="16"/>
                <w:szCs w:val="16"/>
                <w:lang w:val="es-PE" w:eastAsia="es-PE"/>
              </w:rPr>
              <w:t>16</w:t>
            </w:r>
          </w:p>
        </w:tc>
        <w:tc>
          <w:tcPr>
            <w:tcW w:w="1473"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POA de Pastoral y Educación en Valores</w:t>
            </w:r>
          </w:p>
        </w:tc>
        <w:tc>
          <w:tcPr>
            <w:tcW w:w="1929"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¿Faltan actividades?</w:t>
            </w:r>
          </w:p>
        </w:tc>
        <w:tc>
          <w:tcPr>
            <w:tcW w:w="1617" w:type="dxa"/>
            <w:tcBorders>
              <w:left w:val="nil"/>
              <w:right w:val="nil"/>
            </w:tcBorders>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xml:space="preserve">- No Faltan actividades </w:t>
            </w:r>
          </w:p>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xml:space="preserve">- Si Faltan actividades </w:t>
            </w:r>
          </w:p>
        </w:tc>
        <w:tc>
          <w:tcPr>
            <w:tcW w:w="4053" w:type="dxa"/>
            <w:tcBorders>
              <w:left w:val="nil"/>
              <w:right w:val="nil"/>
            </w:tcBorders>
          </w:tcPr>
          <w:p w:rsidR="00043759" w:rsidRPr="00237EA2"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Jefe de Pastoral y Educación en Valores procede a realizar una revisión final al Plan Operativo a fin de determinar si es que existen actividades faltantes en él.</w:t>
            </w:r>
          </w:p>
        </w:tc>
        <w:tc>
          <w:tcPr>
            <w:tcW w:w="1843"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 xml:space="preserve">Jefe de </w:t>
            </w:r>
            <w:r>
              <w:rPr>
                <w:rFonts w:ascii="Arial Narrow" w:hAnsi="Arial Narrow" w:cs="Arial Narrow"/>
                <w:sz w:val="16"/>
                <w:szCs w:val="16"/>
                <w:lang w:val="es-PE" w:eastAsia="es-PE"/>
              </w:rPr>
              <w:t>Pastoral y Educación en Valores</w:t>
            </w:r>
          </w:p>
        </w:tc>
        <w:tc>
          <w:tcPr>
            <w:tcW w:w="1324" w:type="dxa"/>
            <w:tcBorders>
              <w:left w:val="nil"/>
              <w:right w:val="nil"/>
            </w:tcBorders>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Manual</w:t>
            </w:r>
          </w:p>
        </w:tc>
        <w:tc>
          <w:tcPr>
            <w:tcW w:w="831" w:type="dxa"/>
            <w:tcBorders>
              <w:left w:val="nil"/>
            </w:tcBorders>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2 días</w:t>
            </w:r>
          </w:p>
        </w:tc>
      </w:tr>
      <w:tr w:rsidR="00043759" w:rsidRPr="00C555D1" w:rsidTr="00043759">
        <w:trPr>
          <w:trHeight w:val="776"/>
        </w:trPr>
        <w:tc>
          <w:tcPr>
            <w:tcW w:w="582" w:type="dxa"/>
            <w:tcBorders>
              <w:right w:val="nil"/>
            </w:tcBorders>
            <w:shd w:val="clear" w:color="auto" w:fill="C0C0C0"/>
          </w:tcPr>
          <w:p w:rsidR="00043759" w:rsidRDefault="00043759" w:rsidP="00043759">
            <w:pPr>
              <w:spacing w:after="0" w:line="240" w:lineRule="auto"/>
              <w:jc w:val="center"/>
              <w:rPr>
                <w:rFonts w:ascii="Arial Narrow" w:hAnsi="Arial Narrow" w:cs="Arial Narrow"/>
                <w:sz w:val="16"/>
                <w:szCs w:val="16"/>
                <w:lang w:val="es-PE" w:eastAsia="es-PE"/>
              </w:rPr>
            </w:pPr>
            <w:r>
              <w:rPr>
                <w:rFonts w:ascii="Arial Narrow" w:hAnsi="Arial Narrow" w:cs="Arial Narrow"/>
                <w:sz w:val="16"/>
                <w:szCs w:val="16"/>
                <w:lang w:val="es-PE" w:eastAsia="es-PE"/>
              </w:rPr>
              <w:t>17</w:t>
            </w:r>
          </w:p>
        </w:tc>
        <w:tc>
          <w:tcPr>
            <w:tcW w:w="1473" w:type="dxa"/>
            <w:tcBorders>
              <w:left w:val="nil"/>
              <w:right w:val="nil"/>
            </w:tcBorders>
            <w:shd w:val="clear" w:color="auto" w:fill="C0C0C0"/>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Si Faltan actividades</w:t>
            </w:r>
          </w:p>
        </w:tc>
        <w:tc>
          <w:tcPr>
            <w:tcW w:w="1929" w:type="dxa"/>
            <w:tcBorders>
              <w:left w:val="nil"/>
              <w:right w:val="nil"/>
            </w:tcBorders>
            <w:shd w:val="clear" w:color="auto" w:fill="C0C0C0"/>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Notificar actividad faltante</w:t>
            </w:r>
          </w:p>
        </w:tc>
        <w:tc>
          <w:tcPr>
            <w:tcW w:w="1617" w:type="dxa"/>
            <w:tcBorders>
              <w:left w:val="nil"/>
              <w:right w:val="nil"/>
            </w:tcBorders>
            <w:shd w:val="clear" w:color="auto" w:fill="C0C0C0"/>
          </w:tcPr>
          <w:p w:rsidR="00043759" w:rsidRPr="00B1521E" w:rsidRDefault="00043759" w:rsidP="00043759">
            <w:pPr>
              <w:spacing w:after="0" w:line="240" w:lineRule="auto"/>
              <w:rPr>
                <w:rFonts w:ascii="Arial Narrow" w:hAnsi="Arial Narrow" w:cs="Arial Narrow"/>
                <w:sz w:val="16"/>
                <w:szCs w:val="16"/>
                <w:lang w:val="es-PE" w:eastAsia="es-PE"/>
              </w:rPr>
            </w:pPr>
            <w:r w:rsidRPr="00B1521E">
              <w:rPr>
                <w:rFonts w:ascii="Arial Narrow" w:hAnsi="Arial Narrow" w:cs="Arial Narrow"/>
                <w:sz w:val="16"/>
                <w:szCs w:val="16"/>
                <w:lang w:val="es-PE" w:eastAsia="es-PE"/>
              </w:rPr>
              <w:t>- Notificación enviada</w:t>
            </w:r>
          </w:p>
        </w:tc>
        <w:tc>
          <w:tcPr>
            <w:tcW w:w="4053" w:type="dxa"/>
            <w:tcBorders>
              <w:left w:val="nil"/>
              <w:right w:val="nil"/>
            </w:tcBorders>
            <w:shd w:val="clear" w:color="auto" w:fill="C0C0C0"/>
          </w:tcPr>
          <w:p w:rsidR="00043759"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Jefe de Pastoral y Educación en Valores procede a notificar al Departamento de Planificación la inclusión de las actividades faltantes en el Plan Operativo Institucional</w:t>
            </w:r>
          </w:p>
        </w:tc>
        <w:tc>
          <w:tcPr>
            <w:tcW w:w="1843" w:type="dxa"/>
            <w:tcBorders>
              <w:left w:val="nil"/>
              <w:right w:val="nil"/>
            </w:tcBorders>
            <w:shd w:val="clear" w:color="auto" w:fill="C0C0C0"/>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 xml:space="preserve">Jefe de </w:t>
            </w:r>
            <w:r>
              <w:rPr>
                <w:rFonts w:ascii="Arial Narrow" w:hAnsi="Arial Narrow" w:cs="Arial Narrow"/>
                <w:sz w:val="16"/>
                <w:szCs w:val="16"/>
                <w:lang w:val="es-PE" w:eastAsia="es-PE"/>
              </w:rPr>
              <w:t>Pastoral y Educación en Valores</w:t>
            </w:r>
          </w:p>
        </w:tc>
        <w:tc>
          <w:tcPr>
            <w:tcW w:w="1324" w:type="dxa"/>
            <w:tcBorders>
              <w:left w:val="nil"/>
              <w:right w:val="nil"/>
            </w:tcBorders>
            <w:shd w:val="clear" w:color="auto" w:fill="C0C0C0"/>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Manual</w:t>
            </w:r>
          </w:p>
        </w:tc>
        <w:tc>
          <w:tcPr>
            <w:tcW w:w="831" w:type="dxa"/>
            <w:tcBorders>
              <w:left w:val="nil"/>
            </w:tcBorders>
            <w:shd w:val="clear" w:color="auto" w:fill="C0C0C0"/>
          </w:tcPr>
          <w:p w:rsidR="00043759" w:rsidRPr="00237EA2"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día</w:t>
            </w:r>
          </w:p>
        </w:tc>
      </w:tr>
      <w:tr w:rsidR="00043759" w:rsidRPr="00C555D1" w:rsidTr="00043759">
        <w:trPr>
          <w:trHeight w:val="776"/>
        </w:trPr>
        <w:tc>
          <w:tcPr>
            <w:tcW w:w="582" w:type="dxa"/>
            <w:tcBorders>
              <w:right w:val="nil"/>
            </w:tcBorders>
            <w:shd w:val="clear" w:color="auto" w:fill="FFFFFF"/>
          </w:tcPr>
          <w:p w:rsidR="00043759" w:rsidRDefault="00043759" w:rsidP="00043759">
            <w:pPr>
              <w:spacing w:after="0" w:line="240" w:lineRule="auto"/>
              <w:jc w:val="center"/>
              <w:rPr>
                <w:rFonts w:ascii="Arial Narrow" w:hAnsi="Arial Narrow" w:cs="Arial Narrow"/>
                <w:sz w:val="16"/>
                <w:szCs w:val="16"/>
                <w:lang w:val="es-PE" w:eastAsia="es-PE"/>
              </w:rPr>
            </w:pPr>
            <w:r>
              <w:rPr>
                <w:rFonts w:ascii="Arial Narrow" w:hAnsi="Arial Narrow" w:cs="Arial Narrow"/>
                <w:sz w:val="16"/>
                <w:szCs w:val="16"/>
                <w:lang w:val="es-PE" w:eastAsia="es-PE"/>
              </w:rPr>
              <w:t>18</w:t>
            </w:r>
          </w:p>
        </w:tc>
        <w:tc>
          <w:tcPr>
            <w:tcW w:w="1473" w:type="dxa"/>
            <w:tcBorders>
              <w:left w:val="nil"/>
              <w:right w:val="nil"/>
            </w:tcBorders>
            <w:shd w:val="clear" w:color="auto" w:fill="FFFFFF"/>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Notificación enviada</w:t>
            </w:r>
          </w:p>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No existen actividades faltantes</w:t>
            </w:r>
          </w:p>
        </w:tc>
        <w:tc>
          <w:tcPr>
            <w:tcW w:w="1929" w:type="dxa"/>
            <w:tcBorders>
              <w:left w:val="nil"/>
              <w:right w:val="nil"/>
            </w:tcBorders>
            <w:shd w:val="clear" w:color="auto" w:fill="FFFFFF"/>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Consolidar</w:t>
            </w:r>
          </w:p>
        </w:tc>
        <w:tc>
          <w:tcPr>
            <w:tcW w:w="1617" w:type="dxa"/>
            <w:tcBorders>
              <w:left w:val="nil"/>
              <w:right w:val="nil"/>
            </w:tcBorders>
            <w:shd w:val="clear" w:color="auto" w:fill="FFFFFF"/>
          </w:tcPr>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Notificación enviada</w:t>
            </w:r>
          </w:p>
          <w:p w:rsidR="00043759" w:rsidRDefault="00043759" w:rsidP="00043759">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No existen actividades faltantes</w:t>
            </w:r>
          </w:p>
        </w:tc>
        <w:tc>
          <w:tcPr>
            <w:tcW w:w="4053" w:type="dxa"/>
            <w:tcBorders>
              <w:left w:val="nil"/>
              <w:right w:val="nil"/>
            </w:tcBorders>
            <w:shd w:val="clear" w:color="auto" w:fill="FFFFFF"/>
          </w:tcPr>
          <w:p w:rsidR="00043759" w:rsidRPr="00B1521E" w:rsidRDefault="00043759" w:rsidP="00043759">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Se requiere recibir el resultado </w:t>
            </w:r>
            <w:r w:rsidRPr="00B1521E">
              <w:rPr>
                <w:rFonts w:ascii="Arial Narrow" w:hAnsi="Arial Narrow" w:cs="Arial Narrow"/>
                <w:sz w:val="16"/>
                <w:szCs w:val="16"/>
                <w:lang w:val="es-PE" w:eastAsia="es-PE"/>
              </w:rPr>
              <w:t>Notificación enviada</w:t>
            </w:r>
            <w:r>
              <w:rPr>
                <w:rFonts w:ascii="Arial Narrow" w:hAnsi="Arial Narrow" w:cs="Arial Narrow"/>
                <w:sz w:val="16"/>
                <w:szCs w:val="16"/>
                <w:lang w:val="es-PE" w:eastAsia="es-PE"/>
              </w:rPr>
              <w:t xml:space="preserve"> del evento </w:t>
            </w:r>
            <w:r w:rsidRPr="00B1521E">
              <w:rPr>
                <w:rFonts w:ascii="Arial Narrow" w:hAnsi="Arial Narrow" w:cs="Arial Narrow"/>
                <w:sz w:val="16"/>
                <w:szCs w:val="16"/>
                <w:lang w:val="es-PE" w:eastAsia="es-PE"/>
              </w:rPr>
              <w:t>Notificar actividad faltante</w:t>
            </w:r>
            <w:r>
              <w:rPr>
                <w:rFonts w:ascii="Arial Narrow" w:hAnsi="Arial Narrow" w:cs="Arial Narrow"/>
                <w:sz w:val="16"/>
                <w:szCs w:val="16"/>
                <w:lang w:val="es-PE" w:eastAsia="es-PE"/>
              </w:rPr>
              <w:t xml:space="preserve"> ó el resultado  </w:t>
            </w:r>
            <w:r w:rsidRPr="00B1521E">
              <w:rPr>
                <w:rFonts w:ascii="Arial Narrow" w:hAnsi="Arial Narrow" w:cs="Arial Narrow"/>
                <w:sz w:val="16"/>
                <w:szCs w:val="16"/>
                <w:lang w:val="es-PE" w:eastAsia="es-PE"/>
              </w:rPr>
              <w:t xml:space="preserve">No </w:t>
            </w:r>
            <w:r>
              <w:rPr>
                <w:rFonts w:ascii="Arial Narrow" w:hAnsi="Arial Narrow" w:cs="Arial Narrow"/>
                <w:sz w:val="16"/>
                <w:szCs w:val="16"/>
                <w:lang w:val="es-PE" w:eastAsia="es-PE"/>
              </w:rPr>
              <w:t xml:space="preserve">faltan </w:t>
            </w:r>
            <w:r w:rsidRPr="00B1521E">
              <w:rPr>
                <w:rFonts w:ascii="Arial Narrow" w:hAnsi="Arial Narrow" w:cs="Arial Narrow"/>
                <w:sz w:val="16"/>
                <w:szCs w:val="16"/>
                <w:lang w:val="es-PE" w:eastAsia="es-PE"/>
              </w:rPr>
              <w:t xml:space="preserve">actividades </w:t>
            </w:r>
            <w:r>
              <w:rPr>
                <w:rFonts w:ascii="Arial Narrow" w:hAnsi="Arial Narrow" w:cs="Arial Narrow"/>
                <w:sz w:val="16"/>
                <w:szCs w:val="16"/>
                <w:lang w:val="es-PE" w:eastAsia="es-PE"/>
              </w:rPr>
              <w:t xml:space="preserve">del Gateway </w:t>
            </w:r>
            <w:r w:rsidRPr="00B1521E">
              <w:rPr>
                <w:rFonts w:ascii="Arial Narrow" w:hAnsi="Arial Narrow" w:cs="Arial Narrow"/>
                <w:sz w:val="16"/>
                <w:szCs w:val="16"/>
                <w:lang w:val="es-PE" w:eastAsia="es-PE"/>
              </w:rPr>
              <w:t>¿Faltan actividad</w:t>
            </w:r>
            <w:r>
              <w:rPr>
                <w:rFonts w:ascii="Arial Narrow" w:hAnsi="Arial Narrow" w:cs="Arial Narrow"/>
                <w:sz w:val="16"/>
                <w:szCs w:val="16"/>
                <w:lang w:val="es-PE" w:eastAsia="es-PE"/>
              </w:rPr>
              <w:t>es</w:t>
            </w:r>
            <w:r w:rsidRPr="00B1521E">
              <w:rPr>
                <w:rFonts w:ascii="Arial Narrow" w:hAnsi="Arial Narrow" w:cs="Arial Narrow"/>
                <w:sz w:val="16"/>
                <w:szCs w:val="16"/>
                <w:lang w:val="es-PE" w:eastAsia="es-PE"/>
              </w:rPr>
              <w:t>?</w:t>
            </w:r>
            <w:r>
              <w:rPr>
                <w:rFonts w:ascii="Arial Narrow" w:hAnsi="Arial Narrow" w:cs="Arial Narrow"/>
                <w:sz w:val="16"/>
                <w:szCs w:val="16"/>
                <w:lang w:val="es-PE" w:eastAsia="es-PE"/>
              </w:rPr>
              <w:t xml:space="preserve"> Para poder finalizar el proceso. </w:t>
            </w:r>
          </w:p>
          <w:p w:rsidR="00043759" w:rsidRDefault="00043759" w:rsidP="00043759">
            <w:pPr>
              <w:spacing w:after="0" w:line="240" w:lineRule="auto"/>
              <w:jc w:val="both"/>
              <w:rPr>
                <w:rFonts w:ascii="Arial Narrow" w:hAnsi="Arial Narrow" w:cs="Arial Narrow"/>
                <w:sz w:val="16"/>
                <w:szCs w:val="16"/>
                <w:lang w:val="es-PE" w:eastAsia="es-PE"/>
              </w:rPr>
            </w:pPr>
          </w:p>
        </w:tc>
        <w:tc>
          <w:tcPr>
            <w:tcW w:w="1843" w:type="dxa"/>
            <w:tcBorders>
              <w:left w:val="nil"/>
              <w:right w:val="nil"/>
            </w:tcBorders>
            <w:shd w:val="clear" w:color="auto" w:fill="FFFFFF"/>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 xml:space="preserve">Jefe de </w:t>
            </w:r>
            <w:r>
              <w:rPr>
                <w:rFonts w:ascii="Arial Narrow" w:hAnsi="Arial Narrow" w:cs="Arial Narrow"/>
                <w:sz w:val="16"/>
                <w:szCs w:val="16"/>
                <w:lang w:val="es-PE" w:eastAsia="es-PE"/>
              </w:rPr>
              <w:t>Pastoral y Educación en Valores</w:t>
            </w:r>
          </w:p>
        </w:tc>
        <w:tc>
          <w:tcPr>
            <w:tcW w:w="1324" w:type="dxa"/>
            <w:tcBorders>
              <w:left w:val="nil"/>
              <w:right w:val="nil"/>
            </w:tcBorders>
            <w:shd w:val="clear" w:color="auto" w:fill="FFFFFF"/>
          </w:tcPr>
          <w:p w:rsidR="00043759" w:rsidRPr="00237EA2" w:rsidRDefault="00043759" w:rsidP="00043759">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Manual</w:t>
            </w:r>
          </w:p>
        </w:tc>
        <w:tc>
          <w:tcPr>
            <w:tcW w:w="831" w:type="dxa"/>
            <w:tcBorders>
              <w:left w:val="nil"/>
            </w:tcBorders>
            <w:shd w:val="clear" w:color="auto" w:fill="FFFFFF"/>
          </w:tcPr>
          <w:p w:rsidR="00043759" w:rsidRDefault="00043759" w:rsidP="00043759">
            <w:pPr>
              <w:keepNext/>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min.</w:t>
            </w:r>
          </w:p>
        </w:tc>
      </w:tr>
    </w:tbl>
    <w:p w:rsidR="00043759" w:rsidRPr="00043759" w:rsidRDefault="00043759" w:rsidP="00043759">
      <w:pPr>
        <w:pStyle w:val="Caption"/>
        <w:jc w:val="center"/>
        <w:rPr>
          <w:rFonts w:asciiTheme="majorHAnsi" w:hAnsiTheme="majorHAnsi"/>
          <w:sz w:val="16"/>
          <w:szCs w:val="16"/>
        </w:rPr>
      </w:pPr>
      <w:bookmarkStart w:id="241" w:name="_Toc266031701"/>
      <w:r w:rsidRPr="00043759">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15</w:t>
      </w:r>
      <w:r w:rsidR="00C74554">
        <w:rPr>
          <w:rFonts w:asciiTheme="majorHAnsi" w:hAnsiTheme="majorHAnsi"/>
          <w:sz w:val="16"/>
          <w:szCs w:val="16"/>
        </w:rPr>
        <w:fldChar w:fldCharType="end"/>
      </w:r>
      <w:r w:rsidRPr="00043759">
        <w:rPr>
          <w:rFonts w:asciiTheme="majorHAnsi" w:hAnsiTheme="majorHAnsi"/>
          <w:sz w:val="16"/>
          <w:szCs w:val="16"/>
        </w:rPr>
        <w:t>.- Caracterización de Proceso “Planificación de Pastoral y Educación en Valores”</w:t>
      </w:r>
      <w:bookmarkEnd w:id="241"/>
    </w:p>
    <w:p w:rsidR="00043759" w:rsidRPr="00043759" w:rsidRDefault="00043759" w:rsidP="00043759">
      <w:pPr>
        <w:pStyle w:val="Caption"/>
        <w:jc w:val="center"/>
        <w:rPr>
          <w:rFonts w:asciiTheme="majorHAnsi" w:hAnsiTheme="majorHAnsi"/>
          <w:sz w:val="16"/>
          <w:szCs w:val="16"/>
        </w:rPr>
      </w:pPr>
      <w:r w:rsidRPr="00043759">
        <w:rPr>
          <w:rFonts w:asciiTheme="majorHAnsi" w:hAnsiTheme="majorHAnsi"/>
          <w:sz w:val="16"/>
          <w:szCs w:val="16"/>
        </w:rPr>
        <w:t>Fuente:   Elaboración propia</w:t>
      </w:r>
    </w:p>
    <w:p w:rsidR="00B0598D" w:rsidRDefault="00B0598D" w:rsidP="00043759">
      <w:pPr>
        <w:sectPr w:rsidR="00B0598D" w:rsidSect="00043759">
          <w:footerReference w:type="default" r:id="rId40"/>
          <w:pgSz w:w="16839" w:h="11907" w:orient="landscape" w:code="9"/>
          <w:pgMar w:top="1701" w:right="1417" w:bottom="1701" w:left="1417" w:header="708" w:footer="708" w:gutter="0"/>
          <w:cols w:space="708"/>
          <w:docGrid w:linePitch="360"/>
        </w:sectPr>
      </w:pPr>
    </w:p>
    <w:p w:rsidR="00B0598D" w:rsidRPr="00B0598D" w:rsidRDefault="00B0598D" w:rsidP="00B0598D">
      <w:pPr>
        <w:pStyle w:val="Heading3"/>
        <w:numPr>
          <w:ilvl w:val="2"/>
          <w:numId w:val="1"/>
        </w:numPr>
        <w:spacing w:after="240"/>
        <w:rPr>
          <w:b/>
          <w:i w:val="0"/>
          <w:smallCaps w:val="0"/>
          <w:sz w:val="24"/>
          <w:szCs w:val="24"/>
        </w:rPr>
      </w:pPr>
      <w:bookmarkStart w:id="242" w:name="_Toc266033404"/>
      <w:r w:rsidRPr="00B0598D">
        <w:rPr>
          <w:b/>
          <w:i w:val="0"/>
          <w:smallCaps w:val="0"/>
          <w:sz w:val="24"/>
          <w:szCs w:val="24"/>
        </w:rPr>
        <w:t>MACRO PROCESO: Gestión de Imagen Institucional y Donaciones</w:t>
      </w:r>
      <w:bookmarkEnd w:id="242"/>
    </w:p>
    <w:p w:rsidR="00B0598D" w:rsidRDefault="00B0598D" w:rsidP="00B0598D">
      <w:pPr>
        <w:spacing w:line="360" w:lineRule="auto"/>
        <w:jc w:val="both"/>
      </w:pPr>
      <w:r w:rsidRPr="003E1C9E">
        <w:t xml:space="preserve">El presente </w:t>
      </w:r>
      <w:r>
        <w:t xml:space="preserve">macro proceso muestra los </w:t>
      </w:r>
      <w:r w:rsidRPr="003E1C9E">
        <w:t>procesos necesarios para el mantenimiento de la buena imagen institucional y el acopio de donaciones realizadas a la institución. Ambas se encuentran ligadas</w:t>
      </w:r>
      <w:r>
        <w:t>,</w:t>
      </w:r>
      <w:r w:rsidRPr="003E1C9E">
        <w:t xml:space="preserve"> debido a que las donaciones dependen estrechamente de la imagen que proyecte la institución Fe y Alegría, para inspirar en las empresas colaboradoras la tranquilidad de que sus fondos están siendo utilizado</w:t>
      </w:r>
      <w:r>
        <w:t>s</w:t>
      </w:r>
      <w:r w:rsidRPr="003E1C9E">
        <w:t xml:space="preserve"> en un 100% para colaborar con la educación en el país.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33"/>
        <w:gridCol w:w="2183"/>
        <w:gridCol w:w="2171"/>
        <w:gridCol w:w="2134"/>
      </w:tblGrid>
      <w:tr w:rsidR="00B0598D" w:rsidRPr="003B7F34" w:rsidTr="00BF690C">
        <w:trPr>
          <w:trHeight w:val="699"/>
          <w:tblHeader/>
        </w:trPr>
        <w:tc>
          <w:tcPr>
            <w:tcW w:w="9005" w:type="dxa"/>
            <w:gridSpan w:val="4"/>
            <w:shd w:val="clear" w:color="auto" w:fill="000000"/>
            <w:vAlign w:val="center"/>
          </w:tcPr>
          <w:p w:rsidR="00B0598D" w:rsidRPr="003B7F34" w:rsidRDefault="00B0598D" w:rsidP="00B0598D">
            <w:pPr>
              <w:autoSpaceDE w:val="0"/>
              <w:autoSpaceDN w:val="0"/>
              <w:adjustRightInd w:val="0"/>
              <w:spacing w:after="0"/>
              <w:jc w:val="center"/>
              <w:rPr>
                <w:rFonts w:ascii="Arial Narrow" w:hAnsi="Arial Narrow" w:cs="Arial"/>
                <w:b/>
                <w:bCs/>
                <w:color w:val="FFFFFF"/>
                <w:sz w:val="28"/>
                <w:szCs w:val="28"/>
              </w:rPr>
            </w:pPr>
            <w:r w:rsidRPr="008A3A0A">
              <w:rPr>
                <w:rFonts w:ascii="Arial Narrow" w:hAnsi="Arial Narrow"/>
                <w:b/>
                <w:color w:val="FFFFFF"/>
                <w:sz w:val="28"/>
                <w:szCs w:val="28"/>
              </w:rPr>
              <w:t>MACRO</w:t>
            </w:r>
            <w:r>
              <w:rPr>
                <w:rFonts w:ascii="Arial Narrow" w:hAnsi="Arial Narrow"/>
                <w:b/>
                <w:color w:val="FFFFFF"/>
                <w:sz w:val="28"/>
                <w:szCs w:val="28"/>
              </w:rPr>
              <w:t xml:space="preserve"> </w:t>
            </w:r>
            <w:r w:rsidRPr="008A3A0A">
              <w:rPr>
                <w:rFonts w:ascii="Arial Narrow" w:hAnsi="Arial Narrow"/>
                <w:b/>
                <w:color w:val="FFFFFF"/>
                <w:sz w:val="28"/>
                <w:szCs w:val="28"/>
              </w:rPr>
              <w:t xml:space="preserve">PROCESO </w:t>
            </w:r>
            <w:r w:rsidRPr="003B7F34">
              <w:rPr>
                <w:rFonts w:ascii="Arial Narrow" w:hAnsi="Arial Narrow"/>
                <w:b/>
                <w:color w:val="FFFFFF"/>
                <w:sz w:val="28"/>
                <w:szCs w:val="28"/>
              </w:rPr>
              <w:t>“</w:t>
            </w:r>
            <w:r w:rsidRPr="006346A0">
              <w:rPr>
                <w:rFonts w:ascii="Arial Narrow" w:hAnsi="Arial Narrow"/>
                <w:b/>
                <w:color w:val="FFFFFF"/>
                <w:sz w:val="28"/>
                <w:szCs w:val="28"/>
              </w:rPr>
              <w:t>Gestión de Imagen Institucional y Donaciones</w:t>
            </w:r>
            <w:r w:rsidRPr="003B7F34">
              <w:rPr>
                <w:rFonts w:ascii="Arial Narrow" w:hAnsi="Arial Narrow"/>
                <w:b/>
                <w:color w:val="FFFFFF"/>
                <w:sz w:val="28"/>
                <w:szCs w:val="28"/>
              </w:rPr>
              <w:t>”</w:t>
            </w:r>
          </w:p>
        </w:tc>
      </w:tr>
      <w:tr w:rsidR="00B0598D" w:rsidRPr="003B7F34" w:rsidTr="00BF690C">
        <w:tc>
          <w:tcPr>
            <w:tcW w:w="2271" w:type="dxa"/>
            <w:shd w:val="clear" w:color="auto" w:fill="BFBFBF"/>
            <w:vAlign w:val="center"/>
          </w:tcPr>
          <w:p w:rsidR="00B0598D" w:rsidRPr="003B7F34" w:rsidRDefault="00B0598D" w:rsidP="00B0598D">
            <w:pPr>
              <w:spacing w:after="0"/>
              <w:jc w:val="center"/>
              <w:rPr>
                <w:rFonts w:ascii="Arial Narrow" w:hAnsi="Arial Narrow"/>
                <w:b/>
              </w:rPr>
            </w:pPr>
            <w:r w:rsidRPr="003B7F34">
              <w:rPr>
                <w:rFonts w:ascii="Arial Narrow" w:hAnsi="Arial Narrow"/>
                <w:b/>
              </w:rPr>
              <w:t>PROPÓSITO</w:t>
            </w:r>
          </w:p>
        </w:tc>
        <w:tc>
          <w:tcPr>
            <w:tcW w:w="6734" w:type="dxa"/>
            <w:gridSpan w:val="3"/>
          </w:tcPr>
          <w:p w:rsidR="00B0598D" w:rsidRDefault="00B0598D" w:rsidP="00B0598D">
            <w:pPr>
              <w:spacing w:after="0"/>
              <w:jc w:val="both"/>
              <w:rPr>
                <w:rFonts w:ascii="Arial Narrow" w:hAnsi="Arial Narrow"/>
              </w:rPr>
            </w:pPr>
            <w:r>
              <w:rPr>
                <w:rFonts w:ascii="Arial Narrow" w:hAnsi="Arial Narrow"/>
              </w:rPr>
              <w:t>El siguiente macro proceso tiene como propósito el cumplimiento del  siguiente objetivo:</w:t>
            </w:r>
          </w:p>
          <w:p w:rsidR="00B0598D" w:rsidRPr="00DF0671" w:rsidRDefault="00B0598D" w:rsidP="00B0598D">
            <w:pPr>
              <w:spacing w:after="0"/>
              <w:jc w:val="both"/>
              <w:rPr>
                <w:rFonts w:ascii="Arial Narrow" w:hAnsi="Arial Narrow"/>
              </w:rPr>
            </w:pPr>
            <w:r w:rsidRPr="00B908E2">
              <w:rPr>
                <w:rFonts w:ascii="Arial Narrow" w:hAnsi="Arial Narrow"/>
              </w:rPr>
              <w:t>OSE 1: Impulsar una gestión dinámica, participativa y descentralizada que promueva el compromiso de las instituciones educativas  con el  proceso de regionalización del país, desde la propuesta educativa de FYA.</w:t>
            </w:r>
          </w:p>
        </w:tc>
      </w:tr>
      <w:tr w:rsidR="00B0598D" w:rsidRPr="003B7F34" w:rsidTr="00BF690C">
        <w:tc>
          <w:tcPr>
            <w:tcW w:w="2271" w:type="dxa"/>
            <w:shd w:val="clear" w:color="auto" w:fill="BFBFBF"/>
            <w:vAlign w:val="center"/>
          </w:tcPr>
          <w:p w:rsidR="00B0598D" w:rsidRPr="003B7F34" w:rsidRDefault="00B0598D" w:rsidP="00B0598D">
            <w:pPr>
              <w:spacing w:after="0"/>
              <w:jc w:val="center"/>
              <w:rPr>
                <w:rFonts w:ascii="Arial Narrow" w:hAnsi="Arial Narrow"/>
                <w:b/>
              </w:rPr>
            </w:pPr>
            <w:r w:rsidRPr="003B7F34">
              <w:rPr>
                <w:rFonts w:ascii="Arial Narrow" w:hAnsi="Arial Narrow"/>
                <w:b/>
              </w:rPr>
              <w:t>RESPONSABLE</w:t>
            </w:r>
          </w:p>
        </w:tc>
        <w:tc>
          <w:tcPr>
            <w:tcW w:w="2246" w:type="dxa"/>
            <w:vAlign w:val="center"/>
          </w:tcPr>
          <w:p w:rsidR="00B0598D" w:rsidRPr="00B908E2" w:rsidRDefault="00B0598D" w:rsidP="00B0598D">
            <w:pPr>
              <w:spacing w:after="0"/>
              <w:rPr>
                <w:rFonts w:ascii="Arial Narrow" w:hAnsi="Arial Narrow"/>
              </w:rPr>
            </w:pPr>
            <w:r>
              <w:rPr>
                <w:rFonts w:ascii="Arial Narrow" w:hAnsi="Arial Narrow"/>
              </w:rPr>
              <w:t>Jefe del Departamento de Donaciones e Imagen Institucional</w:t>
            </w:r>
          </w:p>
        </w:tc>
        <w:tc>
          <w:tcPr>
            <w:tcW w:w="2245" w:type="dxa"/>
            <w:shd w:val="clear" w:color="auto" w:fill="D9D9D9"/>
            <w:vAlign w:val="center"/>
          </w:tcPr>
          <w:p w:rsidR="00B0598D" w:rsidRPr="003B7F34" w:rsidRDefault="00B0598D" w:rsidP="00B0598D">
            <w:pPr>
              <w:spacing w:after="0"/>
              <w:jc w:val="center"/>
              <w:rPr>
                <w:rFonts w:ascii="Arial Narrow" w:hAnsi="Arial Narrow"/>
                <w:b/>
              </w:rPr>
            </w:pPr>
            <w:r w:rsidRPr="003B7F34">
              <w:rPr>
                <w:rFonts w:ascii="Arial Narrow" w:hAnsi="Arial Narrow"/>
                <w:b/>
              </w:rPr>
              <w:t>BASE LEGAL</w:t>
            </w:r>
          </w:p>
        </w:tc>
        <w:tc>
          <w:tcPr>
            <w:tcW w:w="2243" w:type="dxa"/>
            <w:vAlign w:val="center"/>
          </w:tcPr>
          <w:p w:rsidR="00B0598D" w:rsidRPr="003B7F34" w:rsidRDefault="00B0598D" w:rsidP="00B0598D">
            <w:pPr>
              <w:spacing w:after="0"/>
              <w:rPr>
                <w:rFonts w:ascii="Arial Narrow" w:hAnsi="Arial Narrow"/>
              </w:rPr>
            </w:pPr>
            <w:r w:rsidRPr="003B7F34">
              <w:rPr>
                <w:rFonts w:ascii="Arial Narrow" w:hAnsi="Arial Narrow"/>
              </w:rPr>
              <w:t>No Aplica</w:t>
            </w:r>
          </w:p>
        </w:tc>
      </w:tr>
      <w:tr w:rsidR="00B0598D" w:rsidRPr="003B7F34" w:rsidTr="00BF690C">
        <w:tc>
          <w:tcPr>
            <w:tcW w:w="2271" w:type="dxa"/>
            <w:shd w:val="clear" w:color="auto" w:fill="BFBFBF"/>
            <w:vAlign w:val="center"/>
          </w:tcPr>
          <w:p w:rsidR="00B0598D" w:rsidRPr="003B7F34" w:rsidRDefault="00B0598D" w:rsidP="00B0598D">
            <w:pPr>
              <w:spacing w:after="0"/>
              <w:jc w:val="center"/>
              <w:rPr>
                <w:rFonts w:ascii="Arial Narrow" w:hAnsi="Arial Narrow"/>
                <w:b/>
              </w:rPr>
            </w:pPr>
            <w:r w:rsidRPr="003B7F34">
              <w:rPr>
                <w:rFonts w:ascii="Arial Narrow" w:hAnsi="Arial Narrow"/>
                <w:b/>
              </w:rPr>
              <w:t>ACTORES DEL PROCESO</w:t>
            </w:r>
          </w:p>
        </w:tc>
        <w:tc>
          <w:tcPr>
            <w:tcW w:w="6734" w:type="dxa"/>
            <w:gridSpan w:val="3"/>
            <w:vAlign w:val="center"/>
          </w:tcPr>
          <w:p w:rsidR="00B0598D" w:rsidRPr="00B908E2" w:rsidRDefault="00B0598D" w:rsidP="00B0598D">
            <w:pPr>
              <w:spacing w:after="0"/>
              <w:rPr>
                <w:rFonts w:ascii="Arial Narrow" w:hAnsi="Arial Narrow" w:cs="Arial"/>
                <w:bCs/>
              </w:rPr>
            </w:pPr>
            <w:r w:rsidRPr="00B908E2">
              <w:rPr>
                <w:rFonts w:ascii="Arial Narrow" w:hAnsi="Arial Narrow"/>
              </w:rPr>
              <w:t>No Aplica</w:t>
            </w:r>
          </w:p>
        </w:tc>
      </w:tr>
      <w:tr w:rsidR="00B0598D" w:rsidRPr="003B7F34" w:rsidTr="00BF690C">
        <w:tc>
          <w:tcPr>
            <w:tcW w:w="2271" w:type="dxa"/>
            <w:shd w:val="clear" w:color="auto" w:fill="BFBFBF"/>
            <w:vAlign w:val="center"/>
          </w:tcPr>
          <w:p w:rsidR="00B0598D" w:rsidRPr="003B7F34" w:rsidRDefault="00B0598D" w:rsidP="00B0598D">
            <w:pPr>
              <w:spacing w:after="0"/>
              <w:jc w:val="center"/>
              <w:rPr>
                <w:rFonts w:ascii="Arial Narrow" w:hAnsi="Arial Narrow"/>
                <w:b/>
              </w:rPr>
            </w:pPr>
            <w:r w:rsidRPr="003B7F34">
              <w:rPr>
                <w:rFonts w:ascii="Arial Narrow" w:hAnsi="Arial Narrow"/>
                <w:b/>
              </w:rPr>
              <w:t>CLIENTES INTERNOS</w:t>
            </w:r>
          </w:p>
        </w:tc>
        <w:tc>
          <w:tcPr>
            <w:tcW w:w="2246" w:type="dxa"/>
            <w:vAlign w:val="center"/>
          </w:tcPr>
          <w:p w:rsidR="00B0598D" w:rsidRPr="00BC4F03" w:rsidRDefault="00B0598D" w:rsidP="00B0598D">
            <w:pPr>
              <w:spacing w:after="0"/>
              <w:rPr>
                <w:rFonts w:ascii="Arial Narrow" w:hAnsi="Arial Narrow"/>
              </w:rPr>
            </w:pPr>
            <w:r>
              <w:rPr>
                <w:rFonts w:ascii="Arial Narrow" w:hAnsi="Arial Narrow"/>
              </w:rPr>
              <w:t>No Aplica</w:t>
            </w:r>
          </w:p>
        </w:tc>
        <w:tc>
          <w:tcPr>
            <w:tcW w:w="2245" w:type="dxa"/>
            <w:shd w:val="clear" w:color="auto" w:fill="D9D9D9"/>
            <w:vAlign w:val="center"/>
          </w:tcPr>
          <w:p w:rsidR="00B0598D" w:rsidRPr="003B7F34" w:rsidRDefault="00B0598D" w:rsidP="00B0598D">
            <w:pPr>
              <w:spacing w:after="0"/>
              <w:jc w:val="center"/>
              <w:rPr>
                <w:rFonts w:ascii="Arial Narrow" w:hAnsi="Arial Narrow"/>
                <w:b/>
              </w:rPr>
            </w:pPr>
            <w:r w:rsidRPr="003B7F34">
              <w:rPr>
                <w:rFonts w:ascii="Arial Narrow" w:hAnsi="Arial Narrow"/>
                <w:b/>
              </w:rPr>
              <w:t>CLIENTES EXTERNOS</w:t>
            </w:r>
          </w:p>
        </w:tc>
        <w:tc>
          <w:tcPr>
            <w:tcW w:w="2243" w:type="dxa"/>
          </w:tcPr>
          <w:p w:rsidR="00B0598D" w:rsidRPr="00BC4F03" w:rsidRDefault="00B0598D" w:rsidP="00B0598D">
            <w:pPr>
              <w:spacing w:after="0"/>
              <w:rPr>
                <w:rFonts w:ascii="Arial Narrow" w:hAnsi="Arial Narrow"/>
              </w:rPr>
            </w:pPr>
            <w:r>
              <w:rPr>
                <w:rFonts w:ascii="Arial Narrow" w:hAnsi="Arial Narrow"/>
              </w:rPr>
              <w:t>No Aplica</w:t>
            </w:r>
          </w:p>
        </w:tc>
      </w:tr>
      <w:tr w:rsidR="00B0598D" w:rsidRPr="003B7F34" w:rsidTr="00BF690C">
        <w:tc>
          <w:tcPr>
            <w:tcW w:w="2271" w:type="dxa"/>
            <w:shd w:val="clear" w:color="auto" w:fill="BFBFBF"/>
            <w:vAlign w:val="center"/>
          </w:tcPr>
          <w:p w:rsidR="00B0598D" w:rsidRPr="003B7F34" w:rsidRDefault="00B0598D" w:rsidP="00B0598D">
            <w:pPr>
              <w:spacing w:after="0"/>
              <w:jc w:val="center"/>
              <w:rPr>
                <w:rFonts w:ascii="Arial Narrow" w:hAnsi="Arial Narrow"/>
                <w:b/>
              </w:rPr>
            </w:pPr>
            <w:r w:rsidRPr="003B7F34">
              <w:rPr>
                <w:rFonts w:ascii="Arial Narrow" w:hAnsi="Arial Narrow"/>
                <w:b/>
              </w:rPr>
              <w:t>ALCANCE</w:t>
            </w:r>
          </w:p>
        </w:tc>
        <w:tc>
          <w:tcPr>
            <w:tcW w:w="6734" w:type="dxa"/>
            <w:gridSpan w:val="3"/>
          </w:tcPr>
          <w:p w:rsidR="00B0598D" w:rsidRPr="00E60088" w:rsidRDefault="00B0598D" w:rsidP="00B0598D">
            <w:pPr>
              <w:spacing w:after="0"/>
              <w:jc w:val="both"/>
              <w:rPr>
                <w:rFonts w:ascii="Arial Narrow" w:hAnsi="Arial Narrow"/>
              </w:rPr>
            </w:pPr>
            <w:r w:rsidRPr="00E60088">
              <w:rPr>
                <w:rFonts w:ascii="Arial Narrow" w:hAnsi="Arial Narrow"/>
              </w:rPr>
              <w:t xml:space="preserve">El alcance del presente </w:t>
            </w:r>
            <w:r>
              <w:rPr>
                <w:rFonts w:ascii="Arial Narrow" w:hAnsi="Arial Narrow"/>
              </w:rPr>
              <w:t xml:space="preserve">macro </w:t>
            </w:r>
            <w:r w:rsidRPr="00E60088">
              <w:rPr>
                <w:rFonts w:ascii="Arial Narrow" w:hAnsi="Arial Narrow"/>
              </w:rPr>
              <w:t xml:space="preserve">proceso se encuentra en torno a las actividades que se realizan para mantener la buena imagen institucional, lo cual influye en la manera </w:t>
            </w:r>
            <w:r>
              <w:rPr>
                <w:rFonts w:ascii="Arial Narrow" w:hAnsi="Arial Narrow"/>
              </w:rPr>
              <w:t xml:space="preserve">en la </w:t>
            </w:r>
            <w:r w:rsidRPr="00E60088">
              <w:rPr>
                <w:rFonts w:ascii="Arial Narrow" w:hAnsi="Arial Narrow"/>
              </w:rPr>
              <w:t xml:space="preserve">que el entorno ve a la institución y ello facilita las donaciones y los recursos que Fe y Alegría Perú recibe de otras entidades para continuar con su labor. </w:t>
            </w:r>
          </w:p>
          <w:p w:rsidR="00B0598D" w:rsidRPr="00DF0671" w:rsidRDefault="00B0598D" w:rsidP="00B0598D">
            <w:pPr>
              <w:spacing w:after="0"/>
              <w:jc w:val="both"/>
              <w:rPr>
                <w:rFonts w:ascii="Arial Narrow" w:hAnsi="Arial Narrow"/>
              </w:rPr>
            </w:pPr>
            <w:r>
              <w:rPr>
                <w:rFonts w:ascii="Arial Narrow" w:hAnsi="Arial Narrow"/>
              </w:rPr>
              <w:t xml:space="preserve"> Está fuera del alcance tomar</w:t>
            </w:r>
            <w:r w:rsidRPr="00E60088">
              <w:rPr>
                <w:rFonts w:ascii="Arial Narrow" w:hAnsi="Arial Narrow"/>
              </w:rPr>
              <w:t xml:space="preserve"> en cuenta las actividades que realizan los medios de comunicación para la publicación de las notas de prensa</w:t>
            </w:r>
            <w:r>
              <w:rPr>
                <w:rFonts w:ascii="Arial Narrow" w:hAnsi="Arial Narrow"/>
              </w:rPr>
              <w:t xml:space="preserve"> y</w:t>
            </w:r>
            <w:r w:rsidRPr="00E60088">
              <w:rPr>
                <w:rFonts w:ascii="Arial Narrow" w:hAnsi="Arial Narrow"/>
              </w:rPr>
              <w:t xml:space="preserve"> las actividades relacionadas con el pago de las publicidades o campañas, debido a que las mismas son realizadas por el proceso de Gestión de abastecimiento.   </w:t>
            </w:r>
          </w:p>
        </w:tc>
      </w:tr>
      <w:tr w:rsidR="00B0598D" w:rsidRPr="003B7F34" w:rsidTr="00BF690C">
        <w:tc>
          <w:tcPr>
            <w:tcW w:w="2271" w:type="dxa"/>
            <w:shd w:val="clear" w:color="auto" w:fill="BFBFBF"/>
            <w:vAlign w:val="center"/>
          </w:tcPr>
          <w:p w:rsidR="00B0598D" w:rsidRPr="003B7F34" w:rsidRDefault="00B0598D" w:rsidP="00B0598D">
            <w:pPr>
              <w:spacing w:after="0"/>
              <w:jc w:val="center"/>
              <w:rPr>
                <w:rFonts w:ascii="Arial Narrow" w:hAnsi="Arial Narrow"/>
                <w:b/>
              </w:rPr>
            </w:pPr>
            <w:r w:rsidRPr="003B7F34">
              <w:rPr>
                <w:rFonts w:ascii="Arial Narrow" w:hAnsi="Arial Narrow"/>
                <w:b/>
              </w:rPr>
              <w:t>PROCEDIMIENTO</w:t>
            </w:r>
          </w:p>
        </w:tc>
        <w:tc>
          <w:tcPr>
            <w:tcW w:w="6734" w:type="dxa"/>
            <w:gridSpan w:val="3"/>
            <w:vAlign w:val="center"/>
          </w:tcPr>
          <w:p w:rsidR="00B0598D" w:rsidRDefault="00B0598D" w:rsidP="00B0598D">
            <w:pPr>
              <w:autoSpaceDE w:val="0"/>
              <w:autoSpaceDN w:val="0"/>
              <w:adjustRightInd w:val="0"/>
              <w:spacing w:after="0"/>
              <w:jc w:val="both"/>
              <w:rPr>
                <w:rFonts w:ascii="Arial Narrow" w:hAnsi="Arial Narrow" w:cs="Arial"/>
                <w:bCs/>
              </w:rPr>
            </w:pPr>
            <w:r>
              <w:rPr>
                <w:rFonts w:ascii="Arial Narrow" w:hAnsi="Arial Narrow" w:cs="Arial"/>
                <w:bCs/>
              </w:rPr>
              <w:t>En caso se hable de la gestión de la imagen institucional, se pueden dar los siguientes procesos:</w:t>
            </w:r>
          </w:p>
          <w:p w:rsidR="00B0598D" w:rsidRPr="00E60088" w:rsidRDefault="00B0598D" w:rsidP="00B420B6">
            <w:pPr>
              <w:numPr>
                <w:ilvl w:val="0"/>
                <w:numId w:val="15"/>
              </w:numPr>
              <w:autoSpaceDE w:val="0"/>
              <w:autoSpaceDN w:val="0"/>
              <w:adjustRightInd w:val="0"/>
              <w:spacing w:after="0" w:line="240" w:lineRule="auto"/>
              <w:jc w:val="both"/>
              <w:rPr>
                <w:rFonts w:ascii="Arial Narrow" w:hAnsi="Arial Narrow" w:cs="Arial"/>
                <w:bCs/>
              </w:rPr>
            </w:pPr>
            <w:r w:rsidRPr="00E60088">
              <w:rPr>
                <w:rFonts w:ascii="Arial Narrow" w:hAnsi="Arial Narrow" w:cs="Arial"/>
                <w:bCs/>
              </w:rPr>
              <w:t>Elaboración de campañas</w:t>
            </w:r>
            <w:r>
              <w:rPr>
                <w:rFonts w:ascii="Arial Narrow" w:hAnsi="Arial Narrow" w:cs="Arial"/>
                <w:bCs/>
              </w:rPr>
              <w:t xml:space="preserve"> publicitarias</w:t>
            </w:r>
            <w:r w:rsidRPr="00E60088">
              <w:rPr>
                <w:rFonts w:ascii="Arial Narrow" w:hAnsi="Arial Narrow" w:cs="Arial"/>
                <w:bCs/>
              </w:rPr>
              <w:t xml:space="preserve"> del Departamento de Donaciones e Imagen, lo cual corresponde a las campañas como Rifas, Alcancías y demás que están orientadas a mantener posicionada a la organización.</w:t>
            </w:r>
          </w:p>
          <w:p w:rsidR="00B0598D" w:rsidRPr="00E60088" w:rsidRDefault="00B0598D" w:rsidP="00B420B6">
            <w:pPr>
              <w:numPr>
                <w:ilvl w:val="0"/>
                <w:numId w:val="15"/>
              </w:numPr>
              <w:autoSpaceDE w:val="0"/>
              <w:autoSpaceDN w:val="0"/>
              <w:adjustRightInd w:val="0"/>
              <w:spacing w:after="0" w:line="240" w:lineRule="auto"/>
              <w:jc w:val="both"/>
              <w:rPr>
                <w:rFonts w:ascii="Arial Narrow" w:hAnsi="Arial Narrow" w:cs="Arial"/>
                <w:bCs/>
              </w:rPr>
            </w:pPr>
            <w:r w:rsidRPr="00E60088">
              <w:rPr>
                <w:rFonts w:ascii="Arial Narrow" w:hAnsi="Arial Narrow" w:cs="Arial"/>
                <w:bCs/>
              </w:rPr>
              <w:t>Elaboración de campañas</w:t>
            </w:r>
            <w:r>
              <w:rPr>
                <w:rFonts w:ascii="Arial Narrow" w:hAnsi="Arial Narrow" w:cs="Arial"/>
                <w:bCs/>
              </w:rPr>
              <w:t xml:space="preserve"> periodísticas</w:t>
            </w:r>
            <w:r w:rsidRPr="00E60088">
              <w:rPr>
                <w:rFonts w:ascii="Arial Narrow" w:hAnsi="Arial Narrow" w:cs="Arial"/>
                <w:bCs/>
              </w:rPr>
              <w:t xml:space="preserve"> del Departamento de Donaciones e Imagen, </w:t>
            </w:r>
            <w:r>
              <w:rPr>
                <w:rFonts w:ascii="Arial Narrow" w:hAnsi="Arial Narrow" w:cs="Arial"/>
                <w:bCs/>
              </w:rPr>
              <w:t xml:space="preserve">este proceso tiene como objetivo desarrollar las campañas periodísticas para posicionar la imagen institucional de Fe y Alegría Perú, por medio de la publicación de notas de prensa y entrevistas. </w:t>
            </w:r>
          </w:p>
          <w:p w:rsidR="00B0598D" w:rsidRDefault="00B0598D" w:rsidP="00B420B6">
            <w:pPr>
              <w:keepNext/>
              <w:numPr>
                <w:ilvl w:val="0"/>
                <w:numId w:val="15"/>
              </w:numPr>
              <w:autoSpaceDE w:val="0"/>
              <w:autoSpaceDN w:val="0"/>
              <w:adjustRightInd w:val="0"/>
              <w:spacing w:after="0" w:line="240" w:lineRule="auto"/>
              <w:jc w:val="both"/>
              <w:rPr>
                <w:rFonts w:ascii="Arial Narrow" w:hAnsi="Arial Narrow" w:cs="Arial"/>
                <w:bCs/>
              </w:rPr>
            </w:pPr>
            <w:r w:rsidRPr="00E60088">
              <w:rPr>
                <w:rFonts w:ascii="Arial Narrow" w:hAnsi="Arial Narrow" w:cs="Arial"/>
                <w:bCs/>
              </w:rPr>
              <w:t>Comunicación interna del departamento de donaciones e Imagen, este sub-proceso, se realiza para la emisión del boletín “El Chasqui Electrónico”, el cual tiene por objetivo compartir noticias institucionales a todos los miembros.</w:t>
            </w:r>
          </w:p>
          <w:p w:rsidR="00B0598D" w:rsidRPr="00B86C42" w:rsidRDefault="00B0598D" w:rsidP="00B0598D">
            <w:pPr>
              <w:keepNext/>
              <w:autoSpaceDE w:val="0"/>
              <w:autoSpaceDN w:val="0"/>
              <w:adjustRightInd w:val="0"/>
              <w:spacing w:after="0"/>
              <w:jc w:val="both"/>
              <w:rPr>
                <w:rFonts w:ascii="Arial Narrow" w:hAnsi="Arial Narrow" w:cs="Arial"/>
                <w:bCs/>
              </w:rPr>
            </w:pPr>
            <w:r>
              <w:rPr>
                <w:rFonts w:ascii="Arial Narrow" w:hAnsi="Arial Narrow" w:cs="Arial"/>
                <w:bCs/>
              </w:rPr>
              <w:t xml:space="preserve">En caso se trate de la gestión de donaciones, se da el proceso de </w:t>
            </w:r>
            <w:r w:rsidRPr="009F1545">
              <w:rPr>
                <w:rFonts w:ascii="Arial Narrow" w:hAnsi="Arial Narrow" w:cs="Arial"/>
                <w:bCs/>
              </w:rPr>
              <w:t>Canalización de Donaciones del Departamento de Donaciones e Imagen Institucional</w:t>
            </w:r>
            <w:r>
              <w:rPr>
                <w:rFonts w:ascii="Arial Narrow" w:hAnsi="Arial Narrow" w:cs="Arial"/>
                <w:bCs/>
              </w:rPr>
              <w:t>, el cual se encarga de guiar las donaciones de las empresas voluntarias para que puedan apuntar a los requerimientos institucionales y de esta manera que las donaciones sean mejor aprovechadas.</w:t>
            </w:r>
          </w:p>
        </w:tc>
      </w:tr>
    </w:tbl>
    <w:p w:rsidR="00B0598D" w:rsidRPr="00B0598D" w:rsidRDefault="00B0598D" w:rsidP="00B0598D">
      <w:pPr>
        <w:pStyle w:val="Caption"/>
        <w:jc w:val="center"/>
        <w:rPr>
          <w:rFonts w:asciiTheme="majorHAnsi" w:hAnsiTheme="majorHAnsi"/>
          <w:sz w:val="16"/>
          <w:szCs w:val="16"/>
        </w:rPr>
      </w:pPr>
      <w:bookmarkStart w:id="243" w:name="_Toc266031702"/>
      <w:r w:rsidRPr="00B0598D">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16</w:t>
      </w:r>
      <w:r w:rsidR="00C74554">
        <w:rPr>
          <w:rFonts w:asciiTheme="majorHAnsi" w:hAnsiTheme="majorHAnsi"/>
          <w:sz w:val="16"/>
          <w:szCs w:val="16"/>
        </w:rPr>
        <w:fldChar w:fldCharType="end"/>
      </w:r>
      <w:r w:rsidRPr="00B0598D">
        <w:rPr>
          <w:rFonts w:asciiTheme="majorHAnsi" w:hAnsiTheme="majorHAnsi"/>
          <w:sz w:val="16"/>
          <w:szCs w:val="16"/>
        </w:rPr>
        <w:t>.- Definición del macro proceso " Gestión de Imagen Institucional y Donaciones”</w:t>
      </w:r>
      <w:bookmarkEnd w:id="243"/>
    </w:p>
    <w:p w:rsidR="00B0598D" w:rsidRDefault="00B0598D" w:rsidP="00B0598D">
      <w:pPr>
        <w:pStyle w:val="Caption"/>
        <w:jc w:val="center"/>
        <w:rPr>
          <w:rFonts w:asciiTheme="majorHAnsi" w:hAnsiTheme="majorHAnsi"/>
          <w:sz w:val="16"/>
          <w:szCs w:val="16"/>
        </w:rPr>
      </w:pPr>
      <w:r w:rsidRPr="00B0598D">
        <w:rPr>
          <w:rFonts w:asciiTheme="majorHAnsi" w:hAnsiTheme="majorHAnsi"/>
          <w:sz w:val="16"/>
          <w:szCs w:val="16"/>
        </w:rPr>
        <w:t>Fuente: Elaboración propia</w:t>
      </w:r>
    </w:p>
    <w:p w:rsidR="00B0598D" w:rsidRDefault="00B0598D" w:rsidP="00B0598D">
      <w:pPr>
        <w:rPr>
          <w:lang w:val="es-PE" w:eastAsia="es-ES" w:bidi="ar-SA"/>
        </w:rPr>
      </w:pPr>
    </w:p>
    <w:p w:rsidR="00B0598D" w:rsidRDefault="00B0598D" w:rsidP="00B0598D">
      <w:pPr>
        <w:keepNext/>
        <w:tabs>
          <w:tab w:val="left" w:pos="3686"/>
        </w:tabs>
        <w:autoSpaceDE w:val="0"/>
        <w:autoSpaceDN w:val="0"/>
        <w:adjustRightInd w:val="0"/>
        <w:spacing w:after="0"/>
      </w:pPr>
      <w:r>
        <w:rPr>
          <w:noProof/>
          <w:lang w:eastAsia="es-ES" w:bidi="ar-SA"/>
        </w:rPr>
        <w:drawing>
          <wp:inline distT="0" distB="0" distL="0" distR="0">
            <wp:extent cx="5367655" cy="6103620"/>
            <wp:effectExtent l="19050" t="0" r="4445"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b="6973"/>
                    <a:stretch>
                      <a:fillRect/>
                    </a:stretch>
                  </pic:blipFill>
                  <pic:spPr bwMode="auto">
                    <a:xfrm>
                      <a:off x="0" y="0"/>
                      <a:ext cx="5367655" cy="6103620"/>
                    </a:xfrm>
                    <a:prstGeom prst="rect">
                      <a:avLst/>
                    </a:prstGeom>
                    <a:noFill/>
                    <a:ln w="9525">
                      <a:noFill/>
                      <a:miter lim="800000"/>
                      <a:headEnd/>
                      <a:tailEnd/>
                    </a:ln>
                  </pic:spPr>
                </pic:pic>
              </a:graphicData>
            </a:graphic>
          </wp:inline>
        </w:drawing>
      </w:r>
    </w:p>
    <w:p w:rsidR="00B0598D" w:rsidRPr="00B0598D" w:rsidRDefault="00B0598D" w:rsidP="00B0598D">
      <w:pPr>
        <w:pStyle w:val="Caption"/>
        <w:jc w:val="center"/>
        <w:rPr>
          <w:rFonts w:asciiTheme="majorHAnsi" w:hAnsiTheme="majorHAnsi"/>
          <w:sz w:val="16"/>
          <w:szCs w:val="16"/>
        </w:rPr>
      </w:pPr>
      <w:bookmarkStart w:id="244" w:name="_Toc266031540"/>
      <w:r w:rsidRPr="00B0598D">
        <w:rPr>
          <w:rFonts w:asciiTheme="majorHAnsi" w:hAnsiTheme="majorHAnsi"/>
          <w:sz w:val="16"/>
          <w:szCs w:val="16"/>
        </w:rPr>
        <w:t xml:space="preserve">Ilustración </w:t>
      </w:r>
      <w:r w:rsidR="00934198" w:rsidRPr="00B0598D">
        <w:rPr>
          <w:rFonts w:asciiTheme="majorHAnsi" w:hAnsiTheme="majorHAnsi"/>
          <w:sz w:val="16"/>
          <w:szCs w:val="16"/>
        </w:rPr>
        <w:fldChar w:fldCharType="begin"/>
      </w:r>
      <w:r w:rsidRPr="00B0598D">
        <w:rPr>
          <w:rFonts w:asciiTheme="majorHAnsi" w:hAnsiTheme="majorHAnsi"/>
          <w:sz w:val="16"/>
          <w:szCs w:val="16"/>
        </w:rPr>
        <w:instrText xml:space="preserve"> SEQ Ilustración \* ARABIC </w:instrText>
      </w:r>
      <w:r w:rsidR="00934198" w:rsidRPr="00B0598D">
        <w:rPr>
          <w:rFonts w:asciiTheme="majorHAnsi" w:hAnsiTheme="majorHAnsi"/>
          <w:sz w:val="16"/>
          <w:szCs w:val="16"/>
        </w:rPr>
        <w:fldChar w:fldCharType="separate"/>
      </w:r>
      <w:r w:rsidR="00EB772F">
        <w:rPr>
          <w:rFonts w:asciiTheme="majorHAnsi" w:hAnsiTheme="majorHAnsi"/>
          <w:noProof/>
          <w:sz w:val="16"/>
          <w:szCs w:val="16"/>
        </w:rPr>
        <w:t>12</w:t>
      </w:r>
      <w:r w:rsidR="00934198" w:rsidRPr="00B0598D">
        <w:rPr>
          <w:rFonts w:asciiTheme="majorHAnsi" w:hAnsiTheme="majorHAnsi"/>
          <w:sz w:val="16"/>
          <w:szCs w:val="16"/>
        </w:rPr>
        <w:fldChar w:fldCharType="end"/>
      </w:r>
      <w:r w:rsidRPr="00B0598D">
        <w:rPr>
          <w:rFonts w:asciiTheme="majorHAnsi" w:hAnsiTheme="majorHAnsi"/>
          <w:sz w:val="16"/>
          <w:szCs w:val="16"/>
        </w:rPr>
        <w:t>.- Diagrama de proceso del macro proceso " Gestión de Imagen Institucional y Donaciones”</w:t>
      </w:r>
      <w:bookmarkEnd w:id="244"/>
    </w:p>
    <w:p w:rsidR="00B0598D" w:rsidRPr="00B0598D" w:rsidRDefault="00B0598D" w:rsidP="00B0598D">
      <w:pPr>
        <w:pStyle w:val="Caption"/>
        <w:jc w:val="center"/>
        <w:rPr>
          <w:rFonts w:asciiTheme="majorHAnsi" w:hAnsiTheme="majorHAnsi"/>
          <w:sz w:val="16"/>
          <w:szCs w:val="16"/>
        </w:rPr>
      </w:pPr>
      <w:r w:rsidRPr="00B0598D">
        <w:rPr>
          <w:rFonts w:asciiTheme="majorHAnsi" w:hAnsiTheme="majorHAnsi"/>
          <w:sz w:val="16"/>
          <w:szCs w:val="16"/>
        </w:rPr>
        <w:t>Fuente: Elaboración propia</w:t>
      </w:r>
    </w:p>
    <w:p w:rsidR="00B0598D" w:rsidRDefault="00B0598D" w:rsidP="00B0598D">
      <w:pPr>
        <w:rPr>
          <w:lang w:val="es-PE" w:eastAsia="es-ES" w:bidi="ar-SA"/>
        </w:rPr>
        <w:sectPr w:rsidR="00B0598D" w:rsidSect="00B0598D">
          <w:footerReference w:type="default" r:id="rId42"/>
          <w:pgSz w:w="11907" w:h="16839" w:code="9"/>
          <w:pgMar w:top="1417" w:right="1701" w:bottom="1417" w:left="1701" w:header="708" w:footer="708" w:gutter="0"/>
          <w:cols w:space="708"/>
          <w:docGrid w:linePitch="360"/>
        </w:sectPr>
      </w:pPr>
    </w:p>
    <w:p w:rsidR="00B0598D" w:rsidRDefault="00B0598D" w:rsidP="00B0598D">
      <w:pPr>
        <w:rPr>
          <w:lang w:val="es-PE" w:eastAsia="es-ES" w:bidi="ar-SA"/>
        </w:rPr>
        <w:sectPr w:rsidR="00B0598D" w:rsidSect="00B0598D">
          <w:type w:val="continuous"/>
          <w:pgSz w:w="11907" w:h="16839" w:code="9"/>
          <w:pgMar w:top="1417" w:right="1701" w:bottom="1417" w:left="1701" w:header="708" w:footer="708" w:gutter="0"/>
          <w:cols w:space="708"/>
          <w:docGrid w:linePitch="360"/>
        </w:sectPr>
      </w:pPr>
    </w:p>
    <w:tbl>
      <w:tblPr>
        <w:tblW w:w="13652"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82"/>
        <w:gridCol w:w="1473"/>
        <w:gridCol w:w="1929"/>
        <w:gridCol w:w="1617"/>
        <w:gridCol w:w="4053"/>
        <w:gridCol w:w="1843"/>
        <w:gridCol w:w="1324"/>
        <w:gridCol w:w="831"/>
      </w:tblGrid>
      <w:tr w:rsidR="00B0598D" w:rsidRPr="003B7F34" w:rsidTr="00BF690C">
        <w:trPr>
          <w:trHeight w:val="495"/>
          <w:tblHeader/>
        </w:trPr>
        <w:tc>
          <w:tcPr>
            <w:tcW w:w="582" w:type="dxa"/>
            <w:tcBorders>
              <w:right w:val="nil"/>
            </w:tcBorders>
            <w:shd w:val="clear" w:color="auto" w:fill="000000"/>
          </w:tcPr>
          <w:p w:rsidR="00B0598D" w:rsidRPr="003B7F34" w:rsidRDefault="00B0598D" w:rsidP="00A474BC">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N°</w:t>
            </w:r>
          </w:p>
        </w:tc>
        <w:tc>
          <w:tcPr>
            <w:tcW w:w="1473" w:type="dxa"/>
            <w:tcBorders>
              <w:left w:val="nil"/>
              <w:right w:val="nil"/>
            </w:tcBorders>
            <w:shd w:val="clear" w:color="auto" w:fill="000000"/>
          </w:tcPr>
          <w:p w:rsidR="00B0598D" w:rsidRPr="003B7F34" w:rsidRDefault="00B0598D" w:rsidP="00A474BC">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ENTRADA</w:t>
            </w:r>
          </w:p>
        </w:tc>
        <w:tc>
          <w:tcPr>
            <w:tcW w:w="1929" w:type="dxa"/>
            <w:tcBorders>
              <w:left w:val="nil"/>
              <w:right w:val="nil"/>
            </w:tcBorders>
            <w:shd w:val="clear" w:color="auto" w:fill="000000"/>
          </w:tcPr>
          <w:p w:rsidR="00B0598D" w:rsidRPr="003B7F34" w:rsidRDefault="00B0598D" w:rsidP="00A474BC">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ACTIVIDAD</w:t>
            </w:r>
          </w:p>
        </w:tc>
        <w:tc>
          <w:tcPr>
            <w:tcW w:w="1617" w:type="dxa"/>
            <w:tcBorders>
              <w:left w:val="nil"/>
              <w:right w:val="nil"/>
            </w:tcBorders>
            <w:shd w:val="clear" w:color="auto" w:fill="000000"/>
          </w:tcPr>
          <w:p w:rsidR="00B0598D" w:rsidRPr="003B7F34" w:rsidRDefault="00B0598D" w:rsidP="00A474BC">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SALIDA</w:t>
            </w:r>
          </w:p>
        </w:tc>
        <w:tc>
          <w:tcPr>
            <w:tcW w:w="4053" w:type="dxa"/>
            <w:tcBorders>
              <w:left w:val="nil"/>
              <w:right w:val="nil"/>
            </w:tcBorders>
            <w:shd w:val="clear" w:color="auto" w:fill="000000"/>
          </w:tcPr>
          <w:p w:rsidR="00B0598D" w:rsidRPr="003B7F34" w:rsidRDefault="00B0598D" w:rsidP="00A474BC">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DESCRIPCIÓN</w:t>
            </w:r>
          </w:p>
        </w:tc>
        <w:tc>
          <w:tcPr>
            <w:tcW w:w="1843" w:type="dxa"/>
            <w:tcBorders>
              <w:left w:val="nil"/>
              <w:right w:val="nil"/>
            </w:tcBorders>
            <w:shd w:val="clear" w:color="auto" w:fill="000000"/>
          </w:tcPr>
          <w:p w:rsidR="00B0598D" w:rsidRPr="003B7F34" w:rsidRDefault="00B0598D" w:rsidP="00A474BC">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RESPONSABLE</w:t>
            </w:r>
          </w:p>
        </w:tc>
        <w:tc>
          <w:tcPr>
            <w:tcW w:w="1324" w:type="dxa"/>
            <w:tcBorders>
              <w:left w:val="nil"/>
              <w:right w:val="nil"/>
            </w:tcBorders>
            <w:shd w:val="clear" w:color="auto" w:fill="000000"/>
          </w:tcPr>
          <w:p w:rsidR="00B0598D" w:rsidRPr="003B7F34" w:rsidRDefault="00B0598D" w:rsidP="00A474BC">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TIPO ACTIVIDAD</w:t>
            </w:r>
          </w:p>
        </w:tc>
        <w:tc>
          <w:tcPr>
            <w:tcW w:w="831" w:type="dxa"/>
            <w:tcBorders>
              <w:left w:val="nil"/>
            </w:tcBorders>
            <w:shd w:val="clear" w:color="auto" w:fill="000000"/>
          </w:tcPr>
          <w:p w:rsidR="00B0598D" w:rsidRPr="003B7F34" w:rsidRDefault="00B0598D" w:rsidP="00A474BC">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TIEMPO</w:t>
            </w:r>
          </w:p>
        </w:tc>
      </w:tr>
      <w:tr w:rsidR="00B0598D" w:rsidRPr="003B7F34" w:rsidTr="00BF690C">
        <w:trPr>
          <w:trHeight w:val="450"/>
        </w:trPr>
        <w:tc>
          <w:tcPr>
            <w:tcW w:w="582" w:type="dxa"/>
            <w:tcBorders>
              <w:right w:val="nil"/>
            </w:tcBorders>
            <w:shd w:val="clear" w:color="auto" w:fill="C0C0C0"/>
          </w:tcPr>
          <w:p w:rsidR="00B0598D" w:rsidRPr="00DF0671" w:rsidRDefault="00B0598D" w:rsidP="00A474BC">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2</w:t>
            </w:r>
          </w:p>
        </w:tc>
        <w:tc>
          <w:tcPr>
            <w:tcW w:w="1473" w:type="dxa"/>
            <w:tcBorders>
              <w:left w:val="nil"/>
              <w:right w:val="nil"/>
            </w:tcBorders>
            <w:shd w:val="clear" w:color="auto" w:fill="C0C0C0"/>
          </w:tcPr>
          <w:p w:rsidR="00B0598D" w:rsidRPr="003A144F" w:rsidRDefault="00B0598D" w:rsidP="00A474BC">
            <w:pPr>
              <w:spacing w:after="0" w:line="240" w:lineRule="auto"/>
              <w:rPr>
                <w:rFonts w:ascii="Arial Narrow" w:hAnsi="Arial Narrow" w:cs="Arial"/>
                <w:sz w:val="16"/>
                <w:szCs w:val="16"/>
                <w:lang w:val="es-PE" w:eastAsia="es-PE"/>
              </w:rPr>
            </w:pPr>
            <w:r w:rsidRPr="003A144F">
              <w:rPr>
                <w:rFonts w:ascii="Arial Narrow" w:hAnsi="Arial Narrow" w:cs="Arial"/>
                <w:sz w:val="16"/>
                <w:szCs w:val="16"/>
                <w:lang w:val="es-PE" w:eastAsia="es-PE"/>
              </w:rPr>
              <w:t>- Notificación enviada</w:t>
            </w:r>
          </w:p>
          <w:p w:rsidR="00B0598D" w:rsidRDefault="00B0598D" w:rsidP="00A474BC">
            <w:pPr>
              <w:spacing w:after="0" w:line="240" w:lineRule="auto"/>
              <w:rPr>
                <w:rFonts w:ascii="Arial Narrow" w:hAnsi="Arial Narrow" w:cs="Arial Narrow"/>
                <w:sz w:val="16"/>
                <w:szCs w:val="16"/>
                <w:lang w:val="es-PE" w:eastAsia="es-PE"/>
              </w:rPr>
            </w:pPr>
            <w:r w:rsidRPr="003A144F">
              <w:rPr>
                <w:rFonts w:ascii="Arial Narrow" w:hAnsi="Arial Narrow" w:cs="Arial"/>
                <w:sz w:val="16"/>
                <w:szCs w:val="16"/>
                <w:lang w:val="es-PE" w:eastAsia="es-PE"/>
              </w:rPr>
              <w:t>- No faltan actividades</w:t>
            </w:r>
          </w:p>
          <w:p w:rsidR="00B0598D" w:rsidRDefault="00B0598D"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xml:space="preserve">- Fecha de inicio de </w:t>
            </w:r>
            <w:r w:rsidRPr="001E66DB">
              <w:rPr>
                <w:rFonts w:ascii="Arial Narrow" w:hAnsi="Arial Narrow" w:cs="Arial Narrow"/>
                <w:sz w:val="16"/>
                <w:szCs w:val="16"/>
                <w:lang w:val="es-PE" w:eastAsia="es-PE"/>
              </w:rPr>
              <w:t>Campaña</w:t>
            </w:r>
          </w:p>
          <w:p w:rsidR="00B0598D" w:rsidRDefault="00B0598D" w:rsidP="00A474BC">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Solicitud de donación</w:t>
            </w:r>
          </w:p>
          <w:p w:rsidR="00B0598D" w:rsidRPr="00DF0671" w:rsidRDefault="00B0598D" w:rsidP="00A474BC">
            <w:pPr>
              <w:spacing w:after="0" w:line="240" w:lineRule="auto"/>
              <w:rPr>
                <w:rFonts w:ascii="Arial Narrow" w:hAnsi="Arial Narrow" w:cs="Arial"/>
                <w:sz w:val="16"/>
                <w:szCs w:val="16"/>
                <w:lang w:val="es-PE" w:eastAsia="es-PE"/>
              </w:rPr>
            </w:pPr>
            <w:r w:rsidRPr="00DE1958">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Fecha de boletín</w:t>
            </w:r>
          </w:p>
        </w:tc>
        <w:tc>
          <w:tcPr>
            <w:tcW w:w="1929" w:type="dxa"/>
            <w:tcBorders>
              <w:left w:val="nil"/>
              <w:right w:val="nil"/>
            </w:tcBorders>
            <w:shd w:val="clear" w:color="auto" w:fill="C0C0C0"/>
          </w:tcPr>
          <w:p w:rsidR="00B0598D" w:rsidRPr="00DF0671" w:rsidRDefault="00B0598D" w:rsidP="00A474BC">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Repartir</w:t>
            </w:r>
          </w:p>
        </w:tc>
        <w:tc>
          <w:tcPr>
            <w:tcW w:w="1617" w:type="dxa"/>
            <w:tcBorders>
              <w:left w:val="nil"/>
              <w:right w:val="nil"/>
            </w:tcBorders>
            <w:shd w:val="clear" w:color="auto" w:fill="C0C0C0"/>
          </w:tcPr>
          <w:p w:rsidR="00B0598D" w:rsidRDefault="00B0598D"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xml:space="preserve">- Fecha de inicio de </w:t>
            </w:r>
            <w:r w:rsidRPr="001E66DB">
              <w:rPr>
                <w:rFonts w:ascii="Arial Narrow" w:hAnsi="Arial Narrow" w:cs="Arial Narrow"/>
                <w:sz w:val="16"/>
                <w:szCs w:val="16"/>
                <w:lang w:val="es-PE" w:eastAsia="es-PE"/>
              </w:rPr>
              <w:t>Campaña</w:t>
            </w:r>
          </w:p>
          <w:p w:rsidR="00B0598D" w:rsidRDefault="00B0598D" w:rsidP="00A474BC">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Solicitud de donación</w:t>
            </w:r>
          </w:p>
          <w:p w:rsidR="00B0598D" w:rsidRPr="00DF0671" w:rsidRDefault="00B0598D" w:rsidP="00A474BC">
            <w:pPr>
              <w:spacing w:after="0" w:line="240" w:lineRule="auto"/>
              <w:rPr>
                <w:rFonts w:ascii="Arial Narrow" w:hAnsi="Arial Narrow" w:cs="Arial"/>
                <w:sz w:val="16"/>
                <w:szCs w:val="16"/>
                <w:lang w:val="es-PE" w:eastAsia="es-PE"/>
              </w:rPr>
            </w:pPr>
            <w:r w:rsidRPr="00DE1958">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Fecha de boletín</w:t>
            </w:r>
          </w:p>
        </w:tc>
        <w:tc>
          <w:tcPr>
            <w:tcW w:w="4053" w:type="dxa"/>
            <w:tcBorders>
              <w:left w:val="nil"/>
              <w:right w:val="nil"/>
            </w:tcBorders>
            <w:shd w:val="clear" w:color="auto" w:fill="C0C0C0"/>
          </w:tcPr>
          <w:p w:rsidR="00B0598D" w:rsidRPr="00DF0671" w:rsidRDefault="00B0598D" w:rsidP="00A474BC">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Luego de que el plan operativo anual de departamento de Donaciones e Imagen Institucional se encuentra concluido, dado que no faltan actividades que agregar o esta se vienen realizando, se procede a repartir la información entrante entre los procesos de: Elaboración de campaña publicitaria del Departamento de Donaciones e Imagen Institucional, Elaboración de campaña periodística del Departamento de donaciones e Imagen Institucional , Elaboración de comunicación interna del Departamento de Donaciones e Imagen Institucional y Canalización de donaciones del Departamento de Donaciones e Imagen Institucional.</w:t>
            </w:r>
          </w:p>
        </w:tc>
        <w:tc>
          <w:tcPr>
            <w:tcW w:w="1843" w:type="dxa"/>
            <w:tcBorders>
              <w:left w:val="nil"/>
              <w:right w:val="nil"/>
            </w:tcBorders>
            <w:shd w:val="clear" w:color="auto" w:fill="C0C0C0"/>
          </w:tcPr>
          <w:p w:rsidR="00B0598D" w:rsidRPr="00DF0671" w:rsidRDefault="00B0598D" w:rsidP="00A474BC">
            <w:pPr>
              <w:spacing w:after="0" w:line="240" w:lineRule="auto"/>
              <w:rPr>
                <w:rFonts w:ascii="Arial Narrow" w:hAnsi="Arial Narrow" w:cs="Arial"/>
                <w:sz w:val="16"/>
                <w:szCs w:val="16"/>
                <w:lang w:val="es-PE" w:eastAsia="es-PE"/>
              </w:rPr>
            </w:pPr>
            <w:r w:rsidRPr="00645EC4">
              <w:rPr>
                <w:rFonts w:ascii="Arial Narrow" w:hAnsi="Arial Narrow" w:cs="Arial"/>
                <w:sz w:val="16"/>
                <w:szCs w:val="16"/>
                <w:lang w:val="es-PE" w:eastAsia="es-PE"/>
              </w:rPr>
              <w:t>Departamento de Donaciones e Imagen Institucional</w:t>
            </w:r>
          </w:p>
        </w:tc>
        <w:tc>
          <w:tcPr>
            <w:tcW w:w="1324" w:type="dxa"/>
            <w:tcBorders>
              <w:left w:val="nil"/>
              <w:right w:val="nil"/>
            </w:tcBorders>
            <w:shd w:val="clear" w:color="auto" w:fill="C0C0C0"/>
          </w:tcPr>
          <w:p w:rsidR="00B0598D" w:rsidRPr="00DF0671" w:rsidRDefault="00B0598D" w:rsidP="00A474BC">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31" w:type="dxa"/>
            <w:tcBorders>
              <w:left w:val="nil"/>
            </w:tcBorders>
            <w:shd w:val="clear" w:color="auto" w:fill="C0C0C0"/>
          </w:tcPr>
          <w:p w:rsidR="00B0598D" w:rsidRPr="00DF0671" w:rsidRDefault="00B0598D" w:rsidP="00A474BC">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minuto</w:t>
            </w:r>
          </w:p>
        </w:tc>
      </w:tr>
      <w:tr w:rsidR="00B0598D" w:rsidRPr="003B7F34" w:rsidTr="00BF690C">
        <w:trPr>
          <w:trHeight w:val="511"/>
        </w:trPr>
        <w:tc>
          <w:tcPr>
            <w:tcW w:w="582" w:type="dxa"/>
            <w:tcBorders>
              <w:right w:val="nil"/>
            </w:tcBorders>
          </w:tcPr>
          <w:p w:rsidR="00B0598D" w:rsidRPr="00DF0671" w:rsidRDefault="00B0598D" w:rsidP="00A474BC">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3</w:t>
            </w:r>
          </w:p>
        </w:tc>
        <w:tc>
          <w:tcPr>
            <w:tcW w:w="1473" w:type="dxa"/>
            <w:tcBorders>
              <w:left w:val="nil"/>
              <w:right w:val="nil"/>
            </w:tcBorders>
          </w:tcPr>
          <w:p w:rsidR="00B0598D" w:rsidRDefault="00B0598D"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xml:space="preserve">- Fecha de inicio de </w:t>
            </w:r>
            <w:r w:rsidRPr="001E66DB">
              <w:rPr>
                <w:rFonts w:ascii="Arial Narrow" w:hAnsi="Arial Narrow" w:cs="Arial Narrow"/>
                <w:sz w:val="16"/>
                <w:szCs w:val="16"/>
                <w:lang w:val="es-PE" w:eastAsia="es-PE"/>
              </w:rPr>
              <w:t>Campaña</w:t>
            </w:r>
          </w:p>
          <w:p w:rsidR="00B0598D" w:rsidRPr="00DF0671" w:rsidRDefault="00B0598D" w:rsidP="00A474BC">
            <w:pPr>
              <w:spacing w:after="0" w:line="240" w:lineRule="auto"/>
              <w:rPr>
                <w:rFonts w:ascii="Arial Narrow" w:hAnsi="Arial Narrow" w:cs="Arial"/>
                <w:sz w:val="16"/>
                <w:szCs w:val="16"/>
                <w:lang w:val="es-PE" w:eastAsia="es-PE"/>
              </w:rPr>
            </w:pPr>
          </w:p>
        </w:tc>
        <w:tc>
          <w:tcPr>
            <w:tcW w:w="1929" w:type="dxa"/>
            <w:tcBorders>
              <w:left w:val="nil"/>
              <w:right w:val="nil"/>
            </w:tcBorders>
          </w:tcPr>
          <w:p w:rsidR="00B0598D" w:rsidRPr="00DF0671" w:rsidRDefault="00B0598D" w:rsidP="00A474BC">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Elaboración de campaña publicitaria del Departamento de Donaciones e Imagen Institucional</w:t>
            </w:r>
          </w:p>
        </w:tc>
        <w:tc>
          <w:tcPr>
            <w:tcW w:w="1617" w:type="dxa"/>
            <w:tcBorders>
              <w:left w:val="nil"/>
              <w:right w:val="nil"/>
            </w:tcBorders>
          </w:tcPr>
          <w:p w:rsidR="00B0598D" w:rsidRDefault="00B0598D"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Lista de recursos a distribuir</w:t>
            </w:r>
          </w:p>
          <w:p w:rsidR="00B0598D" w:rsidRDefault="00B0598D"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 Campaña supervisada</w:t>
            </w:r>
          </w:p>
          <w:p w:rsidR="00B0598D" w:rsidRPr="00DF0671" w:rsidRDefault="00B0598D" w:rsidP="00A474BC">
            <w:pPr>
              <w:spacing w:after="0" w:line="240" w:lineRule="auto"/>
              <w:rPr>
                <w:rFonts w:ascii="Arial Narrow" w:hAnsi="Arial Narrow" w:cs="Arial"/>
                <w:sz w:val="16"/>
                <w:szCs w:val="16"/>
                <w:lang w:val="es-PE" w:eastAsia="es-PE"/>
              </w:rPr>
            </w:pPr>
            <w:r>
              <w:rPr>
                <w:rFonts w:ascii="Arial Narrow" w:hAnsi="Arial Narrow" w:cs="Arial Narrow"/>
                <w:sz w:val="16"/>
                <w:szCs w:val="16"/>
                <w:lang w:val="es-PE" w:eastAsia="es-PE"/>
              </w:rPr>
              <w:t>- Observaciones de desarrollo de la campaña</w:t>
            </w:r>
          </w:p>
        </w:tc>
        <w:tc>
          <w:tcPr>
            <w:tcW w:w="4053" w:type="dxa"/>
            <w:tcBorders>
              <w:left w:val="nil"/>
              <w:right w:val="nil"/>
            </w:tcBorders>
          </w:tcPr>
          <w:p w:rsidR="00B0598D" w:rsidRDefault="00B0598D" w:rsidP="00A474BC">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De acorde al cronograma de campañas, contenido en Plan Operativo Anual del Departamento de Donaciones e Imagen Institucional, se identifica el tipo de campaña a realizar.</w:t>
            </w:r>
          </w:p>
          <w:p w:rsidR="00B0598D" w:rsidRPr="00DF0671" w:rsidRDefault="00B0598D" w:rsidP="00A474BC">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En función a la campaña a realizar, el coordinador de Imagen Institucional se encarga, junto con el asistente, de realizar las actividades para llevar a cabo una campaña publicitaria para la misma. Para facilitarles la elaboración de la publicidad, reciben el apoyo de </w:t>
            </w:r>
            <w:smartTag w:uri="urn:schemas-microsoft-com:office:smarttags" w:element="PersonName">
              <w:smartTagPr>
                <w:attr w:name="ProductID" w:val="la Agencia"/>
              </w:smartTagPr>
              <w:r>
                <w:rPr>
                  <w:rFonts w:ascii="Arial Narrow" w:hAnsi="Arial Narrow" w:cs="Arial"/>
                  <w:sz w:val="16"/>
                  <w:szCs w:val="16"/>
                  <w:lang w:val="es-PE" w:eastAsia="es-PE"/>
                </w:rPr>
                <w:t>la Agencia</w:t>
              </w:r>
            </w:smartTag>
            <w:r>
              <w:rPr>
                <w:rFonts w:ascii="Arial Narrow" w:hAnsi="Arial Narrow" w:cs="Arial"/>
                <w:sz w:val="16"/>
                <w:szCs w:val="16"/>
                <w:lang w:val="es-PE" w:eastAsia="es-PE"/>
              </w:rPr>
              <w:t xml:space="preserve"> de Publicidad CAUSA. Por ello, del proceso colapsado Elaboración de Publicidad se envían los </w:t>
            </w:r>
            <w:r w:rsidRPr="00FA6433">
              <w:rPr>
                <w:rFonts w:ascii="Arial Narrow" w:hAnsi="Arial Narrow" w:cs="Arial"/>
                <w:sz w:val="16"/>
                <w:szCs w:val="16"/>
                <w:lang w:val="es-PE" w:eastAsia="es-PE"/>
              </w:rPr>
              <w:t>requerimientos de publicidad y nos responden con la publicidad. Asimismo, se cuenta con el proceso que provee de los recursos necesarios para llevar a cabo la campaña publicitaria. Es por ello que se le envía la lista de recursos.</w:t>
            </w:r>
            <w:r>
              <w:rPr>
                <w:rFonts w:ascii="Arial Narrow" w:hAnsi="Arial Narrow" w:cs="Arial"/>
                <w:sz w:val="16"/>
                <w:szCs w:val="16"/>
                <w:lang w:val="es-PE" w:eastAsia="es-PE"/>
              </w:rPr>
              <w:t xml:space="preserve"> </w:t>
            </w:r>
          </w:p>
        </w:tc>
        <w:tc>
          <w:tcPr>
            <w:tcW w:w="1843" w:type="dxa"/>
            <w:tcBorders>
              <w:left w:val="nil"/>
              <w:right w:val="nil"/>
            </w:tcBorders>
          </w:tcPr>
          <w:p w:rsidR="00B0598D" w:rsidRPr="00DF0671" w:rsidRDefault="00B0598D" w:rsidP="00A474BC">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Departamento de Donaciones e Imagen Institucional</w:t>
            </w:r>
          </w:p>
        </w:tc>
        <w:tc>
          <w:tcPr>
            <w:tcW w:w="1324" w:type="dxa"/>
            <w:tcBorders>
              <w:left w:val="nil"/>
              <w:right w:val="nil"/>
            </w:tcBorders>
          </w:tcPr>
          <w:p w:rsidR="00B0598D" w:rsidRPr="00DF0671" w:rsidRDefault="00B0598D" w:rsidP="00A474BC">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31" w:type="dxa"/>
            <w:tcBorders>
              <w:left w:val="nil"/>
            </w:tcBorders>
          </w:tcPr>
          <w:p w:rsidR="00B0598D" w:rsidRPr="00E179B5" w:rsidRDefault="00B0598D" w:rsidP="00A474BC">
            <w:pPr>
              <w:spacing w:after="0" w:line="240" w:lineRule="auto"/>
              <w:rPr>
                <w:rFonts w:ascii="Arial Narrow" w:hAnsi="Arial Narrow" w:cs="Arial"/>
                <w:sz w:val="14"/>
                <w:szCs w:val="14"/>
                <w:lang w:val="es-PE" w:eastAsia="es-PE"/>
              </w:rPr>
            </w:pPr>
            <w:r w:rsidRPr="00E179B5">
              <w:rPr>
                <w:rFonts w:ascii="Arial Narrow" w:hAnsi="Arial Narrow" w:cs="Arial"/>
                <w:sz w:val="14"/>
                <w:szCs w:val="14"/>
                <w:lang w:val="es-PE" w:eastAsia="es-PE"/>
              </w:rPr>
              <w:t xml:space="preserve">3 semanas </w:t>
            </w:r>
          </w:p>
        </w:tc>
      </w:tr>
      <w:tr w:rsidR="00B0598D" w:rsidRPr="003B7F34" w:rsidTr="00BF690C">
        <w:trPr>
          <w:trHeight w:val="675"/>
        </w:trPr>
        <w:tc>
          <w:tcPr>
            <w:tcW w:w="582" w:type="dxa"/>
            <w:tcBorders>
              <w:right w:val="nil"/>
            </w:tcBorders>
            <w:shd w:val="clear" w:color="auto" w:fill="C0C0C0"/>
          </w:tcPr>
          <w:p w:rsidR="00B0598D" w:rsidRPr="00DF0671" w:rsidRDefault="00B0598D" w:rsidP="00A474BC">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4</w:t>
            </w:r>
          </w:p>
        </w:tc>
        <w:tc>
          <w:tcPr>
            <w:tcW w:w="1473" w:type="dxa"/>
            <w:tcBorders>
              <w:left w:val="nil"/>
              <w:right w:val="nil"/>
            </w:tcBorders>
            <w:shd w:val="clear" w:color="auto" w:fill="C0C0C0"/>
          </w:tcPr>
          <w:p w:rsidR="00B0598D" w:rsidRPr="00DF0671" w:rsidRDefault="00B0598D" w:rsidP="00A474BC">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w:t>
            </w:r>
            <w:r w:rsidRPr="003F3BE8">
              <w:rPr>
                <w:rFonts w:ascii="Arial Narrow" w:hAnsi="Arial Narrow" w:cs="Arial Narrow"/>
                <w:sz w:val="16"/>
                <w:szCs w:val="16"/>
                <w:lang w:val="es-PE" w:eastAsia="es-PE"/>
              </w:rPr>
              <w:t>Fecha de inicio de campaña</w:t>
            </w:r>
          </w:p>
        </w:tc>
        <w:tc>
          <w:tcPr>
            <w:tcW w:w="1929" w:type="dxa"/>
            <w:tcBorders>
              <w:left w:val="nil"/>
              <w:right w:val="nil"/>
            </w:tcBorders>
            <w:shd w:val="clear" w:color="auto" w:fill="C0C0C0"/>
          </w:tcPr>
          <w:p w:rsidR="00B0598D" w:rsidRPr="00DF0671" w:rsidRDefault="00B0598D" w:rsidP="00A474BC">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Elaboración de campaña periodística del Departamento de donaciones e Imagen Institucional</w:t>
            </w:r>
          </w:p>
        </w:tc>
        <w:tc>
          <w:tcPr>
            <w:tcW w:w="1617" w:type="dxa"/>
            <w:tcBorders>
              <w:left w:val="nil"/>
              <w:right w:val="nil"/>
            </w:tcBorders>
            <w:shd w:val="clear" w:color="auto" w:fill="C0C0C0"/>
          </w:tcPr>
          <w:p w:rsidR="00B0598D" w:rsidRPr="00DF0671" w:rsidRDefault="00B0598D" w:rsidP="00A474BC">
            <w:pPr>
              <w:spacing w:after="0" w:line="240" w:lineRule="auto"/>
              <w:rPr>
                <w:rFonts w:ascii="Arial Narrow" w:hAnsi="Arial Narrow" w:cs="Arial"/>
                <w:sz w:val="16"/>
                <w:szCs w:val="16"/>
                <w:lang w:val="es-PE" w:eastAsia="es-PE"/>
              </w:rPr>
            </w:pPr>
            <w:r w:rsidRPr="003F3BE8">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Entrevista registrada</w:t>
            </w:r>
          </w:p>
        </w:tc>
        <w:tc>
          <w:tcPr>
            <w:tcW w:w="4053" w:type="dxa"/>
            <w:tcBorders>
              <w:left w:val="nil"/>
              <w:right w:val="nil"/>
            </w:tcBorders>
            <w:shd w:val="clear" w:color="auto" w:fill="C0C0C0"/>
          </w:tcPr>
          <w:p w:rsidR="00B0598D" w:rsidRDefault="00B0598D" w:rsidP="00A474BC">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De acorde al cronograma de campañas, contenido en Plan Operativo Anual del Departamento de Donaciones e Imagen Institucional, se identifica el tipo de campaña a la cual se realizara la campaña periodística. El coordinador de Imagen institucional estará encargado de realizar las actividades necesarias para llevar a cabo la campaña periodística. </w:t>
            </w:r>
          </w:p>
          <w:p w:rsidR="00B0598D" w:rsidRDefault="00B0598D" w:rsidP="00A474BC">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Esta campaña periodística consta de la elaboración y publicación de notas de prensa, así como de  entrevistas que brinda el Director de Fe y Alegría Perú. </w:t>
            </w:r>
          </w:p>
          <w:p w:rsidR="00B0598D" w:rsidRPr="00DF0671" w:rsidRDefault="00B0598D" w:rsidP="00A474BC">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Por ello, este proceso recibe </w:t>
            </w:r>
            <w:r w:rsidRPr="008E7452">
              <w:rPr>
                <w:rFonts w:ascii="Arial Narrow" w:hAnsi="Arial Narrow" w:cs="Arial"/>
                <w:sz w:val="16"/>
                <w:szCs w:val="16"/>
                <w:lang w:val="es-PE" w:eastAsia="es-PE"/>
              </w:rPr>
              <w:t>la fecha de posible entrevista por parte del proceso “Entrevista del medio de comunicación” y le envía la confirmación de entrevista.</w:t>
            </w:r>
          </w:p>
        </w:tc>
        <w:tc>
          <w:tcPr>
            <w:tcW w:w="1843" w:type="dxa"/>
            <w:tcBorders>
              <w:left w:val="nil"/>
              <w:right w:val="nil"/>
            </w:tcBorders>
            <w:shd w:val="clear" w:color="auto" w:fill="C0C0C0"/>
          </w:tcPr>
          <w:p w:rsidR="00B0598D" w:rsidRPr="00DF0671" w:rsidRDefault="00B0598D" w:rsidP="00A474BC">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Departamento de Donaciones e Imagen Institucional</w:t>
            </w:r>
          </w:p>
        </w:tc>
        <w:tc>
          <w:tcPr>
            <w:tcW w:w="1324" w:type="dxa"/>
            <w:tcBorders>
              <w:left w:val="nil"/>
              <w:right w:val="nil"/>
            </w:tcBorders>
            <w:shd w:val="clear" w:color="auto" w:fill="C0C0C0"/>
          </w:tcPr>
          <w:p w:rsidR="00B0598D" w:rsidRPr="00DF0671" w:rsidRDefault="00B0598D" w:rsidP="00A474BC">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31" w:type="dxa"/>
            <w:tcBorders>
              <w:left w:val="nil"/>
            </w:tcBorders>
            <w:shd w:val="clear" w:color="auto" w:fill="C0C0C0"/>
          </w:tcPr>
          <w:p w:rsidR="00B0598D" w:rsidRPr="00E179B5" w:rsidRDefault="00B0598D" w:rsidP="00A474BC">
            <w:pPr>
              <w:spacing w:after="0" w:line="240" w:lineRule="auto"/>
              <w:rPr>
                <w:rFonts w:ascii="Arial Narrow" w:hAnsi="Arial Narrow" w:cs="Arial"/>
                <w:sz w:val="14"/>
                <w:szCs w:val="14"/>
                <w:lang w:val="es-PE" w:eastAsia="es-PE"/>
              </w:rPr>
            </w:pPr>
            <w:r w:rsidRPr="00E179B5">
              <w:rPr>
                <w:rFonts w:ascii="Arial Narrow" w:hAnsi="Arial Narrow" w:cs="Arial"/>
                <w:sz w:val="14"/>
                <w:szCs w:val="14"/>
                <w:lang w:val="es-PE" w:eastAsia="es-PE"/>
              </w:rPr>
              <w:t>3 semanas</w:t>
            </w:r>
          </w:p>
        </w:tc>
      </w:tr>
      <w:tr w:rsidR="00B0598D" w:rsidRPr="003B7F34" w:rsidTr="00BF690C">
        <w:trPr>
          <w:trHeight w:val="900"/>
        </w:trPr>
        <w:tc>
          <w:tcPr>
            <w:tcW w:w="582" w:type="dxa"/>
            <w:tcBorders>
              <w:right w:val="nil"/>
            </w:tcBorders>
          </w:tcPr>
          <w:p w:rsidR="00B0598D" w:rsidRPr="00DF0671" w:rsidRDefault="00B0598D" w:rsidP="00A474BC">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5</w:t>
            </w:r>
          </w:p>
        </w:tc>
        <w:tc>
          <w:tcPr>
            <w:tcW w:w="1473" w:type="dxa"/>
            <w:tcBorders>
              <w:left w:val="nil"/>
              <w:right w:val="nil"/>
            </w:tcBorders>
          </w:tcPr>
          <w:p w:rsidR="00B0598D" w:rsidRPr="00DF0671" w:rsidRDefault="00B0598D" w:rsidP="00A474BC">
            <w:pPr>
              <w:spacing w:after="0" w:line="240" w:lineRule="auto"/>
              <w:rPr>
                <w:rFonts w:ascii="Arial Narrow" w:hAnsi="Arial Narrow" w:cs="Arial"/>
                <w:sz w:val="16"/>
                <w:szCs w:val="16"/>
                <w:lang w:val="es-PE" w:eastAsia="es-PE"/>
              </w:rPr>
            </w:pPr>
            <w:r w:rsidRPr="00DE1958">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Fecha de boletín</w:t>
            </w:r>
          </w:p>
        </w:tc>
        <w:tc>
          <w:tcPr>
            <w:tcW w:w="1929" w:type="dxa"/>
            <w:tcBorders>
              <w:left w:val="nil"/>
              <w:right w:val="nil"/>
            </w:tcBorders>
          </w:tcPr>
          <w:p w:rsidR="00B0598D" w:rsidRPr="00DF0671" w:rsidRDefault="00B0598D" w:rsidP="00A474BC">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Elaboración de comunicación interna del Departamento de Donaciones e Imagen Institucional</w:t>
            </w:r>
          </w:p>
        </w:tc>
        <w:tc>
          <w:tcPr>
            <w:tcW w:w="1617" w:type="dxa"/>
            <w:tcBorders>
              <w:left w:val="nil"/>
              <w:right w:val="nil"/>
            </w:tcBorders>
          </w:tcPr>
          <w:p w:rsidR="00B0598D" w:rsidRPr="00DF0671" w:rsidRDefault="00B0598D" w:rsidP="00A474BC">
            <w:pPr>
              <w:spacing w:after="0" w:line="240" w:lineRule="auto"/>
              <w:rPr>
                <w:rFonts w:ascii="Arial Narrow" w:hAnsi="Arial Narrow" w:cs="Arial"/>
                <w:sz w:val="16"/>
                <w:szCs w:val="16"/>
                <w:lang w:val="es-PE" w:eastAsia="es-PE"/>
              </w:rPr>
            </w:pPr>
            <w:r w:rsidRPr="00DE1958">
              <w:rPr>
                <w:rFonts w:ascii="Arial Narrow" w:hAnsi="Arial Narrow" w:cs="Arial Narrow"/>
                <w:sz w:val="16"/>
                <w:szCs w:val="16"/>
                <w:lang w:val="es-PE" w:eastAsia="es-PE"/>
              </w:rPr>
              <w:t>- Boletín electrónico publicado</w:t>
            </w:r>
          </w:p>
        </w:tc>
        <w:tc>
          <w:tcPr>
            <w:tcW w:w="4053" w:type="dxa"/>
            <w:tcBorders>
              <w:left w:val="nil"/>
              <w:right w:val="nil"/>
            </w:tcBorders>
          </w:tcPr>
          <w:p w:rsidR="00B0598D" w:rsidRPr="00DF0671" w:rsidRDefault="00B0598D" w:rsidP="00A474BC">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coordinador,  con apoyo  del asistente, elabora un boletín electrónico de difusión interna llamado el Chasqui Electrónico, donde se encuentran noticias de las direcciones de Fe y Alegría Perú, entre otros.</w:t>
            </w:r>
          </w:p>
        </w:tc>
        <w:tc>
          <w:tcPr>
            <w:tcW w:w="1843" w:type="dxa"/>
            <w:tcBorders>
              <w:left w:val="nil"/>
              <w:right w:val="nil"/>
            </w:tcBorders>
          </w:tcPr>
          <w:p w:rsidR="00B0598D" w:rsidRPr="00DF0671" w:rsidRDefault="00B0598D" w:rsidP="00A474BC">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Departamento de Donaciones e Imagen Institucional</w:t>
            </w:r>
          </w:p>
        </w:tc>
        <w:tc>
          <w:tcPr>
            <w:tcW w:w="1324" w:type="dxa"/>
            <w:tcBorders>
              <w:left w:val="nil"/>
              <w:right w:val="nil"/>
            </w:tcBorders>
          </w:tcPr>
          <w:p w:rsidR="00B0598D" w:rsidRPr="00DF0671" w:rsidRDefault="00B0598D" w:rsidP="00A474BC">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31" w:type="dxa"/>
            <w:tcBorders>
              <w:left w:val="nil"/>
            </w:tcBorders>
          </w:tcPr>
          <w:p w:rsidR="00B0598D" w:rsidRPr="00DF0671" w:rsidRDefault="00B0598D" w:rsidP="00A474BC">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semana</w:t>
            </w:r>
          </w:p>
        </w:tc>
      </w:tr>
      <w:tr w:rsidR="00B0598D" w:rsidRPr="003B7F34" w:rsidTr="00BF690C">
        <w:trPr>
          <w:trHeight w:val="900"/>
        </w:trPr>
        <w:tc>
          <w:tcPr>
            <w:tcW w:w="582" w:type="dxa"/>
            <w:tcBorders>
              <w:right w:val="nil"/>
            </w:tcBorders>
            <w:shd w:val="clear" w:color="auto" w:fill="BFBFBF"/>
          </w:tcPr>
          <w:p w:rsidR="00B0598D" w:rsidRPr="003B7F34" w:rsidRDefault="00B0598D" w:rsidP="00A474BC">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6</w:t>
            </w:r>
          </w:p>
        </w:tc>
        <w:tc>
          <w:tcPr>
            <w:tcW w:w="1473" w:type="dxa"/>
            <w:tcBorders>
              <w:left w:val="nil"/>
              <w:right w:val="nil"/>
            </w:tcBorders>
            <w:shd w:val="clear" w:color="auto" w:fill="BFBFBF"/>
          </w:tcPr>
          <w:p w:rsidR="00B0598D" w:rsidRPr="00DF0671" w:rsidRDefault="00B0598D" w:rsidP="00A474BC">
            <w:pPr>
              <w:spacing w:after="0" w:line="240" w:lineRule="auto"/>
              <w:rPr>
                <w:rFonts w:ascii="Arial Narrow" w:hAnsi="Arial Narrow" w:cs="Arial"/>
                <w:sz w:val="16"/>
                <w:szCs w:val="16"/>
                <w:lang w:val="es-PE" w:eastAsia="es-PE"/>
              </w:rPr>
            </w:pPr>
            <w:r w:rsidRPr="005E0077">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Solicitud de donación</w:t>
            </w:r>
          </w:p>
        </w:tc>
        <w:tc>
          <w:tcPr>
            <w:tcW w:w="1929" w:type="dxa"/>
            <w:tcBorders>
              <w:left w:val="nil"/>
              <w:right w:val="nil"/>
            </w:tcBorders>
            <w:shd w:val="clear" w:color="auto" w:fill="BFBFBF"/>
          </w:tcPr>
          <w:p w:rsidR="00B0598D" w:rsidRPr="003B7F34" w:rsidRDefault="00B0598D" w:rsidP="00A474BC">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Canalización de donaciones del Departamento de Donaciones e Imagen Institucional</w:t>
            </w:r>
          </w:p>
        </w:tc>
        <w:tc>
          <w:tcPr>
            <w:tcW w:w="1617" w:type="dxa"/>
            <w:tcBorders>
              <w:left w:val="nil"/>
              <w:right w:val="nil"/>
            </w:tcBorders>
            <w:shd w:val="clear" w:color="auto" w:fill="BFBFBF"/>
          </w:tcPr>
          <w:p w:rsidR="00B0598D" w:rsidRPr="003B7F34" w:rsidRDefault="00B0598D" w:rsidP="00A474BC">
            <w:pPr>
              <w:spacing w:after="0" w:line="240" w:lineRule="auto"/>
              <w:rPr>
                <w:rFonts w:ascii="Arial Narrow" w:hAnsi="Arial Narrow" w:cs="Arial"/>
                <w:sz w:val="16"/>
                <w:szCs w:val="16"/>
                <w:lang w:val="es-PE" w:eastAsia="es-PE"/>
              </w:rPr>
            </w:pPr>
            <w:r>
              <w:rPr>
                <w:rFonts w:ascii="Arial Narrow" w:hAnsi="Arial Narrow" w:cs="Arial Narrow"/>
                <w:sz w:val="16"/>
                <w:szCs w:val="16"/>
                <w:lang w:val="es-PE" w:eastAsia="es-PE"/>
              </w:rPr>
              <w:t>- Resultado de donación</w:t>
            </w:r>
          </w:p>
        </w:tc>
        <w:tc>
          <w:tcPr>
            <w:tcW w:w="4053" w:type="dxa"/>
            <w:tcBorders>
              <w:left w:val="nil"/>
              <w:right w:val="nil"/>
            </w:tcBorders>
            <w:shd w:val="clear" w:color="auto" w:fill="BFBFBF"/>
          </w:tcPr>
          <w:p w:rsidR="00B0598D" w:rsidRPr="003B7F34" w:rsidRDefault="00B0598D" w:rsidP="00A474BC">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El coordinador de donaciones recibe la </w:t>
            </w:r>
            <w:r w:rsidRPr="005D527B">
              <w:rPr>
                <w:rFonts w:ascii="Arial Narrow" w:hAnsi="Arial Narrow" w:cs="Arial"/>
                <w:sz w:val="16"/>
                <w:szCs w:val="16"/>
                <w:lang w:val="es-PE" w:eastAsia="es-PE"/>
              </w:rPr>
              <w:t>solicitud de la empresa voluntaria</w:t>
            </w:r>
            <w:r>
              <w:rPr>
                <w:rFonts w:ascii="Arial Narrow" w:hAnsi="Arial Narrow" w:cs="Arial"/>
                <w:sz w:val="16"/>
                <w:szCs w:val="16"/>
                <w:lang w:val="es-PE" w:eastAsia="es-PE"/>
              </w:rPr>
              <w:t xml:space="preserve"> para la llevar a cabo sus actividades de responsabilidad social. Para ello, se coordina la fecha de reunión y llegada está se le muestra el Plan de requerimientos institucionales que proviene del proceso </w:t>
            </w:r>
            <w:r w:rsidRPr="00E179B5">
              <w:rPr>
                <w:rFonts w:ascii="Arial Narrow" w:hAnsi="Arial Narrow" w:cs="Arial"/>
                <w:sz w:val="16"/>
                <w:szCs w:val="16"/>
                <w:lang w:val="es-PE" w:eastAsia="es-PE"/>
              </w:rPr>
              <w:t>Planificación del Departamento de Proyectos.</w:t>
            </w:r>
            <w:r w:rsidRPr="00E860CD">
              <w:rPr>
                <w:rFonts w:ascii="Arial Narrow" w:hAnsi="Arial Narrow" w:cs="Arial"/>
                <w:color w:val="FF0000"/>
                <w:sz w:val="16"/>
                <w:szCs w:val="16"/>
                <w:lang w:val="es-PE" w:eastAsia="es-PE"/>
              </w:rPr>
              <w:t xml:space="preserve"> </w:t>
            </w:r>
            <w:r>
              <w:rPr>
                <w:rFonts w:ascii="Arial Narrow" w:hAnsi="Arial Narrow" w:cs="Arial"/>
                <w:sz w:val="16"/>
                <w:szCs w:val="16"/>
                <w:lang w:val="es-PE" w:eastAsia="es-PE"/>
              </w:rPr>
              <w:t xml:space="preserve">Estos requerimientos son puestos en conocimiento del proceso Voluntariado Empresarial del cual nos envían </w:t>
            </w:r>
            <w:r w:rsidRPr="005D527B">
              <w:rPr>
                <w:rFonts w:ascii="Arial Narrow" w:hAnsi="Arial Narrow" w:cs="Arial"/>
                <w:sz w:val="16"/>
                <w:szCs w:val="16"/>
                <w:lang w:val="es-PE" w:eastAsia="es-PE"/>
              </w:rPr>
              <w:t>los requerimientos elegidos para</w:t>
            </w:r>
            <w:r>
              <w:rPr>
                <w:rFonts w:ascii="Arial Narrow" w:hAnsi="Arial Narrow" w:cs="Arial"/>
                <w:sz w:val="16"/>
                <w:szCs w:val="16"/>
                <w:lang w:val="es-PE" w:eastAsia="es-PE"/>
              </w:rPr>
              <w:t xml:space="preserve"> su atención, el colegio elegido y las tareas que desarrollara. En función de toda esta información, se procede a elaborar el Plan de Ejecución que se envía posteriormente a Ejecución de Proyectos del Departamento de Proyectos para ser ejecutado. </w:t>
            </w:r>
          </w:p>
        </w:tc>
        <w:tc>
          <w:tcPr>
            <w:tcW w:w="1843" w:type="dxa"/>
            <w:tcBorders>
              <w:left w:val="nil"/>
              <w:right w:val="nil"/>
            </w:tcBorders>
            <w:shd w:val="clear" w:color="auto" w:fill="BFBFBF"/>
          </w:tcPr>
          <w:p w:rsidR="00B0598D" w:rsidRPr="003B7F34" w:rsidRDefault="00B0598D" w:rsidP="00A474BC">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Departamento de Donaciones e Imagen institucional</w:t>
            </w:r>
          </w:p>
        </w:tc>
        <w:tc>
          <w:tcPr>
            <w:tcW w:w="1324" w:type="dxa"/>
            <w:tcBorders>
              <w:left w:val="nil"/>
              <w:right w:val="nil"/>
            </w:tcBorders>
            <w:shd w:val="clear" w:color="auto" w:fill="BFBFBF"/>
          </w:tcPr>
          <w:p w:rsidR="00B0598D" w:rsidRPr="00DF0671" w:rsidRDefault="00B0598D" w:rsidP="00A474BC">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31" w:type="dxa"/>
            <w:tcBorders>
              <w:left w:val="nil"/>
            </w:tcBorders>
            <w:shd w:val="clear" w:color="auto" w:fill="BFBFBF"/>
          </w:tcPr>
          <w:p w:rsidR="00B0598D" w:rsidRPr="00DF0671" w:rsidRDefault="00B0598D" w:rsidP="00A474BC">
            <w:pPr>
              <w:keepNext/>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semana</w:t>
            </w:r>
          </w:p>
        </w:tc>
      </w:tr>
      <w:tr w:rsidR="00B0598D" w:rsidRPr="003B7F34" w:rsidTr="00BF690C">
        <w:trPr>
          <w:trHeight w:val="900"/>
        </w:trPr>
        <w:tc>
          <w:tcPr>
            <w:tcW w:w="582" w:type="dxa"/>
            <w:tcBorders>
              <w:right w:val="nil"/>
            </w:tcBorders>
            <w:shd w:val="clear" w:color="auto" w:fill="auto"/>
          </w:tcPr>
          <w:p w:rsidR="00B0598D" w:rsidRDefault="00B0598D" w:rsidP="00A474BC">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7</w:t>
            </w:r>
          </w:p>
        </w:tc>
        <w:tc>
          <w:tcPr>
            <w:tcW w:w="1473" w:type="dxa"/>
            <w:tcBorders>
              <w:left w:val="nil"/>
              <w:right w:val="nil"/>
            </w:tcBorders>
            <w:shd w:val="clear" w:color="auto" w:fill="auto"/>
          </w:tcPr>
          <w:p w:rsidR="00B0598D" w:rsidRDefault="00B0598D" w:rsidP="00A474B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 Boletín electrónico publicado</w:t>
            </w:r>
          </w:p>
          <w:p w:rsidR="00B0598D" w:rsidRDefault="00B0598D"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Resultado de donación</w:t>
            </w:r>
          </w:p>
          <w:p w:rsidR="00B0598D" w:rsidRDefault="00B0598D" w:rsidP="00A474B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Entrevista registrada</w:t>
            </w:r>
          </w:p>
          <w:p w:rsidR="00B0598D" w:rsidRDefault="00B0598D"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Lista de recursos a distribuir</w:t>
            </w:r>
          </w:p>
          <w:p w:rsidR="00B0598D" w:rsidRDefault="00B0598D"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 Campaña supervisada</w:t>
            </w:r>
          </w:p>
          <w:p w:rsidR="00B0598D" w:rsidRDefault="00B0598D" w:rsidP="00A474BC">
            <w:pPr>
              <w:spacing w:after="0" w:line="240" w:lineRule="auto"/>
              <w:rPr>
                <w:rFonts w:ascii="Arial Narrow" w:hAnsi="Arial Narrow" w:cs="Arial"/>
                <w:sz w:val="16"/>
                <w:szCs w:val="16"/>
                <w:lang w:val="es-PE" w:eastAsia="es-PE"/>
              </w:rPr>
            </w:pPr>
            <w:r>
              <w:rPr>
                <w:rFonts w:ascii="Arial Narrow" w:hAnsi="Arial Narrow" w:cs="Arial Narrow"/>
                <w:sz w:val="16"/>
                <w:szCs w:val="16"/>
                <w:lang w:val="es-PE" w:eastAsia="es-PE"/>
              </w:rPr>
              <w:t>- Observaciones de desarrollo de la campaña</w:t>
            </w:r>
          </w:p>
        </w:tc>
        <w:tc>
          <w:tcPr>
            <w:tcW w:w="1929" w:type="dxa"/>
            <w:tcBorders>
              <w:left w:val="nil"/>
              <w:right w:val="nil"/>
            </w:tcBorders>
            <w:shd w:val="clear" w:color="auto" w:fill="auto"/>
          </w:tcPr>
          <w:p w:rsidR="00B0598D" w:rsidRDefault="00B0598D" w:rsidP="00A474BC">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Consolidar</w:t>
            </w:r>
          </w:p>
        </w:tc>
        <w:tc>
          <w:tcPr>
            <w:tcW w:w="1617" w:type="dxa"/>
            <w:tcBorders>
              <w:left w:val="nil"/>
              <w:right w:val="nil"/>
            </w:tcBorders>
            <w:shd w:val="clear" w:color="auto" w:fill="auto"/>
          </w:tcPr>
          <w:p w:rsidR="00B0598D" w:rsidRDefault="00B0598D" w:rsidP="00A474B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 Boletín electrónico publicado</w:t>
            </w:r>
          </w:p>
          <w:p w:rsidR="00B0598D" w:rsidRDefault="00B0598D"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Resultado de donación</w:t>
            </w:r>
          </w:p>
          <w:p w:rsidR="00B0598D" w:rsidRDefault="00B0598D" w:rsidP="00A474B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Entrevista registrada</w:t>
            </w:r>
          </w:p>
          <w:p w:rsidR="00B0598D" w:rsidRDefault="00B0598D"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Lista de recursos a distribuir</w:t>
            </w:r>
          </w:p>
          <w:p w:rsidR="00B0598D" w:rsidRDefault="00B0598D"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 Campaña supervisada</w:t>
            </w:r>
          </w:p>
          <w:p w:rsidR="00B0598D" w:rsidRDefault="00B0598D" w:rsidP="00A474BC">
            <w:pPr>
              <w:spacing w:after="0" w:line="240" w:lineRule="auto"/>
              <w:rPr>
                <w:rFonts w:ascii="Arial Narrow" w:hAnsi="Arial Narrow" w:cs="Arial"/>
                <w:sz w:val="16"/>
                <w:szCs w:val="16"/>
                <w:lang w:val="es-PE" w:eastAsia="es-PE"/>
              </w:rPr>
            </w:pPr>
            <w:r>
              <w:rPr>
                <w:rFonts w:ascii="Arial Narrow" w:hAnsi="Arial Narrow" w:cs="Arial Narrow"/>
                <w:sz w:val="16"/>
                <w:szCs w:val="16"/>
                <w:lang w:val="es-PE" w:eastAsia="es-PE"/>
              </w:rPr>
              <w:t>- Observaciones de desarrollo de la campaña</w:t>
            </w:r>
          </w:p>
        </w:tc>
        <w:tc>
          <w:tcPr>
            <w:tcW w:w="4053" w:type="dxa"/>
            <w:tcBorders>
              <w:left w:val="nil"/>
              <w:right w:val="nil"/>
            </w:tcBorders>
            <w:shd w:val="clear" w:color="auto" w:fill="auto"/>
          </w:tcPr>
          <w:p w:rsidR="00B0598D" w:rsidRDefault="00B0598D" w:rsidP="00A474BC">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desarrollo de los procesos: Elaboración de campaña publicitaria del Departamento de Donaciones e Imagen Institucional, Elaboración de campaña periodística del Departamento de donaciones e Imagen Institucional , Elaboración de comunicación interna del Departamento de Donaciones e Imagen Institucional y Canalización de donaciones del Departamento de Donaciones e Imagen Institucional, deben estar finalizados para dar por concluido el macro proceso Gestión de Imagen Institucional y Donaciones</w:t>
            </w:r>
          </w:p>
        </w:tc>
        <w:tc>
          <w:tcPr>
            <w:tcW w:w="1843" w:type="dxa"/>
            <w:tcBorders>
              <w:left w:val="nil"/>
              <w:right w:val="nil"/>
            </w:tcBorders>
            <w:shd w:val="clear" w:color="auto" w:fill="auto"/>
          </w:tcPr>
          <w:p w:rsidR="00B0598D" w:rsidRPr="00DF0671" w:rsidRDefault="00B0598D" w:rsidP="00A474BC">
            <w:pPr>
              <w:spacing w:after="0" w:line="240" w:lineRule="auto"/>
              <w:rPr>
                <w:rFonts w:ascii="Arial Narrow" w:hAnsi="Arial Narrow" w:cs="Arial"/>
                <w:sz w:val="16"/>
                <w:szCs w:val="16"/>
                <w:lang w:val="es-PE" w:eastAsia="es-PE"/>
              </w:rPr>
            </w:pPr>
            <w:r w:rsidRPr="00645EC4">
              <w:rPr>
                <w:rFonts w:ascii="Arial Narrow" w:hAnsi="Arial Narrow" w:cs="Arial"/>
                <w:sz w:val="16"/>
                <w:szCs w:val="16"/>
                <w:lang w:val="es-PE" w:eastAsia="es-PE"/>
              </w:rPr>
              <w:t>Departamento de Donaciones e Imagen Institucional</w:t>
            </w:r>
          </w:p>
        </w:tc>
        <w:tc>
          <w:tcPr>
            <w:tcW w:w="1324" w:type="dxa"/>
            <w:tcBorders>
              <w:left w:val="nil"/>
              <w:right w:val="nil"/>
            </w:tcBorders>
            <w:shd w:val="clear" w:color="auto" w:fill="auto"/>
          </w:tcPr>
          <w:p w:rsidR="00B0598D" w:rsidRPr="00DF0671" w:rsidRDefault="00B0598D" w:rsidP="00A474BC">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31" w:type="dxa"/>
            <w:tcBorders>
              <w:left w:val="nil"/>
            </w:tcBorders>
            <w:shd w:val="clear" w:color="auto" w:fill="auto"/>
          </w:tcPr>
          <w:p w:rsidR="00B0598D" w:rsidRPr="00DF0671" w:rsidRDefault="00B0598D" w:rsidP="00A474BC">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minuto</w:t>
            </w:r>
          </w:p>
        </w:tc>
      </w:tr>
    </w:tbl>
    <w:p w:rsidR="00B0598D" w:rsidRPr="00B0598D" w:rsidRDefault="00B0598D" w:rsidP="00B0598D">
      <w:pPr>
        <w:pStyle w:val="Caption"/>
        <w:jc w:val="center"/>
        <w:rPr>
          <w:rFonts w:asciiTheme="majorHAnsi" w:hAnsiTheme="majorHAnsi"/>
          <w:sz w:val="16"/>
          <w:szCs w:val="16"/>
        </w:rPr>
      </w:pPr>
      <w:bookmarkStart w:id="245" w:name="_Toc266031703"/>
      <w:r w:rsidRPr="00B0598D">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17</w:t>
      </w:r>
      <w:r w:rsidR="00C74554">
        <w:rPr>
          <w:rFonts w:asciiTheme="majorHAnsi" w:hAnsiTheme="majorHAnsi"/>
          <w:sz w:val="16"/>
          <w:szCs w:val="16"/>
        </w:rPr>
        <w:fldChar w:fldCharType="end"/>
      </w:r>
      <w:r w:rsidRPr="00B0598D">
        <w:rPr>
          <w:rFonts w:asciiTheme="majorHAnsi" w:hAnsiTheme="majorHAnsi"/>
          <w:sz w:val="16"/>
          <w:szCs w:val="16"/>
        </w:rPr>
        <w:t>.- Caracterización del macro proceso "Gestión de Imagen Institucional y Donaciones"</w:t>
      </w:r>
      <w:bookmarkEnd w:id="245"/>
    </w:p>
    <w:p w:rsidR="00B0598D" w:rsidRDefault="00B0598D" w:rsidP="00B0598D">
      <w:pPr>
        <w:pStyle w:val="Caption"/>
        <w:jc w:val="center"/>
        <w:rPr>
          <w:rFonts w:asciiTheme="majorHAnsi" w:hAnsiTheme="majorHAnsi"/>
          <w:sz w:val="16"/>
          <w:szCs w:val="16"/>
        </w:rPr>
      </w:pPr>
      <w:r w:rsidRPr="00B0598D">
        <w:rPr>
          <w:rFonts w:asciiTheme="majorHAnsi" w:hAnsiTheme="majorHAnsi"/>
          <w:sz w:val="16"/>
          <w:szCs w:val="16"/>
        </w:rPr>
        <w:t>Fuente: Elaboración Propia</w:t>
      </w:r>
    </w:p>
    <w:p w:rsidR="00A474BC" w:rsidRDefault="00A474BC" w:rsidP="00A474BC">
      <w:pPr>
        <w:rPr>
          <w:lang w:val="es-PE" w:eastAsia="es-ES" w:bidi="ar-SA"/>
        </w:rPr>
        <w:sectPr w:rsidR="00A474BC" w:rsidSect="00B0598D">
          <w:footerReference w:type="default" r:id="rId43"/>
          <w:pgSz w:w="16839" w:h="11907" w:orient="landscape" w:code="9"/>
          <w:pgMar w:top="1701" w:right="1417" w:bottom="1701" w:left="1417" w:header="708" w:footer="708" w:gutter="0"/>
          <w:cols w:space="708"/>
          <w:docGrid w:linePitch="360"/>
        </w:sectPr>
      </w:pPr>
    </w:p>
    <w:p w:rsidR="00A474BC" w:rsidRPr="00A474BC" w:rsidRDefault="00A474BC" w:rsidP="00A474BC">
      <w:pPr>
        <w:pStyle w:val="Heading3"/>
        <w:numPr>
          <w:ilvl w:val="3"/>
          <w:numId w:val="1"/>
        </w:numPr>
        <w:spacing w:after="240"/>
        <w:rPr>
          <w:smallCaps w:val="0"/>
          <w:sz w:val="24"/>
          <w:szCs w:val="24"/>
        </w:rPr>
      </w:pPr>
      <w:bookmarkStart w:id="246" w:name="_Toc266033405"/>
      <w:r w:rsidRPr="00A474BC">
        <w:rPr>
          <w:smallCaps w:val="0"/>
          <w:sz w:val="24"/>
          <w:szCs w:val="24"/>
        </w:rPr>
        <w:t>PROCESO: Elaboración de campaña publicitaria del Departamento de Donaciones e Imagen Institucional</w:t>
      </w:r>
      <w:bookmarkEnd w:id="246"/>
    </w:p>
    <w:p w:rsidR="00A474BC" w:rsidRPr="00A474BC" w:rsidRDefault="00A474BC" w:rsidP="00A474BC">
      <w:pPr>
        <w:spacing w:line="360" w:lineRule="auto"/>
        <w:jc w:val="both"/>
        <w:rPr>
          <w:sz w:val="24"/>
          <w:szCs w:val="24"/>
        </w:rPr>
      </w:pPr>
      <w:r w:rsidRPr="00A474BC">
        <w:rPr>
          <w:sz w:val="24"/>
          <w:szCs w:val="24"/>
        </w:rPr>
        <w:t xml:space="preserve">El presente proceso describe las labores realizadas por el Coordinador de Imagen Institucional para la preparación y supervisión de la campaña publicitaria, junto con la labor realizada por el Asistente de Imagen Institucional para la coordinación y revisión de la publicidad que requiere la campaña. </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34"/>
        <w:gridCol w:w="2162"/>
        <w:gridCol w:w="778"/>
        <w:gridCol w:w="1377"/>
        <w:gridCol w:w="2169"/>
      </w:tblGrid>
      <w:tr w:rsidR="00A474BC" w:rsidRPr="003B7F34" w:rsidTr="00BF690C">
        <w:trPr>
          <w:trHeight w:val="699"/>
          <w:tblHeader/>
        </w:trPr>
        <w:tc>
          <w:tcPr>
            <w:tcW w:w="8720" w:type="dxa"/>
            <w:gridSpan w:val="5"/>
            <w:shd w:val="clear" w:color="auto" w:fill="000000"/>
            <w:vAlign w:val="center"/>
          </w:tcPr>
          <w:p w:rsidR="00A474BC" w:rsidRPr="001D00B4" w:rsidRDefault="00A474BC" w:rsidP="00A474BC">
            <w:pPr>
              <w:autoSpaceDE w:val="0"/>
              <w:autoSpaceDN w:val="0"/>
              <w:adjustRightInd w:val="0"/>
              <w:spacing w:after="0" w:line="240" w:lineRule="auto"/>
              <w:jc w:val="center"/>
              <w:rPr>
                <w:rFonts w:ascii="Arial Narrow" w:hAnsi="Arial Narrow" w:cs="Arial Narrow"/>
                <w:b/>
                <w:bCs/>
                <w:color w:val="FFFFFF"/>
                <w:sz w:val="28"/>
                <w:szCs w:val="28"/>
              </w:rPr>
            </w:pPr>
            <w:r w:rsidRPr="001D00B4">
              <w:rPr>
                <w:rFonts w:ascii="Arial Narrow" w:hAnsi="Arial Narrow" w:cs="Arial Narrow"/>
                <w:b/>
                <w:bCs/>
                <w:color w:val="FFFFFF"/>
                <w:sz w:val="28"/>
                <w:szCs w:val="28"/>
              </w:rPr>
              <w:t>MACRO</w:t>
            </w:r>
            <w:r>
              <w:rPr>
                <w:rFonts w:ascii="Arial Narrow" w:hAnsi="Arial Narrow" w:cs="Arial Narrow"/>
                <w:b/>
                <w:bCs/>
                <w:color w:val="FFFFFF"/>
                <w:sz w:val="28"/>
                <w:szCs w:val="28"/>
              </w:rPr>
              <w:t xml:space="preserve"> </w:t>
            </w:r>
            <w:r w:rsidRPr="001D00B4">
              <w:rPr>
                <w:rFonts w:ascii="Arial Narrow" w:hAnsi="Arial Narrow" w:cs="Arial Narrow"/>
                <w:b/>
                <w:bCs/>
                <w:color w:val="FFFFFF"/>
                <w:sz w:val="28"/>
                <w:szCs w:val="28"/>
              </w:rPr>
              <w:t>PROCESO:</w:t>
            </w:r>
            <w:r>
              <w:rPr>
                <w:rFonts w:ascii="Arial Narrow" w:hAnsi="Arial Narrow" w:cs="Arial Narrow"/>
                <w:b/>
                <w:bCs/>
                <w:color w:val="FFFFFF"/>
                <w:sz w:val="28"/>
                <w:szCs w:val="28"/>
              </w:rPr>
              <w:t xml:space="preserve"> </w:t>
            </w:r>
            <w:r w:rsidRPr="001D00B4">
              <w:rPr>
                <w:rFonts w:ascii="Arial Narrow" w:hAnsi="Arial Narrow" w:cs="Arial Narrow"/>
                <w:b/>
                <w:bCs/>
                <w:color w:val="FFFFFF"/>
                <w:sz w:val="28"/>
                <w:szCs w:val="28"/>
              </w:rPr>
              <w:t xml:space="preserve"> Gestión de Imagen Institucional y Donaciones</w:t>
            </w:r>
          </w:p>
          <w:p w:rsidR="00A474BC" w:rsidRPr="003B7F34" w:rsidRDefault="00A474BC" w:rsidP="00A474BC">
            <w:pPr>
              <w:autoSpaceDE w:val="0"/>
              <w:autoSpaceDN w:val="0"/>
              <w:adjustRightInd w:val="0"/>
              <w:spacing w:after="0" w:line="240" w:lineRule="auto"/>
              <w:jc w:val="center"/>
              <w:rPr>
                <w:rFonts w:ascii="Arial Narrow" w:hAnsi="Arial Narrow" w:cs="Arial Narrow"/>
                <w:b/>
                <w:bCs/>
                <w:color w:val="FFFFFF"/>
                <w:sz w:val="28"/>
                <w:szCs w:val="28"/>
              </w:rPr>
            </w:pPr>
            <w:r w:rsidRPr="003B7F34">
              <w:rPr>
                <w:rFonts w:ascii="Arial Narrow" w:hAnsi="Arial Narrow" w:cs="Arial Narrow"/>
                <w:b/>
                <w:bCs/>
                <w:color w:val="FFFFFF"/>
                <w:sz w:val="28"/>
                <w:szCs w:val="28"/>
              </w:rPr>
              <w:t>Proceso “</w:t>
            </w:r>
            <w:r w:rsidRPr="002F5182">
              <w:rPr>
                <w:rFonts w:ascii="Arial Narrow" w:hAnsi="Arial Narrow" w:cs="Arial Narrow"/>
                <w:b/>
                <w:bCs/>
                <w:color w:val="FFFFFF"/>
                <w:sz w:val="28"/>
                <w:szCs w:val="28"/>
              </w:rPr>
              <w:t>Elab</w:t>
            </w:r>
            <w:r>
              <w:rPr>
                <w:rFonts w:ascii="Arial Narrow" w:hAnsi="Arial Narrow" w:cs="Arial Narrow"/>
                <w:b/>
                <w:bCs/>
                <w:color w:val="FFFFFF"/>
                <w:sz w:val="28"/>
                <w:szCs w:val="28"/>
              </w:rPr>
              <w:t>oración de campaña publicitaria</w:t>
            </w:r>
            <w:r w:rsidRPr="002F5182">
              <w:rPr>
                <w:rFonts w:ascii="Arial Narrow" w:hAnsi="Arial Narrow" w:cs="Arial Narrow"/>
                <w:b/>
                <w:bCs/>
                <w:color w:val="FFFFFF"/>
                <w:sz w:val="28"/>
                <w:szCs w:val="28"/>
              </w:rPr>
              <w:t xml:space="preserve"> del Departamento de Donaciones e Imagen Institucional</w:t>
            </w:r>
            <w:r w:rsidRPr="003B7F34">
              <w:rPr>
                <w:rFonts w:ascii="Arial Narrow" w:hAnsi="Arial Narrow" w:cs="Arial Narrow"/>
                <w:b/>
                <w:bCs/>
                <w:color w:val="FFFFFF"/>
                <w:sz w:val="28"/>
                <w:szCs w:val="28"/>
              </w:rPr>
              <w:t>”</w:t>
            </w:r>
          </w:p>
        </w:tc>
      </w:tr>
      <w:tr w:rsidR="00A474BC" w:rsidRPr="003B7F34" w:rsidTr="00BF690C">
        <w:tc>
          <w:tcPr>
            <w:tcW w:w="2234" w:type="dxa"/>
            <w:shd w:val="clear" w:color="auto" w:fill="BFBFBF"/>
            <w:vAlign w:val="center"/>
          </w:tcPr>
          <w:p w:rsidR="00A474BC" w:rsidRPr="003B7F34" w:rsidRDefault="00A474BC" w:rsidP="00A474BC">
            <w:pPr>
              <w:spacing w:after="0" w:line="240" w:lineRule="auto"/>
              <w:jc w:val="center"/>
              <w:rPr>
                <w:rFonts w:ascii="Arial Narrow" w:hAnsi="Arial Narrow" w:cs="Arial Narrow"/>
                <w:b/>
                <w:bCs/>
              </w:rPr>
            </w:pPr>
            <w:r w:rsidRPr="003B7F34">
              <w:rPr>
                <w:rFonts w:ascii="Arial Narrow" w:hAnsi="Arial Narrow" w:cs="Arial Narrow"/>
                <w:b/>
                <w:bCs/>
              </w:rPr>
              <w:t>PROPÓSITO</w:t>
            </w:r>
          </w:p>
        </w:tc>
        <w:tc>
          <w:tcPr>
            <w:tcW w:w="6486" w:type="dxa"/>
            <w:gridSpan w:val="4"/>
          </w:tcPr>
          <w:p w:rsidR="00A474BC" w:rsidRPr="00DF0671" w:rsidRDefault="00A474BC" w:rsidP="00A474BC">
            <w:pPr>
              <w:spacing w:after="0" w:line="240" w:lineRule="auto"/>
              <w:jc w:val="both"/>
              <w:rPr>
                <w:rFonts w:ascii="Arial Narrow" w:hAnsi="Arial Narrow" w:cs="Arial Narrow"/>
              </w:rPr>
            </w:pPr>
            <w:r w:rsidRPr="00DF0671">
              <w:rPr>
                <w:rFonts w:ascii="Arial Narrow" w:hAnsi="Arial Narrow" w:cs="Arial Narrow"/>
              </w:rPr>
              <w:t>El presente proceso tiene como propósito el cumplimiento del</w:t>
            </w:r>
            <w:r>
              <w:rPr>
                <w:rFonts w:ascii="Arial Narrow" w:hAnsi="Arial Narrow" w:cs="Arial Narrow"/>
              </w:rPr>
              <w:t xml:space="preserve"> siguiente </w:t>
            </w:r>
            <w:r w:rsidRPr="00DF0671">
              <w:rPr>
                <w:rFonts w:ascii="Arial Narrow" w:hAnsi="Arial Narrow" w:cs="Arial Narrow"/>
              </w:rPr>
              <w:t>objetivo:</w:t>
            </w:r>
          </w:p>
          <w:p w:rsidR="00A474BC" w:rsidRPr="002857D0" w:rsidRDefault="00A474BC" w:rsidP="00A474BC">
            <w:pPr>
              <w:spacing w:after="0" w:line="240" w:lineRule="auto"/>
              <w:jc w:val="both"/>
              <w:rPr>
                <w:rFonts w:ascii="Arial Narrow" w:hAnsi="Arial Narrow" w:cs="Arial Narrow"/>
              </w:rPr>
            </w:pPr>
            <w:r>
              <w:rPr>
                <w:rFonts w:ascii="Arial Narrow" w:hAnsi="Arial Narrow" w:cs="Arial Narrow"/>
              </w:rPr>
              <w:t xml:space="preserve">OSE 1: </w:t>
            </w:r>
            <w:r w:rsidRPr="00FD4712">
              <w:rPr>
                <w:rFonts w:ascii="Arial Narrow" w:hAnsi="Arial Narrow" w:cs="Arial Narrow"/>
              </w:rPr>
              <w:t>Impulsar una gestión dinámica, participativa y descentralizada que promueva el compromiso de las instituciones educativas  con el  proceso de regionalización del país, desde la propuesta educativa de FYA</w:t>
            </w:r>
          </w:p>
        </w:tc>
      </w:tr>
      <w:tr w:rsidR="00A474BC" w:rsidRPr="003B7F34" w:rsidTr="00BF690C">
        <w:tc>
          <w:tcPr>
            <w:tcW w:w="2234" w:type="dxa"/>
            <w:shd w:val="clear" w:color="auto" w:fill="BFBFBF"/>
            <w:vAlign w:val="center"/>
          </w:tcPr>
          <w:p w:rsidR="00A474BC" w:rsidRPr="003B7F34" w:rsidRDefault="00A474BC" w:rsidP="00A474BC">
            <w:pPr>
              <w:spacing w:after="0" w:line="240" w:lineRule="auto"/>
              <w:jc w:val="center"/>
              <w:rPr>
                <w:rFonts w:ascii="Arial Narrow" w:hAnsi="Arial Narrow" w:cs="Arial Narrow"/>
                <w:b/>
                <w:bCs/>
              </w:rPr>
            </w:pPr>
            <w:r w:rsidRPr="003B7F34">
              <w:rPr>
                <w:rFonts w:ascii="Arial Narrow" w:hAnsi="Arial Narrow" w:cs="Arial Narrow"/>
                <w:b/>
                <w:bCs/>
              </w:rPr>
              <w:t>RESPONSABLE</w:t>
            </w:r>
          </w:p>
        </w:tc>
        <w:tc>
          <w:tcPr>
            <w:tcW w:w="2940" w:type="dxa"/>
            <w:gridSpan w:val="2"/>
          </w:tcPr>
          <w:p w:rsidR="00A474BC" w:rsidRPr="002857D0" w:rsidRDefault="00A474BC" w:rsidP="00A474BC">
            <w:pPr>
              <w:spacing w:after="0" w:line="240" w:lineRule="auto"/>
              <w:rPr>
                <w:rFonts w:ascii="Arial Narrow" w:hAnsi="Arial Narrow" w:cs="Arial Narrow"/>
              </w:rPr>
            </w:pPr>
            <w:r w:rsidRPr="002857D0">
              <w:rPr>
                <w:rFonts w:ascii="Arial Narrow" w:hAnsi="Arial Narrow" w:cs="Arial Narrow"/>
              </w:rPr>
              <w:t>Coordinador de Imagen Institucional</w:t>
            </w:r>
          </w:p>
        </w:tc>
        <w:tc>
          <w:tcPr>
            <w:tcW w:w="1377" w:type="dxa"/>
            <w:shd w:val="clear" w:color="auto" w:fill="D9D9D9"/>
            <w:vAlign w:val="center"/>
          </w:tcPr>
          <w:p w:rsidR="00A474BC" w:rsidRPr="002857D0" w:rsidRDefault="00A474BC" w:rsidP="00A474BC">
            <w:pPr>
              <w:spacing w:after="0" w:line="240" w:lineRule="auto"/>
              <w:jc w:val="center"/>
              <w:rPr>
                <w:rFonts w:ascii="Arial Narrow" w:hAnsi="Arial Narrow" w:cs="Arial Narrow"/>
                <w:b/>
                <w:bCs/>
              </w:rPr>
            </w:pPr>
            <w:r w:rsidRPr="002857D0">
              <w:rPr>
                <w:rFonts w:ascii="Arial Narrow" w:hAnsi="Arial Narrow" w:cs="Arial Narrow"/>
                <w:b/>
                <w:bCs/>
              </w:rPr>
              <w:t>BASE LEGAL</w:t>
            </w:r>
          </w:p>
        </w:tc>
        <w:tc>
          <w:tcPr>
            <w:tcW w:w="2169" w:type="dxa"/>
          </w:tcPr>
          <w:p w:rsidR="00A474BC" w:rsidRPr="002857D0" w:rsidRDefault="00A474BC" w:rsidP="00A474BC">
            <w:pPr>
              <w:spacing w:after="0" w:line="240" w:lineRule="auto"/>
              <w:rPr>
                <w:rFonts w:ascii="Arial Narrow" w:hAnsi="Arial Narrow" w:cs="Arial Narrow"/>
              </w:rPr>
            </w:pPr>
            <w:r w:rsidRPr="002857D0">
              <w:rPr>
                <w:rFonts w:ascii="Arial Narrow" w:hAnsi="Arial Narrow" w:cs="Arial Narrow"/>
              </w:rPr>
              <w:t>No Aplica</w:t>
            </w:r>
          </w:p>
        </w:tc>
      </w:tr>
      <w:tr w:rsidR="00A474BC" w:rsidRPr="003B7F34" w:rsidTr="00BF690C">
        <w:tc>
          <w:tcPr>
            <w:tcW w:w="2234" w:type="dxa"/>
            <w:shd w:val="clear" w:color="auto" w:fill="BFBFBF"/>
            <w:vAlign w:val="center"/>
          </w:tcPr>
          <w:p w:rsidR="00A474BC" w:rsidRPr="003B7F34" w:rsidRDefault="00A474BC" w:rsidP="00A474BC">
            <w:pPr>
              <w:spacing w:after="0" w:line="240" w:lineRule="auto"/>
              <w:jc w:val="center"/>
              <w:rPr>
                <w:rFonts w:ascii="Arial Narrow" w:hAnsi="Arial Narrow" w:cs="Arial Narrow"/>
                <w:b/>
                <w:bCs/>
              </w:rPr>
            </w:pPr>
            <w:r w:rsidRPr="003B7F34">
              <w:rPr>
                <w:rFonts w:ascii="Arial Narrow" w:hAnsi="Arial Narrow" w:cs="Arial Narrow"/>
                <w:b/>
                <w:bCs/>
              </w:rPr>
              <w:t>ACTORES DEL PROCESO</w:t>
            </w:r>
          </w:p>
        </w:tc>
        <w:tc>
          <w:tcPr>
            <w:tcW w:w="6486" w:type="dxa"/>
            <w:gridSpan w:val="4"/>
          </w:tcPr>
          <w:p w:rsidR="00A474BC" w:rsidRPr="002F5182" w:rsidRDefault="00A474BC" w:rsidP="00A474BC">
            <w:pPr>
              <w:autoSpaceDE w:val="0"/>
              <w:autoSpaceDN w:val="0"/>
              <w:adjustRightInd w:val="0"/>
              <w:spacing w:after="0" w:line="240" w:lineRule="auto"/>
              <w:jc w:val="both"/>
              <w:rPr>
                <w:rFonts w:ascii="Arial Narrow" w:hAnsi="Arial Narrow" w:cs="Arial Narrow"/>
              </w:rPr>
            </w:pPr>
            <w:r w:rsidRPr="002F5182">
              <w:rPr>
                <w:rFonts w:ascii="Arial Narrow" w:hAnsi="Arial Narrow" w:cs="Arial Narrow"/>
                <w:u w:val="single"/>
              </w:rPr>
              <w:t>Coordinador de Imagen Institucional</w:t>
            </w:r>
            <w:r w:rsidRPr="002F5182">
              <w:rPr>
                <w:rFonts w:ascii="Arial Narrow" w:hAnsi="Arial Narrow" w:cs="Arial Narrow"/>
              </w:rPr>
              <w:t xml:space="preserve">.- Persona contratada por </w:t>
            </w:r>
            <w:smartTag w:uri="urn:schemas-microsoft-com:office:smarttags" w:element="PersonName">
              <w:smartTagPr>
                <w:attr w:name="ProductID" w:val="la Oficina"/>
              </w:smartTagPr>
              <w:r w:rsidRPr="002F5182">
                <w:rPr>
                  <w:rFonts w:ascii="Arial Narrow" w:hAnsi="Arial Narrow" w:cs="Arial Narrow"/>
                </w:rPr>
                <w:t xml:space="preserve">la </w:t>
              </w:r>
              <w:r>
                <w:rPr>
                  <w:rFonts w:ascii="Arial Narrow" w:hAnsi="Arial Narrow" w:cs="Arial Narrow"/>
                </w:rPr>
                <w:t>O</w:t>
              </w:r>
              <w:r w:rsidRPr="002F5182">
                <w:rPr>
                  <w:rFonts w:ascii="Arial Narrow" w:hAnsi="Arial Narrow" w:cs="Arial Narrow"/>
                </w:rPr>
                <w:t>ficina</w:t>
              </w:r>
            </w:smartTag>
            <w:r w:rsidRPr="002F5182">
              <w:rPr>
                <w:rFonts w:ascii="Arial Narrow" w:hAnsi="Arial Narrow" w:cs="Arial Narrow"/>
              </w:rPr>
              <w:t xml:space="preserve"> central de Fe y Alegría Perú, encargada de realizar la comunicación interna y externa de </w:t>
            </w:r>
            <w:smartTag w:uri="urn:schemas-microsoft-com:office:smarttags" w:element="PersonName">
              <w:smartTagPr>
                <w:attr w:name="ProductID" w:val="la Oficina"/>
              </w:smartTagPr>
              <w:r>
                <w:rPr>
                  <w:rFonts w:ascii="Arial Narrow" w:hAnsi="Arial Narrow" w:cs="Arial Narrow"/>
                </w:rPr>
                <w:t>la O</w:t>
              </w:r>
              <w:r w:rsidRPr="002F5182">
                <w:rPr>
                  <w:rFonts w:ascii="Arial Narrow" w:hAnsi="Arial Narrow" w:cs="Arial Narrow"/>
                </w:rPr>
                <w:t>ficina</w:t>
              </w:r>
            </w:smartTag>
            <w:r w:rsidRPr="002F5182">
              <w:rPr>
                <w:rFonts w:ascii="Arial Narrow" w:hAnsi="Arial Narrow" w:cs="Arial Narrow"/>
              </w:rPr>
              <w:t xml:space="preserve"> central y la elaboración del </w:t>
            </w:r>
            <w:r>
              <w:rPr>
                <w:rFonts w:ascii="Arial Narrow" w:hAnsi="Arial Narrow" w:cs="Arial Narrow"/>
              </w:rPr>
              <w:t>P</w:t>
            </w:r>
            <w:r w:rsidRPr="002F5182">
              <w:rPr>
                <w:rFonts w:ascii="Arial Narrow" w:hAnsi="Arial Narrow" w:cs="Arial Narrow"/>
              </w:rPr>
              <w:t>lan operativo anual del Departamento de Donaciones e Imagen.</w:t>
            </w:r>
          </w:p>
          <w:p w:rsidR="00A474BC" w:rsidRDefault="00A474BC" w:rsidP="00A474BC">
            <w:pPr>
              <w:autoSpaceDE w:val="0"/>
              <w:autoSpaceDN w:val="0"/>
              <w:adjustRightInd w:val="0"/>
              <w:spacing w:after="0" w:line="240" w:lineRule="auto"/>
              <w:jc w:val="both"/>
              <w:rPr>
                <w:rFonts w:ascii="Arial Narrow" w:hAnsi="Arial Narrow" w:cs="Arial Narrow"/>
              </w:rPr>
            </w:pPr>
          </w:p>
          <w:p w:rsidR="00A474BC" w:rsidRPr="002857D0" w:rsidRDefault="00A474BC" w:rsidP="00A474BC">
            <w:pPr>
              <w:autoSpaceDE w:val="0"/>
              <w:autoSpaceDN w:val="0"/>
              <w:adjustRightInd w:val="0"/>
              <w:spacing w:after="0" w:line="240" w:lineRule="auto"/>
              <w:jc w:val="both"/>
              <w:rPr>
                <w:rFonts w:ascii="Arial Narrow" w:hAnsi="Arial Narrow" w:cs="Arial Narrow"/>
              </w:rPr>
            </w:pPr>
            <w:r w:rsidRPr="00591C64">
              <w:rPr>
                <w:rFonts w:ascii="Arial Narrow" w:hAnsi="Arial Narrow" w:cs="Arial Narrow"/>
                <w:u w:val="single"/>
              </w:rPr>
              <w:t>Asistente de Imagen Institucional</w:t>
            </w:r>
            <w:r w:rsidRPr="00591C64">
              <w:rPr>
                <w:rFonts w:ascii="Arial Narrow" w:hAnsi="Arial Narrow" w:cs="Arial Narrow"/>
              </w:rPr>
              <w:t xml:space="preserve">.- Persona contratada por </w:t>
            </w:r>
            <w:smartTag w:uri="urn:schemas-microsoft-com:office:smarttags" w:element="PersonName">
              <w:smartTagPr>
                <w:attr w:name="ProductID" w:val="la Oficina"/>
              </w:smartTagPr>
              <w:r w:rsidRPr="00591C64">
                <w:rPr>
                  <w:rFonts w:ascii="Arial Narrow" w:hAnsi="Arial Narrow" w:cs="Arial Narrow"/>
                </w:rPr>
                <w:t xml:space="preserve">la </w:t>
              </w:r>
              <w:r>
                <w:rPr>
                  <w:rFonts w:ascii="Arial Narrow" w:hAnsi="Arial Narrow" w:cs="Arial Narrow"/>
                </w:rPr>
                <w:t>O</w:t>
              </w:r>
              <w:r w:rsidRPr="00591C64">
                <w:rPr>
                  <w:rFonts w:ascii="Arial Narrow" w:hAnsi="Arial Narrow" w:cs="Arial Narrow"/>
                </w:rPr>
                <w:t>ficina</w:t>
              </w:r>
            </w:smartTag>
            <w:r w:rsidRPr="00591C64">
              <w:rPr>
                <w:rFonts w:ascii="Arial Narrow" w:hAnsi="Arial Narrow" w:cs="Arial Narrow"/>
              </w:rPr>
              <w:t xml:space="preserve"> central de Fe y Alegría Perú, encargada de asistir al Coordinador de Imagen Institucional y al Coordinador de Donaciones, además de estar a cargo de la elaboración de las </w:t>
            </w:r>
            <w:r>
              <w:rPr>
                <w:rFonts w:ascii="Arial Narrow" w:hAnsi="Arial Narrow" w:cs="Arial Narrow"/>
              </w:rPr>
              <w:t>N</w:t>
            </w:r>
            <w:r w:rsidRPr="00591C64">
              <w:rPr>
                <w:rFonts w:ascii="Arial Narrow" w:hAnsi="Arial Narrow" w:cs="Arial Narrow"/>
              </w:rPr>
              <w:t>otas periodísticas.</w:t>
            </w:r>
          </w:p>
        </w:tc>
      </w:tr>
      <w:tr w:rsidR="00A474BC" w:rsidRPr="003B7F34" w:rsidTr="00BF690C">
        <w:tc>
          <w:tcPr>
            <w:tcW w:w="2234" w:type="dxa"/>
            <w:shd w:val="clear" w:color="auto" w:fill="BFBFBF"/>
            <w:vAlign w:val="center"/>
          </w:tcPr>
          <w:p w:rsidR="00A474BC" w:rsidRPr="003B7F34" w:rsidRDefault="00A474BC" w:rsidP="00A474BC">
            <w:pPr>
              <w:spacing w:after="0" w:line="240" w:lineRule="auto"/>
              <w:jc w:val="center"/>
              <w:rPr>
                <w:rFonts w:ascii="Arial Narrow" w:hAnsi="Arial Narrow" w:cs="Arial Narrow"/>
                <w:b/>
                <w:bCs/>
              </w:rPr>
            </w:pPr>
            <w:r w:rsidRPr="003B7F34">
              <w:rPr>
                <w:rFonts w:ascii="Arial Narrow" w:hAnsi="Arial Narrow" w:cs="Arial Narrow"/>
                <w:b/>
                <w:bCs/>
              </w:rPr>
              <w:t>CLIENTES INTERNOS</w:t>
            </w:r>
          </w:p>
        </w:tc>
        <w:tc>
          <w:tcPr>
            <w:tcW w:w="2162" w:type="dxa"/>
          </w:tcPr>
          <w:p w:rsidR="00A474BC" w:rsidRPr="002857D0" w:rsidRDefault="00A474BC" w:rsidP="00A474BC">
            <w:pPr>
              <w:spacing w:after="0" w:line="240" w:lineRule="auto"/>
              <w:rPr>
                <w:rFonts w:ascii="Arial Narrow" w:hAnsi="Arial Narrow" w:cs="Arial Narrow"/>
              </w:rPr>
            </w:pPr>
            <w:r w:rsidRPr="002857D0">
              <w:rPr>
                <w:rFonts w:ascii="Arial Narrow" w:hAnsi="Arial Narrow" w:cs="Arial Narrow"/>
              </w:rPr>
              <w:t>Movimiento Fe y Alegría Perú</w:t>
            </w:r>
          </w:p>
        </w:tc>
        <w:tc>
          <w:tcPr>
            <w:tcW w:w="2155" w:type="dxa"/>
            <w:gridSpan w:val="2"/>
            <w:shd w:val="clear" w:color="auto" w:fill="D9D9D9"/>
            <w:vAlign w:val="center"/>
          </w:tcPr>
          <w:p w:rsidR="00A474BC" w:rsidRPr="002857D0" w:rsidRDefault="00A474BC" w:rsidP="00A474BC">
            <w:pPr>
              <w:spacing w:after="0" w:line="240" w:lineRule="auto"/>
              <w:jc w:val="center"/>
              <w:rPr>
                <w:rFonts w:ascii="Arial Narrow" w:hAnsi="Arial Narrow" w:cs="Arial Narrow"/>
                <w:b/>
                <w:bCs/>
              </w:rPr>
            </w:pPr>
            <w:r w:rsidRPr="002857D0">
              <w:rPr>
                <w:rFonts w:ascii="Arial Narrow" w:hAnsi="Arial Narrow" w:cs="Arial Narrow"/>
                <w:b/>
                <w:bCs/>
              </w:rPr>
              <w:t>CLIENTES EXTERNOS</w:t>
            </w:r>
          </w:p>
        </w:tc>
        <w:tc>
          <w:tcPr>
            <w:tcW w:w="2169" w:type="dxa"/>
          </w:tcPr>
          <w:p w:rsidR="00A474BC" w:rsidRPr="002857D0" w:rsidRDefault="00A474BC" w:rsidP="00A474BC">
            <w:pPr>
              <w:spacing w:after="0" w:line="240" w:lineRule="auto"/>
              <w:rPr>
                <w:rFonts w:ascii="Arial Narrow" w:hAnsi="Arial Narrow" w:cs="Arial Narrow"/>
              </w:rPr>
            </w:pPr>
            <w:r w:rsidRPr="002857D0">
              <w:rPr>
                <w:rFonts w:ascii="Arial Narrow" w:hAnsi="Arial Narrow" w:cs="Arial Narrow"/>
              </w:rPr>
              <w:t>No Aplica</w:t>
            </w:r>
          </w:p>
        </w:tc>
      </w:tr>
      <w:tr w:rsidR="00A474BC" w:rsidRPr="003B7F34" w:rsidTr="00BF690C">
        <w:tc>
          <w:tcPr>
            <w:tcW w:w="2234" w:type="dxa"/>
            <w:shd w:val="clear" w:color="auto" w:fill="BFBFBF"/>
            <w:vAlign w:val="center"/>
          </w:tcPr>
          <w:p w:rsidR="00A474BC" w:rsidRPr="003B7F34" w:rsidRDefault="00A474BC" w:rsidP="00A474BC">
            <w:pPr>
              <w:spacing w:after="0" w:line="240" w:lineRule="auto"/>
              <w:jc w:val="center"/>
              <w:rPr>
                <w:rFonts w:ascii="Arial Narrow" w:hAnsi="Arial Narrow" w:cs="Arial Narrow"/>
                <w:b/>
                <w:bCs/>
              </w:rPr>
            </w:pPr>
            <w:r w:rsidRPr="003B7F34">
              <w:rPr>
                <w:rFonts w:ascii="Arial Narrow" w:hAnsi="Arial Narrow" w:cs="Arial Narrow"/>
                <w:b/>
                <w:bCs/>
              </w:rPr>
              <w:t>ALCANCE</w:t>
            </w:r>
          </w:p>
        </w:tc>
        <w:tc>
          <w:tcPr>
            <w:tcW w:w="6486" w:type="dxa"/>
            <w:gridSpan w:val="4"/>
          </w:tcPr>
          <w:p w:rsidR="00A474BC" w:rsidRPr="002857D0" w:rsidRDefault="00A474BC" w:rsidP="00A474BC">
            <w:pPr>
              <w:spacing w:after="0" w:line="240" w:lineRule="auto"/>
              <w:jc w:val="both"/>
              <w:rPr>
                <w:rFonts w:ascii="Arial Narrow" w:hAnsi="Arial Narrow" w:cs="Arial Narrow"/>
              </w:rPr>
            </w:pPr>
            <w:r w:rsidRPr="002857D0">
              <w:rPr>
                <w:rFonts w:ascii="Arial Narrow" w:hAnsi="Arial Narrow" w:cs="Arial Narrow"/>
              </w:rPr>
              <w:t>El alcance del presente proceso se encuentra enfocado en las actividades</w:t>
            </w:r>
            <w:r>
              <w:rPr>
                <w:rFonts w:ascii="Arial Narrow" w:hAnsi="Arial Narrow" w:cs="Arial Narrow"/>
              </w:rPr>
              <w:t xml:space="preserve"> realizadas por el D</w:t>
            </w:r>
            <w:r w:rsidRPr="002857D0">
              <w:rPr>
                <w:rFonts w:ascii="Arial Narrow" w:hAnsi="Arial Narrow" w:cs="Arial Narrow"/>
              </w:rPr>
              <w:t xml:space="preserve">epartamento de </w:t>
            </w:r>
            <w:r>
              <w:rPr>
                <w:rFonts w:ascii="Arial Narrow" w:hAnsi="Arial Narrow" w:cs="Arial Narrow"/>
              </w:rPr>
              <w:t>Donaciones e I</w:t>
            </w:r>
            <w:r w:rsidRPr="002857D0">
              <w:rPr>
                <w:rFonts w:ascii="Arial Narrow" w:hAnsi="Arial Narrow" w:cs="Arial Narrow"/>
              </w:rPr>
              <w:t>magen para la realización de las cuatro campañas que ocurren en el año, tales</w:t>
            </w:r>
            <w:r>
              <w:rPr>
                <w:rFonts w:ascii="Arial Narrow" w:hAnsi="Arial Narrow" w:cs="Arial Narrow"/>
              </w:rPr>
              <w:t xml:space="preserve"> como: Escolar, Rifa, Alcancías y</w:t>
            </w:r>
            <w:r w:rsidRPr="002857D0">
              <w:rPr>
                <w:rFonts w:ascii="Arial Narrow" w:hAnsi="Arial Narrow" w:cs="Arial Narrow"/>
              </w:rPr>
              <w:t xml:space="preserve"> Navideña.</w:t>
            </w:r>
          </w:p>
          <w:p w:rsidR="00A474BC" w:rsidRPr="002857D0" w:rsidRDefault="00A474BC" w:rsidP="00A474BC">
            <w:pPr>
              <w:spacing w:after="0" w:line="240" w:lineRule="auto"/>
              <w:jc w:val="both"/>
              <w:rPr>
                <w:rFonts w:ascii="Arial Narrow" w:hAnsi="Arial Narrow" w:cs="Arial Narrow"/>
              </w:rPr>
            </w:pPr>
            <w:r w:rsidRPr="002857D0">
              <w:rPr>
                <w:rFonts w:ascii="Arial Narrow" w:hAnsi="Arial Narrow" w:cs="Arial Narrow"/>
              </w:rPr>
              <w:t xml:space="preserve">No se </w:t>
            </w:r>
            <w:r w:rsidRPr="00B230F7">
              <w:rPr>
                <w:rFonts w:ascii="Arial Narrow" w:hAnsi="Arial Narrow" w:cs="Arial Narrow"/>
              </w:rPr>
              <w:t>entrará en detalle sobre</w:t>
            </w:r>
            <w:r w:rsidRPr="002857D0">
              <w:rPr>
                <w:rFonts w:ascii="Arial Narrow" w:hAnsi="Arial Narrow" w:cs="Arial Narrow"/>
              </w:rPr>
              <w:t xml:space="preserve"> </w:t>
            </w:r>
            <w:r>
              <w:rPr>
                <w:rFonts w:ascii="Arial Narrow" w:hAnsi="Arial Narrow" w:cs="Arial Narrow"/>
              </w:rPr>
              <w:t>la comunicación empleada entre el D</w:t>
            </w:r>
            <w:r w:rsidRPr="002857D0">
              <w:rPr>
                <w:rFonts w:ascii="Arial Narrow" w:hAnsi="Arial Narrow" w:cs="Arial Narrow"/>
              </w:rPr>
              <w:t xml:space="preserve">epartamento de </w:t>
            </w:r>
            <w:r>
              <w:rPr>
                <w:rFonts w:ascii="Arial Narrow" w:hAnsi="Arial Narrow" w:cs="Arial Narrow"/>
              </w:rPr>
              <w:t>Donaciones e Imagen Institucional y la agencia publicitaria</w:t>
            </w:r>
            <w:r w:rsidRPr="002857D0">
              <w:rPr>
                <w:rFonts w:ascii="Arial Narrow" w:hAnsi="Arial Narrow" w:cs="Arial Narrow"/>
              </w:rPr>
              <w:t>.</w:t>
            </w:r>
          </w:p>
        </w:tc>
      </w:tr>
      <w:tr w:rsidR="00A474BC" w:rsidRPr="003B7F34" w:rsidTr="00BF690C">
        <w:tc>
          <w:tcPr>
            <w:tcW w:w="2234" w:type="dxa"/>
            <w:shd w:val="clear" w:color="auto" w:fill="BFBFBF"/>
            <w:vAlign w:val="center"/>
          </w:tcPr>
          <w:p w:rsidR="00A474BC" w:rsidRPr="003B7F34" w:rsidRDefault="00A474BC" w:rsidP="00A474BC">
            <w:pPr>
              <w:spacing w:after="0" w:line="240" w:lineRule="auto"/>
              <w:jc w:val="center"/>
              <w:rPr>
                <w:rFonts w:ascii="Arial Narrow" w:hAnsi="Arial Narrow" w:cs="Arial Narrow"/>
                <w:b/>
                <w:bCs/>
              </w:rPr>
            </w:pPr>
            <w:r w:rsidRPr="003B7F34">
              <w:rPr>
                <w:rFonts w:ascii="Arial Narrow" w:hAnsi="Arial Narrow" w:cs="Arial Narrow"/>
                <w:b/>
                <w:bCs/>
              </w:rPr>
              <w:t>PROCEDIMIENTO</w:t>
            </w:r>
          </w:p>
        </w:tc>
        <w:tc>
          <w:tcPr>
            <w:tcW w:w="6486" w:type="dxa"/>
            <w:gridSpan w:val="4"/>
            <w:vAlign w:val="center"/>
          </w:tcPr>
          <w:p w:rsidR="00A474BC" w:rsidRPr="002857D0" w:rsidRDefault="00A474BC" w:rsidP="00B420B6">
            <w:pPr>
              <w:numPr>
                <w:ilvl w:val="0"/>
                <w:numId w:val="16"/>
              </w:numPr>
              <w:autoSpaceDE w:val="0"/>
              <w:autoSpaceDN w:val="0"/>
              <w:adjustRightInd w:val="0"/>
              <w:spacing w:after="0" w:line="240" w:lineRule="auto"/>
              <w:jc w:val="both"/>
              <w:rPr>
                <w:rFonts w:ascii="Arial Narrow" w:hAnsi="Arial Narrow" w:cs="Arial Narrow"/>
              </w:rPr>
            </w:pPr>
            <w:r>
              <w:rPr>
                <w:rFonts w:ascii="Arial Narrow" w:hAnsi="Arial Narrow" w:cs="Arial Narrow"/>
              </w:rPr>
              <w:t>El C</w:t>
            </w:r>
            <w:r w:rsidRPr="002857D0">
              <w:rPr>
                <w:rFonts w:ascii="Arial Narrow" w:hAnsi="Arial Narrow" w:cs="Arial Narrow"/>
              </w:rPr>
              <w:t xml:space="preserve">oordinador </w:t>
            </w:r>
            <w:r>
              <w:rPr>
                <w:rFonts w:ascii="Arial Narrow" w:hAnsi="Arial Narrow" w:cs="Arial Narrow"/>
              </w:rPr>
              <w:t xml:space="preserve">de Imagen Institucional procede a dar inicio a </w:t>
            </w:r>
            <w:r w:rsidRPr="002857D0">
              <w:rPr>
                <w:rFonts w:ascii="Arial Narrow" w:hAnsi="Arial Narrow" w:cs="Arial Narrow"/>
              </w:rPr>
              <w:t>la preparación de la campaña</w:t>
            </w:r>
            <w:r>
              <w:rPr>
                <w:rFonts w:ascii="Arial Narrow" w:hAnsi="Arial Narrow" w:cs="Arial Narrow"/>
              </w:rPr>
              <w:t xml:space="preserve"> publicitaria respectiva de acuerdo al Cronograma de éstas, estipulado en el Plan Operativo Anual.</w:t>
            </w:r>
          </w:p>
          <w:p w:rsidR="00A474BC" w:rsidRPr="002857D0" w:rsidRDefault="00A474BC" w:rsidP="00B420B6">
            <w:pPr>
              <w:numPr>
                <w:ilvl w:val="1"/>
                <w:numId w:val="16"/>
              </w:numPr>
              <w:autoSpaceDE w:val="0"/>
              <w:autoSpaceDN w:val="0"/>
              <w:adjustRightInd w:val="0"/>
              <w:spacing w:after="0" w:line="240" w:lineRule="auto"/>
              <w:jc w:val="both"/>
              <w:rPr>
                <w:rFonts w:ascii="Arial Narrow" w:hAnsi="Arial Narrow" w:cs="Arial Narrow"/>
              </w:rPr>
            </w:pPr>
            <w:r>
              <w:rPr>
                <w:rFonts w:ascii="Arial Narrow" w:hAnsi="Arial Narrow" w:cs="Arial Narrow"/>
              </w:rPr>
              <w:t>Se procede a elaborar el Cronograma de trabajo de la campaña a realizar</w:t>
            </w:r>
          </w:p>
          <w:p w:rsidR="00A474BC" w:rsidRPr="002857D0" w:rsidRDefault="00A474BC" w:rsidP="00B420B6">
            <w:pPr>
              <w:numPr>
                <w:ilvl w:val="1"/>
                <w:numId w:val="16"/>
              </w:numPr>
              <w:autoSpaceDE w:val="0"/>
              <w:autoSpaceDN w:val="0"/>
              <w:adjustRightInd w:val="0"/>
              <w:spacing w:after="0" w:line="240" w:lineRule="auto"/>
              <w:jc w:val="both"/>
              <w:rPr>
                <w:rFonts w:ascii="Arial Narrow" w:hAnsi="Arial Narrow" w:cs="Arial Narrow"/>
              </w:rPr>
            </w:pPr>
            <w:r>
              <w:rPr>
                <w:rFonts w:ascii="Arial Narrow" w:hAnsi="Arial Narrow" w:cs="Arial Narrow"/>
              </w:rPr>
              <w:t>Se d</w:t>
            </w:r>
            <w:r w:rsidRPr="002857D0">
              <w:rPr>
                <w:rFonts w:ascii="Arial Narrow" w:hAnsi="Arial Narrow" w:cs="Arial Narrow"/>
              </w:rPr>
              <w:t xml:space="preserve">imensiona el material </w:t>
            </w:r>
            <w:r>
              <w:rPr>
                <w:rFonts w:ascii="Arial Narrow" w:hAnsi="Arial Narrow" w:cs="Arial Narrow"/>
              </w:rPr>
              <w:t>que se requerirá a lo largo de la ejecución de la campaña.</w:t>
            </w:r>
          </w:p>
          <w:p w:rsidR="00A474BC" w:rsidRPr="002857D0" w:rsidRDefault="00A474BC" w:rsidP="00B420B6">
            <w:pPr>
              <w:numPr>
                <w:ilvl w:val="1"/>
                <w:numId w:val="16"/>
              </w:numPr>
              <w:autoSpaceDE w:val="0"/>
              <w:autoSpaceDN w:val="0"/>
              <w:adjustRightInd w:val="0"/>
              <w:spacing w:after="0" w:line="240" w:lineRule="auto"/>
              <w:jc w:val="both"/>
              <w:rPr>
                <w:rFonts w:ascii="Arial Narrow" w:hAnsi="Arial Narrow" w:cs="Arial Narrow"/>
              </w:rPr>
            </w:pPr>
            <w:r>
              <w:rPr>
                <w:rFonts w:ascii="Arial Narrow" w:hAnsi="Arial Narrow" w:cs="Arial Narrow"/>
              </w:rPr>
              <w:t>Se dimensiona la publicidad que se requerirá para publicitar la campaña.</w:t>
            </w:r>
          </w:p>
          <w:p w:rsidR="00A474BC" w:rsidRPr="002857D0" w:rsidRDefault="00A474BC" w:rsidP="00B420B6">
            <w:pPr>
              <w:numPr>
                <w:ilvl w:val="0"/>
                <w:numId w:val="16"/>
              </w:numPr>
              <w:autoSpaceDE w:val="0"/>
              <w:autoSpaceDN w:val="0"/>
              <w:adjustRightInd w:val="0"/>
              <w:spacing w:after="0" w:line="240" w:lineRule="auto"/>
              <w:jc w:val="both"/>
              <w:rPr>
                <w:rFonts w:ascii="Arial Narrow" w:hAnsi="Arial Narrow" w:cs="Arial Narrow"/>
              </w:rPr>
            </w:pPr>
            <w:r>
              <w:rPr>
                <w:rFonts w:ascii="Arial Narrow" w:hAnsi="Arial Narrow" w:cs="Arial Narrow"/>
              </w:rPr>
              <w:t>De acuerdo al dimensionamiento publicitario establecido por el Coordinador de Imagen Institucional, el A</w:t>
            </w:r>
            <w:r w:rsidRPr="002857D0">
              <w:rPr>
                <w:rFonts w:ascii="Arial Narrow" w:hAnsi="Arial Narrow" w:cs="Arial Narrow"/>
              </w:rPr>
              <w:t>sistente</w:t>
            </w:r>
            <w:r>
              <w:rPr>
                <w:rFonts w:ascii="Arial Narrow" w:hAnsi="Arial Narrow" w:cs="Arial Narrow"/>
              </w:rPr>
              <w:t xml:space="preserve"> de Donaciones e Imagen Institucional </w:t>
            </w:r>
            <w:r w:rsidRPr="002857D0">
              <w:rPr>
                <w:rFonts w:ascii="Arial Narrow" w:hAnsi="Arial Narrow" w:cs="Arial Narrow"/>
              </w:rPr>
              <w:t xml:space="preserve">procede a coordinar con la </w:t>
            </w:r>
            <w:r w:rsidRPr="00B230F7">
              <w:rPr>
                <w:rFonts w:ascii="Arial Narrow" w:hAnsi="Arial Narrow" w:cs="Arial Narrow"/>
              </w:rPr>
              <w:t>empresa de publicidad</w:t>
            </w:r>
            <w:r w:rsidRPr="002857D0">
              <w:rPr>
                <w:rFonts w:ascii="Arial Narrow" w:hAnsi="Arial Narrow" w:cs="Arial Narrow"/>
              </w:rPr>
              <w:t xml:space="preserve"> la realización de la publicidad para la campaña</w:t>
            </w:r>
            <w:r>
              <w:rPr>
                <w:rFonts w:ascii="Arial Narrow" w:hAnsi="Arial Narrow" w:cs="Arial Narrow"/>
              </w:rPr>
              <w:t>, determinando los requerimientos de la misma</w:t>
            </w:r>
            <w:r w:rsidRPr="002857D0">
              <w:rPr>
                <w:rFonts w:ascii="Arial Narrow" w:hAnsi="Arial Narrow" w:cs="Arial Narrow"/>
              </w:rPr>
              <w:t>.</w:t>
            </w:r>
          </w:p>
          <w:p w:rsidR="00A474BC" w:rsidRPr="002857D0" w:rsidRDefault="00A474BC" w:rsidP="00B420B6">
            <w:pPr>
              <w:numPr>
                <w:ilvl w:val="0"/>
                <w:numId w:val="16"/>
              </w:numPr>
              <w:autoSpaceDE w:val="0"/>
              <w:autoSpaceDN w:val="0"/>
              <w:adjustRightInd w:val="0"/>
              <w:spacing w:after="0" w:line="240" w:lineRule="auto"/>
              <w:jc w:val="both"/>
              <w:rPr>
                <w:rFonts w:ascii="Arial Narrow" w:hAnsi="Arial Narrow" w:cs="Arial Narrow"/>
              </w:rPr>
            </w:pPr>
            <w:r>
              <w:rPr>
                <w:rFonts w:ascii="Arial Narrow" w:hAnsi="Arial Narrow" w:cs="Arial Narrow"/>
              </w:rPr>
              <w:t>El A</w:t>
            </w:r>
            <w:r w:rsidRPr="002857D0">
              <w:rPr>
                <w:rFonts w:ascii="Arial Narrow" w:hAnsi="Arial Narrow" w:cs="Arial Narrow"/>
              </w:rPr>
              <w:t xml:space="preserve">sistente </w:t>
            </w:r>
            <w:r>
              <w:rPr>
                <w:rFonts w:ascii="Arial Narrow" w:hAnsi="Arial Narrow" w:cs="Arial Narrow"/>
              </w:rPr>
              <w:t>de Imagen Institucional</w:t>
            </w:r>
            <w:r w:rsidRPr="002857D0">
              <w:rPr>
                <w:rFonts w:ascii="Arial Narrow" w:hAnsi="Arial Narrow" w:cs="Arial Narrow"/>
              </w:rPr>
              <w:t xml:space="preserve"> revisa la publicidad </w:t>
            </w:r>
            <w:r>
              <w:rPr>
                <w:rFonts w:ascii="Arial Narrow" w:hAnsi="Arial Narrow" w:cs="Arial Narrow"/>
              </w:rPr>
              <w:t xml:space="preserve">a elaborar por la agencia publicitaria </w:t>
            </w:r>
            <w:r w:rsidRPr="002857D0">
              <w:rPr>
                <w:rFonts w:ascii="Arial Narrow" w:hAnsi="Arial Narrow" w:cs="Arial Narrow"/>
              </w:rPr>
              <w:t>y</w:t>
            </w:r>
            <w:r>
              <w:rPr>
                <w:rFonts w:ascii="Arial Narrow" w:hAnsi="Arial Narrow" w:cs="Arial Narrow"/>
              </w:rPr>
              <w:t xml:space="preserve"> </w:t>
            </w:r>
            <w:r w:rsidRPr="002857D0">
              <w:rPr>
                <w:rFonts w:ascii="Arial Narrow" w:hAnsi="Arial Narrow" w:cs="Arial Narrow"/>
              </w:rPr>
              <w:t xml:space="preserve">en caso requiera mejoras </w:t>
            </w:r>
            <w:r>
              <w:rPr>
                <w:rFonts w:ascii="Arial Narrow" w:hAnsi="Arial Narrow" w:cs="Arial Narrow"/>
              </w:rPr>
              <w:t xml:space="preserve">es </w:t>
            </w:r>
            <w:r w:rsidRPr="00B230F7">
              <w:rPr>
                <w:rFonts w:ascii="Arial Narrow" w:hAnsi="Arial Narrow" w:cs="Arial Narrow"/>
              </w:rPr>
              <w:t>retorna</w:t>
            </w:r>
            <w:r>
              <w:rPr>
                <w:rFonts w:ascii="Arial Narrow" w:hAnsi="Arial Narrow" w:cs="Arial Narrow"/>
              </w:rPr>
              <w:t>da</w:t>
            </w:r>
            <w:r w:rsidRPr="00B230F7">
              <w:rPr>
                <w:rFonts w:ascii="Arial Narrow" w:hAnsi="Arial Narrow" w:cs="Arial Narrow"/>
              </w:rPr>
              <w:t xml:space="preserve"> a la </w:t>
            </w:r>
            <w:r>
              <w:rPr>
                <w:rFonts w:ascii="Arial Narrow" w:hAnsi="Arial Narrow" w:cs="Arial Narrow"/>
              </w:rPr>
              <w:t>agencia</w:t>
            </w:r>
            <w:r w:rsidRPr="002857D0">
              <w:rPr>
                <w:rFonts w:ascii="Arial Narrow" w:hAnsi="Arial Narrow" w:cs="Arial Narrow"/>
              </w:rPr>
              <w:t xml:space="preserve"> publicitaria</w:t>
            </w:r>
            <w:r>
              <w:rPr>
                <w:rFonts w:ascii="Arial Narrow" w:hAnsi="Arial Narrow" w:cs="Arial Narrow"/>
              </w:rPr>
              <w:t xml:space="preserve"> para su corrección</w:t>
            </w:r>
            <w:r w:rsidRPr="002857D0">
              <w:rPr>
                <w:rFonts w:ascii="Arial Narrow" w:hAnsi="Arial Narrow" w:cs="Arial Narrow"/>
              </w:rPr>
              <w:t>.</w:t>
            </w:r>
          </w:p>
          <w:p w:rsidR="00A474BC" w:rsidRDefault="00A474BC" w:rsidP="00B420B6">
            <w:pPr>
              <w:numPr>
                <w:ilvl w:val="0"/>
                <w:numId w:val="16"/>
              </w:numPr>
              <w:autoSpaceDE w:val="0"/>
              <w:autoSpaceDN w:val="0"/>
              <w:adjustRightInd w:val="0"/>
              <w:spacing w:after="0" w:line="240" w:lineRule="auto"/>
              <w:jc w:val="both"/>
              <w:rPr>
                <w:rFonts w:ascii="Arial Narrow" w:hAnsi="Arial Narrow" w:cs="Arial Narrow"/>
              </w:rPr>
            </w:pPr>
            <w:r>
              <w:rPr>
                <w:rFonts w:ascii="Arial Narrow" w:hAnsi="Arial Narrow" w:cs="Arial Narrow"/>
              </w:rPr>
              <w:t>Cuando el A</w:t>
            </w:r>
            <w:r w:rsidRPr="002857D0">
              <w:rPr>
                <w:rFonts w:ascii="Arial Narrow" w:hAnsi="Arial Narrow" w:cs="Arial Narrow"/>
              </w:rPr>
              <w:t xml:space="preserve">sistente </w:t>
            </w:r>
            <w:r>
              <w:rPr>
                <w:rFonts w:ascii="Arial Narrow" w:hAnsi="Arial Narrow" w:cs="Arial Narrow"/>
              </w:rPr>
              <w:t xml:space="preserve">de Imagen Institucional </w:t>
            </w:r>
            <w:r w:rsidRPr="002857D0">
              <w:rPr>
                <w:rFonts w:ascii="Arial Narrow" w:hAnsi="Arial Narrow" w:cs="Arial Narrow"/>
              </w:rPr>
              <w:t xml:space="preserve">determina que la publicidad es la adecuada, procede a </w:t>
            </w:r>
            <w:r>
              <w:rPr>
                <w:rFonts w:ascii="Arial Narrow" w:hAnsi="Arial Narrow" w:cs="Arial Narrow"/>
              </w:rPr>
              <w:t>realizar la publicación de la misma</w:t>
            </w:r>
            <w:r w:rsidRPr="002857D0">
              <w:rPr>
                <w:rFonts w:ascii="Arial Narrow" w:hAnsi="Arial Narrow" w:cs="Arial Narrow"/>
              </w:rPr>
              <w:t xml:space="preserve">. </w:t>
            </w:r>
          </w:p>
          <w:p w:rsidR="00A474BC" w:rsidRPr="002857D0" w:rsidRDefault="00A474BC" w:rsidP="00B420B6">
            <w:pPr>
              <w:numPr>
                <w:ilvl w:val="0"/>
                <w:numId w:val="16"/>
              </w:numPr>
              <w:autoSpaceDE w:val="0"/>
              <w:autoSpaceDN w:val="0"/>
              <w:adjustRightInd w:val="0"/>
              <w:spacing w:after="0" w:line="240" w:lineRule="auto"/>
              <w:jc w:val="both"/>
              <w:rPr>
                <w:rFonts w:ascii="Arial Narrow" w:hAnsi="Arial Narrow" w:cs="Arial Narrow"/>
              </w:rPr>
            </w:pPr>
            <w:r>
              <w:rPr>
                <w:rFonts w:ascii="Arial Narrow" w:hAnsi="Arial Narrow" w:cs="Arial Narrow"/>
              </w:rPr>
              <w:t>Se procede a dar inicio a la ejecución de la campaña</w:t>
            </w:r>
            <w:r w:rsidRPr="002857D0">
              <w:rPr>
                <w:rFonts w:ascii="Arial Narrow" w:hAnsi="Arial Narrow" w:cs="Arial Narrow"/>
              </w:rPr>
              <w:t xml:space="preserve"> </w:t>
            </w:r>
          </w:p>
          <w:p w:rsidR="00A474BC" w:rsidRPr="002857D0" w:rsidRDefault="00A474BC" w:rsidP="00B420B6">
            <w:pPr>
              <w:numPr>
                <w:ilvl w:val="1"/>
                <w:numId w:val="16"/>
              </w:numPr>
              <w:autoSpaceDE w:val="0"/>
              <w:autoSpaceDN w:val="0"/>
              <w:adjustRightInd w:val="0"/>
              <w:spacing w:after="0" w:line="240" w:lineRule="auto"/>
              <w:jc w:val="both"/>
              <w:rPr>
                <w:rFonts w:ascii="Arial Narrow" w:hAnsi="Arial Narrow" w:cs="Arial Narrow"/>
              </w:rPr>
            </w:pPr>
            <w:r>
              <w:rPr>
                <w:rFonts w:ascii="Arial Narrow" w:hAnsi="Arial Narrow" w:cs="Arial Narrow"/>
              </w:rPr>
              <w:t>El A</w:t>
            </w:r>
            <w:r w:rsidRPr="002857D0">
              <w:rPr>
                <w:rFonts w:ascii="Arial Narrow" w:hAnsi="Arial Narrow" w:cs="Arial Narrow"/>
              </w:rPr>
              <w:t>sistente</w:t>
            </w:r>
            <w:r>
              <w:rPr>
                <w:rFonts w:ascii="Arial Narrow" w:hAnsi="Arial Narrow" w:cs="Arial Narrow"/>
              </w:rPr>
              <w:t xml:space="preserve"> de Imagen Institucional</w:t>
            </w:r>
            <w:r w:rsidRPr="002857D0">
              <w:rPr>
                <w:rFonts w:ascii="Arial Narrow" w:hAnsi="Arial Narrow" w:cs="Arial Narrow"/>
              </w:rPr>
              <w:t xml:space="preserve"> </w:t>
            </w:r>
            <w:r>
              <w:rPr>
                <w:rFonts w:ascii="Arial Narrow" w:hAnsi="Arial Narrow" w:cs="Arial Narrow"/>
              </w:rPr>
              <w:t>realiza</w:t>
            </w:r>
            <w:r w:rsidRPr="00B230F7">
              <w:rPr>
                <w:rFonts w:ascii="Arial Narrow" w:hAnsi="Arial Narrow" w:cs="Arial Narrow"/>
              </w:rPr>
              <w:t xml:space="preserve"> la ejecución de una tarea </w:t>
            </w:r>
            <w:r>
              <w:rPr>
                <w:rFonts w:ascii="Arial Narrow" w:hAnsi="Arial Narrow" w:cs="Arial Narrow"/>
              </w:rPr>
              <w:t xml:space="preserve">de acuerdo al Cronograma de trabajo, </w:t>
            </w:r>
            <w:r w:rsidRPr="00B230F7">
              <w:rPr>
                <w:rFonts w:ascii="Arial Narrow" w:hAnsi="Arial Narrow" w:cs="Arial Narrow"/>
              </w:rPr>
              <w:t>y en caso requier</w:t>
            </w:r>
            <w:r>
              <w:rPr>
                <w:rFonts w:ascii="Arial Narrow" w:hAnsi="Arial Narrow" w:cs="Arial Narrow"/>
              </w:rPr>
              <w:t>a la distribución de materiales se comunica con el D</w:t>
            </w:r>
            <w:r w:rsidRPr="00B230F7">
              <w:rPr>
                <w:rFonts w:ascii="Arial Narrow" w:hAnsi="Arial Narrow" w:cs="Arial Narrow"/>
              </w:rPr>
              <w:t>epartamento de</w:t>
            </w:r>
            <w:r w:rsidRPr="002857D0">
              <w:rPr>
                <w:rFonts w:ascii="Arial Narrow" w:hAnsi="Arial Narrow" w:cs="Arial Narrow"/>
              </w:rPr>
              <w:t xml:space="preserve"> administración para que </w:t>
            </w:r>
            <w:r>
              <w:rPr>
                <w:rFonts w:ascii="Arial Narrow" w:hAnsi="Arial Narrow" w:cs="Arial Narrow"/>
              </w:rPr>
              <w:t>é</w:t>
            </w:r>
            <w:r w:rsidRPr="002857D0">
              <w:rPr>
                <w:rFonts w:ascii="Arial Narrow" w:hAnsi="Arial Narrow" w:cs="Arial Narrow"/>
              </w:rPr>
              <w:t>ste la realice</w:t>
            </w:r>
          </w:p>
          <w:p w:rsidR="00A474BC" w:rsidRPr="002857D0" w:rsidRDefault="00A474BC" w:rsidP="00B420B6">
            <w:pPr>
              <w:keepNext/>
              <w:numPr>
                <w:ilvl w:val="1"/>
                <w:numId w:val="16"/>
              </w:numPr>
              <w:autoSpaceDE w:val="0"/>
              <w:autoSpaceDN w:val="0"/>
              <w:adjustRightInd w:val="0"/>
              <w:spacing w:after="0" w:line="240" w:lineRule="auto"/>
              <w:jc w:val="both"/>
              <w:rPr>
                <w:rFonts w:ascii="Arial Narrow" w:hAnsi="Arial Narrow" w:cs="Arial Narrow"/>
              </w:rPr>
            </w:pPr>
            <w:r>
              <w:rPr>
                <w:rFonts w:ascii="Arial Narrow" w:hAnsi="Arial Narrow" w:cs="Arial Narrow"/>
              </w:rPr>
              <w:t>El C</w:t>
            </w:r>
            <w:r w:rsidRPr="002857D0">
              <w:rPr>
                <w:rFonts w:ascii="Arial Narrow" w:hAnsi="Arial Narrow" w:cs="Arial Narrow"/>
              </w:rPr>
              <w:t>oordinador</w:t>
            </w:r>
            <w:r>
              <w:rPr>
                <w:rFonts w:ascii="Arial Narrow" w:hAnsi="Arial Narrow" w:cs="Arial Narrow"/>
              </w:rPr>
              <w:t xml:space="preserve"> de Imagen Institucional</w:t>
            </w:r>
            <w:r w:rsidRPr="002857D0">
              <w:rPr>
                <w:rFonts w:ascii="Arial Narrow" w:hAnsi="Arial Narrow" w:cs="Arial Narrow"/>
              </w:rPr>
              <w:t xml:space="preserve"> realiza un seguimiento </w:t>
            </w:r>
            <w:r>
              <w:rPr>
                <w:rFonts w:ascii="Arial Narrow" w:hAnsi="Arial Narrow" w:cs="Arial Narrow"/>
              </w:rPr>
              <w:t>a</w:t>
            </w:r>
            <w:r w:rsidRPr="002857D0">
              <w:rPr>
                <w:rFonts w:ascii="Arial Narrow" w:hAnsi="Arial Narrow" w:cs="Arial Narrow"/>
              </w:rPr>
              <w:t xml:space="preserve"> la campaña y toma acciones correctivas en caso sea pertinente</w:t>
            </w:r>
            <w:r>
              <w:rPr>
                <w:rFonts w:ascii="Arial Narrow" w:hAnsi="Arial Narrow" w:cs="Arial Narrow"/>
              </w:rPr>
              <w:t>.</w:t>
            </w:r>
          </w:p>
        </w:tc>
      </w:tr>
    </w:tbl>
    <w:p w:rsidR="00A474BC" w:rsidRPr="00A474BC" w:rsidRDefault="00A474BC" w:rsidP="00A474BC">
      <w:pPr>
        <w:pStyle w:val="Caption"/>
        <w:jc w:val="center"/>
        <w:rPr>
          <w:rFonts w:asciiTheme="majorHAnsi" w:hAnsiTheme="majorHAnsi"/>
          <w:sz w:val="16"/>
          <w:szCs w:val="16"/>
        </w:rPr>
      </w:pPr>
      <w:bookmarkStart w:id="247" w:name="_Toc266031704"/>
      <w:r w:rsidRPr="00A474BC">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18</w:t>
      </w:r>
      <w:r w:rsidR="00C74554">
        <w:rPr>
          <w:rFonts w:asciiTheme="majorHAnsi" w:hAnsiTheme="majorHAnsi"/>
          <w:sz w:val="16"/>
          <w:szCs w:val="16"/>
        </w:rPr>
        <w:fldChar w:fldCharType="end"/>
      </w:r>
      <w:r w:rsidRPr="00A474BC">
        <w:rPr>
          <w:rFonts w:asciiTheme="majorHAnsi" w:hAnsiTheme="majorHAnsi"/>
          <w:sz w:val="16"/>
          <w:szCs w:val="16"/>
        </w:rPr>
        <w:t>.-  Definición de Proceso "Elaboración de campaña publicitaria del Departamento de Donaciones e Imagen Institucional”</w:t>
      </w:r>
      <w:bookmarkEnd w:id="247"/>
      <w:r w:rsidRPr="00A474BC">
        <w:rPr>
          <w:rFonts w:asciiTheme="majorHAnsi" w:hAnsiTheme="majorHAnsi"/>
          <w:sz w:val="16"/>
          <w:szCs w:val="16"/>
        </w:rPr>
        <w:t xml:space="preserve"> </w:t>
      </w:r>
    </w:p>
    <w:p w:rsidR="00A474BC" w:rsidRPr="00A474BC" w:rsidRDefault="00A474BC" w:rsidP="00A474BC">
      <w:pPr>
        <w:pStyle w:val="Caption"/>
        <w:jc w:val="center"/>
        <w:rPr>
          <w:rFonts w:asciiTheme="majorHAnsi" w:hAnsiTheme="majorHAnsi"/>
          <w:sz w:val="16"/>
          <w:szCs w:val="16"/>
        </w:rPr>
      </w:pPr>
      <w:r w:rsidRPr="00A474BC">
        <w:rPr>
          <w:rFonts w:asciiTheme="majorHAnsi" w:hAnsiTheme="majorHAnsi"/>
          <w:sz w:val="16"/>
          <w:szCs w:val="16"/>
        </w:rPr>
        <w:t>Fuente</w:t>
      </w:r>
      <w:r w:rsidR="00531ACF" w:rsidRPr="00A474BC">
        <w:rPr>
          <w:rFonts w:asciiTheme="majorHAnsi" w:hAnsiTheme="majorHAnsi"/>
          <w:sz w:val="16"/>
          <w:szCs w:val="16"/>
        </w:rPr>
        <w:t>: Elaboración</w:t>
      </w:r>
      <w:r w:rsidRPr="00A474BC">
        <w:rPr>
          <w:rFonts w:asciiTheme="majorHAnsi" w:hAnsiTheme="majorHAnsi"/>
          <w:sz w:val="16"/>
          <w:szCs w:val="16"/>
        </w:rPr>
        <w:t xml:space="preserve"> propia</w:t>
      </w:r>
    </w:p>
    <w:p w:rsidR="00A474BC" w:rsidRDefault="00A474BC" w:rsidP="00A474BC">
      <w:pPr>
        <w:rPr>
          <w:lang w:val="es-PE" w:eastAsia="es-ES" w:bidi="ar-SA"/>
        </w:rPr>
        <w:sectPr w:rsidR="00A474BC" w:rsidSect="00A474BC">
          <w:footerReference w:type="default" r:id="rId44"/>
          <w:pgSz w:w="11907" w:h="16839" w:code="9"/>
          <w:pgMar w:top="1417" w:right="1701" w:bottom="1417" w:left="1701" w:header="708" w:footer="708" w:gutter="0"/>
          <w:cols w:space="708"/>
          <w:docGrid w:linePitch="360"/>
        </w:sectPr>
      </w:pPr>
    </w:p>
    <w:p w:rsidR="00A474BC" w:rsidRDefault="00A474BC" w:rsidP="00A474BC">
      <w:pPr>
        <w:pStyle w:val="Caption"/>
        <w:keepNext/>
        <w:jc w:val="center"/>
        <w:rPr>
          <w:b w:val="0"/>
          <w:bCs w:val="0"/>
        </w:rPr>
      </w:pPr>
      <w:r>
        <w:rPr>
          <w:noProof/>
          <w:lang w:val="es-ES"/>
        </w:rPr>
        <w:drawing>
          <wp:inline distT="0" distB="0" distL="0" distR="0">
            <wp:extent cx="8997117" cy="4476997"/>
            <wp:effectExtent l="19050" t="0" r="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l="1086" r="983" b="12864"/>
                    <a:stretch>
                      <a:fillRect/>
                    </a:stretch>
                  </pic:blipFill>
                  <pic:spPr bwMode="auto">
                    <a:xfrm>
                      <a:off x="0" y="0"/>
                      <a:ext cx="8997117" cy="4476997"/>
                    </a:xfrm>
                    <a:prstGeom prst="rect">
                      <a:avLst/>
                    </a:prstGeom>
                    <a:noFill/>
                    <a:ln w="9525">
                      <a:noFill/>
                      <a:miter lim="800000"/>
                      <a:headEnd/>
                      <a:tailEnd/>
                    </a:ln>
                  </pic:spPr>
                </pic:pic>
              </a:graphicData>
            </a:graphic>
          </wp:inline>
        </w:drawing>
      </w:r>
    </w:p>
    <w:p w:rsidR="00A474BC" w:rsidRPr="00A474BC" w:rsidRDefault="00A474BC" w:rsidP="00A474BC">
      <w:pPr>
        <w:pStyle w:val="Caption"/>
        <w:jc w:val="center"/>
        <w:rPr>
          <w:rFonts w:asciiTheme="majorHAnsi" w:hAnsiTheme="majorHAnsi"/>
          <w:sz w:val="16"/>
          <w:szCs w:val="16"/>
        </w:rPr>
      </w:pPr>
      <w:bookmarkStart w:id="248" w:name="_Toc266031541"/>
      <w:r w:rsidRPr="00A474BC">
        <w:rPr>
          <w:rFonts w:asciiTheme="majorHAnsi" w:hAnsiTheme="majorHAnsi"/>
          <w:sz w:val="16"/>
          <w:szCs w:val="16"/>
        </w:rPr>
        <w:t xml:space="preserve">Ilustración </w:t>
      </w:r>
      <w:r w:rsidR="00934198" w:rsidRPr="00A474BC">
        <w:rPr>
          <w:rFonts w:asciiTheme="majorHAnsi" w:hAnsiTheme="majorHAnsi"/>
          <w:sz w:val="16"/>
          <w:szCs w:val="16"/>
        </w:rPr>
        <w:fldChar w:fldCharType="begin"/>
      </w:r>
      <w:r w:rsidRPr="00A474BC">
        <w:rPr>
          <w:rFonts w:asciiTheme="majorHAnsi" w:hAnsiTheme="majorHAnsi"/>
          <w:sz w:val="16"/>
          <w:szCs w:val="16"/>
        </w:rPr>
        <w:instrText xml:space="preserve"> SEQ Ilustración \* ARABIC </w:instrText>
      </w:r>
      <w:r w:rsidR="00934198" w:rsidRPr="00A474BC">
        <w:rPr>
          <w:rFonts w:asciiTheme="majorHAnsi" w:hAnsiTheme="majorHAnsi"/>
          <w:sz w:val="16"/>
          <w:szCs w:val="16"/>
        </w:rPr>
        <w:fldChar w:fldCharType="separate"/>
      </w:r>
      <w:r w:rsidR="00EB772F">
        <w:rPr>
          <w:rFonts w:asciiTheme="majorHAnsi" w:hAnsiTheme="majorHAnsi"/>
          <w:noProof/>
          <w:sz w:val="16"/>
          <w:szCs w:val="16"/>
        </w:rPr>
        <w:t>13</w:t>
      </w:r>
      <w:r w:rsidR="00934198" w:rsidRPr="00A474BC">
        <w:rPr>
          <w:rFonts w:asciiTheme="majorHAnsi" w:hAnsiTheme="majorHAnsi"/>
          <w:sz w:val="16"/>
          <w:szCs w:val="16"/>
        </w:rPr>
        <w:fldChar w:fldCharType="end"/>
      </w:r>
      <w:r w:rsidRPr="00A474BC">
        <w:rPr>
          <w:rFonts w:asciiTheme="majorHAnsi" w:hAnsiTheme="majorHAnsi"/>
          <w:sz w:val="16"/>
          <w:szCs w:val="16"/>
        </w:rPr>
        <w:t xml:space="preserve"> .-  Diagrama de Proceso " Elaboración de campaña publicitaria del Departamento de Donaciones e Imagen Institucional"</w:t>
      </w:r>
      <w:bookmarkEnd w:id="248"/>
    </w:p>
    <w:p w:rsidR="00A474BC" w:rsidRPr="00A474BC" w:rsidRDefault="00A474BC" w:rsidP="00A474BC">
      <w:pPr>
        <w:pStyle w:val="Caption"/>
        <w:jc w:val="center"/>
        <w:rPr>
          <w:rFonts w:asciiTheme="majorHAnsi" w:hAnsiTheme="majorHAnsi"/>
          <w:sz w:val="16"/>
          <w:szCs w:val="16"/>
        </w:rPr>
      </w:pPr>
      <w:r w:rsidRPr="00A474BC">
        <w:rPr>
          <w:rFonts w:asciiTheme="majorHAnsi" w:hAnsiTheme="majorHAnsi"/>
          <w:sz w:val="16"/>
          <w:szCs w:val="16"/>
        </w:rPr>
        <w:t>Fuente: Elaboración  propia</w:t>
      </w:r>
    </w:p>
    <w:p w:rsidR="00A474BC" w:rsidRDefault="00A474BC" w:rsidP="00A474BC">
      <w:r>
        <w:br w:type="page"/>
      </w:r>
    </w:p>
    <w:tbl>
      <w:tblPr>
        <w:tblW w:w="13652" w:type="dxa"/>
        <w:tblInd w:w="-106"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79"/>
        <w:gridCol w:w="1466"/>
        <w:gridCol w:w="1919"/>
        <w:gridCol w:w="1607"/>
        <w:gridCol w:w="4010"/>
        <w:gridCol w:w="1835"/>
        <w:gridCol w:w="1319"/>
        <w:gridCol w:w="917"/>
      </w:tblGrid>
      <w:tr w:rsidR="00A474BC" w:rsidRPr="003B7F34" w:rsidTr="00BF690C">
        <w:trPr>
          <w:trHeight w:val="495"/>
          <w:tblHeader/>
        </w:trPr>
        <w:tc>
          <w:tcPr>
            <w:tcW w:w="579" w:type="dxa"/>
            <w:tcBorders>
              <w:right w:val="nil"/>
            </w:tcBorders>
            <w:shd w:val="clear" w:color="auto" w:fill="000000"/>
          </w:tcPr>
          <w:p w:rsidR="00A474BC" w:rsidRPr="003B7F34" w:rsidRDefault="00A474BC" w:rsidP="00A474BC">
            <w:pPr>
              <w:spacing w:after="0" w:line="240" w:lineRule="auto"/>
              <w:jc w:val="center"/>
              <w:rPr>
                <w:rFonts w:ascii="Arial Narrow" w:hAnsi="Arial Narrow" w:cs="Arial Narrow"/>
                <w:b/>
                <w:bCs/>
                <w:color w:val="FFFFFF"/>
                <w:sz w:val="20"/>
                <w:szCs w:val="20"/>
                <w:lang w:val="es-PE" w:eastAsia="es-PE"/>
              </w:rPr>
            </w:pPr>
            <w:r w:rsidRPr="003B7F34">
              <w:rPr>
                <w:rFonts w:ascii="Arial Narrow" w:hAnsi="Arial Narrow" w:cs="Arial Narrow"/>
                <w:color w:val="FFFFFF"/>
                <w:sz w:val="20"/>
                <w:szCs w:val="20"/>
                <w:lang w:val="es-PE" w:eastAsia="es-PE"/>
              </w:rPr>
              <w:t>N°</w:t>
            </w:r>
          </w:p>
        </w:tc>
        <w:tc>
          <w:tcPr>
            <w:tcW w:w="1466" w:type="dxa"/>
            <w:tcBorders>
              <w:left w:val="nil"/>
              <w:right w:val="nil"/>
            </w:tcBorders>
            <w:shd w:val="clear" w:color="auto" w:fill="000000"/>
          </w:tcPr>
          <w:p w:rsidR="00A474BC" w:rsidRPr="003B7F34" w:rsidRDefault="00A474BC" w:rsidP="00A474BC">
            <w:pPr>
              <w:spacing w:after="0" w:line="240" w:lineRule="auto"/>
              <w:jc w:val="center"/>
              <w:rPr>
                <w:rFonts w:ascii="Arial Narrow" w:hAnsi="Arial Narrow" w:cs="Arial Narrow"/>
                <w:b/>
                <w:bCs/>
                <w:color w:val="FFFFFF"/>
                <w:sz w:val="20"/>
                <w:szCs w:val="20"/>
                <w:lang w:val="es-PE" w:eastAsia="es-PE"/>
              </w:rPr>
            </w:pPr>
            <w:r w:rsidRPr="003B7F34">
              <w:rPr>
                <w:rFonts w:ascii="Arial Narrow" w:hAnsi="Arial Narrow" w:cs="Arial Narrow"/>
                <w:color w:val="FFFFFF"/>
                <w:sz w:val="20"/>
                <w:szCs w:val="20"/>
                <w:lang w:val="es-PE" w:eastAsia="es-PE"/>
              </w:rPr>
              <w:t>ENTRADA</w:t>
            </w:r>
          </w:p>
        </w:tc>
        <w:tc>
          <w:tcPr>
            <w:tcW w:w="1919" w:type="dxa"/>
            <w:tcBorders>
              <w:left w:val="nil"/>
              <w:right w:val="nil"/>
            </w:tcBorders>
            <w:shd w:val="clear" w:color="auto" w:fill="000000"/>
          </w:tcPr>
          <w:p w:rsidR="00A474BC" w:rsidRPr="003B7F34" w:rsidRDefault="00A474BC" w:rsidP="00A474BC">
            <w:pPr>
              <w:spacing w:after="0" w:line="240" w:lineRule="auto"/>
              <w:jc w:val="center"/>
              <w:rPr>
                <w:rFonts w:ascii="Arial Narrow" w:hAnsi="Arial Narrow" w:cs="Arial Narrow"/>
                <w:b/>
                <w:bCs/>
                <w:color w:val="FFFFFF"/>
                <w:sz w:val="20"/>
                <w:szCs w:val="20"/>
                <w:lang w:val="es-PE" w:eastAsia="es-PE"/>
              </w:rPr>
            </w:pPr>
            <w:r w:rsidRPr="003B7F34">
              <w:rPr>
                <w:rFonts w:ascii="Arial Narrow" w:hAnsi="Arial Narrow" w:cs="Arial Narrow"/>
                <w:color w:val="FFFFFF"/>
                <w:sz w:val="20"/>
                <w:szCs w:val="20"/>
                <w:lang w:val="es-PE" w:eastAsia="es-PE"/>
              </w:rPr>
              <w:t>ACTIVIDAD</w:t>
            </w:r>
          </w:p>
        </w:tc>
        <w:tc>
          <w:tcPr>
            <w:tcW w:w="1607" w:type="dxa"/>
            <w:tcBorders>
              <w:left w:val="nil"/>
              <w:right w:val="nil"/>
            </w:tcBorders>
            <w:shd w:val="clear" w:color="auto" w:fill="000000"/>
          </w:tcPr>
          <w:p w:rsidR="00A474BC" w:rsidRPr="003B7F34" w:rsidRDefault="00A474BC" w:rsidP="00A474BC">
            <w:pPr>
              <w:spacing w:after="0" w:line="240" w:lineRule="auto"/>
              <w:jc w:val="center"/>
              <w:rPr>
                <w:rFonts w:ascii="Arial Narrow" w:hAnsi="Arial Narrow" w:cs="Arial Narrow"/>
                <w:b/>
                <w:bCs/>
                <w:color w:val="FFFFFF"/>
                <w:sz w:val="20"/>
                <w:szCs w:val="20"/>
                <w:lang w:val="es-PE" w:eastAsia="es-PE"/>
              </w:rPr>
            </w:pPr>
            <w:r w:rsidRPr="003B7F34">
              <w:rPr>
                <w:rFonts w:ascii="Arial Narrow" w:hAnsi="Arial Narrow" w:cs="Arial Narrow"/>
                <w:color w:val="FFFFFF"/>
                <w:sz w:val="20"/>
                <w:szCs w:val="20"/>
                <w:lang w:val="es-PE" w:eastAsia="es-PE"/>
              </w:rPr>
              <w:t>SALIDA</w:t>
            </w:r>
          </w:p>
        </w:tc>
        <w:tc>
          <w:tcPr>
            <w:tcW w:w="4010" w:type="dxa"/>
            <w:tcBorders>
              <w:left w:val="nil"/>
              <w:right w:val="nil"/>
            </w:tcBorders>
            <w:shd w:val="clear" w:color="auto" w:fill="000000"/>
          </w:tcPr>
          <w:p w:rsidR="00A474BC" w:rsidRPr="003B7F34" w:rsidRDefault="00A474BC" w:rsidP="00A474BC">
            <w:pPr>
              <w:spacing w:after="0" w:line="240" w:lineRule="auto"/>
              <w:jc w:val="center"/>
              <w:rPr>
                <w:rFonts w:ascii="Arial Narrow" w:hAnsi="Arial Narrow" w:cs="Arial Narrow"/>
                <w:b/>
                <w:bCs/>
                <w:color w:val="FFFFFF"/>
                <w:sz w:val="20"/>
                <w:szCs w:val="20"/>
                <w:lang w:val="es-PE" w:eastAsia="es-PE"/>
              </w:rPr>
            </w:pPr>
            <w:r w:rsidRPr="003B7F34">
              <w:rPr>
                <w:rFonts w:ascii="Arial Narrow" w:hAnsi="Arial Narrow" w:cs="Arial Narrow"/>
                <w:color w:val="FFFFFF"/>
                <w:sz w:val="20"/>
                <w:szCs w:val="20"/>
                <w:lang w:val="es-PE" w:eastAsia="es-PE"/>
              </w:rPr>
              <w:t>DESCRIPCIÓN</w:t>
            </w:r>
          </w:p>
        </w:tc>
        <w:tc>
          <w:tcPr>
            <w:tcW w:w="1835" w:type="dxa"/>
            <w:tcBorders>
              <w:left w:val="nil"/>
              <w:right w:val="nil"/>
            </w:tcBorders>
            <w:shd w:val="clear" w:color="auto" w:fill="000000"/>
          </w:tcPr>
          <w:p w:rsidR="00A474BC" w:rsidRPr="003B7F34" w:rsidRDefault="00A474BC" w:rsidP="00A474BC">
            <w:pPr>
              <w:spacing w:after="0" w:line="240" w:lineRule="auto"/>
              <w:jc w:val="center"/>
              <w:rPr>
                <w:rFonts w:ascii="Arial Narrow" w:hAnsi="Arial Narrow" w:cs="Arial Narrow"/>
                <w:b/>
                <w:bCs/>
                <w:color w:val="FFFFFF"/>
                <w:sz w:val="18"/>
                <w:szCs w:val="18"/>
                <w:lang w:val="es-PE" w:eastAsia="es-PE"/>
              </w:rPr>
            </w:pPr>
            <w:r w:rsidRPr="003B7F34">
              <w:rPr>
                <w:rFonts w:ascii="Arial Narrow" w:hAnsi="Arial Narrow" w:cs="Arial Narrow"/>
                <w:color w:val="FFFFFF"/>
                <w:sz w:val="18"/>
                <w:szCs w:val="18"/>
                <w:lang w:val="es-PE" w:eastAsia="es-PE"/>
              </w:rPr>
              <w:t>RESPONSABLE</w:t>
            </w:r>
          </w:p>
        </w:tc>
        <w:tc>
          <w:tcPr>
            <w:tcW w:w="1319" w:type="dxa"/>
            <w:tcBorders>
              <w:left w:val="nil"/>
              <w:right w:val="nil"/>
            </w:tcBorders>
            <w:shd w:val="clear" w:color="auto" w:fill="000000"/>
          </w:tcPr>
          <w:p w:rsidR="00A474BC" w:rsidRPr="003B7F34" w:rsidRDefault="00A474BC" w:rsidP="00A474BC">
            <w:pPr>
              <w:spacing w:after="0" w:line="240" w:lineRule="auto"/>
              <w:jc w:val="center"/>
              <w:rPr>
                <w:rFonts w:ascii="Arial Narrow" w:hAnsi="Arial Narrow" w:cs="Arial Narrow"/>
                <w:b/>
                <w:bCs/>
                <w:color w:val="FFFFFF"/>
                <w:sz w:val="18"/>
                <w:szCs w:val="18"/>
                <w:lang w:val="es-PE" w:eastAsia="es-PE"/>
              </w:rPr>
            </w:pPr>
            <w:r w:rsidRPr="003B7F34">
              <w:rPr>
                <w:rFonts w:ascii="Arial Narrow" w:hAnsi="Arial Narrow" w:cs="Arial Narrow"/>
                <w:color w:val="FFFFFF"/>
                <w:sz w:val="18"/>
                <w:szCs w:val="18"/>
                <w:lang w:val="es-PE" w:eastAsia="es-PE"/>
              </w:rPr>
              <w:t>TIPO ACTIVIDAD</w:t>
            </w:r>
          </w:p>
        </w:tc>
        <w:tc>
          <w:tcPr>
            <w:tcW w:w="917" w:type="dxa"/>
            <w:tcBorders>
              <w:left w:val="nil"/>
            </w:tcBorders>
            <w:shd w:val="clear" w:color="auto" w:fill="000000"/>
          </w:tcPr>
          <w:p w:rsidR="00A474BC" w:rsidRPr="003B7F34" w:rsidRDefault="00A474BC" w:rsidP="00A474BC">
            <w:pPr>
              <w:spacing w:after="0" w:line="240" w:lineRule="auto"/>
              <w:jc w:val="center"/>
              <w:rPr>
                <w:rFonts w:ascii="Arial Narrow" w:hAnsi="Arial Narrow" w:cs="Arial Narrow"/>
                <w:b/>
                <w:bCs/>
                <w:color w:val="FFFFFF"/>
                <w:sz w:val="18"/>
                <w:szCs w:val="18"/>
                <w:lang w:val="es-PE" w:eastAsia="es-PE"/>
              </w:rPr>
            </w:pPr>
            <w:r w:rsidRPr="003B7F34">
              <w:rPr>
                <w:rFonts w:ascii="Arial Narrow" w:hAnsi="Arial Narrow" w:cs="Arial Narrow"/>
                <w:color w:val="FFFFFF"/>
                <w:sz w:val="18"/>
                <w:szCs w:val="18"/>
                <w:lang w:val="es-PE" w:eastAsia="es-PE"/>
              </w:rPr>
              <w:t>TIEMPO</w:t>
            </w:r>
          </w:p>
        </w:tc>
      </w:tr>
      <w:tr w:rsidR="00A474BC" w:rsidRPr="003B7F34" w:rsidTr="00BF690C">
        <w:trPr>
          <w:trHeight w:val="450"/>
        </w:trPr>
        <w:tc>
          <w:tcPr>
            <w:tcW w:w="579" w:type="dxa"/>
            <w:tcBorders>
              <w:right w:val="nil"/>
            </w:tcBorders>
            <w:shd w:val="clear" w:color="auto" w:fill="C0C0C0"/>
          </w:tcPr>
          <w:p w:rsidR="00A474BC" w:rsidRPr="00D16FE6" w:rsidRDefault="00A474BC" w:rsidP="00A474BC">
            <w:pPr>
              <w:spacing w:after="0" w:line="240" w:lineRule="auto"/>
              <w:jc w:val="center"/>
              <w:rPr>
                <w:rFonts w:ascii="Arial Narrow" w:hAnsi="Arial Narrow" w:cs="Arial Narrow"/>
                <w:sz w:val="16"/>
                <w:szCs w:val="16"/>
                <w:lang w:val="es-PE" w:eastAsia="es-PE"/>
              </w:rPr>
            </w:pPr>
            <w:r w:rsidRPr="00D16FE6">
              <w:rPr>
                <w:rFonts w:ascii="Arial Narrow" w:hAnsi="Arial Narrow" w:cs="Arial Narrow"/>
                <w:sz w:val="16"/>
                <w:szCs w:val="16"/>
                <w:lang w:val="es-PE" w:eastAsia="es-PE"/>
              </w:rPr>
              <w:t>1</w:t>
            </w:r>
          </w:p>
        </w:tc>
        <w:tc>
          <w:tcPr>
            <w:tcW w:w="1466" w:type="dxa"/>
            <w:tcBorders>
              <w:left w:val="nil"/>
              <w:right w:val="nil"/>
            </w:tcBorders>
            <w:shd w:val="clear" w:color="auto" w:fill="C0C0C0"/>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xml:space="preserve">- Fecha de inicio de </w:t>
            </w:r>
            <w:r w:rsidRPr="001E66DB">
              <w:rPr>
                <w:rFonts w:ascii="Arial Narrow" w:hAnsi="Arial Narrow" w:cs="Arial Narrow"/>
                <w:sz w:val="16"/>
                <w:szCs w:val="16"/>
                <w:lang w:val="es-PE" w:eastAsia="es-PE"/>
              </w:rPr>
              <w:t>Campaña</w:t>
            </w:r>
          </w:p>
        </w:tc>
        <w:tc>
          <w:tcPr>
            <w:tcW w:w="1919" w:type="dxa"/>
            <w:tcBorders>
              <w:left w:val="nil"/>
              <w:right w:val="nil"/>
            </w:tcBorders>
            <w:shd w:val="clear" w:color="auto" w:fill="C0C0C0"/>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Fecha de i</w:t>
            </w:r>
            <w:r w:rsidRPr="001E66DB">
              <w:rPr>
                <w:rFonts w:ascii="Arial Narrow" w:hAnsi="Arial Narrow" w:cs="Arial Narrow"/>
                <w:sz w:val="16"/>
                <w:szCs w:val="16"/>
                <w:lang w:val="es-PE" w:eastAsia="es-PE"/>
              </w:rPr>
              <w:t>nicio de campaña</w:t>
            </w:r>
          </w:p>
        </w:tc>
        <w:tc>
          <w:tcPr>
            <w:tcW w:w="1607" w:type="dxa"/>
            <w:tcBorders>
              <w:left w:val="nil"/>
              <w:right w:val="nil"/>
            </w:tcBorders>
            <w:shd w:val="clear" w:color="auto" w:fill="C0C0C0"/>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xml:space="preserve">- Tipo de </w:t>
            </w:r>
            <w:r w:rsidRPr="001E66DB">
              <w:rPr>
                <w:rFonts w:ascii="Arial Narrow" w:hAnsi="Arial Narrow" w:cs="Arial Narrow"/>
                <w:sz w:val="16"/>
                <w:szCs w:val="16"/>
                <w:lang w:val="es-PE" w:eastAsia="es-PE"/>
              </w:rPr>
              <w:t>Campaña</w:t>
            </w:r>
          </w:p>
        </w:tc>
        <w:tc>
          <w:tcPr>
            <w:tcW w:w="4010" w:type="dxa"/>
            <w:tcBorders>
              <w:left w:val="nil"/>
              <w:right w:val="nil"/>
            </w:tcBorders>
            <w:shd w:val="clear" w:color="auto" w:fill="C0C0C0"/>
          </w:tcPr>
          <w:p w:rsidR="00A474BC" w:rsidRPr="001E66DB" w:rsidRDefault="00A474BC" w:rsidP="00A474B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Coordinador de Imagen Institucional identifica de acuerdo al Cronograma de campañas, desarrollado en el Plan operativo anual, el tipo de campaña que será ejecutada.</w:t>
            </w:r>
          </w:p>
        </w:tc>
        <w:tc>
          <w:tcPr>
            <w:tcW w:w="1835" w:type="dxa"/>
            <w:tcBorders>
              <w:left w:val="nil"/>
              <w:right w:val="nil"/>
            </w:tcBorders>
            <w:shd w:val="clear" w:color="auto" w:fill="C0C0C0"/>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Coordinador de Imagen Institucional</w:t>
            </w:r>
          </w:p>
        </w:tc>
        <w:tc>
          <w:tcPr>
            <w:tcW w:w="1319" w:type="dxa"/>
            <w:tcBorders>
              <w:left w:val="nil"/>
              <w:right w:val="nil"/>
            </w:tcBorders>
            <w:shd w:val="clear" w:color="auto" w:fill="C0C0C0"/>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Manual</w:t>
            </w:r>
          </w:p>
        </w:tc>
        <w:tc>
          <w:tcPr>
            <w:tcW w:w="917" w:type="dxa"/>
            <w:tcBorders>
              <w:left w:val="nil"/>
            </w:tcBorders>
            <w:shd w:val="clear" w:color="auto" w:fill="C0C0C0"/>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min.</w:t>
            </w:r>
          </w:p>
        </w:tc>
      </w:tr>
      <w:tr w:rsidR="00A474BC" w:rsidRPr="003B7F34" w:rsidTr="00BF690C">
        <w:trPr>
          <w:trHeight w:val="511"/>
        </w:trPr>
        <w:tc>
          <w:tcPr>
            <w:tcW w:w="579" w:type="dxa"/>
            <w:tcBorders>
              <w:right w:val="nil"/>
            </w:tcBorders>
          </w:tcPr>
          <w:p w:rsidR="00A474BC" w:rsidRPr="00D16FE6" w:rsidRDefault="00A474BC" w:rsidP="00A474BC">
            <w:pPr>
              <w:spacing w:after="0" w:line="240" w:lineRule="auto"/>
              <w:jc w:val="center"/>
              <w:rPr>
                <w:rFonts w:ascii="Arial Narrow" w:hAnsi="Arial Narrow" w:cs="Arial Narrow"/>
                <w:sz w:val="16"/>
                <w:szCs w:val="16"/>
                <w:lang w:val="es-PE" w:eastAsia="es-PE"/>
              </w:rPr>
            </w:pPr>
            <w:r w:rsidRPr="00D16FE6">
              <w:rPr>
                <w:rFonts w:ascii="Arial Narrow" w:hAnsi="Arial Narrow" w:cs="Arial Narrow"/>
                <w:sz w:val="16"/>
                <w:szCs w:val="16"/>
                <w:lang w:val="es-PE" w:eastAsia="es-PE"/>
              </w:rPr>
              <w:t>2</w:t>
            </w:r>
          </w:p>
        </w:tc>
        <w:tc>
          <w:tcPr>
            <w:tcW w:w="1466" w:type="dxa"/>
            <w:tcBorders>
              <w:left w:val="nil"/>
              <w:right w:val="nil"/>
            </w:tcBorders>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xml:space="preserve">- Tipo de </w:t>
            </w:r>
            <w:r w:rsidRPr="001E66DB">
              <w:rPr>
                <w:rFonts w:ascii="Arial Narrow" w:hAnsi="Arial Narrow" w:cs="Arial Narrow"/>
                <w:sz w:val="16"/>
                <w:szCs w:val="16"/>
                <w:lang w:val="es-PE" w:eastAsia="es-PE"/>
              </w:rPr>
              <w:t>Campaña</w:t>
            </w:r>
          </w:p>
        </w:tc>
        <w:tc>
          <w:tcPr>
            <w:tcW w:w="1919" w:type="dxa"/>
            <w:tcBorders>
              <w:left w:val="nil"/>
              <w:right w:val="nil"/>
            </w:tcBorders>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Preparación de campaña</w:t>
            </w:r>
          </w:p>
        </w:tc>
        <w:tc>
          <w:tcPr>
            <w:tcW w:w="1607" w:type="dxa"/>
            <w:tcBorders>
              <w:left w:val="nil"/>
              <w:right w:val="nil"/>
            </w:tcBorders>
          </w:tcPr>
          <w:p w:rsidR="00A474BC" w:rsidRDefault="00A474BC" w:rsidP="00A474BC">
            <w:pPr>
              <w:spacing w:after="0" w:line="240" w:lineRule="auto"/>
              <w:rPr>
                <w:rFonts w:ascii="Arial Narrow" w:hAnsi="Arial Narrow" w:cs="Arial Narrow"/>
                <w:sz w:val="16"/>
                <w:szCs w:val="16"/>
                <w:lang w:val="es-PE" w:eastAsia="es-PE"/>
              </w:rPr>
            </w:pPr>
            <w:r w:rsidRPr="00351DC2">
              <w:rPr>
                <w:rFonts w:ascii="Arial Narrow" w:hAnsi="Arial Narrow" w:cs="Arial Narrow"/>
                <w:sz w:val="16"/>
                <w:szCs w:val="16"/>
                <w:lang w:val="es-PE" w:eastAsia="es-PE"/>
              </w:rPr>
              <w:t>-</w:t>
            </w:r>
            <w:r>
              <w:rPr>
                <w:rFonts w:ascii="Arial Narrow" w:hAnsi="Arial Narrow" w:cs="Arial Narrow"/>
                <w:sz w:val="16"/>
                <w:szCs w:val="16"/>
                <w:lang w:val="es-PE" w:eastAsia="es-PE"/>
              </w:rPr>
              <w:t xml:space="preserve"> C</w:t>
            </w:r>
            <w:r w:rsidRPr="001E66DB">
              <w:rPr>
                <w:rFonts w:ascii="Arial Narrow" w:hAnsi="Arial Narrow" w:cs="Arial Narrow"/>
                <w:sz w:val="16"/>
                <w:szCs w:val="16"/>
                <w:lang w:val="es-PE" w:eastAsia="es-PE"/>
              </w:rPr>
              <w:t>ampaña publicitaria</w:t>
            </w:r>
            <w:r>
              <w:rPr>
                <w:rFonts w:ascii="Arial Narrow" w:hAnsi="Arial Narrow" w:cs="Arial Narrow"/>
                <w:sz w:val="16"/>
                <w:szCs w:val="16"/>
                <w:lang w:val="es-PE" w:eastAsia="es-PE"/>
              </w:rPr>
              <w:t xml:space="preserve"> dimensionada</w:t>
            </w:r>
          </w:p>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Cronograma de trabajo</w:t>
            </w:r>
          </w:p>
        </w:tc>
        <w:tc>
          <w:tcPr>
            <w:tcW w:w="4010" w:type="dxa"/>
            <w:tcBorders>
              <w:left w:val="nil"/>
              <w:right w:val="nil"/>
            </w:tcBorders>
          </w:tcPr>
          <w:p w:rsidR="00A474BC" w:rsidRPr="001E66DB" w:rsidRDefault="00A474BC" w:rsidP="00A474B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C</w:t>
            </w:r>
            <w:r w:rsidRPr="001E66DB">
              <w:rPr>
                <w:rFonts w:ascii="Arial Narrow" w:hAnsi="Arial Narrow" w:cs="Arial Narrow"/>
                <w:sz w:val="16"/>
                <w:szCs w:val="16"/>
                <w:lang w:val="es-PE" w:eastAsia="es-PE"/>
              </w:rPr>
              <w:t xml:space="preserve">oordinador </w:t>
            </w:r>
            <w:r>
              <w:rPr>
                <w:rFonts w:ascii="Arial Narrow" w:hAnsi="Arial Narrow" w:cs="Arial Narrow"/>
                <w:sz w:val="16"/>
                <w:szCs w:val="16"/>
                <w:lang w:val="es-PE" w:eastAsia="es-PE"/>
              </w:rPr>
              <w:t>de Imagen Institucional procede a realizar la preparación de la campaña, el cual contendrá el Cronograma de la campaña, el dimensionamiento de la publicidad y material a requerir durante el desarrollo de la misma.</w:t>
            </w:r>
          </w:p>
        </w:tc>
        <w:tc>
          <w:tcPr>
            <w:tcW w:w="1835" w:type="dxa"/>
            <w:tcBorders>
              <w:left w:val="nil"/>
              <w:right w:val="nil"/>
            </w:tcBorders>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Coordinador de Imagen Institucional</w:t>
            </w:r>
          </w:p>
        </w:tc>
        <w:tc>
          <w:tcPr>
            <w:tcW w:w="1319" w:type="dxa"/>
            <w:tcBorders>
              <w:left w:val="nil"/>
              <w:right w:val="nil"/>
            </w:tcBorders>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Manual</w:t>
            </w:r>
          </w:p>
        </w:tc>
        <w:tc>
          <w:tcPr>
            <w:tcW w:w="917" w:type="dxa"/>
            <w:tcBorders>
              <w:left w:val="nil"/>
            </w:tcBorders>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10 días</w:t>
            </w:r>
          </w:p>
        </w:tc>
      </w:tr>
      <w:tr w:rsidR="00A474BC" w:rsidRPr="003B7F34" w:rsidTr="00BF690C">
        <w:trPr>
          <w:trHeight w:val="675"/>
        </w:trPr>
        <w:tc>
          <w:tcPr>
            <w:tcW w:w="579" w:type="dxa"/>
            <w:tcBorders>
              <w:right w:val="nil"/>
            </w:tcBorders>
            <w:shd w:val="clear" w:color="auto" w:fill="C0C0C0"/>
          </w:tcPr>
          <w:p w:rsidR="00A474BC" w:rsidRPr="00D16FE6" w:rsidRDefault="00A474BC" w:rsidP="00A474BC">
            <w:pPr>
              <w:spacing w:after="0" w:line="240" w:lineRule="auto"/>
              <w:jc w:val="center"/>
              <w:rPr>
                <w:rFonts w:ascii="Arial Narrow" w:hAnsi="Arial Narrow" w:cs="Arial Narrow"/>
                <w:sz w:val="16"/>
                <w:szCs w:val="16"/>
                <w:lang w:val="es-PE" w:eastAsia="es-PE"/>
              </w:rPr>
            </w:pPr>
            <w:r w:rsidRPr="00D16FE6">
              <w:rPr>
                <w:rFonts w:ascii="Arial Narrow" w:hAnsi="Arial Narrow" w:cs="Arial Narrow"/>
                <w:sz w:val="16"/>
                <w:szCs w:val="16"/>
                <w:lang w:val="es-PE" w:eastAsia="es-PE"/>
              </w:rPr>
              <w:t>2.1</w:t>
            </w:r>
          </w:p>
        </w:tc>
        <w:tc>
          <w:tcPr>
            <w:tcW w:w="1466" w:type="dxa"/>
            <w:tcBorders>
              <w:left w:val="nil"/>
              <w:right w:val="nil"/>
            </w:tcBorders>
            <w:shd w:val="clear" w:color="auto" w:fill="C0C0C0"/>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xml:space="preserve">- Tipo de </w:t>
            </w:r>
            <w:r w:rsidRPr="001E66DB">
              <w:rPr>
                <w:rFonts w:ascii="Arial Narrow" w:hAnsi="Arial Narrow" w:cs="Arial Narrow"/>
                <w:sz w:val="16"/>
                <w:szCs w:val="16"/>
                <w:lang w:val="es-PE" w:eastAsia="es-PE"/>
              </w:rPr>
              <w:t>Campaña</w:t>
            </w:r>
          </w:p>
        </w:tc>
        <w:tc>
          <w:tcPr>
            <w:tcW w:w="1919" w:type="dxa"/>
            <w:tcBorders>
              <w:left w:val="nil"/>
              <w:right w:val="nil"/>
            </w:tcBorders>
            <w:shd w:val="clear" w:color="auto" w:fill="C0C0C0"/>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 xml:space="preserve">Elaboración de Cronograma </w:t>
            </w:r>
          </w:p>
        </w:tc>
        <w:tc>
          <w:tcPr>
            <w:tcW w:w="1607" w:type="dxa"/>
            <w:tcBorders>
              <w:left w:val="nil"/>
              <w:right w:val="nil"/>
            </w:tcBorders>
            <w:shd w:val="clear" w:color="auto" w:fill="C0C0C0"/>
          </w:tcPr>
          <w:p w:rsidR="00A474BC"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 Cronograma de trabajo</w:t>
            </w:r>
          </w:p>
          <w:p w:rsidR="00A474BC" w:rsidRPr="001E66DB" w:rsidRDefault="00A474BC" w:rsidP="00A474BC">
            <w:pPr>
              <w:spacing w:after="0" w:line="240" w:lineRule="auto"/>
              <w:rPr>
                <w:rFonts w:ascii="Arial Narrow" w:hAnsi="Arial Narrow" w:cs="Arial Narrow"/>
                <w:sz w:val="16"/>
                <w:szCs w:val="16"/>
                <w:lang w:val="es-PE" w:eastAsia="es-PE"/>
              </w:rPr>
            </w:pPr>
          </w:p>
        </w:tc>
        <w:tc>
          <w:tcPr>
            <w:tcW w:w="4010" w:type="dxa"/>
            <w:tcBorders>
              <w:left w:val="nil"/>
              <w:right w:val="nil"/>
            </w:tcBorders>
            <w:shd w:val="clear" w:color="auto" w:fill="C0C0C0"/>
          </w:tcPr>
          <w:p w:rsidR="00A474BC" w:rsidRPr="001E66DB" w:rsidRDefault="00A474BC" w:rsidP="00A474B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C</w:t>
            </w:r>
            <w:r w:rsidRPr="001E66DB">
              <w:rPr>
                <w:rFonts w:ascii="Arial Narrow" w:hAnsi="Arial Narrow" w:cs="Arial Narrow"/>
                <w:sz w:val="16"/>
                <w:szCs w:val="16"/>
                <w:lang w:val="es-PE" w:eastAsia="es-PE"/>
              </w:rPr>
              <w:t xml:space="preserve">oordinador </w:t>
            </w:r>
            <w:r>
              <w:rPr>
                <w:rFonts w:ascii="Arial Narrow" w:hAnsi="Arial Narrow" w:cs="Arial Narrow"/>
                <w:sz w:val="16"/>
                <w:szCs w:val="16"/>
                <w:lang w:val="es-PE" w:eastAsia="es-PE"/>
              </w:rPr>
              <w:t xml:space="preserve">de Imagen Institucional </w:t>
            </w:r>
            <w:r w:rsidRPr="001E66DB">
              <w:rPr>
                <w:rFonts w:ascii="Arial Narrow" w:hAnsi="Arial Narrow" w:cs="Arial Narrow"/>
                <w:sz w:val="16"/>
                <w:szCs w:val="16"/>
                <w:lang w:val="es-PE" w:eastAsia="es-PE"/>
              </w:rPr>
              <w:t xml:space="preserve">procede a elaborar el </w:t>
            </w:r>
            <w:r>
              <w:rPr>
                <w:rFonts w:ascii="Arial Narrow" w:hAnsi="Arial Narrow" w:cs="Arial Narrow"/>
                <w:sz w:val="16"/>
                <w:szCs w:val="16"/>
                <w:lang w:val="es-PE" w:eastAsia="es-PE"/>
              </w:rPr>
              <w:t>C</w:t>
            </w:r>
            <w:r w:rsidRPr="001E66DB">
              <w:rPr>
                <w:rFonts w:ascii="Arial Narrow" w:hAnsi="Arial Narrow" w:cs="Arial Narrow"/>
                <w:sz w:val="16"/>
                <w:szCs w:val="16"/>
                <w:lang w:val="es-PE" w:eastAsia="es-PE"/>
              </w:rPr>
              <w:t xml:space="preserve">ronograma de trabajo que tendrá </w:t>
            </w:r>
            <w:r>
              <w:rPr>
                <w:rFonts w:ascii="Arial Narrow" w:hAnsi="Arial Narrow" w:cs="Arial Narrow"/>
                <w:sz w:val="16"/>
                <w:szCs w:val="16"/>
                <w:lang w:val="es-PE" w:eastAsia="es-PE"/>
              </w:rPr>
              <w:t>la</w:t>
            </w:r>
            <w:r w:rsidRPr="001E66DB">
              <w:rPr>
                <w:rFonts w:ascii="Arial Narrow" w:hAnsi="Arial Narrow" w:cs="Arial Narrow"/>
                <w:sz w:val="16"/>
                <w:szCs w:val="16"/>
                <w:lang w:val="es-PE" w:eastAsia="es-PE"/>
              </w:rPr>
              <w:t xml:space="preserve"> campañ</w:t>
            </w:r>
            <w:r>
              <w:rPr>
                <w:rFonts w:ascii="Arial Narrow" w:hAnsi="Arial Narrow" w:cs="Arial Narrow"/>
                <w:sz w:val="16"/>
                <w:szCs w:val="16"/>
                <w:lang w:val="es-PE" w:eastAsia="es-PE"/>
              </w:rPr>
              <w:t>a en función al tipo de campaña.</w:t>
            </w:r>
          </w:p>
        </w:tc>
        <w:tc>
          <w:tcPr>
            <w:tcW w:w="1835" w:type="dxa"/>
            <w:tcBorders>
              <w:left w:val="nil"/>
              <w:right w:val="nil"/>
            </w:tcBorders>
            <w:shd w:val="clear" w:color="auto" w:fill="C0C0C0"/>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Coordinador de Imagen Institucional</w:t>
            </w:r>
          </w:p>
        </w:tc>
        <w:tc>
          <w:tcPr>
            <w:tcW w:w="1319" w:type="dxa"/>
            <w:tcBorders>
              <w:left w:val="nil"/>
              <w:right w:val="nil"/>
            </w:tcBorders>
            <w:shd w:val="clear" w:color="auto" w:fill="C0C0C0"/>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Manual</w:t>
            </w:r>
          </w:p>
        </w:tc>
        <w:tc>
          <w:tcPr>
            <w:tcW w:w="917" w:type="dxa"/>
            <w:tcBorders>
              <w:left w:val="nil"/>
            </w:tcBorders>
            <w:shd w:val="clear" w:color="auto" w:fill="C0C0C0"/>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4 días</w:t>
            </w:r>
          </w:p>
        </w:tc>
      </w:tr>
      <w:tr w:rsidR="00A474BC" w:rsidRPr="003B7F34" w:rsidTr="00BF690C">
        <w:trPr>
          <w:trHeight w:val="900"/>
        </w:trPr>
        <w:tc>
          <w:tcPr>
            <w:tcW w:w="579" w:type="dxa"/>
            <w:tcBorders>
              <w:right w:val="nil"/>
            </w:tcBorders>
          </w:tcPr>
          <w:p w:rsidR="00A474BC" w:rsidRPr="00D16FE6" w:rsidRDefault="00A474BC" w:rsidP="00A474BC">
            <w:pPr>
              <w:spacing w:after="0" w:line="240" w:lineRule="auto"/>
              <w:jc w:val="center"/>
              <w:rPr>
                <w:rFonts w:ascii="Arial Narrow" w:hAnsi="Arial Narrow" w:cs="Arial Narrow"/>
                <w:sz w:val="16"/>
                <w:szCs w:val="16"/>
                <w:lang w:val="es-PE" w:eastAsia="es-PE"/>
              </w:rPr>
            </w:pPr>
            <w:r w:rsidRPr="00D16FE6">
              <w:rPr>
                <w:rFonts w:ascii="Arial Narrow" w:hAnsi="Arial Narrow" w:cs="Arial Narrow"/>
                <w:sz w:val="16"/>
                <w:szCs w:val="16"/>
                <w:lang w:val="es-PE" w:eastAsia="es-PE"/>
              </w:rPr>
              <w:t>2.2</w:t>
            </w:r>
          </w:p>
        </w:tc>
        <w:tc>
          <w:tcPr>
            <w:tcW w:w="1466" w:type="dxa"/>
            <w:tcBorders>
              <w:left w:val="nil"/>
              <w:right w:val="nil"/>
            </w:tcBorders>
          </w:tcPr>
          <w:p w:rsidR="00A474BC"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 Cronograma de trabajo</w:t>
            </w:r>
          </w:p>
          <w:p w:rsidR="00A474BC" w:rsidRPr="001E66DB" w:rsidRDefault="00A474BC" w:rsidP="00A474BC">
            <w:pPr>
              <w:spacing w:after="0" w:line="240" w:lineRule="auto"/>
              <w:rPr>
                <w:rFonts w:ascii="Arial Narrow" w:hAnsi="Arial Narrow" w:cs="Arial Narrow"/>
                <w:sz w:val="16"/>
                <w:szCs w:val="16"/>
                <w:lang w:val="es-PE" w:eastAsia="es-PE"/>
              </w:rPr>
            </w:pPr>
          </w:p>
        </w:tc>
        <w:tc>
          <w:tcPr>
            <w:tcW w:w="1919" w:type="dxa"/>
            <w:tcBorders>
              <w:left w:val="nil"/>
              <w:right w:val="nil"/>
            </w:tcBorders>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Dimensionamiento de material a requerir</w:t>
            </w:r>
          </w:p>
        </w:tc>
        <w:tc>
          <w:tcPr>
            <w:tcW w:w="1607" w:type="dxa"/>
            <w:tcBorders>
              <w:left w:val="nil"/>
              <w:right w:val="nil"/>
            </w:tcBorders>
          </w:tcPr>
          <w:p w:rsidR="00A474BC"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Material estimado</w:t>
            </w:r>
          </w:p>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xml:space="preserve">- </w:t>
            </w:r>
            <w:r w:rsidRPr="001E66DB">
              <w:rPr>
                <w:rFonts w:ascii="Arial Narrow" w:hAnsi="Arial Narrow" w:cs="Arial Narrow"/>
                <w:sz w:val="16"/>
                <w:szCs w:val="16"/>
                <w:lang w:val="es-PE" w:eastAsia="es-PE"/>
              </w:rPr>
              <w:t>Cronograma de trabajo</w:t>
            </w:r>
          </w:p>
        </w:tc>
        <w:tc>
          <w:tcPr>
            <w:tcW w:w="4010" w:type="dxa"/>
            <w:tcBorders>
              <w:left w:val="nil"/>
              <w:right w:val="nil"/>
            </w:tcBorders>
          </w:tcPr>
          <w:p w:rsidR="00A474BC" w:rsidRPr="001E66DB" w:rsidRDefault="00A474BC" w:rsidP="00A474B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C</w:t>
            </w:r>
            <w:r w:rsidRPr="001E66DB">
              <w:rPr>
                <w:rFonts w:ascii="Arial Narrow" w:hAnsi="Arial Narrow" w:cs="Arial Narrow"/>
                <w:sz w:val="16"/>
                <w:szCs w:val="16"/>
                <w:lang w:val="es-PE" w:eastAsia="es-PE"/>
              </w:rPr>
              <w:t xml:space="preserve">oordinador </w:t>
            </w:r>
            <w:r>
              <w:rPr>
                <w:rFonts w:ascii="Arial Narrow" w:hAnsi="Arial Narrow" w:cs="Arial Narrow"/>
                <w:sz w:val="16"/>
                <w:szCs w:val="16"/>
                <w:lang w:val="es-PE" w:eastAsia="es-PE"/>
              </w:rPr>
              <w:t xml:space="preserve">de Imagen Institucional procede a </w:t>
            </w:r>
            <w:r w:rsidRPr="001E66DB">
              <w:rPr>
                <w:rFonts w:ascii="Arial Narrow" w:hAnsi="Arial Narrow" w:cs="Arial Narrow"/>
                <w:sz w:val="16"/>
                <w:szCs w:val="16"/>
                <w:lang w:val="es-PE" w:eastAsia="es-PE"/>
              </w:rPr>
              <w:t>estima</w:t>
            </w:r>
            <w:r>
              <w:rPr>
                <w:rFonts w:ascii="Arial Narrow" w:hAnsi="Arial Narrow" w:cs="Arial Narrow"/>
                <w:sz w:val="16"/>
                <w:szCs w:val="16"/>
                <w:lang w:val="es-PE" w:eastAsia="es-PE"/>
              </w:rPr>
              <w:t>r</w:t>
            </w:r>
            <w:r w:rsidRPr="001E66DB">
              <w:rPr>
                <w:rFonts w:ascii="Arial Narrow" w:hAnsi="Arial Narrow" w:cs="Arial Narrow"/>
                <w:sz w:val="16"/>
                <w:szCs w:val="16"/>
                <w:lang w:val="es-PE" w:eastAsia="es-PE"/>
              </w:rPr>
              <w:t xml:space="preserve"> el número de materiales </w:t>
            </w:r>
            <w:r>
              <w:rPr>
                <w:rFonts w:ascii="Arial Narrow" w:hAnsi="Arial Narrow" w:cs="Arial Narrow"/>
                <w:sz w:val="16"/>
                <w:szCs w:val="16"/>
                <w:lang w:val="es-PE" w:eastAsia="es-PE"/>
              </w:rPr>
              <w:t xml:space="preserve">a requerir, de acuerdo al Cronograma de trabajo realizado anteriormente.  </w:t>
            </w:r>
          </w:p>
        </w:tc>
        <w:tc>
          <w:tcPr>
            <w:tcW w:w="1835" w:type="dxa"/>
            <w:tcBorders>
              <w:left w:val="nil"/>
              <w:right w:val="nil"/>
            </w:tcBorders>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Coordinador de Imagen Institucional</w:t>
            </w:r>
          </w:p>
        </w:tc>
        <w:tc>
          <w:tcPr>
            <w:tcW w:w="1319" w:type="dxa"/>
            <w:tcBorders>
              <w:left w:val="nil"/>
              <w:right w:val="nil"/>
            </w:tcBorders>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Manual</w:t>
            </w:r>
          </w:p>
        </w:tc>
        <w:tc>
          <w:tcPr>
            <w:tcW w:w="917" w:type="dxa"/>
            <w:tcBorders>
              <w:left w:val="nil"/>
            </w:tcBorders>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xml:space="preserve">3 días </w:t>
            </w:r>
          </w:p>
        </w:tc>
      </w:tr>
      <w:tr w:rsidR="00A474BC" w:rsidRPr="003B7F34" w:rsidTr="00BF690C">
        <w:trPr>
          <w:trHeight w:val="900"/>
        </w:trPr>
        <w:tc>
          <w:tcPr>
            <w:tcW w:w="579" w:type="dxa"/>
            <w:tcBorders>
              <w:right w:val="nil"/>
            </w:tcBorders>
            <w:shd w:val="clear" w:color="auto" w:fill="BFBFBF"/>
          </w:tcPr>
          <w:p w:rsidR="00A474BC" w:rsidRPr="00D16FE6" w:rsidRDefault="00A474BC" w:rsidP="00A474BC">
            <w:pPr>
              <w:spacing w:after="0" w:line="240" w:lineRule="auto"/>
              <w:jc w:val="center"/>
              <w:rPr>
                <w:rFonts w:ascii="Arial Narrow" w:hAnsi="Arial Narrow" w:cs="Arial Narrow"/>
                <w:sz w:val="16"/>
                <w:szCs w:val="16"/>
                <w:lang w:val="es-PE" w:eastAsia="es-PE"/>
              </w:rPr>
            </w:pPr>
            <w:r w:rsidRPr="00D16FE6">
              <w:rPr>
                <w:rFonts w:ascii="Arial Narrow" w:hAnsi="Arial Narrow" w:cs="Arial Narrow"/>
                <w:sz w:val="16"/>
                <w:szCs w:val="16"/>
                <w:lang w:val="es-PE" w:eastAsia="es-PE"/>
              </w:rPr>
              <w:t>2.3</w:t>
            </w:r>
          </w:p>
        </w:tc>
        <w:tc>
          <w:tcPr>
            <w:tcW w:w="1466" w:type="dxa"/>
            <w:tcBorders>
              <w:left w:val="nil"/>
              <w:right w:val="nil"/>
            </w:tcBorders>
            <w:shd w:val="clear" w:color="auto" w:fill="BFBFBF"/>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xml:space="preserve">- </w:t>
            </w:r>
            <w:r w:rsidRPr="001E66DB">
              <w:rPr>
                <w:rFonts w:ascii="Arial Narrow" w:hAnsi="Arial Narrow" w:cs="Arial Narrow"/>
                <w:sz w:val="16"/>
                <w:szCs w:val="16"/>
                <w:lang w:val="es-PE" w:eastAsia="es-PE"/>
              </w:rPr>
              <w:t>Cronograma de trabajo</w:t>
            </w:r>
          </w:p>
        </w:tc>
        <w:tc>
          <w:tcPr>
            <w:tcW w:w="1919" w:type="dxa"/>
            <w:tcBorders>
              <w:left w:val="nil"/>
              <w:right w:val="nil"/>
            </w:tcBorders>
            <w:shd w:val="clear" w:color="auto" w:fill="BFBFBF"/>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Dimensionamiento</w:t>
            </w:r>
            <w:r>
              <w:rPr>
                <w:rFonts w:ascii="Arial Narrow" w:hAnsi="Arial Narrow" w:cs="Arial Narrow"/>
                <w:sz w:val="16"/>
                <w:szCs w:val="16"/>
                <w:lang w:val="es-PE" w:eastAsia="es-PE"/>
              </w:rPr>
              <w:t xml:space="preserve"> de P</w:t>
            </w:r>
            <w:r w:rsidRPr="001E66DB">
              <w:rPr>
                <w:rFonts w:ascii="Arial Narrow" w:hAnsi="Arial Narrow" w:cs="Arial Narrow"/>
                <w:sz w:val="16"/>
                <w:szCs w:val="16"/>
                <w:lang w:val="es-PE" w:eastAsia="es-PE"/>
              </w:rPr>
              <w:t xml:space="preserve">ublicidad </w:t>
            </w:r>
            <w:r>
              <w:rPr>
                <w:rFonts w:ascii="Arial Narrow" w:hAnsi="Arial Narrow" w:cs="Arial Narrow"/>
                <w:sz w:val="16"/>
                <w:szCs w:val="16"/>
                <w:lang w:val="es-PE" w:eastAsia="es-PE"/>
              </w:rPr>
              <w:t>a</w:t>
            </w:r>
            <w:r w:rsidRPr="001E66DB">
              <w:rPr>
                <w:rFonts w:ascii="Arial Narrow" w:hAnsi="Arial Narrow" w:cs="Arial Narrow"/>
                <w:sz w:val="16"/>
                <w:szCs w:val="16"/>
                <w:lang w:val="es-PE" w:eastAsia="es-PE"/>
              </w:rPr>
              <w:t xml:space="preserve"> necesitar</w:t>
            </w:r>
          </w:p>
        </w:tc>
        <w:tc>
          <w:tcPr>
            <w:tcW w:w="1607" w:type="dxa"/>
            <w:tcBorders>
              <w:left w:val="nil"/>
              <w:right w:val="nil"/>
            </w:tcBorders>
            <w:shd w:val="clear" w:color="auto" w:fill="BFBFBF"/>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C</w:t>
            </w:r>
            <w:r w:rsidRPr="001E66DB">
              <w:rPr>
                <w:rFonts w:ascii="Arial Narrow" w:hAnsi="Arial Narrow" w:cs="Arial Narrow"/>
                <w:sz w:val="16"/>
                <w:szCs w:val="16"/>
                <w:lang w:val="es-PE" w:eastAsia="es-PE"/>
              </w:rPr>
              <w:t>ampaña publicitaria</w:t>
            </w:r>
            <w:r>
              <w:rPr>
                <w:rFonts w:ascii="Arial Narrow" w:hAnsi="Arial Narrow" w:cs="Arial Narrow"/>
                <w:sz w:val="16"/>
                <w:szCs w:val="16"/>
                <w:lang w:val="es-PE" w:eastAsia="es-PE"/>
              </w:rPr>
              <w:t xml:space="preserve"> dimensionada</w:t>
            </w:r>
          </w:p>
        </w:tc>
        <w:tc>
          <w:tcPr>
            <w:tcW w:w="4010" w:type="dxa"/>
            <w:tcBorders>
              <w:left w:val="nil"/>
              <w:right w:val="nil"/>
            </w:tcBorders>
            <w:shd w:val="clear" w:color="auto" w:fill="BFBFBF"/>
          </w:tcPr>
          <w:p w:rsidR="00A474BC" w:rsidRPr="001E66DB" w:rsidRDefault="00A474BC" w:rsidP="00A474B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Una vez que el material ha sido estimado, el Coordinador de Imagen Institucional procede a dimensionar la publicidad a necesitar en función al Cronograma de trabajo.</w:t>
            </w:r>
          </w:p>
        </w:tc>
        <w:tc>
          <w:tcPr>
            <w:tcW w:w="1835" w:type="dxa"/>
            <w:tcBorders>
              <w:left w:val="nil"/>
              <w:right w:val="nil"/>
            </w:tcBorders>
            <w:shd w:val="clear" w:color="auto" w:fill="BFBFBF"/>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Coordinador de Imagen Institucional</w:t>
            </w:r>
          </w:p>
        </w:tc>
        <w:tc>
          <w:tcPr>
            <w:tcW w:w="1319" w:type="dxa"/>
            <w:tcBorders>
              <w:left w:val="nil"/>
              <w:right w:val="nil"/>
            </w:tcBorders>
            <w:shd w:val="clear" w:color="auto" w:fill="BFBFBF"/>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Manual</w:t>
            </w:r>
          </w:p>
        </w:tc>
        <w:tc>
          <w:tcPr>
            <w:tcW w:w="917" w:type="dxa"/>
            <w:tcBorders>
              <w:left w:val="nil"/>
            </w:tcBorders>
            <w:shd w:val="clear" w:color="auto" w:fill="BFBFBF"/>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3 días</w:t>
            </w:r>
          </w:p>
        </w:tc>
      </w:tr>
      <w:tr w:rsidR="00A474BC" w:rsidRPr="003B7F34" w:rsidTr="00BF690C">
        <w:trPr>
          <w:trHeight w:val="675"/>
        </w:trPr>
        <w:tc>
          <w:tcPr>
            <w:tcW w:w="579" w:type="dxa"/>
            <w:tcBorders>
              <w:right w:val="nil"/>
            </w:tcBorders>
          </w:tcPr>
          <w:p w:rsidR="00A474BC" w:rsidRPr="00D16FE6" w:rsidRDefault="00A474BC" w:rsidP="00A474BC">
            <w:pPr>
              <w:spacing w:after="0" w:line="240" w:lineRule="auto"/>
              <w:jc w:val="center"/>
              <w:rPr>
                <w:rFonts w:ascii="Arial Narrow" w:hAnsi="Arial Narrow" w:cs="Arial Narrow"/>
                <w:sz w:val="16"/>
                <w:szCs w:val="16"/>
                <w:lang w:val="es-PE" w:eastAsia="es-PE"/>
              </w:rPr>
            </w:pPr>
            <w:r w:rsidRPr="00D16FE6">
              <w:rPr>
                <w:rFonts w:ascii="Arial Narrow" w:hAnsi="Arial Narrow" w:cs="Arial Narrow"/>
                <w:sz w:val="16"/>
                <w:szCs w:val="16"/>
                <w:lang w:val="es-PE" w:eastAsia="es-PE"/>
              </w:rPr>
              <w:t>3</w:t>
            </w:r>
          </w:p>
        </w:tc>
        <w:tc>
          <w:tcPr>
            <w:tcW w:w="1466" w:type="dxa"/>
            <w:tcBorders>
              <w:left w:val="nil"/>
              <w:right w:val="nil"/>
            </w:tcBorders>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C</w:t>
            </w:r>
            <w:r w:rsidRPr="001E66DB">
              <w:rPr>
                <w:rFonts w:ascii="Arial Narrow" w:hAnsi="Arial Narrow" w:cs="Arial Narrow"/>
                <w:sz w:val="16"/>
                <w:szCs w:val="16"/>
                <w:lang w:val="es-PE" w:eastAsia="es-PE"/>
              </w:rPr>
              <w:t>ampaña publicitaria</w:t>
            </w:r>
            <w:r>
              <w:rPr>
                <w:rFonts w:ascii="Arial Narrow" w:hAnsi="Arial Narrow" w:cs="Arial Narrow"/>
                <w:sz w:val="16"/>
                <w:szCs w:val="16"/>
                <w:lang w:val="es-PE" w:eastAsia="es-PE"/>
              </w:rPr>
              <w:t xml:space="preserve"> dimensionada</w:t>
            </w:r>
          </w:p>
        </w:tc>
        <w:tc>
          <w:tcPr>
            <w:tcW w:w="1919" w:type="dxa"/>
            <w:tcBorders>
              <w:left w:val="nil"/>
              <w:right w:val="nil"/>
            </w:tcBorders>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Coordinación para campaña publicitaria</w:t>
            </w:r>
          </w:p>
        </w:tc>
        <w:tc>
          <w:tcPr>
            <w:tcW w:w="1607" w:type="dxa"/>
            <w:tcBorders>
              <w:left w:val="nil"/>
              <w:right w:val="nil"/>
            </w:tcBorders>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C</w:t>
            </w:r>
            <w:r w:rsidRPr="001E66DB">
              <w:rPr>
                <w:rFonts w:ascii="Arial Narrow" w:hAnsi="Arial Narrow" w:cs="Arial Narrow"/>
                <w:sz w:val="16"/>
                <w:szCs w:val="16"/>
                <w:lang w:val="es-PE" w:eastAsia="es-PE"/>
              </w:rPr>
              <w:t>ampaña publicitaria</w:t>
            </w:r>
            <w:r>
              <w:rPr>
                <w:rFonts w:ascii="Arial Narrow" w:hAnsi="Arial Narrow" w:cs="Arial Narrow"/>
                <w:sz w:val="16"/>
                <w:szCs w:val="16"/>
                <w:lang w:val="es-PE" w:eastAsia="es-PE"/>
              </w:rPr>
              <w:t xml:space="preserve"> coordinada.</w:t>
            </w:r>
          </w:p>
        </w:tc>
        <w:tc>
          <w:tcPr>
            <w:tcW w:w="4010" w:type="dxa"/>
            <w:tcBorders>
              <w:left w:val="nil"/>
              <w:right w:val="nil"/>
            </w:tcBorders>
          </w:tcPr>
          <w:p w:rsidR="00A474BC" w:rsidRPr="001E66DB" w:rsidRDefault="00A474BC" w:rsidP="00A474B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A</w:t>
            </w:r>
            <w:r w:rsidRPr="001E66DB">
              <w:rPr>
                <w:rFonts w:ascii="Arial Narrow" w:hAnsi="Arial Narrow" w:cs="Arial Narrow"/>
                <w:sz w:val="16"/>
                <w:szCs w:val="16"/>
                <w:lang w:val="es-PE" w:eastAsia="es-PE"/>
              </w:rPr>
              <w:t>sistente</w:t>
            </w:r>
            <w:r>
              <w:rPr>
                <w:rFonts w:ascii="Arial Narrow" w:hAnsi="Arial Narrow" w:cs="Arial Narrow"/>
                <w:sz w:val="16"/>
                <w:szCs w:val="16"/>
                <w:lang w:val="es-PE" w:eastAsia="es-PE"/>
              </w:rPr>
              <w:t xml:space="preserve"> de Imagen Institucional procede a realizar las coordinaciones pertinentes con la agencia publicitaria a fin de que ésta proceda con la elaboración de la publicidad.</w:t>
            </w:r>
          </w:p>
        </w:tc>
        <w:tc>
          <w:tcPr>
            <w:tcW w:w="1835" w:type="dxa"/>
            <w:tcBorders>
              <w:left w:val="nil"/>
              <w:right w:val="nil"/>
            </w:tcBorders>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Asistente de Imagen Institucional</w:t>
            </w:r>
          </w:p>
        </w:tc>
        <w:tc>
          <w:tcPr>
            <w:tcW w:w="1319" w:type="dxa"/>
            <w:tcBorders>
              <w:left w:val="nil"/>
              <w:right w:val="nil"/>
            </w:tcBorders>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Manual</w:t>
            </w:r>
          </w:p>
        </w:tc>
        <w:tc>
          <w:tcPr>
            <w:tcW w:w="917" w:type="dxa"/>
            <w:tcBorders>
              <w:left w:val="nil"/>
            </w:tcBorders>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3 días</w:t>
            </w:r>
          </w:p>
        </w:tc>
      </w:tr>
      <w:tr w:rsidR="00A474BC" w:rsidRPr="003B7F34" w:rsidTr="00BF690C">
        <w:trPr>
          <w:trHeight w:val="675"/>
        </w:trPr>
        <w:tc>
          <w:tcPr>
            <w:tcW w:w="579" w:type="dxa"/>
            <w:tcBorders>
              <w:right w:val="nil"/>
            </w:tcBorders>
            <w:shd w:val="clear" w:color="auto" w:fill="C0C0C0"/>
          </w:tcPr>
          <w:p w:rsidR="00A474BC" w:rsidRPr="00D16FE6" w:rsidRDefault="00A474BC" w:rsidP="00A474BC">
            <w:pPr>
              <w:spacing w:after="0" w:line="240" w:lineRule="auto"/>
              <w:jc w:val="center"/>
              <w:rPr>
                <w:rFonts w:ascii="Arial Narrow" w:hAnsi="Arial Narrow" w:cs="Arial Narrow"/>
                <w:sz w:val="16"/>
                <w:szCs w:val="16"/>
                <w:lang w:val="es-PE" w:eastAsia="es-PE"/>
              </w:rPr>
            </w:pPr>
            <w:r w:rsidRPr="00D16FE6">
              <w:rPr>
                <w:rFonts w:ascii="Arial Narrow" w:hAnsi="Arial Narrow" w:cs="Arial Narrow"/>
                <w:sz w:val="16"/>
                <w:szCs w:val="16"/>
                <w:lang w:val="es-PE" w:eastAsia="es-PE"/>
              </w:rPr>
              <w:t>4</w:t>
            </w:r>
          </w:p>
        </w:tc>
        <w:tc>
          <w:tcPr>
            <w:tcW w:w="1466" w:type="dxa"/>
            <w:tcBorders>
              <w:left w:val="nil"/>
              <w:right w:val="nil"/>
            </w:tcBorders>
            <w:shd w:val="clear" w:color="auto" w:fill="C0C0C0"/>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C</w:t>
            </w:r>
            <w:r w:rsidRPr="001E66DB">
              <w:rPr>
                <w:rFonts w:ascii="Arial Narrow" w:hAnsi="Arial Narrow" w:cs="Arial Narrow"/>
                <w:sz w:val="16"/>
                <w:szCs w:val="16"/>
                <w:lang w:val="es-PE" w:eastAsia="es-PE"/>
              </w:rPr>
              <w:t>ampaña publicitaria</w:t>
            </w:r>
            <w:r>
              <w:rPr>
                <w:rFonts w:ascii="Arial Narrow" w:hAnsi="Arial Narrow" w:cs="Arial Narrow"/>
                <w:sz w:val="16"/>
                <w:szCs w:val="16"/>
                <w:lang w:val="es-PE" w:eastAsia="es-PE"/>
              </w:rPr>
              <w:t xml:space="preserve"> coordinada.</w:t>
            </w:r>
          </w:p>
        </w:tc>
        <w:tc>
          <w:tcPr>
            <w:tcW w:w="1919" w:type="dxa"/>
            <w:tcBorders>
              <w:left w:val="nil"/>
              <w:right w:val="nil"/>
            </w:tcBorders>
            <w:shd w:val="clear" w:color="auto" w:fill="C0C0C0"/>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Determinar requerimientos de publicidad</w:t>
            </w:r>
          </w:p>
        </w:tc>
        <w:tc>
          <w:tcPr>
            <w:tcW w:w="1607" w:type="dxa"/>
            <w:tcBorders>
              <w:left w:val="nil"/>
              <w:right w:val="nil"/>
            </w:tcBorders>
            <w:shd w:val="clear" w:color="auto" w:fill="C0C0C0"/>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Requerimientos de publicidad</w:t>
            </w:r>
          </w:p>
        </w:tc>
        <w:tc>
          <w:tcPr>
            <w:tcW w:w="4010" w:type="dxa"/>
            <w:tcBorders>
              <w:left w:val="nil"/>
              <w:right w:val="nil"/>
            </w:tcBorders>
            <w:shd w:val="clear" w:color="auto" w:fill="C0C0C0"/>
          </w:tcPr>
          <w:p w:rsidR="00A474BC" w:rsidRPr="001E66DB" w:rsidRDefault="00A474BC" w:rsidP="00A474B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A</w:t>
            </w:r>
            <w:r w:rsidRPr="001E66DB">
              <w:rPr>
                <w:rFonts w:ascii="Arial Narrow" w:hAnsi="Arial Narrow" w:cs="Arial Narrow"/>
                <w:sz w:val="16"/>
                <w:szCs w:val="16"/>
                <w:lang w:val="es-PE" w:eastAsia="es-PE"/>
              </w:rPr>
              <w:t>sistente</w:t>
            </w:r>
            <w:r>
              <w:rPr>
                <w:rFonts w:ascii="Arial Narrow" w:hAnsi="Arial Narrow" w:cs="Arial Narrow"/>
                <w:sz w:val="16"/>
                <w:szCs w:val="16"/>
                <w:lang w:val="es-PE" w:eastAsia="es-PE"/>
              </w:rPr>
              <w:t xml:space="preserve"> de Imagen Institucional procede a comunicar a la agencia publicitaria los requerimientos de publicidad pertinentes, a fin de que ésta se alinee a las necesidades de la campaña.</w:t>
            </w:r>
          </w:p>
        </w:tc>
        <w:tc>
          <w:tcPr>
            <w:tcW w:w="1835" w:type="dxa"/>
            <w:tcBorders>
              <w:left w:val="nil"/>
              <w:right w:val="nil"/>
            </w:tcBorders>
            <w:shd w:val="clear" w:color="auto" w:fill="C0C0C0"/>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Asistente de Imagen Institucional</w:t>
            </w:r>
          </w:p>
        </w:tc>
        <w:tc>
          <w:tcPr>
            <w:tcW w:w="1319" w:type="dxa"/>
            <w:tcBorders>
              <w:left w:val="nil"/>
              <w:right w:val="nil"/>
            </w:tcBorders>
            <w:shd w:val="clear" w:color="auto" w:fill="C0C0C0"/>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Manual</w:t>
            </w:r>
          </w:p>
        </w:tc>
        <w:tc>
          <w:tcPr>
            <w:tcW w:w="917" w:type="dxa"/>
            <w:tcBorders>
              <w:left w:val="nil"/>
            </w:tcBorders>
            <w:shd w:val="clear" w:color="auto" w:fill="C0C0C0"/>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día</w:t>
            </w:r>
          </w:p>
        </w:tc>
      </w:tr>
      <w:tr w:rsidR="00A474BC" w:rsidRPr="003B7F34" w:rsidTr="00BF690C">
        <w:trPr>
          <w:trHeight w:val="110"/>
        </w:trPr>
        <w:tc>
          <w:tcPr>
            <w:tcW w:w="579" w:type="dxa"/>
            <w:tcBorders>
              <w:right w:val="nil"/>
            </w:tcBorders>
          </w:tcPr>
          <w:p w:rsidR="00A474BC" w:rsidRPr="00D16FE6" w:rsidRDefault="00A474BC" w:rsidP="00A474BC">
            <w:pPr>
              <w:spacing w:after="0" w:line="240" w:lineRule="auto"/>
              <w:jc w:val="center"/>
              <w:rPr>
                <w:rFonts w:ascii="Arial Narrow" w:hAnsi="Arial Narrow" w:cs="Arial Narrow"/>
                <w:sz w:val="16"/>
                <w:szCs w:val="16"/>
                <w:lang w:val="es-PE" w:eastAsia="es-PE"/>
              </w:rPr>
            </w:pPr>
            <w:r w:rsidRPr="00D16FE6">
              <w:rPr>
                <w:rFonts w:ascii="Arial Narrow" w:hAnsi="Arial Narrow" w:cs="Arial Narrow"/>
                <w:sz w:val="16"/>
                <w:szCs w:val="16"/>
                <w:lang w:val="es-PE" w:eastAsia="es-PE"/>
              </w:rPr>
              <w:t>5</w:t>
            </w:r>
          </w:p>
        </w:tc>
        <w:tc>
          <w:tcPr>
            <w:tcW w:w="1466" w:type="dxa"/>
            <w:tcBorders>
              <w:left w:val="nil"/>
              <w:right w:val="nil"/>
            </w:tcBorders>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Requerimientos de publicidad</w:t>
            </w:r>
          </w:p>
        </w:tc>
        <w:tc>
          <w:tcPr>
            <w:tcW w:w="1919" w:type="dxa"/>
            <w:tcBorders>
              <w:left w:val="nil"/>
              <w:right w:val="nil"/>
            </w:tcBorders>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Revisión de publicidad</w:t>
            </w:r>
          </w:p>
        </w:tc>
        <w:tc>
          <w:tcPr>
            <w:tcW w:w="1607" w:type="dxa"/>
            <w:tcBorders>
              <w:left w:val="nil"/>
              <w:right w:val="nil"/>
            </w:tcBorders>
          </w:tcPr>
          <w:p w:rsidR="00A474BC"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Publicidad</w:t>
            </w:r>
          </w:p>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Observaciones</w:t>
            </w:r>
          </w:p>
        </w:tc>
        <w:tc>
          <w:tcPr>
            <w:tcW w:w="4010" w:type="dxa"/>
            <w:tcBorders>
              <w:left w:val="nil"/>
              <w:right w:val="nil"/>
            </w:tcBorders>
          </w:tcPr>
          <w:p w:rsidR="00A474BC" w:rsidRDefault="00A474BC" w:rsidP="00A474B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A</w:t>
            </w:r>
            <w:r w:rsidRPr="001E66DB">
              <w:rPr>
                <w:rFonts w:ascii="Arial Narrow" w:hAnsi="Arial Narrow" w:cs="Arial Narrow"/>
                <w:sz w:val="16"/>
                <w:szCs w:val="16"/>
                <w:lang w:val="es-PE" w:eastAsia="es-PE"/>
              </w:rPr>
              <w:t>sistente</w:t>
            </w:r>
            <w:r>
              <w:rPr>
                <w:rFonts w:ascii="Arial Narrow" w:hAnsi="Arial Narrow" w:cs="Arial Narrow"/>
                <w:sz w:val="16"/>
                <w:szCs w:val="16"/>
                <w:lang w:val="es-PE" w:eastAsia="es-PE"/>
              </w:rPr>
              <w:t xml:space="preserve"> de Imagen Institucional procede a revisar la publicidad proveniente de la agencia publicitaria en el </w:t>
            </w:r>
            <w:r w:rsidR="00BF690C">
              <w:rPr>
                <w:rFonts w:ascii="Arial Narrow" w:hAnsi="Arial Narrow" w:cs="Arial Narrow"/>
                <w:sz w:val="16"/>
                <w:szCs w:val="16"/>
                <w:lang w:val="es-PE" w:eastAsia="es-PE"/>
              </w:rPr>
              <w:t>p</w:t>
            </w:r>
            <w:r>
              <w:rPr>
                <w:rFonts w:ascii="Arial Narrow" w:hAnsi="Arial Narrow" w:cs="Arial Narrow"/>
                <w:sz w:val="16"/>
                <w:szCs w:val="16"/>
                <w:lang w:val="es-PE" w:eastAsia="es-PE"/>
              </w:rPr>
              <w:t>roceso de elaboración de publicidad de acuerdo a los requerimientos de ésta.</w:t>
            </w:r>
          </w:p>
          <w:p w:rsidR="00A474BC" w:rsidRPr="001E66DB" w:rsidRDefault="00A474BC" w:rsidP="00A474B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En caso el Asistente de Imagen Institucional encuentre algún error en la publicidad elaborada, procede a dar inicio a la actividad de compensación Corrección de publicidad.</w:t>
            </w:r>
          </w:p>
        </w:tc>
        <w:tc>
          <w:tcPr>
            <w:tcW w:w="1835" w:type="dxa"/>
            <w:tcBorders>
              <w:left w:val="nil"/>
              <w:right w:val="nil"/>
            </w:tcBorders>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Asistente de Imagen Institucional</w:t>
            </w:r>
          </w:p>
        </w:tc>
        <w:tc>
          <w:tcPr>
            <w:tcW w:w="1319" w:type="dxa"/>
            <w:tcBorders>
              <w:left w:val="nil"/>
              <w:right w:val="nil"/>
            </w:tcBorders>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Manual</w:t>
            </w:r>
          </w:p>
        </w:tc>
        <w:tc>
          <w:tcPr>
            <w:tcW w:w="917" w:type="dxa"/>
            <w:tcBorders>
              <w:left w:val="nil"/>
            </w:tcBorders>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3 días</w:t>
            </w:r>
          </w:p>
        </w:tc>
      </w:tr>
      <w:tr w:rsidR="00A474BC" w:rsidRPr="003B7F34" w:rsidTr="00BF690C">
        <w:trPr>
          <w:trHeight w:val="675"/>
        </w:trPr>
        <w:tc>
          <w:tcPr>
            <w:tcW w:w="579" w:type="dxa"/>
            <w:tcBorders>
              <w:right w:val="nil"/>
            </w:tcBorders>
            <w:shd w:val="clear" w:color="auto" w:fill="BFBFBF"/>
          </w:tcPr>
          <w:p w:rsidR="00A474BC" w:rsidRPr="00D16FE6" w:rsidRDefault="00A474BC" w:rsidP="00A474BC">
            <w:pPr>
              <w:spacing w:after="0" w:line="240" w:lineRule="auto"/>
              <w:jc w:val="center"/>
              <w:rPr>
                <w:rFonts w:ascii="Arial Narrow" w:hAnsi="Arial Narrow" w:cs="Arial Narrow"/>
                <w:sz w:val="16"/>
                <w:szCs w:val="16"/>
                <w:lang w:val="es-PE" w:eastAsia="es-PE"/>
              </w:rPr>
            </w:pPr>
            <w:r w:rsidRPr="00D16FE6">
              <w:rPr>
                <w:rFonts w:ascii="Arial Narrow" w:hAnsi="Arial Narrow" w:cs="Arial Narrow"/>
                <w:sz w:val="16"/>
                <w:szCs w:val="16"/>
                <w:lang w:val="es-PE" w:eastAsia="es-PE"/>
              </w:rPr>
              <w:t>5.1</w:t>
            </w:r>
          </w:p>
        </w:tc>
        <w:tc>
          <w:tcPr>
            <w:tcW w:w="1466" w:type="dxa"/>
            <w:tcBorders>
              <w:left w:val="nil"/>
              <w:right w:val="nil"/>
            </w:tcBorders>
            <w:shd w:val="clear" w:color="auto" w:fill="BFBFBF"/>
          </w:tcPr>
          <w:p w:rsidR="00A474BC"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Observaciones</w:t>
            </w:r>
          </w:p>
          <w:p w:rsidR="00A474BC"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Publicidad</w:t>
            </w:r>
          </w:p>
          <w:p w:rsidR="00A474BC" w:rsidRPr="001E66DB" w:rsidRDefault="00A474BC" w:rsidP="00A474BC">
            <w:pPr>
              <w:spacing w:after="0" w:line="240" w:lineRule="auto"/>
              <w:rPr>
                <w:rFonts w:ascii="Arial Narrow" w:hAnsi="Arial Narrow" w:cs="Arial Narrow"/>
                <w:sz w:val="16"/>
                <w:szCs w:val="16"/>
                <w:lang w:val="es-PE" w:eastAsia="es-PE"/>
              </w:rPr>
            </w:pPr>
          </w:p>
        </w:tc>
        <w:tc>
          <w:tcPr>
            <w:tcW w:w="1919" w:type="dxa"/>
            <w:tcBorders>
              <w:left w:val="nil"/>
              <w:right w:val="nil"/>
            </w:tcBorders>
            <w:shd w:val="clear" w:color="auto" w:fill="BFBFBF"/>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Corrección de publicidad</w:t>
            </w:r>
          </w:p>
        </w:tc>
        <w:tc>
          <w:tcPr>
            <w:tcW w:w="1607" w:type="dxa"/>
            <w:tcBorders>
              <w:left w:val="nil"/>
              <w:right w:val="nil"/>
            </w:tcBorders>
            <w:shd w:val="clear" w:color="auto" w:fill="BFBFBF"/>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Publicidad corregida</w:t>
            </w:r>
          </w:p>
        </w:tc>
        <w:tc>
          <w:tcPr>
            <w:tcW w:w="4010" w:type="dxa"/>
            <w:tcBorders>
              <w:left w:val="nil"/>
              <w:right w:val="nil"/>
            </w:tcBorders>
            <w:shd w:val="clear" w:color="auto" w:fill="BFBFBF"/>
          </w:tcPr>
          <w:p w:rsidR="00A474BC" w:rsidRPr="001E66DB" w:rsidRDefault="00A474BC" w:rsidP="00A474B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A</w:t>
            </w:r>
            <w:r w:rsidRPr="001E66DB">
              <w:rPr>
                <w:rFonts w:ascii="Arial Narrow" w:hAnsi="Arial Narrow" w:cs="Arial Narrow"/>
                <w:sz w:val="16"/>
                <w:szCs w:val="16"/>
                <w:lang w:val="es-PE" w:eastAsia="es-PE"/>
              </w:rPr>
              <w:t>sistente</w:t>
            </w:r>
            <w:r>
              <w:rPr>
                <w:rFonts w:ascii="Arial Narrow" w:hAnsi="Arial Narrow" w:cs="Arial Narrow"/>
                <w:sz w:val="16"/>
                <w:szCs w:val="16"/>
                <w:lang w:val="es-PE" w:eastAsia="es-PE"/>
              </w:rPr>
              <w:t xml:space="preserve"> de Imagen Institucional procede a coordinar con la agencia publicitaria la solución a los errores encontrados durante la revisión de la publicidad. </w:t>
            </w:r>
          </w:p>
          <w:p w:rsidR="00A474BC" w:rsidRPr="001E66DB" w:rsidRDefault="00A474BC" w:rsidP="00A474BC">
            <w:pPr>
              <w:spacing w:after="0" w:line="240" w:lineRule="auto"/>
              <w:jc w:val="both"/>
              <w:rPr>
                <w:rFonts w:ascii="Arial Narrow" w:hAnsi="Arial Narrow" w:cs="Arial Narrow"/>
                <w:sz w:val="16"/>
                <w:szCs w:val="16"/>
                <w:lang w:val="es-PE" w:eastAsia="es-PE"/>
              </w:rPr>
            </w:pPr>
          </w:p>
        </w:tc>
        <w:tc>
          <w:tcPr>
            <w:tcW w:w="1835" w:type="dxa"/>
            <w:tcBorders>
              <w:left w:val="nil"/>
              <w:right w:val="nil"/>
            </w:tcBorders>
            <w:shd w:val="clear" w:color="auto" w:fill="BFBFBF"/>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Asistente de Imagen Institucional</w:t>
            </w:r>
          </w:p>
        </w:tc>
        <w:tc>
          <w:tcPr>
            <w:tcW w:w="1319" w:type="dxa"/>
            <w:tcBorders>
              <w:left w:val="nil"/>
              <w:right w:val="nil"/>
            </w:tcBorders>
            <w:shd w:val="clear" w:color="auto" w:fill="BFBFBF"/>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Manual</w:t>
            </w:r>
          </w:p>
        </w:tc>
        <w:tc>
          <w:tcPr>
            <w:tcW w:w="917" w:type="dxa"/>
            <w:tcBorders>
              <w:left w:val="nil"/>
            </w:tcBorders>
            <w:shd w:val="clear" w:color="auto" w:fill="BFBFBF"/>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día</w:t>
            </w:r>
          </w:p>
        </w:tc>
      </w:tr>
      <w:tr w:rsidR="00A474BC" w:rsidRPr="003B7F34" w:rsidTr="00BF690C">
        <w:trPr>
          <w:trHeight w:val="675"/>
        </w:trPr>
        <w:tc>
          <w:tcPr>
            <w:tcW w:w="579" w:type="dxa"/>
            <w:tcBorders>
              <w:right w:val="nil"/>
            </w:tcBorders>
          </w:tcPr>
          <w:p w:rsidR="00A474BC" w:rsidRPr="00D16FE6" w:rsidRDefault="00A474BC" w:rsidP="00A474BC">
            <w:pPr>
              <w:spacing w:after="0" w:line="240" w:lineRule="auto"/>
              <w:jc w:val="center"/>
              <w:rPr>
                <w:rFonts w:ascii="Arial Narrow" w:hAnsi="Arial Narrow" w:cs="Arial Narrow"/>
                <w:sz w:val="16"/>
                <w:szCs w:val="16"/>
                <w:lang w:val="es-PE" w:eastAsia="es-PE"/>
              </w:rPr>
            </w:pPr>
            <w:r w:rsidRPr="00D16FE6">
              <w:rPr>
                <w:rFonts w:ascii="Arial Narrow" w:hAnsi="Arial Narrow" w:cs="Arial Narrow"/>
                <w:sz w:val="16"/>
                <w:szCs w:val="16"/>
                <w:lang w:val="es-PE" w:eastAsia="es-PE"/>
              </w:rPr>
              <w:t>6</w:t>
            </w:r>
          </w:p>
        </w:tc>
        <w:tc>
          <w:tcPr>
            <w:tcW w:w="1466" w:type="dxa"/>
            <w:tcBorders>
              <w:left w:val="nil"/>
              <w:right w:val="nil"/>
            </w:tcBorders>
          </w:tcPr>
          <w:p w:rsidR="00A474BC"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Publicidad corregida</w:t>
            </w:r>
          </w:p>
          <w:p w:rsidR="00A474BC" w:rsidRPr="001E66DB" w:rsidRDefault="00A474BC" w:rsidP="00A474BC">
            <w:pPr>
              <w:spacing w:after="0" w:line="240" w:lineRule="auto"/>
              <w:rPr>
                <w:rFonts w:ascii="Arial Narrow" w:hAnsi="Arial Narrow" w:cs="Arial Narrow"/>
                <w:sz w:val="16"/>
                <w:szCs w:val="16"/>
                <w:lang w:val="es-PE" w:eastAsia="es-PE"/>
              </w:rPr>
            </w:pPr>
          </w:p>
        </w:tc>
        <w:tc>
          <w:tcPr>
            <w:tcW w:w="1919" w:type="dxa"/>
            <w:tcBorders>
              <w:left w:val="nil"/>
              <w:right w:val="nil"/>
            </w:tcBorders>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Publica Publicidad</w:t>
            </w:r>
          </w:p>
        </w:tc>
        <w:tc>
          <w:tcPr>
            <w:tcW w:w="1607" w:type="dxa"/>
            <w:tcBorders>
              <w:left w:val="nil"/>
              <w:right w:val="nil"/>
            </w:tcBorders>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Publicidad Publicada</w:t>
            </w:r>
          </w:p>
        </w:tc>
        <w:tc>
          <w:tcPr>
            <w:tcW w:w="4010" w:type="dxa"/>
            <w:tcBorders>
              <w:left w:val="nil"/>
              <w:right w:val="nil"/>
            </w:tcBorders>
          </w:tcPr>
          <w:p w:rsidR="00A474BC" w:rsidRPr="001E66DB" w:rsidRDefault="00A474BC" w:rsidP="00A474B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A</w:t>
            </w:r>
            <w:r w:rsidRPr="001E66DB">
              <w:rPr>
                <w:rFonts w:ascii="Arial Narrow" w:hAnsi="Arial Narrow" w:cs="Arial Narrow"/>
                <w:sz w:val="16"/>
                <w:szCs w:val="16"/>
                <w:lang w:val="es-PE" w:eastAsia="es-PE"/>
              </w:rPr>
              <w:t>sistente</w:t>
            </w:r>
            <w:r>
              <w:rPr>
                <w:rFonts w:ascii="Arial Narrow" w:hAnsi="Arial Narrow" w:cs="Arial Narrow"/>
                <w:sz w:val="16"/>
                <w:szCs w:val="16"/>
                <w:lang w:val="es-PE" w:eastAsia="es-PE"/>
              </w:rPr>
              <w:t xml:space="preserve"> de Imagen Institucional procede a autorizar la publicación de la publicad, a fin de dar inicio a la ejecución de la campaña publicitaria. </w:t>
            </w:r>
          </w:p>
          <w:p w:rsidR="00A474BC" w:rsidRPr="001E66DB" w:rsidRDefault="00A474BC" w:rsidP="00A474BC">
            <w:pPr>
              <w:spacing w:after="0" w:line="240" w:lineRule="auto"/>
              <w:jc w:val="both"/>
              <w:rPr>
                <w:rFonts w:ascii="Arial Narrow" w:hAnsi="Arial Narrow" w:cs="Arial Narrow"/>
                <w:sz w:val="16"/>
                <w:szCs w:val="16"/>
                <w:lang w:val="es-PE" w:eastAsia="es-PE"/>
              </w:rPr>
            </w:pPr>
          </w:p>
        </w:tc>
        <w:tc>
          <w:tcPr>
            <w:tcW w:w="1835" w:type="dxa"/>
            <w:tcBorders>
              <w:left w:val="nil"/>
              <w:right w:val="nil"/>
            </w:tcBorders>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Asistente de Imagen Institucional</w:t>
            </w:r>
          </w:p>
        </w:tc>
        <w:tc>
          <w:tcPr>
            <w:tcW w:w="1319" w:type="dxa"/>
            <w:tcBorders>
              <w:left w:val="nil"/>
              <w:right w:val="nil"/>
            </w:tcBorders>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Manual</w:t>
            </w:r>
          </w:p>
        </w:tc>
        <w:tc>
          <w:tcPr>
            <w:tcW w:w="917" w:type="dxa"/>
            <w:tcBorders>
              <w:left w:val="nil"/>
            </w:tcBorders>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2 días</w:t>
            </w:r>
          </w:p>
        </w:tc>
      </w:tr>
      <w:tr w:rsidR="00A474BC" w:rsidRPr="003B7F34" w:rsidTr="00BF690C">
        <w:trPr>
          <w:trHeight w:val="675"/>
        </w:trPr>
        <w:tc>
          <w:tcPr>
            <w:tcW w:w="579" w:type="dxa"/>
            <w:tcBorders>
              <w:right w:val="nil"/>
            </w:tcBorders>
            <w:shd w:val="clear" w:color="auto" w:fill="C0C0C0"/>
          </w:tcPr>
          <w:p w:rsidR="00A474BC" w:rsidRPr="00D16FE6" w:rsidRDefault="00A474BC" w:rsidP="00A474BC">
            <w:pPr>
              <w:spacing w:after="0" w:line="240" w:lineRule="auto"/>
              <w:jc w:val="center"/>
              <w:rPr>
                <w:rFonts w:ascii="Arial Narrow" w:hAnsi="Arial Narrow" w:cs="Arial Narrow"/>
                <w:sz w:val="16"/>
                <w:szCs w:val="16"/>
                <w:lang w:val="es-PE" w:eastAsia="es-PE"/>
              </w:rPr>
            </w:pPr>
            <w:r w:rsidRPr="00D16FE6">
              <w:rPr>
                <w:rFonts w:ascii="Arial Narrow" w:hAnsi="Arial Narrow" w:cs="Arial Narrow"/>
                <w:sz w:val="16"/>
                <w:szCs w:val="16"/>
                <w:lang w:val="es-PE" w:eastAsia="es-PE"/>
              </w:rPr>
              <w:t>7</w:t>
            </w:r>
          </w:p>
        </w:tc>
        <w:tc>
          <w:tcPr>
            <w:tcW w:w="1466" w:type="dxa"/>
            <w:tcBorders>
              <w:left w:val="nil"/>
              <w:right w:val="nil"/>
            </w:tcBorders>
            <w:shd w:val="clear" w:color="auto" w:fill="C0C0C0"/>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Publicidad Publicada</w:t>
            </w:r>
          </w:p>
        </w:tc>
        <w:tc>
          <w:tcPr>
            <w:tcW w:w="1919" w:type="dxa"/>
            <w:tcBorders>
              <w:left w:val="nil"/>
              <w:right w:val="nil"/>
            </w:tcBorders>
            <w:shd w:val="clear" w:color="auto" w:fill="C0C0C0"/>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Repartir</w:t>
            </w:r>
          </w:p>
        </w:tc>
        <w:tc>
          <w:tcPr>
            <w:tcW w:w="1607" w:type="dxa"/>
            <w:tcBorders>
              <w:left w:val="nil"/>
              <w:right w:val="nil"/>
            </w:tcBorders>
            <w:shd w:val="clear" w:color="auto" w:fill="C0C0C0"/>
          </w:tcPr>
          <w:p w:rsidR="00A474BC"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Necesidad de ejecución de campaña</w:t>
            </w:r>
          </w:p>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Necesidad de seguimiento  de Campaña</w:t>
            </w:r>
          </w:p>
        </w:tc>
        <w:tc>
          <w:tcPr>
            <w:tcW w:w="4010" w:type="dxa"/>
            <w:tcBorders>
              <w:left w:val="nil"/>
              <w:right w:val="nil"/>
            </w:tcBorders>
            <w:shd w:val="clear" w:color="auto" w:fill="C0C0C0"/>
          </w:tcPr>
          <w:p w:rsidR="00A474BC" w:rsidRDefault="00A474BC" w:rsidP="00A474B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Publicada la publicidad se procede a repartir las necesidades de ejecución y seguimiento de campaña entre las actividades de:</w:t>
            </w:r>
          </w:p>
          <w:p w:rsidR="00A474BC" w:rsidRDefault="00A474BC" w:rsidP="00A474B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Ejecutar cronograma y Seguimiento</w:t>
            </w:r>
            <w:r w:rsidRPr="001E66DB">
              <w:rPr>
                <w:rFonts w:ascii="Arial Narrow" w:hAnsi="Arial Narrow" w:cs="Arial Narrow"/>
                <w:sz w:val="16"/>
                <w:szCs w:val="16"/>
                <w:lang w:val="es-PE" w:eastAsia="es-PE"/>
              </w:rPr>
              <w:t xml:space="preserve"> de campaña</w:t>
            </w:r>
          </w:p>
          <w:p w:rsidR="00A474BC" w:rsidRPr="001E66DB" w:rsidRDefault="00A474BC" w:rsidP="00A474BC">
            <w:pPr>
              <w:spacing w:after="0" w:line="240" w:lineRule="auto"/>
              <w:jc w:val="both"/>
              <w:rPr>
                <w:rFonts w:ascii="Arial Narrow" w:hAnsi="Arial Narrow" w:cs="Arial Narrow"/>
                <w:sz w:val="16"/>
                <w:szCs w:val="16"/>
                <w:lang w:val="es-PE" w:eastAsia="es-PE"/>
              </w:rPr>
            </w:pPr>
          </w:p>
        </w:tc>
        <w:tc>
          <w:tcPr>
            <w:tcW w:w="1835" w:type="dxa"/>
            <w:tcBorders>
              <w:left w:val="nil"/>
              <w:right w:val="nil"/>
            </w:tcBorders>
            <w:shd w:val="clear" w:color="auto" w:fill="C0C0C0"/>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Asistente de Imagen Institucional</w:t>
            </w:r>
          </w:p>
        </w:tc>
        <w:tc>
          <w:tcPr>
            <w:tcW w:w="1319" w:type="dxa"/>
            <w:tcBorders>
              <w:left w:val="nil"/>
              <w:right w:val="nil"/>
            </w:tcBorders>
            <w:shd w:val="clear" w:color="auto" w:fill="C0C0C0"/>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Manual</w:t>
            </w:r>
          </w:p>
        </w:tc>
        <w:tc>
          <w:tcPr>
            <w:tcW w:w="917" w:type="dxa"/>
            <w:tcBorders>
              <w:left w:val="nil"/>
            </w:tcBorders>
            <w:shd w:val="clear" w:color="auto" w:fill="C0C0C0"/>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min.</w:t>
            </w:r>
          </w:p>
        </w:tc>
      </w:tr>
      <w:tr w:rsidR="00A474BC" w:rsidRPr="003B7F34" w:rsidTr="00BF690C">
        <w:trPr>
          <w:trHeight w:val="776"/>
        </w:trPr>
        <w:tc>
          <w:tcPr>
            <w:tcW w:w="579" w:type="dxa"/>
            <w:tcBorders>
              <w:right w:val="nil"/>
            </w:tcBorders>
          </w:tcPr>
          <w:p w:rsidR="00A474BC" w:rsidRPr="00D16FE6" w:rsidRDefault="00A474BC" w:rsidP="00A474BC">
            <w:pPr>
              <w:spacing w:after="0" w:line="240" w:lineRule="auto"/>
              <w:jc w:val="center"/>
              <w:rPr>
                <w:rFonts w:ascii="Arial Narrow" w:hAnsi="Arial Narrow" w:cs="Arial Narrow"/>
                <w:sz w:val="16"/>
                <w:szCs w:val="16"/>
                <w:lang w:val="es-PE" w:eastAsia="es-PE"/>
              </w:rPr>
            </w:pPr>
            <w:r w:rsidRPr="00D16FE6">
              <w:rPr>
                <w:rFonts w:ascii="Arial Narrow" w:hAnsi="Arial Narrow" w:cs="Arial Narrow"/>
                <w:sz w:val="16"/>
                <w:szCs w:val="16"/>
                <w:lang w:val="es-PE" w:eastAsia="es-PE"/>
              </w:rPr>
              <w:t>8</w:t>
            </w:r>
          </w:p>
        </w:tc>
        <w:tc>
          <w:tcPr>
            <w:tcW w:w="1466" w:type="dxa"/>
            <w:tcBorders>
              <w:left w:val="nil"/>
              <w:right w:val="nil"/>
            </w:tcBorders>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Necesidad de seguimiento  de Campaña</w:t>
            </w:r>
          </w:p>
        </w:tc>
        <w:tc>
          <w:tcPr>
            <w:tcW w:w="1919" w:type="dxa"/>
            <w:tcBorders>
              <w:left w:val="nil"/>
              <w:right w:val="nil"/>
            </w:tcBorders>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Seguimiento de C</w:t>
            </w:r>
            <w:r w:rsidRPr="001E66DB">
              <w:rPr>
                <w:rFonts w:ascii="Arial Narrow" w:hAnsi="Arial Narrow" w:cs="Arial Narrow"/>
                <w:sz w:val="16"/>
                <w:szCs w:val="16"/>
                <w:lang w:val="es-PE" w:eastAsia="es-PE"/>
              </w:rPr>
              <w:t>ampaña</w:t>
            </w:r>
          </w:p>
        </w:tc>
        <w:tc>
          <w:tcPr>
            <w:tcW w:w="1607" w:type="dxa"/>
            <w:tcBorders>
              <w:left w:val="nil"/>
              <w:right w:val="nil"/>
            </w:tcBorders>
          </w:tcPr>
          <w:p w:rsidR="00A474BC"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 Campaña supervisada</w:t>
            </w:r>
          </w:p>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Observaciones de desarrollo de la campaña</w:t>
            </w:r>
          </w:p>
        </w:tc>
        <w:tc>
          <w:tcPr>
            <w:tcW w:w="4010" w:type="dxa"/>
            <w:tcBorders>
              <w:left w:val="nil"/>
              <w:right w:val="nil"/>
            </w:tcBorders>
          </w:tcPr>
          <w:p w:rsidR="00A474BC" w:rsidRDefault="00A474BC" w:rsidP="00A474BC">
            <w:pPr>
              <w:spacing w:after="0" w:line="240" w:lineRule="auto"/>
              <w:jc w:val="both"/>
              <w:rPr>
                <w:rFonts w:ascii="Arial Narrow" w:hAnsi="Arial Narrow" w:cs="Arial Narrow"/>
                <w:sz w:val="16"/>
                <w:szCs w:val="16"/>
                <w:lang w:val="es-PE" w:eastAsia="es-PE"/>
              </w:rPr>
            </w:pPr>
            <w:r w:rsidRPr="001E66DB">
              <w:rPr>
                <w:rFonts w:ascii="Arial Narrow" w:hAnsi="Arial Narrow" w:cs="Arial Narrow"/>
                <w:sz w:val="16"/>
                <w:szCs w:val="16"/>
                <w:lang w:val="es-PE" w:eastAsia="es-PE"/>
              </w:rPr>
              <w:t xml:space="preserve">El </w:t>
            </w:r>
            <w:r w:rsidRPr="00571017">
              <w:rPr>
                <w:rFonts w:ascii="Arial Narrow" w:hAnsi="Arial Narrow" w:cs="Arial Narrow"/>
                <w:sz w:val="16"/>
                <w:szCs w:val="16"/>
                <w:lang w:val="es-PE" w:eastAsia="es-PE"/>
              </w:rPr>
              <w:t xml:space="preserve">Coordinador de Imagen Institucional </w:t>
            </w:r>
            <w:r w:rsidRPr="001E66DB">
              <w:rPr>
                <w:rFonts w:ascii="Arial Narrow" w:hAnsi="Arial Narrow" w:cs="Arial Narrow"/>
                <w:sz w:val="16"/>
                <w:szCs w:val="16"/>
                <w:lang w:val="es-PE" w:eastAsia="es-PE"/>
              </w:rPr>
              <w:t>procede  a supervisar el desarrol</w:t>
            </w:r>
            <w:r>
              <w:rPr>
                <w:rFonts w:ascii="Arial Narrow" w:hAnsi="Arial Narrow" w:cs="Arial Narrow"/>
                <w:sz w:val="16"/>
                <w:szCs w:val="16"/>
                <w:lang w:val="es-PE" w:eastAsia="es-PE"/>
              </w:rPr>
              <w:t>lo de las tareas en la campaña.</w:t>
            </w:r>
          </w:p>
          <w:p w:rsidR="00A474BC" w:rsidRPr="001E66DB" w:rsidRDefault="00A474BC" w:rsidP="00A474B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En caso tuviera que </w:t>
            </w:r>
            <w:r w:rsidRPr="001E66DB">
              <w:rPr>
                <w:rFonts w:ascii="Arial Narrow" w:hAnsi="Arial Narrow" w:cs="Arial Narrow"/>
                <w:sz w:val="16"/>
                <w:szCs w:val="16"/>
                <w:lang w:val="es-PE" w:eastAsia="es-PE"/>
              </w:rPr>
              <w:t xml:space="preserve">tomar acciones correctivas </w:t>
            </w:r>
            <w:r>
              <w:rPr>
                <w:rFonts w:ascii="Arial Narrow" w:hAnsi="Arial Narrow" w:cs="Arial Narrow"/>
                <w:sz w:val="16"/>
                <w:szCs w:val="16"/>
                <w:lang w:val="es-PE" w:eastAsia="es-PE"/>
              </w:rPr>
              <w:t>se procede a dar inicio a la actividad Toma de acciones correctivas</w:t>
            </w:r>
          </w:p>
        </w:tc>
        <w:tc>
          <w:tcPr>
            <w:tcW w:w="1835" w:type="dxa"/>
            <w:tcBorders>
              <w:left w:val="nil"/>
              <w:right w:val="nil"/>
            </w:tcBorders>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Coordinador de Imagen Institucional</w:t>
            </w:r>
          </w:p>
        </w:tc>
        <w:tc>
          <w:tcPr>
            <w:tcW w:w="1319" w:type="dxa"/>
            <w:tcBorders>
              <w:left w:val="nil"/>
              <w:right w:val="nil"/>
            </w:tcBorders>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Manual</w:t>
            </w:r>
          </w:p>
        </w:tc>
        <w:tc>
          <w:tcPr>
            <w:tcW w:w="917" w:type="dxa"/>
            <w:tcBorders>
              <w:left w:val="nil"/>
            </w:tcBorders>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3 horas /diarias</w:t>
            </w:r>
          </w:p>
        </w:tc>
      </w:tr>
      <w:tr w:rsidR="00A474BC" w:rsidRPr="003B7F34" w:rsidTr="00BF690C">
        <w:trPr>
          <w:trHeight w:val="776"/>
        </w:trPr>
        <w:tc>
          <w:tcPr>
            <w:tcW w:w="579" w:type="dxa"/>
            <w:tcBorders>
              <w:right w:val="nil"/>
            </w:tcBorders>
            <w:shd w:val="clear" w:color="auto" w:fill="C0C0C0"/>
          </w:tcPr>
          <w:p w:rsidR="00A474BC" w:rsidRPr="00D16FE6" w:rsidRDefault="00A474BC" w:rsidP="00A474BC">
            <w:pPr>
              <w:spacing w:after="0" w:line="240" w:lineRule="auto"/>
              <w:jc w:val="center"/>
              <w:rPr>
                <w:rFonts w:ascii="Arial Narrow" w:hAnsi="Arial Narrow" w:cs="Arial Narrow"/>
                <w:sz w:val="16"/>
                <w:szCs w:val="16"/>
                <w:lang w:val="es-PE" w:eastAsia="es-PE"/>
              </w:rPr>
            </w:pPr>
            <w:r w:rsidRPr="00D16FE6">
              <w:rPr>
                <w:rFonts w:ascii="Arial Narrow" w:hAnsi="Arial Narrow" w:cs="Arial Narrow"/>
                <w:sz w:val="16"/>
                <w:szCs w:val="16"/>
                <w:lang w:val="es-PE" w:eastAsia="es-PE"/>
              </w:rPr>
              <w:t>8.1</w:t>
            </w:r>
          </w:p>
        </w:tc>
        <w:tc>
          <w:tcPr>
            <w:tcW w:w="1466" w:type="dxa"/>
            <w:tcBorders>
              <w:left w:val="nil"/>
              <w:right w:val="nil"/>
            </w:tcBorders>
            <w:shd w:val="clear" w:color="auto" w:fill="C0C0C0"/>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Observaciones de desarrollo de la campaña</w:t>
            </w:r>
          </w:p>
        </w:tc>
        <w:tc>
          <w:tcPr>
            <w:tcW w:w="1919" w:type="dxa"/>
            <w:tcBorders>
              <w:left w:val="nil"/>
              <w:right w:val="nil"/>
            </w:tcBorders>
            <w:shd w:val="clear" w:color="auto" w:fill="C0C0C0"/>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Toma de acciones correctivas</w:t>
            </w:r>
          </w:p>
        </w:tc>
        <w:tc>
          <w:tcPr>
            <w:tcW w:w="1607" w:type="dxa"/>
            <w:tcBorders>
              <w:left w:val="nil"/>
              <w:right w:val="nil"/>
            </w:tcBorders>
            <w:shd w:val="clear" w:color="auto" w:fill="C0C0C0"/>
          </w:tcPr>
          <w:p w:rsidR="00A474BC"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 Campaña supervisada</w:t>
            </w:r>
          </w:p>
          <w:p w:rsidR="00A474BC" w:rsidRPr="001E66DB" w:rsidRDefault="00A474BC" w:rsidP="00A474BC">
            <w:pPr>
              <w:spacing w:after="0" w:line="240" w:lineRule="auto"/>
              <w:rPr>
                <w:rFonts w:ascii="Arial Narrow" w:hAnsi="Arial Narrow" w:cs="Arial Narrow"/>
                <w:sz w:val="16"/>
                <w:szCs w:val="16"/>
                <w:lang w:val="es-PE" w:eastAsia="es-PE"/>
              </w:rPr>
            </w:pPr>
          </w:p>
        </w:tc>
        <w:tc>
          <w:tcPr>
            <w:tcW w:w="4010" w:type="dxa"/>
            <w:tcBorders>
              <w:left w:val="nil"/>
              <w:right w:val="nil"/>
            </w:tcBorders>
            <w:shd w:val="clear" w:color="auto" w:fill="C0C0C0"/>
          </w:tcPr>
          <w:p w:rsidR="00A474BC" w:rsidRPr="001E66DB" w:rsidRDefault="00A474BC" w:rsidP="00A474BC">
            <w:pPr>
              <w:tabs>
                <w:tab w:val="left" w:pos="894"/>
              </w:tabs>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Si el C</w:t>
            </w:r>
            <w:r w:rsidRPr="001E66DB">
              <w:rPr>
                <w:rFonts w:ascii="Arial Narrow" w:hAnsi="Arial Narrow" w:cs="Arial Narrow"/>
                <w:sz w:val="16"/>
                <w:szCs w:val="16"/>
                <w:lang w:val="es-PE" w:eastAsia="es-PE"/>
              </w:rPr>
              <w:t>oordinador</w:t>
            </w:r>
            <w:r>
              <w:rPr>
                <w:rFonts w:ascii="Arial Narrow" w:hAnsi="Arial Narrow" w:cs="Arial Narrow"/>
                <w:sz w:val="16"/>
                <w:szCs w:val="16"/>
                <w:lang w:val="es-PE" w:eastAsia="es-PE"/>
              </w:rPr>
              <w:t xml:space="preserve"> de Imagen Institucional</w:t>
            </w:r>
            <w:r w:rsidRPr="001E66DB">
              <w:rPr>
                <w:rFonts w:ascii="Arial Narrow" w:hAnsi="Arial Narrow" w:cs="Arial Narrow"/>
                <w:sz w:val="16"/>
                <w:szCs w:val="16"/>
                <w:lang w:val="es-PE" w:eastAsia="es-PE"/>
              </w:rPr>
              <w:t xml:space="preserve"> encontró algún error en el seguimiento de la campaña, toma las medidas necesarias para asegurarse el cumplimiento del </w:t>
            </w:r>
            <w:r>
              <w:rPr>
                <w:rFonts w:ascii="Arial Narrow" w:hAnsi="Arial Narrow" w:cs="Arial Narrow"/>
                <w:sz w:val="16"/>
                <w:szCs w:val="16"/>
                <w:lang w:val="es-PE" w:eastAsia="es-PE"/>
              </w:rPr>
              <w:t>C</w:t>
            </w:r>
            <w:r w:rsidRPr="001E66DB">
              <w:rPr>
                <w:rFonts w:ascii="Arial Narrow" w:hAnsi="Arial Narrow" w:cs="Arial Narrow"/>
                <w:sz w:val="16"/>
                <w:szCs w:val="16"/>
                <w:lang w:val="es-PE" w:eastAsia="es-PE"/>
              </w:rPr>
              <w:t>ronograma de trabajo</w:t>
            </w:r>
          </w:p>
        </w:tc>
        <w:tc>
          <w:tcPr>
            <w:tcW w:w="1835" w:type="dxa"/>
            <w:tcBorders>
              <w:left w:val="nil"/>
              <w:right w:val="nil"/>
            </w:tcBorders>
            <w:shd w:val="clear" w:color="auto" w:fill="C0C0C0"/>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Coordinador de Imagen Institucional</w:t>
            </w:r>
          </w:p>
        </w:tc>
        <w:tc>
          <w:tcPr>
            <w:tcW w:w="1319" w:type="dxa"/>
            <w:tcBorders>
              <w:left w:val="nil"/>
              <w:right w:val="nil"/>
            </w:tcBorders>
            <w:shd w:val="clear" w:color="auto" w:fill="C0C0C0"/>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Manual</w:t>
            </w:r>
          </w:p>
        </w:tc>
        <w:tc>
          <w:tcPr>
            <w:tcW w:w="917" w:type="dxa"/>
            <w:tcBorders>
              <w:left w:val="nil"/>
            </w:tcBorders>
            <w:shd w:val="clear" w:color="auto" w:fill="C0C0C0"/>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día</w:t>
            </w:r>
          </w:p>
        </w:tc>
      </w:tr>
      <w:tr w:rsidR="00A474BC" w:rsidRPr="003B7F34" w:rsidTr="00BF690C">
        <w:trPr>
          <w:trHeight w:val="776"/>
        </w:trPr>
        <w:tc>
          <w:tcPr>
            <w:tcW w:w="579" w:type="dxa"/>
            <w:tcBorders>
              <w:right w:val="nil"/>
            </w:tcBorders>
          </w:tcPr>
          <w:p w:rsidR="00A474BC" w:rsidRPr="00D16FE6" w:rsidRDefault="00A474BC" w:rsidP="00A474BC">
            <w:pPr>
              <w:spacing w:after="0" w:line="240" w:lineRule="auto"/>
              <w:jc w:val="center"/>
              <w:rPr>
                <w:rFonts w:ascii="Arial Narrow" w:hAnsi="Arial Narrow" w:cs="Arial Narrow"/>
                <w:sz w:val="16"/>
                <w:szCs w:val="16"/>
                <w:lang w:val="es-PE" w:eastAsia="es-PE"/>
              </w:rPr>
            </w:pPr>
            <w:r w:rsidRPr="00D16FE6">
              <w:rPr>
                <w:rFonts w:ascii="Arial Narrow" w:hAnsi="Arial Narrow" w:cs="Arial Narrow"/>
                <w:sz w:val="16"/>
                <w:szCs w:val="16"/>
                <w:lang w:val="es-PE" w:eastAsia="es-PE"/>
              </w:rPr>
              <w:t>9</w:t>
            </w:r>
          </w:p>
        </w:tc>
        <w:tc>
          <w:tcPr>
            <w:tcW w:w="1466" w:type="dxa"/>
            <w:tcBorders>
              <w:left w:val="nil"/>
              <w:right w:val="nil"/>
            </w:tcBorders>
          </w:tcPr>
          <w:p w:rsidR="00A474BC"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Necesidad de ejecución de campaña</w:t>
            </w:r>
          </w:p>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 Cronograma de trabajo</w:t>
            </w:r>
          </w:p>
        </w:tc>
        <w:tc>
          <w:tcPr>
            <w:tcW w:w="1919" w:type="dxa"/>
            <w:tcBorders>
              <w:left w:val="nil"/>
              <w:right w:val="nil"/>
            </w:tcBorders>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Ejecutar cronograma</w:t>
            </w:r>
          </w:p>
        </w:tc>
        <w:tc>
          <w:tcPr>
            <w:tcW w:w="1607" w:type="dxa"/>
            <w:tcBorders>
              <w:left w:val="nil"/>
              <w:right w:val="nil"/>
            </w:tcBorders>
          </w:tcPr>
          <w:p w:rsidR="00A474BC" w:rsidRPr="00A43835" w:rsidRDefault="00A474BC" w:rsidP="00A474BC">
            <w:pPr>
              <w:spacing w:after="0" w:line="240" w:lineRule="auto"/>
              <w:rPr>
                <w:rFonts w:ascii="Arial Narrow" w:hAnsi="Arial Narrow" w:cs="Arial Narrow"/>
                <w:sz w:val="16"/>
                <w:szCs w:val="16"/>
                <w:lang w:val="pt-BR" w:eastAsia="es-PE"/>
              </w:rPr>
            </w:pPr>
            <w:r w:rsidRPr="00A43835">
              <w:rPr>
                <w:rFonts w:ascii="Arial Narrow" w:hAnsi="Arial Narrow" w:cs="Arial Narrow"/>
                <w:sz w:val="16"/>
                <w:szCs w:val="16"/>
                <w:lang w:val="pt-BR" w:eastAsia="es-PE"/>
              </w:rPr>
              <w:t>- Lista de recursos a distribuir</w:t>
            </w:r>
          </w:p>
        </w:tc>
        <w:tc>
          <w:tcPr>
            <w:tcW w:w="4010" w:type="dxa"/>
            <w:tcBorders>
              <w:left w:val="nil"/>
              <w:right w:val="nil"/>
            </w:tcBorders>
          </w:tcPr>
          <w:p w:rsidR="00A474BC" w:rsidRPr="001E66DB" w:rsidRDefault="00A474BC" w:rsidP="00A474B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A</w:t>
            </w:r>
            <w:r w:rsidRPr="001E66DB">
              <w:rPr>
                <w:rFonts w:ascii="Arial Narrow" w:hAnsi="Arial Narrow" w:cs="Arial Narrow"/>
                <w:sz w:val="16"/>
                <w:szCs w:val="16"/>
                <w:lang w:val="es-PE" w:eastAsia="es-PE"/>
              </w:rPr>
              <w:t xml:space="preserve">sistente </w:t>
            </w:r>
            <w:r>
              <w:rPr>
                <w:rFonts w:ascii="Arial Narrow" w:hAnsi="Arial Narrow" w:cs="Arial Narrow"/>
                <w:sz w:val="16"/>
                <w:szCs w:val="16"/>
                <w:lang w:val="es-PE" w:eastAsia="es-PE"/>
              </w:rPr>
              <w:t>de Imagen Institucional de acuerdo</w:t>
            </w:r>
            <w:r w:rsidRPr="001E66DB">
              <w:rPr>
                <w:rFonts w:ascii="Arial Narrow" w:hAnsi="Arial Narrow" w:cs="Arial Narrow"/>
                <w:sz w:val="16"/>
                <w:szCs w:val="16"/>
                <w:lang w:val="es-PE" w:eastAsia="es-PE"/>
              </w:rPr>
              <w:t xml:space="preserve"> al </w:t>
            </w:r>
            <w:r>
              <w:rPr>
                <w:rFonts w:ascii="Arial Narrow" w:hAnsi="Arial Narrow" w:cs="Arial Narrow"/>
                <w:sz w:val="16"/>
                <w:szCs w:val="16"/>
                <w:lang w:val="es-PE" w:eastAsia="es-PE"/>
              </w:rPr>
              <w:t>C</w:t>
            </w:r>
            <w:r w:rsidRPr="001E66DB">
              <w:rPr>
                <w:rFonts w:ascii="Arial Narrow" w:hAnsi="Arial Narrow" w:cs="Arial Narrow"/>
                <w:sz w:val="16"/>
                <w:szCs w:val="16"/>
                <w:lang w:val="es-PE" w:eastAsia="es-PE"/>
              </w:rPr>
              <w:t>ronograma de trabajo</w:t>
            </w:r>
            <w:r>
              <w:rPr>
                <w:rFonts w:ascii="Arial Narrow" w:hAnsi="Arial Narrow" w:cs="Arial Narrow"/>
                <w:sz w:val="16"/>
                <w:szCs w:val="16"/>
                <w:lang w:val="es-PE" w:eastAsia="es-PE"/>
              </w:rPr>
              <w:t xml:space="preserve"> recibido del subproceso Preparación de Campaña</w:t>
            </w:r>
            <w:r w:rsidRPr="001E66DB">
              <w:rPr>
                <w:rFonts w:ascii="Arial Narrow" w:hAnsi="Arial Narrow" w:cs="Arial Narrow"/>
                <w:sz w:val="16"/>
                <w:szCs w:val="16"/>
                <w:lang w:val="es-PE" w:eastAsia="es-PE"/>
              </w:rPr>
              <w:t>, procede a realizar la</w:t>
            </w:r>
            <w:r>
              <w:rPr>
                <w:rFonts w:ascii="Arial Narrow" w:hAnsi="Arial Narrow" w:cs="Arial Narrow"/>
                <w:sz w:val="16"/>
                <w:szCs w:val="16"/>
                <w:lang w:val="es-PE" w:eastAsia="es-PE"/>
              </w:rPr>
              <w:t>s</w:t>
            </w:r>
            <w:r w:rsidRPr="001E66DB">
              <w:rPr>
                <w:rFonts w:ascii="Arial Narrow" w:hAnsi="Arial Narrow" w:cs="Arial Narrow"/>
                <w:sz w:val="16"/>
                <w:szCs w:val="16"/>
                <w:lang w:val="es-PE" w:eastAsia="es-PE"/>
              </w:rPr>
              <w:t xml:space="preserve"> tarea</w:t>
            </w:r>
            <w:r>
              <w:rPr>
                <w:rFonts w:ascii="Arial Narrow" w:hAnsi="Arial Narrow" w:cs="Arial Narrow"/>
                <w:sz w:val="16"/>
                <w:szCs w:val="16"/>
                <w:lang w:val="es-PE" w:eastAsia="es-PE"/>
              </w:rPr>
              <w:t>s</w:t>
            </w:r>
            <w:r w:rsidRPr="001E66DB">
              <w:rPr>
                <w:rFonts w:ascii="Arial Narrow" w:hAnsi="Arial Narrow" w:cs="Arial Narrow"/>
                <w:sz w:val="16"/>
                <w:szCs w:val="16"/>
                <w:lang w:val="es-PE" w:eastAsia="es-PE"/>
              </w:rPr>
              <w:t xml:space="preserve"> pertinente</w:t>
            </w:r>
            <w:r>
              <w:rPr>
                <w:rFonts w:ascii="Arial Narrow" w:hAnsi="Arial Narrow" w:cs="Arial Narrow"/>
                <w:sz w:val="16"/>
                <w:szCs w:val="16"/>
                <w:lang w:val="es-PE" w:eastAsia="es-PE"/>
              </w:rPr>
              <w:t>s</w:t>
            </w:r>
            <w:r w:rsidRPr="001E66DB">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de</w:t>
            </w:r>
            <w:r w:rsidRPr="001E66DB">
              <w:rPr>
                <w:rFonts w:ascii="Arial Narrow" w:hAnsi="Arial Narrow" w:cs="Arial Narrow"/>
                <w:sz w:val="16"/>
                <w:szCs w:val="16"/>
                <w:lang w:val="es-PE" w:eastAsia="es-PE"/>
              </w:rPr>
              <w:t xml:space="preserve">l </w:t>
            </w:r>
            <w:r>
              <w:rPr>
                <w:rFonts w:ascii="Arial Narrow" w:hAnsi="Arial Narrow" w:cs="Arial Narrow"/>
                <w:sz w:val="16"/>
                <w:szCs w:val="16"/>
                <w:lang w:val="es-PE" w:eastAsia="es-PE"/>
              </w:rPr>
              <w:t>C</w:t>
            </w:r>
            <w:r w:rsidRPr="001E66DB">
              <w:rPr>
                <w:rFonts w:ascii="Arial Narrow" w:hAnsi="Arial Narrow" w:cs="Arial Narrow"/>
                <w:sz w:val="16"/>
                <w:szCs w:val="16"/>
                <w:lang w:val="es-PE" w:eastAsia="es-PE"/>
              </w:rPr>
              <w:t>ronograma</w:t>
            </w:r>
            <w:r>
              <w:rPr>
                <w:rFonts w:ascii="Arial Narrow" w:hAnsi="Arial Narrow" w:cs="Arial Narrow"/>
                <w:sz w:val="16"/>
                <w:szCs w:val="16"/>
                <w:lang w:val="es-PE" w:eastAsia="es-PE"/>
              </w:rPr>
              <w:t xml:space="preserve"> de trabajo y determina la Lista de los recursos a distribuir.  Esta Lista se envía al proceso Aprovisionamiento de recursos.</w:t>
            </w:r>
          </w:p>
        </w:tc>
        <w:tc>
          <w:tcPr>
            <w:tcW w:w="1835" w:type="dxa"/>
            <w:tcBorders>
              <w:left w:val="nil"/>
              <w:right w:val="nil"/>
            </w:tcBorders>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Asistente de Imagen Institucional</w:t>
            </w:r>
          </w:p>
        </w:tc>
        <w:tc>
          <w:tcPr>
            <w:tcW w:w="1319" w:type="dxa"/>
            <w:tcBorders>
              <w:left w:val="nil"/>
              <w:right w:val="nil"/>
            </w:tcBorders>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Manual</w:t>
            </w:r>
          </w:p>
        </w:tc>
        <w:tc>
          <w:tcPr>
            <w:tcW w:w="917" w:type="dxa"/>
            <w:tcBorders>
              <w:left w:val="nil"/>
            </w:tcBorders>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Duración del cronograma</w:t>
            </w:r>
          </w:p>
        </w:tc>
      </w:tr>
      <w:tr w:rsidR="00A474BC" w:rsidRPr="003B7F34" w:rsidTr="00BF690C">
        <w:trPr>
          <w:trHeight w:val="776"/>
        </w:trPr>
        <w:tc>
          <w:tcPr>
            <w:tcW w:w="579" w:type="dxa"/>
            <w:tcBorders>
              <w:right w:val="nil"/>
            </w:tcBorders>
            <w:shd w:val="clear" w:color="auto" w:fill="BFBFBF"/>
          </w:tcPr>
          <w:p w:rsidR="00A474BC" w:rsidRPr="00D16FE6" w:rsidRDefault="00A474BC" w:rsidP="00A474BC">
            <w:pPr>
              <w:spacing w:after="0" w:line="240" w:lineRule="auto"/>
              <w:jc w:val="center"/>
              <w:rPr>
                <w:rFonts w:ascii="Arial Narrow" w:hAnsi="Arial Narrow" w:cs="Arial Narrow"/>
                <w:sz w:val="16"/>
                <w:szCs w:val="16"/>
                <w:lang w:val="es-PE" w:eastAsia="es-PE"/>
              </w:rPr>
            </w:pPr>
            <w:r w:rsidRPr="00D16FE6">
              <w:rPr>
                <w:rFonts w:ascii="Arial Narrow" w:hAnsi="Arial Narrow" w:cs="Arial Narrow"/>
                <w:sz w:val="16"/>
                <w:szCs w:val="16"/>
                <w:lang w:val="es-PE" w:eastAsia="es-PE"/>
              </w:rPr>
              <w:t>10</w:t>
            </w:r>
          </w:p>
        </w:tc>
        <w:tc>
          <w:tcPr>
            <w:tcW w:w="1466" w:type="dxa"/>
            <w:tcBorders>
              <w:left w:val="nil"/>
              <w:right w:val="nil"/>
            </w:tcBorders>
            <w:shd w:val="clear" w:color="auto" w:fill="BFBFBF"/>
          </w:tcPr>
          <w:p w:rsidR="00A474BC"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Lista de recursos a distribuir</w:t>
            </w:r>
          </w:p>
          <w:p w:rsidR="00A474BC"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 Campaña supervisada</w:t>
            </w:r>
          </w:p>
          <w:p w:rsidR="00A474BC"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Observaciones de desarrollo de la campaña</w:t>
            </w:r>
          </w:p>
        </w:tc>
        <w:tc>
          <w:tcPr>
            <w:tcW w:w="1919" w:type="dxa"/>
            <w:tcBorders>
              <w:left w:val="nil"/>
              <w:right w:val="nil"/>
            </w:tcBorders>
            <w:shd w:val="clear" w:color="auto" w:fill="BFBFBF"/>
          </w:tcPr>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Consolidar</w:t>
            </w:r>
          </w:p>
        </w:tc>
        <w:tc>
          <w:tcPr>
            <w:tcW w:w="1607" w:type="dxa"/>
            <w:tcBorders>
              <w:left w:val="nil"/>
              <w:right w:val="nil"/>
            </w:tcBorders>
            <w:shd w:val="clear" w:color="auto" w:fill="BFBFBF"/>
          </w:tcPr>
          <w:p w:rsidR="00A474BC"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Lista de recursos a distribuir</w:t>
            </w:r>
          </w:p>
          <w:p w:rsidR="00A474BC"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 Campaña supervisada</w:t>
            </w:r>
          </w:p>
          <w:p w:rsidR="00A474BC" w:rsidRPr="001E66DB" w:rsidRDefault="00A474BC" w:rsidP="00A474B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Observaciones de desarrollo de la campaña</w:t>
            </w:r>
          </w:p>
        </w:tc>
        <w:tc>
          <w:tcPr>
            <w:tcW w:w="4010" w:type="dxa"/>
            <w:tcBorders>
              <w:left w:val="nil"/>
              <w:right w:val="nil"/>
            </w:tcBorders>
            <w:shd w:val="clear" w:color="auto" w:fill="BFBFBF"/>
          </w:tcPr>
          <w:p w:rsidR="00A474BC" w:rsidRPr="001E66DB" w:rsidRDefault="00A474BC" w:rsidP="00A474B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Las salidas de las actividades: Seguimiento de campaña y Ejecutar Cronograma deben estar realizados para poder terminar el proceso. </w:t>
            </w:r>
          </w:p>
        </w:tc>
        <w:tc>
          <w:tcPr>
            <w:tcW w:w="1835" w:type="dxa"/>
            <w:tcBorders>
              <w:left w:val="nil"/>
              <w:right w:val="nil"/>
            </w:tcBorders>
            <w:shd w:val="clear" w:color="auto" w:fill="BFBFBF"/>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Coordinador de Imagen Institucional</w:t>
            </w:r>
          </w:p>
        </w:tc>
        <w:tc>
          <w:tcPr>
            <w:tcW w:w="1319" w:type="dxa"/>
            <w:tcBorders>
              <w:left w:val="nil"/>
              <w:right w:val="nil"/>
            </w:tcBorders>
            <w:shd w:val="clear" w:color="auto" w:fill="BFBFBF"/>
          </w:tcPr>
          <w:p w:rsidR="00A474BC" w:rsidRPr="001E66DB" w:rsidRDefault="00A474BC" w:rsidP="00A474BC">
            <w:pPr>
              <w:spacing w:after="0" w:line="240" w:lineRule="auto"/>
              <w:rPr>
                <w:rFonts w:ascii="Arial Narrow" w:hAnsi="Arial Narrow" w:cs="Arial Narrow"/>
                <w:sz w:val="16"/>
                <w:szCs w:val="16"/>
                <w:lang w:val="es-PE" w:eastAsia="es-PE"/>
              </w:rPr>
            </w:pPr>
            <w:r w:rsidRPr="001E66DB">
              <w:rPr>
                <w:rFonts w:ascii="Arial Narrow" w:hAnsi="Arial Narrow" w:cs="Arial Narrow"/>
                <w:sz w:val="16"/>
                <w:szCs w:val="16"/>
                <w:lang w:val="es-PE" w:eastAsia="es-PE"/>
              </w:rPr>
              <w:t>Manual</w:t>
            </w:r>
          </w:p>
        </w:tc>
        <w:tc>
          <w:tcPr>
            <w:tcW w:w="917" w:type="dxa"/>
            <w:tcBorders>
              <w:left w:val="nil"/>
            </w:tcBorders>
            <w:shd w:val="clear" w:color="auto" w:fill="BFBFBF"/>
          </w:tcPr>
          <w:p w:rsidR="00A474BC" w:rsidRPr="001E66DB" w:rsidRDefault="00A474BC" w:rsidP="00BF690C">
            <w:pPr>
              <w:keepNext/>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min.</w:t>
            </w:r>
          </w:p>
        </w:tc>
      </w:tr>
    </w:tbl>
    <w:p w:rsidR="00BF690C" w:rsidRPr="00BF690C" w:rsidRDefault="00BF690C" w:rsidP="00BF690C">
      <w:pPr>
        <w:pStyle w:val="Caption"/>
        <w:jc w:val="center"/>
        <w:rPr>
          <w:rFonts w:asciiTheme="majorHAnsi" w:hAnsiTheme="majorHAnsi"/>
          <w:sz w:val="16"/>
          <w:szCs w:val="16"/>
        </w:rPr>
      </w:pPr>
      <w:bookmarkStart w:id="249" w:name="_Toc266031705"/>
      <w:r w:rsidRPr="00BF690C">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19</w:t>
      </w:r>
      <w:r w:rsidR="00C74554">
        <w:rPr>
          <w:rFonts w:asciiTheme="majorHAnsi" w:hAnsiTheme="majorHAnsi"/>
          <w:sz w:val="16"/>
          <w:szCs w:val="16"/>
        </w:rPr>
        <w:fldChar w:fldCharType="end"/>
      </w:r>
      <w:r w:rsidRPr="00BF690C">
        <w:rPr>
          <w:rFonts w:asciiTheme="majorHAnsi" w:hAnsiTheme="majorHAnsi"/>
          <w:sz w:val="16"/>
          <w:szCs w:val="16"/>
        </w:rPr>
        <w:t xml:space="preserve">.- </w:t>
      </w:r>
      <w:r w:rsidR="00D2622A">
        <w:rPr>
          <w:rFonts w:asciiTheme="majorHAnsi" w:hAnsiTheme="majorHAnsi"/>
          <w:sz w:val="16"/>
          <w:szCs w:val="16"/>
        </w:rPr>
        <w:t>Caracterización</w:t>
      </w:r>
      <w:r w:rsidRPr="00BF690C">
        <w:rPr>
          <w:rFonts w:asciiTheme="majorHAnsi" w:hAnsiTheme="majorHAnsi"/>
          <w:sz w:val="16"/>
          <w:szCs w:val="16"/>
        </w:rPr>
        <w:t xml:space="preserve"> de Proceso "Elaboración de campaña publicitaria del Departamento de Donaciones e Imagen Institucional”</w:t>
      </w:r>
      <w:bookmarkEnd w:id="249"/>
    </w:p>
    <w:p w:rsidR="00A474BC" w:rsidRPr="00A474BC" w:rsidRDefault="00A474BC" w:rsidP="00A474BC">
      <w:pPr>
        <w:pStyle w:val="Caption"/>
        <w:jc w:val="center"/>
        <w:rPr>
          <w:rFonts w:asciiTheme="majorHAnsi" w:hAnsiTheme="majorHAnsi"/>
          <w:sz w:val="16"/>
          <w:szCs w:val="16"/>
        </w:rPr>
      </w:pPr>
      <w:r w:rsidRPr="00A474BC">
        <w:rPr>
          <w:rFonts w:asciiTheme="majorHAnsi" w:hAnsiTheme="majorHAnsi"/>
          <w:sz w:val="16"/>
          <w:szCs w:val="16"/>
        </w:rPr>
        <w:t>Fuente</w:t>
      </w:r>
      <w:r w:rsidR="00531ACF" w:rsidRPr="00A474BC">
        <w:rPr>
          <w:rFonts w:asciiTheme="majorHAnsi" w:hAnsiTheme="majorHAnsi"/>
          <w:sz w:val="16"/>
          <w:szCs w:val="16"/>
        </w:rPr>
        <w:t>: Elaboración</w:t>
      </w:r>
      <w:r w:rsidRPr="00A474BC">
        <w:rPr>
          <w:rFonts w:asciiTheme="majorHAnsi" w:hAnsiTheme="majorHAnsi"/>
          <w:sz w:val="16"/>
          <w:szCs w:val="16"/>
        </w:rPr>
        <w:t xml:space="preserve"> propia</w:t>
      </w:r>
    </w:p>
    <w:p w:rsidR="00A474BC" w:rsidRPr="00A474BC" w:rsidRDefault="00A474BC" w:rsidP="00A474BC">
      <w:pPr>
        <w:rPr>
          <w:lang w:val="es-PE" w:eastAsia="es-ES" w:bidi="ar-SA"/>
        </w:rPr>
      </w:pPr>
    </w:p>
    <w:p w:rsidR="00B0598D" w:rsidRPr="00B0598D" w:rsidRDefault="00B0598D" w:rsidP="00B0598D">
      <w:pPr>
        <w:rPr>
          <w:lang w:val="es-PE" w:eastAsia="es-ES" w:bidi="ar-SA"/>
        </w:rPr>
      </w:pPr>
    </w:p>
    <w:p w:rsidR="00BF690C" w:rsidRDefault="00BF690C" w:rsidP="00B0598D">
      <w:pPr>
        <w:sectPr w:rsidR="00BF690C" w:rsidSect="00A474BC">
          <w:footerReference w:type="default" r:id="rId46"/>
          <w:pgSz w:w="16839" w:h="11907" w:orient="landscape" w:code="9"/>
          <w:pgMar w:top="1701" w:right="1417" w:bottom="1701" w:left="1417" w:header="708" w:footer="708" w:gutter="0"/>
          <w:cols w:space="708"/>
          <w:docGrid w:linePitch="360"/>
        </w:sectPr>
      </w:pPr>
    </w:p>
    <w:p w:rsidR="00BF690C" w:rsidRPr="00BF690C" w:rsidRDefault="00BF690C" w:rsidP="00BF690C">
      <w:pPr>
        <w:pStyle w:val="Heading3"/>
        <w:numPr>
          <w:ilvl w:val="3"/>
          <w:numId w:val="1"/>
        </w:numPr>
        <w:spacing w:after="240"/>
        <w:rPr>
          <w:smallCaps w:val="0"/>
          <w:sz w:val="24"/>
          <w:szCs w:val="24"/>
        </w:rPr>
      </w:pPr>
      <w:bookmarkStart w:id="250" w:name="_Toc266033406"/>
      <w:r w:rsidRPr="00BF690C">
        <w:rPr>
          <w:smallCaps w:val="0"/>
          <w:sz w:val="24"/>
          <w:szCs w:val="24"/>
        </w:rPr>
        <w:t>PROCESO: Elaboración de campaña periodística del Departamento de Donaciones e Imagen Institucional</w:t>
      </w:r>
      <w:bookmarkEnd w:id="250"/>
    </w:p>
    <w:p w:rsidR="00BF690C" w:rsidRPr="00BF690C" w:rsidRDefault="00BF690C" w:rsidP="00BF690C">
      <w:pPr>
        <w:spacing w:line="360" w:lineRule="auto"/>
        <w:jc w:val="both"/>
        <w:rPr>
          <w:sz w:val="24"/>
        </w:rPr>
      </w:pPr>
      <w:r w:rsidRPr="00BF690C">
        <w:rPr>
          <w:sz w:val="24"/>
        </w:rPr>
        <w:t xml:space="preserve">El presente proceso describe las labores realizadas por el Coordinador de Imagen Institucional para la preparación de la campaña periodística, la  cual es aplicada dos veces al año para promocionar el Proceso de matrícula y la rifa anual de Fe y Alegría. </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44"/>
        <w:gridCol w:w="2177"/>
        <w:gridCol w:w="2178"/>
        <w:gridCol w:w="2121"/>
      </w:tblGrid>
      <w:tr w:rsidR="00BF690C" w:rsidRPr="00BF690C" w:rsidTr="00BF690C">
        <w:trPr>
          <w:trHeight w:val="449"/>
        </w:trPr>
        <w:tc>
          <w:tcPr>
            <w:tcW w:w="8720" w:type="dxa"/>
            <w:gridSpan w:val="4"/>
            <w:shd w:val="clear" w:color="auto" w:fill="000000"/>
            <w:vAlign w:val="center"/>
          </w:tcPr>
          <w:p w:rsidR="00BF690C" w:rsidRPr="00BF690C" w:rsidRDefault="00BF690C" w:rsidP="00BF690C">
            <w:pPr>
              <w:autoSpaceDE w:val="0"/>
              <w:autoSpaceDN w:val="0"/>
              <w:adjustRightInd w:val="0"/>
              <w:spacing w:after="0" w:line="240" w:lineRule="auto"/>
              <w:jc w:val="center"/>
              <w:rPr>
                <w:rFonts w:ascii="Arial Narrow" w:hAnsi="Arial Narrow" w:cs="Arial Narrow"/>
                <w:b/>
                <w:bCs/>
                <w:color w:val="FFFFFF"/>
                <w:sz w:val="28"/>
              </w:rPr>
            </w:pPr>
            <w:r w:rsidRPr="00BF690C">
              <w:rPr>
                <w:rFonts w:ascii="Arial Narrow" w:hAnsi="Arial Narrow" w:cs="Arial Narrow"/>
                <w:b/>
                <w:bCs/>
                <w:color w:val="FFFFFF"/>
                <w:sz w:val="28"/>
              </w:rPr>
              <w:t>MACRO PROCESO:  Gestión de Imagen Institucional y Donaciones</w:t>
            </w:r>
          </w:p>
          <w:p w:rsidR="00BF690C" w:rsidRPr="00BF690C" w:rsidRDefault="00BF690C" w:rsidP="00BF690C">
            <w:pPr>
              <w:autoSpaceDE w:val="0"/>
              <w:autoSpaceDN w:val="0"/>
              <w:adjustRightInd w:val="0"/>
              <w:spacing w:after="0" w:line="240" w:lineRule="auto"/>
              <w:jc w:val="center"/>
              <w:rPr>
                <w:rFonts w:ascii="Arial Narrow" w:hAnsi="Arial Narrow" w:cs="Arial Narrow"/>
                <w:b/>
                <w:bCs/>
                <w:color w:val="FFFFFF"/>
                <w:sz w:val="28"/>
              </w:rPr>
            </w:pPr>
            <w:r w:rsidRPr="00BF690C">
              <w:rPr>
                <w:rFonts w:ascii="Arial Narrow" w:hAnsi="Arial Narrow" w:cs="Arial Narrow"/>
                <w:b/>
                <w:bCs/>
                <w:color w:val="FFFFFF"/>
                <w:sz w:val="28"/>
              </w:rPr>
              <w:t>Proceso “Elaboración de campaña periodística del Departamento de Donaciones e Imagen Institucional”</w:t>
            </w:r>
          </w:p>
        </w:tc>
      </w:tr>
      <w:tr w:rsidR="00BF690C" w:rsidRPr="00BF690C" w:rsidTr="00BF690C">
        <w:tc>
          <w:tcPr>
            <w:tcW w:w="2244" w:type="dxa"/>
            <w:shd w:val="clear" w:color="auto" w:fill="BFBFBF"/>
            <w:vAlign w:val="center"/>
          </w:tcPr>
          <w:p w:rsidR="00BF690C" w:rsidRPr="00BF690C" w:rsidRDefault="00BF690C" w:rsidP="00BF690C">
            <w:pPr>
              <w:spacing w:after="0" w:line="240" w:lineRule="auto"/>
              <w:jc w:val="center"/>
              <w:rPr>
                <w:rFonts w:ascii="Arial Narrow" w:hAnsi="Arial Narrow" w:cs="Arial Narrow"/>
                <w:b/>
                <w:bCs/>
                <w:sz w:val="24"/>
              </w:rPr>
            </w:pPr>
            <w:r w:rsidRPr="00BF690C">
              <w:rPr>
                <w:rFonts w:ascii="Arial Narrow" w:hAnsi="Arial Narrow" w:cs="Arial Narrow"/>
                <w:b/>
                <w:bCs/>
                <w:sz w:val="24"/>
              </w:rPr>
              <w:t>PROPÓSITO</w:t>
            </w:r>
          </w:p>
        </w:tc>
        <w:tc>
          <w:tcPr>
            <w:tcW w:w="6476" w:type="dxa"/>
            <w:gridSpan w:val="3"/>
          </w:tcPr>
          <w:p w:rsidR="00BF690C" w:rsidRPr="00BF690C" w:rsidRDefault="00BF690C" w:rsidP="00BF690C">
            <w:pPr>
              <w:spacing w:after="0" w:line="240" w:lineRule="auto"/>
              <w:jc w:val="both"/>
              <w:rPr>
                <w:rFonts w:ascii="Arial Narrow" w:hAnsi="Arial Narrow" w:cs="Arial Narrow"/>
                <w:sz w:val="24"/>
              </w:rPr>
            </w:pPr>
            <w:r w:rsidRPr="00BF690C">
              <w:rPr>
                <w:rFonts w:ascii="Arial Narrow" w:hAnsi="Arial Narrow" w:cs="Arial Narrow"/>
                <w:sz w:val="24"/>
              </w:rPr>
              <w:t>El presente proceso tiene como propósito el cumplimiento del siguiente objetivo:</w:t>
            </w:r>
          </w:p>
          <w:p w:rsidR="00BF690C" w:rsidRPr="00BF690C" w:rsidRDefault="00BF690C" w:rsidP="00BF690C">
            <w:pPr>
              <w:spacing w:after="0" w:line="240" w:lineRule="auto"/>
              <w:jc w:val="both"/>
              <w:rPr>
                <w:rFonts w:ascii="Arial Narrow" w:hAnsi="Arial Narrow" w:cs="Arial Narrow"/>
                <w:sz w:val="24"/>
              </w:rPr>
            </w:pPr>
            <w:r w:rsidRPr="00BF690C">
              <w:rPr>
                <w:rFonts w:ascii="Arial Narrow" w:hAnsi="Arial Narrow" w:cs="Arial Narrow"/>
                <w:sz w:val="24"/>
              </w:rPr>
              <w:t>OSE 1: Impulsar una gestión dinámica, participativa y descentralizada que promueva el compromiso de las instituciones educativas  con el  proceso de regionalización del país, desde la propuesta educativa de FYA.</w:t>
            </w:r>
          </w:p>
        </w:tc>
      </w:tr>
      <w:tr w:rsidR="00BF690C" w:rsidRPr="00BF690C" w:rsidTr="00BF690C">
        <w:tc>
          <w:tcPr>
            <w:tcW w:w="2244" w:type="dxa"/>
            <w:shd w:val="clear" w:color="auto" w:fill="BFBFBF"/>
            <w:vAlign w:val="center"/>
          </w:tcPr>
          <w:p w:rsidR="00BF690C" w:rsidRPr="00BF690C" w:rsidRDefault="00BF690C" w:rsidP="00BF690C">
            <w:pPr>
              <w:spacing w:after="0" w:line="240" w:lineRule="auto"/>
              <w:jc w:val="center"/>
              <w:rPr>
                <w:rFonts w:ascii="Arial Narrow" w:hAnsi="Arial Narrow" w:cs="Arial Narrow"/>
                <w:b/>
                <w:bCs/>
                <w:sz w:val="24"/>
              </w:rPr>
            </w:pPr>
            <w:r w:rsidRPr="00BF690C">
              <w:rPr>
                <w:rFonts w:ascii="Arial Narrow" w:hAnsi="Arial Narrow" w:cs="Arial Narrow"/>
                <w:b/>
                <w:bCs/>
                <w:sz w:val="24"/>
              </w:rPr>
              <w:t>RESPONSABLE</w:t>
            </w:r>
          </w:p>
        </w:tc>
        <w:tc>
          <w:tcPr>
            <w:tcW w:w="2177" w:type="dxa"/>
          </w:tcPr>
          <w:p w:rsidR="00BF690C" w:rsidRPr="00BF690C" w:rsidRDefault="00BF690C" w:rsidP="00BF690C">
            <w:pPr>
              <w:spacing w:after="0" w:line="240" w:lineRule="auto"/>
              <w:rPr>
                <w:rFonts w:ascii="Arial Narrow" w:hAnsi="Arial Narrow" w:cs="Arial Narrow"/>
                <w:sz w:val="24"/>
              </w:rPr>
            </w:pPr>
            <w:r w:rsidRPr="00BF690C">
              <w:rPr>
                <w:rFonts w:ascii="Arial Narrow" w:hAnsi="Arial Narrow" w:cs="Arial Narrow"/>
                <w:sz w:val="24"/>
              </w:rPr>
              <w:t>Coordinador de Imagen Institucional</w:t>
            </w:r>
          </w:p>
        </w:tc>
        <w:tc>
          <w:tcPr>
            <w:tcW w:w="2178" w:type="dxa"/>
            <w:shd w:val="clear" w:color="auto" w:fill="D9D9D9"/>
            <w:vAlign w:val="center"/>
          </w:tcPr>
          <w:p w:rsidR="00BF690C" w:rsidRPr="00BF690C" w:rsidRDefault="00BF690C" w:rsidP="00BF690C">
            <w:pPr>
              <w:spacing w:after="0" w:line="240" w:lineRule="auto"/>
              <w:jc w:val="center"/>
              <w:rPr>
                <w:rFonts w:ascii="Arial Narrow" w:hAnsi="Arial Narrow" w:cs="Arial Narrow"/>
                <w:b/>
                <w:bCs/>
                <w:sz w:val="24"/>
              </w:rPr>
            </w:pPr>
            <w:r w:rsidRPr="00BF690C">
              <w:rPr>
                <w:rFonts w:ascii="Arial Narrow" w:hAnsi="Arial Narrow" w:cs="Arial Narrow"/>
                <w:b/>
                <w:bCs/>
                <w:sz w:val="24"/>
              </w:rPr>
              <w:t>BASE LEGAL</w:t>
            </w:r>
          </w:p>
        </w:tc>
        <w:tc>
          <w:tcPr>
            <w:tcW w:w="2121" w:type="dxa"/>
          </w:tcPr>
          <w:p w:rsidR="00BF690C" w:rsidRPr="00BF690C" w:rsidRDefault="00BF690C" w:rsidP="00BF690C">
            <w:pPr>
              <w:spacing w:after="0" w:line="240" w:lineRule="auto"/>
              <w:rPr>
                <w:rFonts w:ascii="Arial Narrow" w:hAnsi="Arial Narrow" w:cs="Arial Narrow"/>
                <w:sz w:val="24"/>
              </w:rPr>
            </w:pPr>
            <w:r w:rsidRPr="00BF690C">
              <w:rPr>
                <w:rFonts w:ascii="Arial Narrow" w:hAnsi="Arial Narrow" w:cs="Arial Narrow"/>
                <w:sz w:val="24"/>
              </w:rPr>
              <w:t>No Aplica</w:t>
            </w:r>
          </w:p>
        </w:tc>
      </w:tr>
      <w:tr w:rsidR="00BF690C" w:rsidRPr="00BF690C" w:rsidTr="00BF690C">
        <w:tc>
          <w:tcPr>
            <w:tcW w:w="2244" w:type="dxa"/>
            <w:shd w:val="clear" w:color="auto" w:fill="BFBFBF"/>
            <w:vAlign w:val="center"/>
          </w:tcPr>
          <w:p w:rsidR="00BF690C" w:rsidRPr="00BF690C" w:rsidRDefault="00BF690C" w:rsidP="00BF690C">
            <w:pPr>
              <w:spacing w:after="0" w:line="240" w:lineRule="auto"/>
              <w:jc w:val="center"/>
              <w:rPr>
                <w:rFonts w:ascii="Arial Narrow" w:hAnsi="Arial Narrow" w:cs="Arial Narrow"/>
                <w:b/>
                <w:bCs/>
                <w:sz w:val="24"/>
              </w:rPr>
            </w:pPr>
            <w:r w:rsidRPr="00BF690C">
              <w:rPr>
                <w:rFonts w:ascii="Arial Narrow" w:hAnsi="Arial Narrow" w:cs="Arial Narrow"/>
                <w:b/>
                <w:bCs/>
                <w:sz w:val="24"/>
              </w:rPr>
              <w:t>ACTORES DEL PROCESO</w:t>
            </w:r>
          </w:p>
        </w:tc>
        <w:tc>
          <w:tcPr>
            <w:tcW w:w="6476" w:type="dxa"/>
            <w:gridSpan w:val="3"/>
          </w:tcPr>
          <w:p w:rsidR="00BF690C" w:rsidRPr="00BF690C" w:rsidRDefault="00BF690C" w:rsidP="00BF690C">
            <w:pPr>
              <w:autoSpaceDE w:val="0"/>
              <w:autoSpaceDN w:val="0"/>
              <w:adjustRightInd w:val="0"/>
              <w:spacing w:after="0" w:line="240" w:lineRule="auto"/>
              <w:jc w:val="both"/>
              <w:rPr>
                <w:rFonts w:ascii="Arial Narrow" w:hAnsi="Arial Narrow" w:cs="Arial Narrow"/>
                <w:sz w:val="24"/>
              </w:rPr>
            </w:pPr>
            <w:r w:rsidRPr="00BF690C">
              <w:rPr>
                <w:rFonts w:ascii="Arial Narrow" w:hAnsi="Arial Narrow" w:cs="Arial Narrow"/>
                <w:sz w:val="24"/>
                <w:u w:val="single"/>
              </w:rPr>
              <w:t>Coordinador de Imagen Institucional</w:t>
            </w:r>
            <w:r w:rsidRPr="00BF690C">
              <w:rPr>
                <w:rFonts w:ascii="Arial Narrow" w:hAnsi="Arial Narrow" w:cs="Arial Narrow"/>
                <w:sz w:val="24"/>
              </w:rPr>
              <w:t>.- Persona contratada por la Oficina Central de Fe y Alegría Perú, encargada de realizar la comunicación interna y externa de Oficina central y la elaboración del Plan operativo anual del Departamento de Donaciones e Imagen.</w:t>
            </w:r>
          </w:p>
          <w:p w:rsidR="00BF690C" w:rsidRPr="00BF690C" w:rsidRDefault="00BF690C" w:rsidP="00BF690C">
            <w:pPr>
              <w:autoSpaceDE w:val="0"/>
              <w:autoSpaceDN w:val="0"/>
              <w:adjustRightInd w:val="0"/>
              <w:spacing w:after="0" w:line="240" w:lineRule="auto"/>
              <w:jc w:val="both"/>
              <w:rPr>
                <w:rFonts w:ascii="Arial Narrow" w:hAnsi="Arial Narrow" w:cs="Arial Narrow"/>
                <w:sz w:val="24"/>
              </w:rPr>
            </w:pPr>
          </w:p>
          <w:p w:rsidR="00BF690C" w:rsidRPr="00BF690C" w:rsidRDefault="00BF690C" w:rsidP="00BF690C">
            <w:pPr>
              <w:autoSpaceDE w:val="0"/>
              <w:autoSpaceDN w:val="0"/>
              <w:adjustRightInd w:val="0"/>
              <w:spacing w:after="0" w:line="240" w:lineRule="auto"/>
              <w:jc w:val="both"/>
              <w:rPr>
                <w:rFonts w:ascii="Arial Narrow" w:hAnsi="Arial Narrow" w:cs="Arial Narrow"/>
                <w:sz w:val="24"/>
              </w:rPr>
            </w:pPr>
            <w:r w:rsidRPr="00BF690C">
              <w:rPr>
                <w:rFonts w:ascii="Arial Narrow" w:hAnsi="Arial Narrow" w:cs="Arial Narrow"/>
                <w:sz w:val="24"/>
                <w:u w:val="single"/>
              </w:rPr>
              <w:t>Asistente de Imagen Institucional</w:t>
            </w:r>
            <w:r w:rsidRPr="00BF690C">
              <w:rPr>
                <w:rFonts w:ascii="Arial Narrow" w:hAnsi="Arial Narrow" w:cs="Arial Narrow"/>
                <w:sz w:val="24"/>
              </w:rPr>
              <w:t>.- Persona contratada por la Oficina Central de Fe y Alegría Perú, encargada de asistir al Coordinador de Imagen Institucional y al Coordinador de Donaciones, además de estar a cargo de la elaboración de las Notas periodísticas.</w:t>
            </w:r>
          </w:p>
          <w:p w:rsidR="00BF690C" w:rsidRPr="00BF690C" w:rsidRDefault="00BF690C" w:rsidP="00BF690C">
            <w:pPr>
              <w:autoSpaceDE w:val="0"/>
              <w:autoSpaceDN w:val="0"/>
              <w:adjustRightInd w:val="0"/>
              <w:spacing w:after="0" w:line="240" w:lineRule="auto"/>
              <w:jc w:val="both"/>
              <w:rPr>
                <w:rFonts w:ascii="Arial Narrow" w:hAnsi="Arial Narrow" w:cs="Arial Narrow"/>
                <w:sz w:val="24"/>
              </w:rPr>
            </w:pPr>
          </w:p>
          <w:p w:rsidR="00BF690C" w:rsidRPr="00BF690C" w:rsidRDefault="00BF690C" w:rsidP="00BF690C">
            <w:pPr>
              <w:autoSpaceDE w:val="0"/>
              <w:autoSpaceDN w:val="0"/>
              <w:adjustRightInd w:val="0"/>
              <w:spacing w:after="0" w:line="240" w:lineRule="auto"/>
              <w:jc w:val="both"/>
              <w:rPr>
                <w:rFonts w:ascii="Arial Narrow" w:hAnsi="Arial Narrow" w:cs="Arial Narrow"/>
                <w:sz w:val="24"/>
              </w:rPr>
            </w:pPr>
            <w:r w:rsidRPr="00BF690C">
              <w:rPr>
                <w:rFonts w:ascii="Arial Narrow" w:hAnsi="Arial Narrow" w:cs="Arial Narrow"/>
                <w:sz w:val="24"/>
                <w:u w:val="single"/>
              </w:rPr>
              <w:t>Director Fe y Alegría Perú</w:t>
            </w:r>
            <w:r w:rsidRPr="00BF690C">
              <w:rPr>
                <w:rFonts w:ascii="Arial Narrow" w:hAnsi="Arial Narrow" w:cs="Arial Narrow"/>
                <w:sz w:val="24"/>
              </w:rPr>
              <w:t>.- Religioso de la orden Jesuita, encargado de llevar la dirección general de la Oficina Central de Fe y Alegría Perú, bajo los lineamientos del Movimiento Fe y Alegría.</w:t>
            </w:r>
          </w:p>
          <w:p w:rsidR="00BF690C" w:rsidRPr="00BF690C" w:rsidRDefault="00BF690C" w:rsidP="00BF690C">
            <w:pPr>
              <w:autoSpaceDE w:val="0"/>
              <w:autoSpaceDN w:val="0"/>
              <w:adjustRightInd w:val="0"/>
              <w:spacing w:after="0" w:line="240" w:lineRule="auto"/>
              <w:jc w:val="both"/>
              <w:rPr>
                <w:rFonts w:ascii="Arial Narrow" w:hAnsi="Arial Narrow" w:cs="Arial Narrow"/>
                <w:sz w:val="24"/>
              </w:rPr>
            </w:pPr>
          </w:p>
          <w:p w:rsidR="00BF690C" w:rsidRPr="00BF690C" w:rsidRDefault="00BF690C" w:rsidP="00BF690C">
            <w:pPr>
              <w:autoSpaceDE w:val="0"/>
              <w:autoSpaceDN w:val="0"/>
              <w:adjustRightInd w:val="0"/>
              <w:spacing w:after="0" w:line="240" w:lineRule="auto"/>
              <w:jc w:val="both"/>
              <w:rPr>
                <w:rFonts w:ascii="Arial Narrow" w:hAnsi="Arial Narrow" w:cs="Arial Narrow"/>
                <w:sz w:val="24"/>
              </w:rPr>
            </w:pPr>
            <w:r w:rsidRPr="00BF690C">
              <w:rPr>
                <w:rFonts w:ascii="Arial Narrow" w:hAnsi="Arial Narrow" w:cs="Arial Narrow"/>
                <w:sz w:val="24"/>
                <w:u w:val="single"/>
              </w:rPr>
              <w:t>Secretaria de Dirección</w:t>
            </w:r>
            <w:r w:rsidRPr="00BF690C">
              <w:rPr>
                <w:rFonts w:ascii="Arial Narrow" w:hAnsi="Arial Narrow" w:cs="Arial Narrow"/>
                <w:sz w:val="24"/>
              </w:rPr>
              <w:t xml:space="preserve">.- Persona contratada por la Oficina Central de Fe y Alegría Perú, encargada de asistir al Director Fe y Alegría Perú. </w:t>
            </w:r>
          </w:p>
        </w:tc>
      </w:tr>
      <w:tr w:rsidR="00BF690C" w:rsidRPr="00BF690C" w:rsidTr="00BF690C">
        <w:tc>
          <w:tcPr>
            <w:tcW w:w="2244" w:type="dxa"/>
            <w:shd w:val="clear" w:color="auto" w:fill="BFBFBF"/>
            <w:vAlign w:val="center"/>
          </w:tcPr>
          <w:p w:rsidR="00BF690C" w:rsidRPr="00BF690C" w:rsidRDefault="00BF690C" w:rsidP="00BF690C">
            <w:pPr>
              <w:spacing w:after="0" w:line="240" w:lineRule="auto"/>
              <w:jc w:val="center"/>
              <w:rPr>
                <w:rFonts w:ascii="Arial Narrow" w:hAnsi="Arial Narrow" w:cs="Arial Narrow"/>
                <w:b/>
                <w:bCs/>
                <w:sz w:val="24"/>
              </w:rPr>
            </w:pPr>
            <w:r w:rsidRPr="00BF690C">
              <w:rPr>
                <w:rFonts w:ascii="Arial Narrow" w:hAnsi="Arial Narrow" w:cs="Arial Narrow"/>
                <w:b/>
                <w:bCs/>
                <w:sz w:val="24"/>
              </w:rPr>
              <w:t>CLIENTES INTERNOS</w:t>
            </w:r>
          </w:p>
        </w:tc>
        <w:tc>
          <w:tcPr>
            <w:tcW w:w="2177" w:type="dxa"/>
          </w:tcPr>
          <w:p w:rsidR="00BF690C" w:rsidRPr="00BF690C" w:rsidRDefault="00BF690C" w:rsidP="00BF690C">
            <w:pPr>
              <w:spacing w:after="0" w:line="240" w:lineRule="auto"/>
              <w:rPr>
                <w:rFonts w:ascii="Arial Narrow" w:hAnsi="Arial Narrow" w:cs="Arial Narrow"/>
                <w:sz w:val="24"/>
              </w:rPr>
            </w:pPr>
            <w:r w:rsidRPr="00BF690C">
              <w:rPr>
                <w:rFonts w:ascii="Arial Narrow" w:hAnsi="Arial Narrow" w:cs="Arial Narrow"/>
                <w:sz w:val="24"/>
              </w:rPr>
              <w:t>Movimiento Fe y Alegría Perú</w:t>
            </w:r>
          </w:p>
        </w:tc>
        <w:tc>
          <w:tcPr>
            <w:tcW w:w="2178" w:type="dxa"/>
            <w:shd w:val="clear" w:color="auto" w:fill="D9D9D9"/>
            <w:vAlign w:val="center"/>
          </w:tcPr>
          <w:p w:rsidR="00BF690C" w:rsidRPr="00BF690C" w:rsidRDefault="00BF690C" w:rsidP="00BF690C">
            <w:pPr>
              <w:spacing w:after="0" w:line="240" w:lineRule="auto"/>
              <w:jc w:val="center"/>
              <w:rPr>
                <w:rFonts w:ascii="Arial Narrow" w:hAnsi="Arial Narrow" w:cs="Arial Narrow"/>
                <w:b/>
                <w:bCs/>
                <w:sz w:val="24"/>
              </w:rPr>
            </w:pPr>
            <w:r w:rsidRPr="00BF690C">
              <w:rPr>
                <w:rFonts w:ascii="Arial Narrow" w:hAnsi="Arial Narrow" w:cs="Arial Narrow"/>
                <w:b/>
                <w:bCs/>
                <w:sz w:val="24"/>
              </w:rPr>
              <w:t>CLIENTES EXTERNOS</w:t>
            </w:r>
          </w:p>
        </w:tc>
        <w:tc>
          <w:tcPr>
            <w:tcW w:w="2121" w:type="dxa"/>
            <w:vAlign w:val="center"/>
          </w:tcPr>
          <w:p w:rsidR="00BF690C" w:rsidRPr="00BF690C" w:rsidRDefault="00BF690C" w:rsidP="00BF690C">
            <w:pPr>
              <w:spacing w:after="0" w:line="240" w:lineRule="auto"/>
              <w:rPr>
                <w:rFonts w:ascii="Arial Narrow" w:hAnsi="Arial Narrow" w:cs="Arial Narrow"/>
                <w:sz w:val="24"/>
              </w:rPr>
            </w:pPr>
            <w:r w:rsidRPr="00BF690C">
              <w:rPr>
                <w:rFonts w:ascii="Arial Narrow" w:hAnsi="Arial Narrow" w:cs="Arial Narrow"/>
                <w:sz w:val="24"/>
              </w:rPr>
              <w:t>No Aplica</w:t>
            </w:r>
          </w:p>
        </w:tc>
      </w:tr>
      <w:tr w:rsidR="00BF690C" w:rsidRPr="00BF690C" w:rsidTr="00BF690C">
        <w:tc>
          <w:tcPr>
            <w:tcW w:w="2244" w:type="dxa"/>
            <w:shd w:val="clear" w:color="auto" w:fill="BFBFBF"/>
            <w:vAlign w:val="center"/>
          </w:tcPr>
          <w:p w:rsidR="00BF690C" w:rsidRPr="00BF690C" w:rsidRDefault="00BF690C" w:rsidP="00BF690C">
            <w:pPr>
              <w:spacing w:after="0" w:line="240" w:lineRule="auto"/>
              <w:jc w:val="center"/>
              <w:rPr>
                <w:rFonts w:ascii="Arial Narrow" w:hAnsi="Arial Narrow" w:cs="Arial Narrow"/>
                <w:b/>
                <w:bCs/>
                <w:sz w:val="24"/>
              </w:rPr>
            </w:pPr>
            <w:r w:rsidRPr="00BF690C">
              <w:rPr>
                <w:rFonts w:ascii="Arial Narrow" w:hAnsi="Arial Narrow" w:cs="Arial Narrow"/>
                <w:b/>
                <w:bCs/>
                <w:sz w:val="24"/>
              </w:rPr>
              <w:t>ALCANCE</w:t>
            </w:r>
          </w:p>
        </w:tc>
        <w:tc>
          <w:tcPr>
            <w:tcW w:w="6476" w:type="dxa"/>
            <w:gridSpan w:val="3"/>
          </w:tcPr>
          <w:p w:rsidR="00BF690C" w:rsidRPr="00BF690C" w:rsidRDefault="00BF690C" w:rsidP="00BF690C">
            <w:pPr>
              <w:spacing w:after="0" w:line="240" w:lineRule="auto"/>
              <w:jc w:val="both"/>
              <w:rPr>
                <w:rFonts w:ascii="Arial Narrow" w:hAnsi="Arial Narrow" w:cs="Arial Narrow"/>
                <w:sz w:val="24"/>
              </w:rPr>
            </w:pPr>
            <w:r w:rsidRPr="00BF690C">
              <w:rPr>
                <w:rFonts w:ascii="Arial Narrow" w:hAnsi="Arial Narrow" w:cs="Arial Narrow"/>
                <w:sz w:val="24"/>
              </w:rPr>
              <w:t>El alcance del presente proceso  describe las actividades desarrolladas por el Departamento de Donaciones e Imagen Institucional para la realización de las campañas periodísticas definidas en el Plan Operativo Anual del Departamento.</w:t>
            </w:r>
          </w:p>
          <w:p w:rsidR="00BF690C" w:rsidRPr="00BF690C" w:rsidRDefault="00BF690C" w:rsidP="00BF690C">
            <w:pPr>
              <w:spacing w:after="0" w:line="240" w:lineRule="auto"/>
              <w:jc w:val="both"/>
              <w:rPr>
                <w:rFonts w:ascii="Arial Narrow" w:hAnsi="Arial Narrow" w:cs="Arial Narrow"/>
                <w:sz w:val="24"/>
              </w:rPr>
            </w:pPr>
            <w:r w:rsidRPr="00BF690C">
              <w:rPr>
                <w:rFonts w:ascii="Arial Narrow" w:hAnsi="Arial Narrow" w:cs="Arial Narrow"/>
                <w:sz w:val="24"/>
              </w:rPr>
              <w:t xml:space="preserve">El presente proceso no contempla el proceso de difusión de la publicidad por parte de los medios de comunicación. </w:t>
            </w:r>
          </w:p>
        </w:tc>
      </w:tr>
      <w:tr w:rsidR="00BF690C" w:rsidRPr="00BF690C" w:rsidTr="00BF690C">
        <w:tc>
          <w:tcPr>
            <w:tcW w:w="2244" w:type="dxa"/>
            <w:shd w:val="clear" w:color="auto" w:fill="BFBFBF"/>
            <w:vAlign w:val="center"/>
          </w:tcPr>
          <w:p w:rsidR="00BF690C" w:rsidRPr="00BF690C" w:rsidRDefault="00BF690C" w:rsidP="00BF690C">
            <w:pPr>
              <w:spacing w:after="0" w:line="240" w:lineRule="auto"/>
              <w:jc w:val="center"/>
              <w:rPr>
                <w:rFonts w:ascii="Arial Narrow" w:hAnsi="Arial Narrow" w:cs="Arial Narrow"/>
                <w:b/>
                <w:bCs/>
                <w:sz w:val="24"/>
              </w:rPr>
            </w:pPr>
            <w:r w:rsidRPr="00BF690C">
              <w:rPr>
                <w:rFonts w:ascii="Arial Narrow" w:hAnsi="Arial Narrow" w:cs="Arial Narrow"/>
                <w:b/>
                <w:bCs/>
                <w:sz w:val="24"/>
              </w:rPr>
              <w:t>PROCEDIMIENTO</w:t>
            </w:r>
          </w:p>
        </w:tc>
        <w:tc>
          <w:tcPr>
            <w:tcW w:w="6476" w:type="dxa"/>
            <w:gridSpan w:val="3"/>
            <w:vAlign w:val="center"/>
          </w:tcPr>
          <w:p w:rsidR="00BF690C" w:rsidRPr="00BF690C" w:rsidRDefault="00BF690C" w:rsidP="00B420B6">
            <w:pPr>
              <w:numPr>
                <w:ilvl w:val="0"/>
                <w:numId w:val="17"/>
              </w:numPr>
              <w:autoSpaceDE w:val="0"/>
              <w:autoSpaceDN w:val="0"/>
              <w:adjustRightInd w:val="0"/>
              <w:spacing w:after="0" w:line="240" w:lineRule="auto"/>
              <w:jc w:val="both"/>
              <w:rPr>
                <w:rFonts w:ascii="Arial Narrow" w:hAnsi="Arial Narrow" w:cs="Arial Narrow"/>
                <w:sz w:val="24"/>
              </w:rPr>
            </w:pPr>
            <w:r w:rsidRPr="00BF690C">
              <w:rPr>
                <w:rFonts w:ascii="Arial Narrow" w:hAnsi="Arial Narrow" w:cs="Arial Narrow"/>
                <w:sz w:val="24"/>
              </w:rPr>
              <w:t>Identificada la fecha que dá inicio a la elaboración de la campaña periodística, el Coordinador de Imagen Institucional procede a planificar la estrategia a emplear durante la campaña.</w:t>
            </w:r>
          </w:p>
          <w:p w:rsidR="00BF690C" w:rsidRPr="00BF690C" w:rsidRDefault="00BF690C" w:rsidP="00B420B6">
            <w:pPr>
              <w:numPr>
                <w:ilvl w:val="0"/>
                <w:numId w:val="17"/>
              </w:numPr>
              <w:autoSpaceDE w:val="0"/>
              <w:autoSpaceDN w:val="0"/>
              <w:adjustRightInd w:val="0"/>
              <w:spacing w:after="0" w:line="240" w:lineRule="auto"/>
              <w:jc w:val="both"/>
              <w:rPr>
                <w:rFonts w:ascii="Arial Narrow" w:hAnsi="Arial Narrow" w:cs="Arial Narrow"/>
                <w:sz w:val="24"/>
              </w:rPr>
            </w:pPr>
            <w:r w:rsidRPr="00BF690C">
              <w:rPr>
                <w:rFonts w:ascii="Arial Narrow" w:hAnsi="Arial Narrow" w:cs="Arial Narrow"/>
                <w:sz w:val="24"/>
              </w:rPr>
              <w:t>Se procede a dar inicio al subproceso elaboración de Nota periodística para obtener la Nota de prensa entregada. Se determinan los temas específicos a difundir en las entrevistas que se realizarán al Director Fe y Alegría Perú.</w:t>
            </w:r>
          </w:p>
          <w:p w:rsidR="00BF690C" w:rsidRPr="00BF690C" w:rsidRDefault="00BF690C" w:rsidP="00B420B6">
            <w:pPr>
              <w:numPr>
                <w:ilvl w:val="0"/>
                <w:numId w:val="17"/>
              </w:numPr>
              <w:autoSpaceDE w:val="0"/>
              <w:autoSpaceDN w:val="0"/>
              <w:adjustRightInd w:val="0"/>
              <w:spacing w:after="0" w:line="240" w:lineRule="auto"/>
              <w:jc w:val="both"/>
              <w:rPr>
                <w:rFonts w:ascii="Arial Narrow" w:hAnsi="Arial Narrow" w:cs="Arial Narrow"/>
                <w:sz w:val="24"/>
              </w:rPr>
            </w:pPr>
            <w:r w:rsidRPr="00BF690C">
              <w:rPr>
                <w:rFonts w:ascii="Arial Narrow" w:hAnsi="Arial Narrow" w:cs="Arial Narrow"/>
                <w:sz w:val="24"/>
              </w:rPr>
              <w:t>El Asistente de Imagen  Institucional realiza las coordinaciones con el medio de comunicación, a fin de determinar la fecha en la cual se producirá la entrevista.</w:t>
            </w:r>
          </w:p>
          <w:p w:rsidR="00BF690C" w:rsidRPr="00BF690C" w:rsidRDefault="00BF690C" w:rsidP="00B420B6">
            <w:pPr>
              <w:numPr>
                <w:ilvl w:val="0"/>
                <w:numId w:val="17"/>
              </w:numPr>
              <w:autoSpaceDE w:val="0"/>
              <w:autoSpaceDN w:val="0"/>
              <w:adjustRightInd w:val="0"/>
              <w:spacing w:after="0" w:line="240" w:lineRule="auto"/>
              <w:jc w:val="both"/>
              <w:rPr>
                <w:rFonts w:ascii="Arial Narrow" w:hAnsi="Arial Narrow" w:cs="Arial Narrow"/>
                <w:sz w:val="24"/>
              </w:rPr>
            </w:pPr>
            <w:r w:rsidRPr="00BF690C">
              <w:rPr>
                <w:rFonts w:ascii="Arial Narrow" w:hAnsi="Arial Narrow" w:cs="Arial Narrow"/>
                <w:sz w:val="24"/>
              </w:rPr>
              <w:t>Llegada la fecha de la entrevista, el Coordinador de Imagen Institucional procede a dar una breve preparación al Director Fe y Alegría Perú y éste procede a realizar la entrevista.</w:t>
            </w:r>
          </w:p>
          <w:p w:rsidR="00BF690C" w:rsidRPr="00BF690C" w:rsidRDefault="00BF690C" w:rsidP="00B420B6">
            <w:pPr>
              <w:keepNext/>
              <w:numPr>
                <w:ilvl w:val="0"/>
                <w:numId w:val="17"/>
              </w:numPr>
              <w:autoSpaceDE w:val="0"/>
              <w:autoSpaceDN w:val="0"/>
              <w:adjustRightInd w:val="0"/>
              <w:spacing w:after="0" w:line="240" w:lineRule="auto"/>
              <w:jc w:val="both"/>
              <w:rPr>
                <w:rFonts w:ascii="Arial Narrow" w:hAnsi="Arial Narrow" w:cs="Arial Narrow"/>
                <w:sz w:val="24"/>
              </w:rPr>
            </w:pPr>
            <w:r w:rsidRPr="00BF690C">
              <w:rPr>
                <w:rFonts w:ascii="Arial Narrow" w:hAnsi="Arial Narrow" w:cs="Arial Narrow"/>
                <w:sz w:val="24"/>
              </w:rPr>
              <w:t>Terminada la entrevista, el Asistente de Imagen Institucional procede a coordinar con el medio de comunicación el envío de una copia auditiva ó visual de la entrevista realizada.</w:t>
            </w:r>
          </w:p>
        </w:tc>
      </w:tr>
    </w:tbl>
    <w:p w:rsidR="00BF690C" w:rsidRPr="00BF690C" w:rsidRDefault="00BF690C" w:rsidP="00BF690C">
      <w:pPr>
        <w:pStyle w:val="Caption"/>
        <w:jc w:val="center"/>
        <w:rPr>
          <w:rFonts w:asciiTheme="majorHAnsi" w:hAnsiTheme="majorHAnsi"/>
          <w:sz w:val="16"/>
          <w:szCs w:val="16"/>
        </w:rPr>
      </w:pPr>
      <w:bookmarkStart w:id="251" w:name="_Toc266031706"/>
      <w:r w:rsidRPr="00BF690C">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20</w:t>
      </w:r>
      <w:r w:rsidR="00C74554">
        <w:rPr>
          <w:rFonts w:asciiTheme="majorHAnsi" w:hAnsiTheme="majorHAnsi"/>
          <w:sz w:val="16"/>
          <w:szCs w:val="16"/>
        </w:rPr>
        <w:fldChar w:fldCharType="end"/>
      </w:r>
      <w:r w:rsidRPr="00BF690C">
        <w:rPr>
          <w:rFonts w:asciiTheme="majorHAnsi" w:hAnsiTheme="majorHAnsi"/>
          <w:sz w:val="16"/>
          <w:szCs w:val="16"/>
        </w:rPr>
        <w:t>.- Definición de Proceso "Elaboración de campaña periodística del Departamento de Donaciones e Imagen Institucional”</w:t>
      </w:r>
      <w:bookmarkEnd w:id="251"/>
    </w:p>
    <w:p w:rsidR="00BF690C" w:rsidRPr="00BF690C" w:rsidRDefault="00BF690C" w:rsidP="00BF690C">
      <w:pPr>
        <w:pStyle w:val="Caption"/>
        <w:jc w:val="center"/>
        <w:rPr>
          <w:rFonts w:asciiTheme="majorHAnsi" w:hAnsiTheme="majorHAnsi"/>
          <w:sz w:val="16"/>
          <w:szCs w:val="16"/>
        </w:rPr>
      </w:pPr>
      <w:r w:rsidRPr="00BF690C">
        <w:rPr>
          <w:rFonts w:asciiTheme="majorHAnsi" w:hAnsiTheme="majorHAnsi"/>
          <w:sz w:val="16"/>
          <w:szCs w:val="16"/>
        </w:rPr>
        <w:t>Fuente</w:t>
      </w:r>
      <w:r w:rsidR="00531ACF" w:rsidRPr="00BF690C">
        <w:rPr>
          <w:rFonts w:asciiTheme="majorHAnsi" w:hAnsiTheme="majorHAnsi"/>
          <w:sz w:val="16"/>
          <w:szCs w:val="16"/>
        </w:rPr>
        <w:t>: Elaboración</w:t>
      </w:r>
      <w:r w:rsidRPr="00BF690C">
        <w:rPr>
          <w:rFonts w:asciiTheme="majorHAnsi" w:hAnsiTheme="majorHAnsi"/>
          <w:sz w:val="16"/>
          <w:szCs w:val="16"/>
        </w:rPr>
        <w:t xml:space="preserve"> propia</w:t>
      </w:r>
    </w:p>
    <w:p w:rsidR="00BF690C" w:rsidRDefault="00BF690C" w:rsidP="00BF690C"/>
    <w:p w:rsidR="00BF690C" w:rsidRDefault="00BF690C" w:rsidP="00BF690C"/>
    <w:p w:rsidR="00BF690C" w:rsidRDefault="00BF690C" w:rsidP="00BF690C">
      <w:pPr>
        <w:sectPr w:rsidR="00BF690C" w:rsidSect="00BF690C">
          <w:footerReference w:type="default" r:id="rId47"/>
          <w:pgSz w:w="11906" w:h="16838" w:code="9"/>
          <w:pgMar w:top="1701" w:right="1701" w:bottom="1418" w:left="1701" w:header="709" w:footer="709" w:gutter="0"/>
          <w:cols w:space="708"/>
          <w:docGrid w:linePitch="360"/>
        </w:sectPr>
      </w:pPr>
    </w:p>
    <w:p w:rsidR="00BF690C" w:rsidRDefault="00BF690C" w:rsidP="00BF690C">
      <w:pPr>
        <w:pStyle w:val="Caption"/>
        <w:keepNext/>
        <w:jc w:val="center"/>
        <w:rPr>
          <w:noProof/>
          <w:lang w:eastAsia="es-PE"/>
        </w:rPr>
      </w:pPr>
      <w:r>
        <w:rPr>
          <w:b w:val="0"/>
          <w:bCs w:val="0"/>
          <w:noProof/>
          <w:lang w:val="es-ES"/>
        </w:rPr>
        <w:drawing>
          <wp:inline distT="0" distB="0" distL="0" distR="0">
            <wp:extent cx="8795870" cy="4548249"/>
            <wp:effectExtent l="19050" t="0" r="5230" b="0"/>
            <wp:docPr id="15"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48" cstate="print"/>
                    <a:srcRect l="1109" r="1136" b="12553"/>
                    <a:stretch>
                      <a:fillRect/>
                    </a:stretch>
                  </pic:blipFill>
                  <pic:spPr bwMode="auto">
                    <a:xfrm>
                      <a:off x="0" y="0"/>
                      <a:ext cx="8795870" cy="4548249"/>
                    </a:xfrm>
                    <a:prstGeom prst="rect">
                      <a:avLst/>
                    </a:prstGeom>
                    <a:noFill/>
                    <a:ln w="9525">
                      <a:noFill/>
                      <a:miter lim="800000"/>
                      <a:headEnd/>
                      <a:tailEnd/>
                    </a:ln>
                  </pic:spPr>
                </pic:pic>
              </a:graphicData>
            </a:graphic>
          </wp:inline>
        </w:drawing>
      </w:r>
    </w:p>
    <w:p w:rsidR="00BF690C" w:rsidRPr="00BF690C" w:rsidRDefault="00BF690C" w:rsidP="00BF690C">
      <w:pPr>
        <w:pStyle w:val="Caption"/>
        <w:jc w:val="center"/>
        <w:rPr>
          <w:rFonts w:asciiTheme="majorHAnsi" w:hAnsiTheme="majorHAnsi"/>
          <w:sz w:val="16"/>
          <w:szCs w:val="16"/>
        </w:rPr>
      </w:pPr>
      <w:bookmarkStart w:id="252" w:name="_Toc266031542"/>
      <w:r w:rsidRPr="00BF690C">
        <w:rPr>
          <w:rFonts w:asciiTheme="majorHAnsi" w:hAnsiTheme="majorHAnsi"/>
          <w:sz w:val="16"/>
          <w:szCs w:val="16"/>
        </w:rPr>
        <w:t xml:space="preserve">Ilustración </w:t>
      </w:r>
      <w:r w:rsidR="00934198" w:rsidRPr="00BF690C">
        <w:rPr>
          <w:rFonts w:asciiTheme="majorHAnsi" w:hAnsiTheme="majorHAnsi"/>
          <w:sz w:val="16"/>
          <w:szCs w:val="16"/>
        </w:rPr>
        <w:fldChar w:fldCharType="begin"/>
      </w:r>
      <w:r w:rsidRPr="00BF690C">
        <w:rPr>
          <w:rFonts w:asciiTheme="majorHAnsi" w:hAnsiTheme="majorHAnsi"/>
          <w:sz w:val="16"/>
          <w:szCs w:val="16"/>
        </w:rPr>
        <w:instrText xml:space="preserve"> SEQ Ilustración \* ARABIC </w:instrText>
      </w:r>
      <w:r w:rsidR="00934198" w:rsidRPr="00BF690C">
        <w:rPr>
          <w:rFonts w:asciiTheme="majorHAnsi" w:hAnsiTheme="majorHAnsi"/>
          <w:sz w:val="16"/>
          <w:szCs w:val="16"/>
        </w:rPr>
        <w:fldChar w:fldCharType="separate"/>
      </w:r>
      <w:r w:rsidR="00EB772F">
        <w:rPr>
          <w:rFonts w:asciiTheme="majorHAnsi" w:hAnsiTheme="majorHAnsi"/>
          <w:noProof/>
          <w:sz w:val="16"/>
          <w:szCs w:val="16"/>
        </w:rPr>
        <w:t>14</w:t>
      </w:r>
      <w:r w:rsidR="00934198" w:rsidRPr="00BF690C">
        <w:rPr>
          <w:rFonts w:asciiTheme="majorHAnsi" w:hAnsiTheme="majorHAnsi"/>
          <w:sz w:val="16"/>
          <w:szCs w:val="16"/>
        </w:rPr>
        <w:fldChar w:fldCharType="end"/>
      </w:r>
      <w:r w:rsidRPr="00BF690C">
        <w:rPr>
          <w:rFonts w:asciiTheme="majorHAnsi" w:hAnsiTheme="majorHAnsi"/>
          <w:sz w:val="16"/>
          <w:szCs w:val="16"/>
        </w:rPr>
        <w:t xml:space="preserve"> .-  Diagrama de Proceso “Elaboración de campaña periodística del Departamento de Donaciones e Imagen Institucional"</w:t>
      </w:r>
      <w:bookmarkEnd w:id="252"/>
    </w:p>
    <w:p w:rsidR="00BF690C" w:rsidRDefault="00BF690C" w:rsidP="00BF690C">
      <w:pPr>
        <w:pStyle w:val="Caption"/>
        <w:jc w:val="center"/>
      </w:pPr>
      <w:r w:rsidRPr="00BF690C">
        <w:rPr>
          <w:rFonts w:asciiTheme="majorHAnsi" w:hAnsiTheme="majorHAnsi"/>
          <w:sz w:val="16"/>
          <w:szCs w:val="16"/>
        </w:rPr>
        <w:t>Fuente</w:t>
      </w:r>
      <w:r w:rsidR="00531ACF" w:rsidRPr="00BF690C">
        <w:rPr>
          <w:rFonts w:asciiTheme="majorHAnsi" w:hAnsiTheme="majorHAnsi"/>
          <w:sz w:val="16"/>
          <w:szCs w:val="16"/>
        </w:rPr>
        <w:t>: Elaboración</w:t>
      </w:r>
      <w:r w:rsidRPr="00BF690C">
        <w:rPr>
          <w:rFonts w:asciiTheme="majorHAnsi" w:hAnsiTheme="majorHAnsi"/>
          <w:sz w:val="16"/>
          <w:szCs w:val="16"/>
        </w:rPr>
        <w:t xml:space="preserve"> propia</w:t>
      </w:r>
    </w:p>
    <w:p w:rsidR="00BF690C" w:rsidRDefault="00BF690C" w:rsidP="00BF690C"/>
    <w:p w:rsidR="00BF690C" w:rsidRPr="00BF2893" w:rsidRDefault="00BF690C" w:rsidP="00BF690C"/>
    <w:tbl>
      <w:tblPr>
        <w:tblW w:w="13652" w:type="dxa"/>
        <w:tblInd w:w="-106"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80"/>
        <w:gridCol w:w="1467"/>
        <w:gridCol w:w="1918"/>
        <w:gridCol w:w="1530"/>
        <w:gridCol w:w="4088"/>
        <w:gridCol w:w="1834"/>
        <w:gridCol w:w="1318"/>
        <w:gridCol w:w="917"/>
      </w:tblGrid>
      <w:tr w:rsidR="00BF690C" w:rsidRPr="006B4EBC" w:rsidTr="00BF690C">
        <w:trPr>
          <w:trHeight w:val="495"/>
        </w:trPr>
        <w:tc>
          <w:tcPr>
            <w:tcW w:w="580" w:type="dxa"/>
            <w:tcBorders>
              <w:right w:val="nil"/>
            </w:tcBorders>
            <w:shd w:val="clear" w:color="auto" w:fill="000000"/>
          </w:tcPr>
          <w:p w:rsidR="00BF690C" w:rsidRPr="003F3BE8" w:rsidRDefault="00BF690C" w:rsidP="00BF690C">
            <w:pPr>
              <w:spacing w:after="0" w:line="240" w:lineRule="auto"/>
              <w:jc w:val="center"/>
              <w:rPr>
                <w:rFonts w:ascii="Arial Narrow" w:hAnsi="Arial Narrow" w:cs="Arial Narrow"/>
                <w:b/>
                <w:bCs/>
                <w:color w:val="FFFFFF"/>
                <w:lang w:val="es-PE" w:eastAsia="es-PE"/>
              </w:rPr>
            </w:pPr>
            <w:r w:rsidRPr="003F3BE8">
              <w:rPr>
                <w:b/>
                <w:bCs/>
                <w:color w:val="FFFFFF"/>
              </w:rPr>
              <w:br w:type="page"/>
            </w:r>
            <w:r w:rsidRPr="003F3BE8">
              <w:rPr>
                <w:rFonts w:ascii="Arial Narrow" w:hAnsi="Arial Narrow" w:cs="Arial Narrow"/>
                <w:b/>
                <w:bCs/>
                <w:color w:val="FFFFFF"/>
                <w:lang w:val="es-PE" w:eastAsia="es-PE"/>
              </w:rPr>
              <w:t>N°</w:t>
            </w:r>
          </w:p>
        </w:tc>
        <w:tc>
          <w:tcPr>
            <w:tcW w:w="1467" w:type="dxa"/>
            <w:tcBorders>
              <w:left w:val="nil"/>
              <w:right w:val="nil"/>
            </w:tcBorders>
            <w:shd w:val="clear" w:color="auto" w:fill="000000"/>
          </w:tcPr>
          <w:p w:rsidR="00BF690C" w:rsidRPr="003F3BE8" w:rsidRDefault="00BF690C" w:rsidP="00BF690C">
            <w:pPr>
              <w:spacing w:after="0" w:line="240" w:lineRule="auto"/>
              <w:jc w:val="center"/>
              <w:rPr>
                <w:rFonts w:ascii="Arial Narrow" w:hAnsi="Arial Narrow" w:cs="Arial Narrow"/>
                <w:b/>
                <w:bCs/>
                <w:color w:val="FFFFFF"/>
                <w:lang w:val="es-PE" w:eastAsia="es-PE"/>
              </w:rPr>
            </w:pPr>
            <w:r w:rsidRPr="003F3BE8">
              <w:rPr>
                <w:rFonts w:ascii="Arial Narrow" w:hAnsi="Arial Narrow" w:cs="Arial Narrow"/>
                <w:b/>
                <w:bCs/>
                <w:color w:val="FFFFFF"/>
                <w:lang w:val="es-PE" w:eastAsia="es-PE"/>
              </w:rPr>
              <w:t>ENTRADA</w:t>
            </w:r>
          </w:p>
        </w:tc>
        <w:tc>
          <w:tcPr>
            <w:tcW w:w="1918" w:type="dxa"/>
            <w:tcBorders>
              <w:left w:val="nil"/>
              <w:right w:val="nil"/>
            </w:tcBorders>
            <w:shd w:val="clear" w:color="auto" w:fill="000000"/>
          </w:tcPr>
          <w:p w:rsidR="00BF690C" w:rsidRPr="003F3BE8" w:rsidRDefault="00BF690C" w:rsidP="00BF690C">
            <w:pPr>
              <w:spacing w:after="0" w:line="240" w:lineRule="auto"/>
              <w:jc w:val="center"/>
              <w:rPr>
                <w:rFonts w:ascii="Arial Narrow" w:hAnsi="Arial Narrow" w:cs="Arial Narrow"/>
                <w:b/>
                <w:bCs/>
                <w:color w:val="FFFFFF"/>
                <w:lang w:val="es-PE" w:eastAsia="es-PE"/>
              </w:rPr>
            </w:pPr>
            <w:r w:rsidRPr="003F3BE8">
              <w:rPr>
                <w:rFonts w:ascii="Arial Narrow" w:hAnsi="Arial Narrow" w:cs="Arial Narrow"/>
                <w:b/>
                <w:bCs/>
                <w:color w:val="FFFFFF"/>
                <w:lang w:val="es-PE" w:eastAsia="es-PE"/>
              </w:rPr>
              <w:t>ACTIVIDAD</w:t>
            </w:r>
          </w:p>
        </w:tc>
        <w:tc>
          <w:tcPr>
            <w:tcW w:w="1530" w:type="dxa"/>
            <w:tcBorders>
              <w:left w:val="nil"/>
              <w:right w:val="nil"/>
            </w:tcBorders>
            <w:shd w:val="clear" w:color="auto" w:fill="000000"/>
          </w:tcPr>
          <w:p w:rsidR="00BF690C" w:rsidRPr="003F3BE8" w:rsidRDefault="00BF690C" w:rsidP="00BF690C">
            <w:pPr>
              <w:spacing w:after="0" w:line="240" w:lineRule="auto"/>
              <w:jc w:val="center"/>
              <w:rPr>
                <w:rFonts w:ascii="Arial Narrow" w:hAnsi="Arial Narrow" w:cs="Arial Narrow"/>
                <w:b/>
                <w:bCs/>
                <w:color w:val="FFFFFF"/>
                <w:lang w:val="es-PE" w:eastAsia="es-PE"/>
              </w:rPr>
            </w:pPr>
            <w:r w:rsidRPr="003F3BE8">
              <w:rPr>
                <w:rFonts w:ascii="Arial Narrow" w:hAnsi="Arial Narrow" w:cs="Arial Narrow"/>
                <w:b/>
                <w:bCs/>
                <w:color w:val="FFFFFF"/>
                <w:lang w:val="es-PE" w:eastAsia="es-PE"/>
              </w:rPr>
              <w:t>SALIDA</w:t>
            </w:r>
          </w:p>
        </w:tc>
        <w:tc>
          <w:tcPr>
            <w:tcW w:w="4088" w:type="dxa"/>
            <w:tcBorders>
              <w:left w:val="nil"/>
              <w:right w:val="nil"/>
            </w:tcBorders>
            <w:shd w:val="clear" w:color="auto" w:fill="000000"/>
          </w:tcPr>
          <w:p w:rsidR="00BF690C" w:rsidRPr="003F3BE8" w:rsidRDefault="00BF690C" w:rsidP="00BF690C">
            <w:pPr>
              <w:spacing w:after="0" w:line="240" w:lineRule="auto"/>
              <w:jc w:val="center"/>
              <w:rPr>
                <w:rFonts w:ascii="Arial Narrow" w:hAnsi="Arial Narrow" w:cs="Arial Narrow"/>
                <w:b/>
                <w:bCs/>
                <w:color w:val="FFFFFF"/>
                <w:lang w:val="es-PE" w:eastAsia="es-PE"/>
              </w:rPr>
            </w:pPr>
            <w:r w:rsidRPr="003F3BE8">
              <w:rPr>
                <w:rFonts w:ascii="Arial Narrow" w:hAnsi="Arial Narrow" w:cs="Arial Narrow"/>
                <w:b/>
                <w:bCs/>
                <w:color w:val="FFFFFF"/>
                <w:lang w:val="es-PE" w:eastAsia="es-PE"/>
              </w:rPr>
              <w:t>DESCRIPCIÓN</w:t>
            </w:r>
          </w:p>
        </w:tc>
        <w:tc>
          <w:tcPr>
            <w:tcW w:w="1834" w:type="dxa"/>
            <w:tcBorders>
              <w:left w:val="nil"/>
              <w:right w:val="nil"/>
            </w:tcBorders>
            <w:shd w:val="clear" w:color="auto" w:fill="000000"/>
          </w:tcPr>
          <w:p w:rsidR="00BF690C" w:rsidRPr="003F3BE8" w:rsidRDefault="00BF690C" w:rsidP="00BF690C">
            <w:pPr>
              <w:spacing w:after="0" w:line="240" w:lineRule="auto"/>
              <w:jc w:val="center"/>
              <w:rPr>
                <w:rFonts w:ascii="Arial Narrow" w:hAnsi="Arial Narrow" w:cs="Arial Narrow"/>
                <w:b/>
                <w:bCs/>
                <w:color w:val="FFFFFF"/>
                <w:sz w:val="18"/>
                <w:szCs w:val="18"/>
                <w:lang w:val="es-PE" w:eastAsia="es-PE"/>
              </w:rPr>
            </w:pPr>
            <w:r w:rsidRPr="003F3BE8">
              <w:rPr>
                <w:rFonts w:ascii="Arial Narrow" w:hAnsi="Arial Narrow" w:cs="Arial Narrow"/>
                <w:b/>
                <w:bCs/>
                <w:color w:val="FFFFFF"/>
                <w:sz w:val="18"/>
                <w:szCs w:val="18"/>
                <w:lang w:val="es-PE" w:eastAsia="es-PE"/>
              </w:rPr>
              <w:t>RESPONSABLE</w:t>
            </w:r>
          </w:p>
        </w:tc>
        <w:tc>
          <w:tcPr>
            <w:tcW w:w="1318" w:type="dxa"/>
            <w:tcBorders>
              <w:left w:val="nil"/>
              <w:right w:val="nil"/>
            </w:tcBorders>
            <w:shd w:val="clear" w:color="auto" w:fill="000000"/>
          </w:tcPr>
          <w:p w:rsidR="00BF690C" w:rsidRPr="003F3BE8" w:rsidRDefault="00BF690C" w:rsidP="00BF690C">
            <w:pPr>
              <w:spacing w:after="0" w:line="240" w:lineRule="auto"/>
              <w:jc w:val="center"/>
              <w:rPr>
                <w:rFonts w:ascii="Arial Narrow" w:hAnsi="Arial Narrow" w:cs="Arial Narrow"/>
                <w:b/>
                <w:bCs/>
                <w:color w:val="FFFFFF"/>
                <w:sz w:val="18"/>
                <w:szCs w:val="18"/>
                <w:lang w:val="es-PE" w:eastAsia="es-PE"/>
              </w:rPr>
            </w:pPr>
            <w:r w:rsidRPr="003F3BE8">
              <w:rPr>
                <w:rFonts w:ascii="Arial Narrow" w:hAnsi="Arial Narrow" w:cs="Arial Narrow"/>
                <w:b/>
                <w:bCs/>
                <w:color w:val="FFFFFF"/>
                <w:sz w:val="18"/>
                <w:szCs w:val="18"/>
                <w:lang w:val="es-PE" w:eastAsia="es-PE"/>
              </w:rPr>
              <w:t>TIPO ACTIVIDAD</w:t>
            </w:r>
          </w:p>
        </w:tc>
        <w:tc>
          <w:tcPr>
            <w:tcW w:w="917" w:type="dxa"/>
            <w:tcBorders>
              <w:left w:val="nil"/>
            </w:tcBorders>
            <w:shd w:val="clear" w:color="auto" w:fill="000000"/>
          </w:tcPr>
          <w:p w:rsidR="00BF690C" w:rsidRPr="003F3BE8" w:rsidRDefault="00BF690C" w:rsidP="00BF690C">
            <w:pPr>
              <w:spacing w:after="0" w:line="240" w:lineRule="auto"/>
              <w:jc w:val="center"/>
              <w:rPr>
                <w:rFonts w:ascii="Arial Narrow" w:hAnsi="Arial Narrow" w:cs="Arial Narrow"/>
                <w:b/>
                <w:bCs/>
                <w:color w:val="FFFFFF"/>
                <w:sz w:val="18"/>
                <w:szCs w:val="18"/>
                <w:lang w:val="es-PE" w:eastAsia="es-PE"/>
              </w:rPr>
            </w:pPr>
            <w:r w:rsidRPr="003F3BE8">
              <w:rPr>
                <w:rFonts w:ascii="Arial Narrow" w:hAnsi="Arial Narrow" w:cs="Arial Narrow"/>
                <w:b/>
                <w:bCs/>
                <w:color w:val="FFFFFF"/>
                <w:sz w:val="18"/>
                <w:szCs w:val="18"/>
                <w:lang w:val="es-PE" w:eastAsia="es-PE"/>
              </w:rPr>
              <w:t>TIEMPO</w:t>
            </w:r>
          </w:p>
        </w:tc>
      </w:tr>
      <w:tr w:rsidR="00BF690C" w:rsidRPr="005F191D" w:rsidTr="00BF690C">
        <w:trPr>
          <w:trHeight w:val="450"/>
        </w:trPr>
        <w:tc>
          <w:tcPr>
            <w:tcW w:w="580" w:type="dxa"/>
            <w:tcBorders>
              <w:right w:val="nil"/>
            </w:tcBorders>
            <w:shd w:val="clear" w:color="auto" w:fill="C0C0C0"/>
          </w:tcPr>
          <w:p w:rsidR="00BF690C" w:rsidRPr="003F3BE8" w:rsidRDefault="00BF690C" w:rsidP="00BF690C">
            <w:pPr>
              <w:spacing w:after="0" w:line="240" w:lineRule="auto"/>
              <w:jc w:val="center"/>
              <w:rPr>
                <w:rFonts w:ascii="Arial Narrow" w:hAnsi="Arial Narrow" w:cs="Arial Narrow"/>
                <w:b/>
                <w:bCs/>
                <w:sz w:val="16"/>
                <w:szCs w:val="16"/>
                <w:lang w:val="es-PE" w:eastAsia="es-PE"/>
              </w:rPr>
            </w:pPr>
            <w:r w:rsidRPr="003F3BE8">
              <w:rPr>
                <w:rFonts w:ascii="Arial Narrow" w:hAnsi="Arial Narrow" w:cs="Arial Narrow"/>
                <w:b/>
                <w:bCs/>
                <w:sz w:val="16"/>
                <w:szCs w:val="16"/>
                <w:lang w:val="es-PE" w:eastAsia="es-PE"/>
              </w:rPr>
              <w:t>1</w:t>
            </w:r>
          </w:p>
        </w:tc>
        <w:tc>
          <w:tcPr>
            <w:tcW w:w="1467" w:type="dxa"/>
            <w:tcBorders>
              <w:left w:val="nil"/>
              <w:righ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 Fecha de inicio de campaña</w:t>
            </w:r>
          </w:p>
        </w:tc>
        <w:tc>
          <w:tcPr>
            <w:tcW w:w="1918" w:type="dxa"/>
            <w:tcBorders>
              <w:left w:val="nil"/>
              <w:righ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Iniciar planeamiento de campaña</w:t>
            </w:r>
          </w:p>
        </w:tc>
        <w:tc>
          <w:tcPr>
            <w:tcW w:w="1530" w:type="dxa"/>
            <w:tcBorders>
              <w:left w:val="nil"/>
              <w:righ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tipo de campaña periodística</w:t>
            </w:r>
          </w:p>
        </w:tc>
        <w:tc>
          <w:tcPr>
            <w:tcW w:w="4088" w:type="dxa"/>
            <w:tcBorders>
              <w:left w:val="nil"/>
              <w:right w:val="nil"/>
            </w:tcBorders>
            <w:shd w:val="clear" w:color="auto" w:fill="C0C0C0"/>
          </w:tcPr>
          <w:p w:rsidR="00BF690C" w:rsidRPr="003F3BE8" w:rsidRDefault="00BF690C" w:rsidP="00BF690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Coordinador de Imagen Institucional identifica de acuerdo al Cronograma de campañas, desarrollado en el Plan Operativo Anual, el tipo de campaña periodística que será ejecutado.</w:t>
            </w:r>
          </w:p>
        </w:tc>
        <w:tc>
          <w:tcPr>
            <w:tcW w:w="1834" w:type="dxa"/>
            <w:tcBorders>
              <w:left w:val="nil"/>
              <w:righ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Coordinador de Imagen Institucional</w:t>
            </w:r>
          </w:p>
        </w:tc>
        <w:tc>
          <w:tcPr>
            <w:tcW w:w="1318" w:type="dxa"/>
            <w:tcBorders>
              <w:left w:val="nil"/>
              <w:righ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Manual</w:t>
            </w:r>
          </w:p>
        </w:tc>
        <w:tc>
          <w:tcPr>
            <w:tcW w:w="917" w:type="dxa"/>
            <w:tcBorders>
              <w:lef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1 minuto</w:t>
            </w:r>
          </w:p>
        </w:tc>
      </w:tr>
      <w:tr w:rsidR="00BF690C" w:rsidRPr="005F191D" w:rsidTr="00BF690C">
        <w:trPr>
          <w:trHeight w:val="450"/>
        </w:trPr>
        <w:tc>
          <w:tcPr>
            <w:tcW w:w="580" w:type="dxa"/>
            <w:tcBorders>
              <w:right w:val="nil"/>
            </w:tcBorders>
          </w:tcPr>
          <w:p w:rsidR="00BF690C" w:rsidRPr="003F3BE8" w:rsidRDefault="00BF690C" w:rsidP="00BF690C">
            <w:pPr>
              <w:spacing w:after="0" w:line="240" w:lineRule="auto"/>
              <w:jc w:val="center"/>
              <w:rPr>
                <w:rFonts w:ascii="Arial Narrow" w:hAnsi="Arial Narrow" w:cs="Arial Narrow"/>
                <w:b/>
                <w:bCs/>
                <w:sz w:val="16"/>
                <w:szCs w:val="16"/>
                <w:lang w:val="es-PE" w:eastAsia="es-PE"/>
              </w:rPr>
            </w:pPr>
            <w:r w:rsidRPr="003F3BE8">
              <w:rPr>
                <w:rFonts w:ascii="Arial Narrow" w:hAnsi="Arial Narrow" w:cs="Arial Narrow"/>
                <w:b/>
                <w:bCs/>
                <w:sz w:val="16"/>
                <w:szCs w:val="16"/>
                <w:lang w:val="es-PE" w:eastAsia="es-PE"/>
              </w:rPr>
              <w:t>2</w:t>
            </w:r>
          </w:p>
        </w:tc>
        <w:tc>
          <w:tcPr>
            <w:tcW w:w="1467" w:type="dxa"/>
            <w:tcBorders>
              <w:left w:val="nil"/>
              <w:right w:val="nil"/>
            </w:tcBorders>
          </w:tcPr>
          <w:p w:rsidR="00BF690C" w:rsidRPr="003F3BE8" w:rsidRDefault="00BF690C" w:rsidP="00BF690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tipo de campaña periodística</w:t>
            </w:r>
          </w:p>
        </w:tc>
        <w:tc>
          <w:tcPr>
            <w:tcW w:w="1918" w:type="dxa"/>
            <w:tcBorders>
              <w:left w:val="nil"/>
              <w:right w:val="nil"/>
            </w:tcBorders>
          </w:tcPr>
          <w:p w:rsidR="00BF690C" w:rsidRPr="003F3BE8" w:rsidRDefault="00BF690C" w:rsidP="00BF690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Planificar estrategia de campaña</w:t>
            </w:r>
          </w:p>
        </w:tc>
        <w:tc>
          <w:tcPr>
            <w:tcW w:w="1530" w:type="dxa"/>
            <w:tcBorders>
              <w:left w:val="nil"/>
              <w:right w:val="nil"/>
            </w:tcBorders>
          </w:tcPr>
          <w:p w:rsidR="00BF690C"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 Campaña planeada</w:t>
            </w:r>
          </w:p>
          <w:p w:rsidR="00BF690C" w:rsidRPr="003F3BE8" w:rsidRDefault="00BF690C" w:rsidP="00BF690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Necesidad de Nota</w:t>
            </w:r>
          </w:p>
        </w:tc>
        <w:tc>
          <w:tcPr>
            <w:tcW w:w="4088" w:type="dxa"/>
            <w:tcBorders>
              <w:left w:val="nil"/>
              <w:right w:val="nil"/>
            </w:tcBorders>
          </w:tcPr>
          <w:p w:rsidR="00BF690C" w:rsidRPr="003F3BE8" w:rsidRDefault="00BF690C" w:rsidP="00BF690C">
            <w:pPr>
              <w:spacing w:after="0" w:line="240" w:lineRule="auto"/>
              <w:jc w:val="both"/>
              <w:rPr>
                <w:rFonts w:ascii="Arial Narrow" w:hAnsi="Arial Narrow" w:cs="Arial Narrow"/>
                <w:sz w:val="16"/>
                <w:szCs w:val="16"/>
                <w:lang w:val="es-PE" w:eastAsia="es-PE"/>
              </w:rPr>
            </w:pPr>
            <w:r w:rsidRPr="003F3BE8">
              <w:rPr>
                <w:rFonts w:ascii="Arial Narrow" w:hAnsi="Arial Narrow" w:cs="Arial Narrow"/>
                <w:sz w:val="16"/>
                <w:szCs w:val="16"/>
                <w:lang w:val="es-PE" w:eastAsia="es-PE"/>
              </w:rPr>
              <w:t xml:space="preserve">El </w:t>
            </w:r>
            <w:r>
              <w:rPr>
                <w:rFonts w:ascii="Arial Narrow" w:hAnsi="Arial Narrow" w:cs="Arial Narrow"/>
                <w:sz w:val="16"/>
                <w:szCs w:val="16"/>
                <w:lang w:val="es-PE" w:eastAsia="es-PE"/>
              </w:rPr>
              <w:t>Coordinador</w:t>
            </w:r>
            <w:r w:rsidRPr="003F3BE8">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 xml:space="preserve">de Imagen Institucional procede a </w:t>
            </w:r>
            <w:r w:rsidRPr="003F3BE8">
              <w:rPr>
                <w:rFonts w:ascii="Arial Narrow" w:hAnsi="Arial Narrow" w:cs="Arial Narrow"/>
                <w:sz w:val="16"/>
                <w:szCs w:val="16"/>
                <w:lang w:val="es-PE" w:eastAsia="es-PE"/>
              </w:rPr>
              <w:t>realiza</w:t>
            </w:r>
            <w:r>
              <w:rPr>
                <w:rFonts w:ascii="Arial Narrow" w:hAnsi="Arial Narrow" w:cs="Arial Narrow"/>
                <w:sz w:val="16"/>
                <w:szCs w:val="16"/>
                <w:lang w:val="es-PE" w:eastAsia="es-PE"/>
              </w:rPr>
              <w:t>r</w:t>
            </w:r>
            <w:r w:rsidRPr="003F3BE8">
              <w:rPr>
                <w:rFonts w:ascii="Arial Narrow" w:hAnsi="Arial Narrow" w:cs="Arial Narrow"/>
                <w:sz w:val="16"/>
                <w:szCs w:val="16"/>
                <w:lang w:val="es-PE" w:eastAsia="es-PE"/>
              </w:rPr>
              <w:t xml:space="preserve"> la planificación </w:t>
            </w:r>
            <w:r>
              <w:rPr>
                <w:rFonts w:ascii="Arial Narrow" w:hAnsi="Arial Narrow" w:cs="Arial Narrow"/>
                <w:sz w:val="16"/>
                <w:szCs w:val="16"/>
                <w:lang w:val="es-PE" w:eastAsia="es-PE"/>
              </w:rPr>
              <w:t>estratégica de la campaña periodística a realizar</w:t>
            </w:r>
            <w:r w:rsidRPr="003F3BE8">
              <w:rPr>
                <w:rFonts w:ascii="Arial Narrow" w:hAnsi="Arial Narrow" w:cs="Arial Narrow"/>
                <w:sz w:val="16"/>
                <w:szCs w:val="16"/>
                <w:lang w:val="es-PE" w:eastAsia="es-PE"/>
              </w:rPr>
              <w:t>.</w:t>
            </w:r>
          </w:p>
        </w:tc>
        <w:tc>
          <w:tcPr>
            <w:tcW w:w="1834" w:type="dxa"/>
            <w:tcBorders>
              <w:left w:val="nil"/>
              <w:right w:val="nil"/>
            </w:tcBorders>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Coordinador de Imagen Institucional</w:t>
            </w:r>
          </w:p>
        </w:tc>
        <w:tc>
          <w:tcPr>
            <w:tcW w:w="1318" w:type="dxa"/>
            <w:tcBorders>
              <w:left w:val="nil"/>
              <w:right w:val="nil"/>
            </w:tcBorders>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Manual</w:t>
            </w:r>
          </w:p>
        </w:tc>
        <w:tc>
          <w:tcPr>
            <w:tcW w:w="917" w:type="dxa"/>
            <w:tcBorders>
              <w:left w:val="nil"/>
            </w:tcBorders>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7 días</w:t>
            </w:r>
          </w:p>
        </w:tc>
      </w:tr>
      <w:tr w:rsidR="00BF690C" w:rsidRPr="005F191D" w:rsidTr="00BF690C">
        <w:trPr>
          <w:trHeight w:val="276"/>
        </w:trPr>
        <w:tc>
          <w:tcPr>
            <w:tcW w:w="580" w:type="dxa"/>
            <w:tcBorders>
              <w:right w:val="nil"/>
            </w:tcBorders>
            <w:shd w:val="clear" w:color="auto" w:fill="C0C0C0"/>
          </w:tcPr>
          <w:p w:rsidR="00BF690C" w:rsidRPr="003F3BE8" w:rsidRDefault="00BF690C" w:rsidP="00BF690C">
            <w:pPr>
              <w:spacing w:after="0" w:line="240" w:lineRule="auto"/>
              <w:jc w:val="center"/>
              <w:rPr>
                <w:rFonts w:ascii="Arial Narrow" w:hAnsi="Arial Narrow" w:cs="Arial Narrow"/>
                <w:b/>
                <w:bCs/>
                <w:sz w:val="16"/>
                <w:szCs w:val="16"/>
                <w:lang w:val="es-PE" w:eastAsia="es-PE"/>
              </w:rPr>
            </w:pPr>
            <w:r w:rsidRPr="003F3BE8">
              <w:rPr>
                <w:rFonts w:ascii="Arial Narrow" w:hAnsi="Arial Narrow" w:cs="Arial Narrow"/>
                <w:b/>
                <w:bCs/>
                <w:sz w:val="16"/>
                <w:szCs w:val="16"/>
                <w:lang w:val="es-PE" w:eastAsia="es-PE"/>
              </w:rPr>
              <w:t>3</w:t>
            </w:r>
          </w:p>
        </w:tc>
        <w:tc>
          <w:tcPr>
            <w:tcW w:w="1467" w:type="dxa"/>
            <w:tcBorders>
              <w:left w:val="nil"/>
              <w:righ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Necesidad de Nota</w:t>
            </w:r>
          </w:p>
        </w:tc>
        <w:tc>
          <w:tcPr>
            <w:tcW w:w="1918" w:type="dxa"/>
            <w:tcBorders>
              <w:left w:val="nil"/>
              <w:righ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Enviar Necesidad de Nota</w:t>
            </w:r>
          </w:p>
        </w:tc>
        <w:tc>
          <w:tcPr>
            <w:tcW w:w="1530" w:type="dxa"/>
            <w:tcBorders>
              <w:left w:val="nil"/>
              <w:righ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Necesidad de Nota</w:t>
            </w:r>
          </w:p>
        </w:tc>
        <w:tc>
          <w:tcPr>
            <w:tcW w:w="4088" w:type="dxa"/>
            <w:tcBorders>
              <w:left w:val="nil"/>
              <w:right w:val="nil"/>
            </w:tcBorders>
            <w:shd w:val="clear" w:color="auto" w:fill="C0C0C0"/>
          </w:tcPr>
          <w:p w:rsidR="00BF690C" w:rsidRPr="003F3BE8" w:rsidRDefault="00BF690C" w:rsidP="00BF690C">
            <w:pPr>
              <w:spacing w:after="0" w:line="240" w:lineRule="auto"/>
              <w:jc w:val="both"/>
              <w:rPr>
                <w:rFonts w:ascii="Arial Narrow" w:hAnsi="Arial Narrow" w:cs="Arial Narrow"/>
                <w:sz w:val="16"/>
                <w:szCs w:val="16"/>
                <w:lang w:val="es-PE" w:eastAsia="es-PE"/>
              </w:rPr>
            </w:pPr>
            <w:r w:rsidRPr="003F3BE8">
              <w:rPr>
                <w:rFonts w:ascii="Arial Narrow" w:hAnsi="Arial Narrow" w:cs="Arial Narrow"/>
                <w:sz w:val="16"/>
                <w:szCs w:val="16"/>
                <w:lang w:val="es-PE" w:eastAsia="es-PE"/>
              </w:rPr>
              <w:t xml:space="preserve">El </w:t>
            </w:r>
            <w:r>
              <w:rPr>
                <w:rFonts w:ascii="Arial Narrow" w:hAnsi="Arial Narrow" w:cs="Arial Narrow"/>
                <w:sz w:val="16"/>
                <w:szCs w:val="16"/>
                <w:lang w:val="es-PE" w:eastAsia="es-PE"/>
              </w:rPr>
              <w:t>Coordinador de Imagen Institucional procede a realizar el envío de la necesidad de Nota.</w:t>
            </w:r>
          </w:p>
        </w:tc>
        <w:tc>
          <w:tcPr>
            <w:tcW w:w="1834" w:type="dxa"/>
            <w:tcBorders>
              <w:left w:val="nil"/>
              <w:righ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Coordinador de Imagen Institucional</w:t>
            </w:r>
          </w:p>
        </w:tc>
        <w:tc>
          <w:tcPr>
            <w:tcW w:w="1318" w:type="dxa"/>
            <w:tcBorders>
              <w:left w:val="nil"/>
              <w:righ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Manual</w:t>
            </w:r>
          </w:p>
        </w:tc>
        <w:tc>
          <w:tcPr>
            <w:tcW w:w="917" w:type="dxa"/>
            <w:tcBorders>
              <w:lef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1 minuto</w:t>
            </w:r>
          </w:p>
        </w:tc>
      </w:tr>
      <w:tr w:rsidR="00BF690C" w:rsidRPr="005F191D" w:rsidTr="00BF690C">
        <w:trPr>
          <w:trHeight w:val="675"/>
        </w:trPr>
        <w:tc>
          <w:tcPr>
            <w:tcW w:w="580" w:type="dxa"/>
            <w:tcBorders>
              <w:right w:val="nil"/>
            </w:tcBorders>
          </w:tcPr>
          <w:p w:rsidR="00BF690C" w:rsidRPr="003F3BE8" w:rsidRDefault="00BF690C" w:rsidP="00BF690C">
            <w:pPr>
              <w:spacing w:after="0" w:line="240" w:lineRule="auto"/>
              <w:jc w:val="center"/>
              <w:rPr>
                <w:rFonts w:ascii="Arial Narrow" w:hAnsi="Arial Narrow" w:cs="Arial Narrow"/>
                <w:b/>
                <w:bCs/>
                <w:sz w:val="16"/>
                <w:szCs w:val="16"/>
                <w:lang w:val="es-PE" w:eastAsia="es-PE"/>
              </w:rPr>
            </w:pPr>
            <w:r w:rsidRPr="003F3BE8">
              <w:rPr>
                <w:rFonts w:ascii="Arial Narrow" w:hAnsi="Arial Narrow" w:cs="Arial Narrow"/>
                <w:b/>
                <w:bCs/>
                <w:sz w:val="16"/>
                <w:szCs w:val="16"/>
                <w:lang w:val="es-PE" w:eastAsia="es-PE"/>
              </w:rPr>
              <w:t>4</w:t>
            </w:r>
          </w:p>
        </w:tc>
        <w:tc>
          <w:tcPr>
            <w:tcW w:w="1467" w:type="dxa"/>
            <w:tcBorders>
              <w:left w:val="nil"/>
              <w:right w:val="nil"/>
            </w:tcBorders>
          </w:tcPr>
          <w:p w:rsidR="00BF690C" w:rsidRPr="003F3BE8" w:rsidRDefault="00BF690C" w:rsidP="00BF690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Necesidad de Nota</w:t>
            </w:r>
          </w:p>
        </w:tc>
        <w:tc>
          <w:tcPr>
            <w:tcW w:w="1918" w:type="dxa"/>
            <w:tcBorders>
              <w:left w:val="nil"/>
              <w:right w:val="nil"/>
            </w:tcBorders>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Elaboración de</w:t>
            </w:r>
            <w:r>
              <w:rPr>
                <w:rFonts w:ascii="Arial Narrow" w:hAnsi="Arial Narrow" w:cs="Arial Narrow"/>
                <w:sz w:val="16"/>
                <w:szCs w:val="16"/>
                <w:lang w:val="es-PE" w:eastAsia="es-PE"/>
              </w:rPr>
              <w:t xml:space="preserve"> </w:t>
            </w:r>
            <w:r w:rsidRPr="003F3BE8">
              <w:rPr>
                <w:rFonts w:ascii="Arial Narrow" w:hAnsi="Arial Narrow" w:cs="Arial Narrow"/>
                <w:sz w:val="16"/>
                <w:szCs w:val="16"/>
                <w:lang w:val="es-PE" w:eastAsia="es-PE"/>
              </w:rPr>
              <w:t>not</w:t>
            </w:r>
            <w:r>
              <w:rPr>
                <w:rFonts w:ascii="Arial Narrow" w:hAnsi="Arial Narrow" w:cs="Arial Narrow"/>
                <w:sz w:val="16"/>
                <w:szCs w:val="16"/>
                <w:lang w:val="es-PE" w:eastAsia="es-PE"/>
              </w:rPr>
              <w:t xml:space="preserve">a periodística del Departamento </w:t>
            </w:r>
            <w:r w:rsidRPr="003F3BE8">
              <w:rPr>
                <w:rFonts w:ascii="Arial Narrow" w:hAnsi="Arial Narrow" w:cs="Arial Narrow"/>
                <w:sz w:val="16"/>
                <w:szCs w:val="16"/>
                <w:lang w:val="es-PE" w:eastAsia="es-PE"/>
              </w:rPr>
              <w:t>de Donaciones e Imagen</w:t>
            </w:r>
            <w:r>
              <w:rPr>
                <w:rFonts w:ascii="Arial Narrow" w:hAnsi="Arial Narrow" w:cs="Arial Narrow"/>
                <w:sz w:val="16"/>
                <w:szCs w:val="16"/>
                <w:lang w:val="es-PE" w:eastAsia="es-PE"/>
              </w:rPr>
              <w:t xml:space="preserve"> Institucional</w:t>
            </w:r>
          </w:p>
        </w:tc>
        <w:tc>
          <w:tcPr>
            <w:tcW w:w="1530" w:type="dxa"/>
            <w:tcBorders>
              <w:left w:val="nil"/>
              <w:right w:val="nil"/>
            </w:tcBorders>
          </w:tcPr>
          <w:p w:rsidR="00BF690C" w:rsidRPr="003F3BE8" w:rsidRDefault="00BF690C" w:rsidP="00BF690C">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Nota de prensa entregada</w:t>
            </w:r>
          </w:p>
        </w:tc>
        <w:tc>
          <w:tcPr>
            <w:tcW w:w="4088" w:type="dxa"/>
            <w:tcBorders>
              <w:left w:val="nil"/>
              <w:right w:val="nil"/>
            </w:tcBorders>
          </w:tcPr>
          <w:p w:rsidR="00BF690C" w:rsidRPr="003F3BE8" w:rsidRDefault="00BF690C" w:rsidP="00BF690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Coordinador ejecuta el sub</w:t>
            </w:r>
            <w:r w:rsidRPr="003F3BE8">
              <w:rPr>
                <w:rFonts w:ascii="Arial Narrow" w:hAnsi="Arial Narrow" w:cs="Arial Narrow"/>
                <w:sz w:val="16"/>
                <w:szCs w:val="16"/>
                <w:lang w:val="es-PE" w:eastAsia="es-PE"/>
              </w:rPr>
              <w:t xml:space="preserve"> proceso de elaboración de </w:t>
            </w:r>
            <w:r>
              <w:rPr>
                <w:rFonts w:ascii="Arial Narrow" w:hAnsi="Arial Narrow" w:cs="Arial Narrow"/>
                <w:sz w:val="16"/>
                <w:szCs w:val="16"/>
                <w:lang w:val="es-PE" w:eastAsia="es-PE"/>
              </w:rPr>
              <w:t>N</w:t>
            </w:r>
            <w:r w:rsidRPr="003F3BE8">
              <w:rPr>
                <w:rFonts w:ascii="Arial Narrow" w:hAnsi="Arial Narrow" w:cs="Arial Narrow"/>
                <w:sz w:val="16"/>
                <w:szCs w:val="16"/>
                <w:lang w:val="es-PE" w:eastAsia="es-PE"/>
              </w:rPr>
              <w:t>ota periodística.</w:t>
            </w:r>
          </w:p>
        </w:tc>
        <w:tc>
          <w:tcPr>
            <w:tcW w:w="1834" w:type="dxa"/>
            <w:tcBorders>
              <w:left w:val="nil"/>
              <w:right w:val="nil"/>
            </w:tcBorders>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Coordinador de Imagen Institucional</w:t>
            </w:r>
          </w:p>
        </w:tc>
        <w:tc>
          <w:tcPr>
            <w:tcW w:w="1318" w:type="dxa"/>
            <w:tcBorders>
              <w:left w:val="nil"/>
              <w:right w:val="nil"/>
            </w:tcBorders>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Manual</w:t>
            </w:r>
          </w:p>
        </w:tc>
        <w:tc>
          <w:tcPr>
            <w:tcW w:w="917" w:type="dxa"/>
            <w:tcBorders>
              <w:left w:val="nil"/>
            </w:tcBorders>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3 días</w:t>
            </w:r>
          </w:p>
        </w:tc>
      </w:tr>
      <w:tr w:rsidR="00BF690C" w:rsidRPr="005F191D" w:rsidTr="00BF690C">
        <w:trPr>
          <w:trHeight w:val="675"/>
        </w:trPr>
        <w:tc>
          <w:tcPr>
            <w:tcW w:w="580" w:type="dxa"/>
            <w:tcBorders>
              <w:right w:val="nil"/>
            </w:tcBorders>
            <w:shd w:val="clear" w:color="auto" w:fill="C0C0C0"/>
          </w:tcPr>
          <w:p w:rsidR="00BF690C" w:rsidRPr="003F3BE8" w:rsidRDefault="00BF690C" w:rsidP="00BF690C">
            <w:pPr>
              <w:spacing w:after="0" w:line="240" w:lineRule="auto"/>
              <w:jc w:val="center"/>
              <w:rPr>
                <w:rFonts w:ascii="Arial Narrow" w:hAnsi="Arial Narrow" w:cs="Arial Narrow"/>
                <w:b/>
                <w:bCs/>
                <w:sz w:val="16"/>
                <w:szCs w:val="16"/>
                <w:lang w:val="es-PE" w:eastAsia="es-PE"/>
              </w:rPr>
            </w:pPr>
            <w:r w:rsidRPr="003F3BE8">
              <w:rPr>
                <w:rFonts w:ascii="Arial Narrow" w:hAnsi="Arial Narrow" w:cs="Arial Narrow"/>
                <w:b/>
                <w:bCs/>
                <w:sz w:val="16"/>
                <w:szCs w:val="16"/>
                <w:lang w:val="es-PE" w:eastAsia="es-PE"/>
              </w:rPr>
              <w:t>5</w:t>
            </w:r>
          </w:p>
        </w:tc>
        <w:tc>
          <w:tcPr>
            <w:tcW w:w="1467" w:type="dxa"/>
            <w:tcBorders>
              <w:left w:val="nil"/>
              <w:righ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 Nota periodística publicada</w:t>
            </w:r>
          </w:p>
        </w:tc>
        <w:tc>
          <w:tcPr>
            <w:tcW w:w="1918" w:type="dxa"/>
            <w:tcBorders>
              <w:left w:val="nil"/>
              <w:righ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Determinar temas a difundir</w:t>
            </w:r>
          </w:p>
        </w:tc>
        <w:tc>
          <w:tcPr>
            <w:tcW w:w="1530" w:type="dxa"/>
            <w:tcBorders>
              <w:left w:val="nil"/>
              <w:righ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 Temas a difundir</w:t>
            </w:r>
          </w:p>
        </w:tc>
        <w:tc>
          <w:tcPr>
            <w:tcW w:w="4088" w:type="dxa"/>
            <w:tcBorders>
              <w:left w:val="nil"/>
              <w:right w:val="nil"/>
            </w:tcBorders>
            <w:shd w:val="clear" w:color="auto" w:fill="C0C0C0"/>
          </w:tcPr>
          <w:p w:rsidR="00BF690C" w:rsidRPr="003F3BE8" w:rsidRDefault="00BF690C" w:rsidP="00BF690C">
            <w:pPr>
              <w:spacing w:after="0" w:line="240" w:lineRule="auto"/>
              <w:jc w:val="both"/>
              <w:rPr>
                <w:rFonts w:ascii="Arial Narrow" w:hAnsi="Arial Narrow" w:cs="Arial Narrow"/>
                <w:sz w:val="16"/>
                <w:szCs w:val="16"/>
                <w:lang w:val="es-PE" w:eastAsia="es-PE"/>
              </w:rPr>
            </w:pPr>
            <w:r w:rsidRPr="003F3BE8">
              <w:rPr>
                <w:rFonts w:ascii="Arial Narrow" w:hAnsi="Arial Narrow" w:cs="Arial Narrow"/>
                <w:sz w:val="16"/>
                <w:szCs w:val="16"/>
                <w:lang w:val="es-PE" w:eastAsia="es-PE"/>
              </w:rPr>
              <w:t xml:space="preserve">El Coordinador </w:t>
            </w:r>
            <w:r>
              <w:rPr>
                <w:rFonts w:ascii="Arial Narrow" w:hAnsi="Arial Narrow" w:cs="Arial Narrow"/>
                <w:sz w:val="16"/>
                <w:szCs w:val="16"/>
                <w:lang w:val="es-PE" w:eastAsia="es-PE"/>
              </w:rPr>
              <w:t xml:space="preserve">de Imagen Institucional </w:t>
            </w:r>
            <w:r w:rsidRPr="003F3BE8">
              <w:rPr>
                <w:rFonts w:ascii="Arial Narrow" w:hAnsi="Arial Narrow" w:cs="Arial Narrow"/>
                <w:sz w:val="16"/>
                <w:szCs w:val="16"/>
                <w:lang w:val="es-PE" w:eastAsia="es-PE"/>
              </w:rPr>
              <w:t>determina los temas que se van a difundir en cada entrevista periodística</w:t>
            </w:r>
            <w:r>
              <w:rPr>
                <w:rFonts w:ascii="Arial Narrow" w:hAnsi="Arial Narrow" w:cs="Arial Narrow"/>
                <w:sz w:val="16"/>
                <w:szCs w:val="16"/>
                <w:lang w:val="es-PE" w:eastAsia="es-PE"/>
              </w:rPr>
              <w:t xml:space="preserve"> que se realice al Director de Fe y Alegría Perú</w:t>
            </w:r>
            <w:r w:rsidRPr="003F3BE8">
              <w:rPr>
                <w:rFonts w:ascii="Arial Narrow" w:hAnsi="Arial Narrow" w:cs="Arial Narrow"/>
                <w:sz w:val="16"/>
                <w:szCs w:val="16"/>
                <w:lang w:val="es-PE" w:eastAsia="es-PE"/>
              </w:rPr>
              <w:t>.</w:t>
            </w:r>
          </w:p>
        </w:tc>
        <w:tc>
          <w:tcPr>
            <w:tcW w:w="1834" w:type="dxa"/>
            <w:tcBorders>
              <w:left w:val="nil"/>
              <w:righ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Coordinador de Imagen Institucional</w:t>
            </w:r>
          </w:p>
        </w:tc>
        <w:tc>
          <w:tcPr>
            <w:tcW w:w="1318" w:type="dxa"/>
            <w:tcBorders>
              <w:left w:val="nil"/>
              <w:righ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Manual</w:t>
            </w:r>
          </w:p>
        </w:tc>
        <w:tc>
          <w:tcPr>
            <w:tcW w:w="917" w:type="dxa"/>
            <w:tcBorders>
              <w:lef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3 horas</w:t>
            </w:r>
          </w:p>
        </w:tc>
      </w:tr>
      <w:tr w:rsidR="00BF690C" w:rsidRPr="005F191D" w:rsidTr="00BF690C">
        <w:trPr>
          <w:trHeight w:val="675"/>
        </w:trPr>
        <w:tc>
          <w:tcPr>
            <w:tcW w:w="580" w:type="dxa"/>
            <w:tcBorders>
              <w:right w:val="nil"/>
            </w:tcBorders>
          </w:tcPr>
          <w:p w:rsidR="00BF690C" w:rsidRPr="003F3BE8" w:rsidRDefault="00BF690C" w:rsidP="00BF690C">
            <w:pPr>
              <w:spacing w:after="0" w:line="240" w:lineRule="auto"/>
              <w:rPr>
                <w:rFonts w:ascii="Arial Narrow" w:hAnsi="Arial Narrow" w:cs="Arial Narrow"/>
                <w:b/>
                <w:bCs/>
                <w:sz w:val="16"/>
                <w:szCs w:val="16"/>
                <w:lang w:val="es-PE" w:eastAsia="es-PE"/>
              </w:rPr>
            </w:pPr>
            <w:r w:rsidRPr="003F3BE8">
              <w:rPr>
                <w:rFonts w:ascii="Arial Narrow" w:hAnsi="Arial Narrow" w:cs="Arial Narrow"/>
                <w:b/>
                <w:bCs/>
                <w:sz w:val="16"/>
                <w:szCs w:val="16"/>
                <w:lang w:val="es-PE" w:eastAsia="es-PE"/>
              </w:rPr>
              <w:t>6</w:t>
            </w:r>
          </w:p>
        </w:tc>
        <w:tc>
          <w:tcPr>
            <w:tcW w:w="1467" w:type="dxa"/>
            <w:tcBorders>
              <w:left w:val="nil"/>
              <w:right w:val="nil"/>
            </w:tcBorders>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 Temas a difundir</w:t>
            </w:r>
          </w:p>
        </w:tc>
        <w:tc>
          <w:tcPr>
            <w:tcW w:w="1918" w:type="dxa"/>
            <w:tcBorders>
              <w:left w:val="nil"/>
              <w:right w:val="nil"/>
            </w:tcBorders>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Coordinar entrevistas periodísticas</w:t>
            </w:r>
          </w:p>
        </w:tc>
        <w:tc>
          <w:tcPr>
            <w:tcW w:w="1530" w:type="dxa"/>
            <w:tcBorders>
              <w:left w:val="nil"/>
              <w:right w:val="nil"/>
            </w:tcBorders>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Fecha de entrevista</w:t>
            </w:r>
          </w:p>
        </w:tc>
        <w:tc>
          <w:tcPr>
            <w:tcW w:w="4088" w:type="dxa"/>
            <w:tcBorders>
              <w:left w:val="nil"/>
              <w:right w:val="nil"/>
            </w:tcBorders>
          </w:tcPr>
          <w:p w:rsidR="00BF690C" w:rsidRPr="003F3BE8" w:rsidRDefault="00BF690C" w:rsidP="00BF690C">
            <w:pPr>
              <w:spacing w:after="0" w:line="240" w:lineRule="auto"/>
              <w:jc w:val="both"/>
              <w:rPr>
                <w:rFonts w:ascii="Arial Narrow" w:hAnsi="Arial Narrow" w:cs="Arial Narrow"/>
                <w:sz w:val="16"/>
                <w:szCs w:val="16"/>
                <w:lang w:val="es-PE" w:eastAsia="es-PE"/>
              </w:rPr>
            </w:pPr>
            <w:r w:rsidRPr="003F3BE8">
              <w:rPr>
                <w:rFonts w:ascii="Arial Narrow" w:hAnsi="Arial Narrow" w:cs="Arial Narrow"/>
                <w:sz w:val="16"/>
                <w:szCs w:val="16"/>
                <w:lang w:val="es-PE" w:eastAsia="es-PE"/>
              </w:rPr>
              <w:t xml:space="preserve">El </w:t>
            </w:r>
            <w:r>
              <w:rPr>
                <w:rFonts w:ascii="Arial Narrow" w:hAnsi="Arial Narrow" w:cs="Arial Narrow"/>
                <w:sz w:val="16"/>
                <w:szCs w:val="16"/>
                <w:lang w:val="es-PE" w:eastAsia="es-PE"/>
              </w:rPr>
              <w:t>Asistente de Imagen Institucional se encarga de coordinar la fecha de la</w:t>
            </w:r>
            <w:r w:rsidRPr="003F3BE8">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 xml:space="preserve">entrevista </w:t>
            </w:r>
            <w:r w:rsidRPr="003F3BE8">
              <w:rPr>
                <w:rFonts w:ascii="Arial Narrow" w:hAnsi="Arial Narrow" w:cs="Arial Narrow"/>
                <w:sz w:val="16"/>
                <w:szCs w:val="16"/>
                <w:lang w:val="es-PE" w:eastAsia="es-PE"/>
              </w:rPr>
              <w:t xml:space="preserve">con los diferentes medios </w:t>
            </w:r>
            <w:r>
              <w:rPr>
                <w:rFonts w:ascii="Arial Narrow" w:hAnsi="Arial Narrow" w:cs="Arial Narrow"/>
                <w:sz w:val="16"/>
                <w:szCs w:val="16"/>
                <w:lang w:val="es-PE" w:eastAsia="es-PE"/>
              </w:rPr>
              <w:t>de comunicación e informa de</w:t>
            </w:r>
            <w:r w:rsidRPr="003F3BE8">
              <w:rPr>
                <w:rFonts w:ascii="Arial Narrow" w:hAnsi="Arial Narrow" w:cs="Arial Narrow"/>
                <w:sz w:val="16"/>
                <w:szCs w:val="16"/>
                <w:lang w:val="es-PE" w:eastAsia="es-PE"/>
              </w:rPr>
              <w:t xml:space="preserve"> los temas</w:t>
            </w:r>
            <w:r>
              <w:rPr>
                <w:rFonts w:ascii="Arial Narrow" w:hAnsi="Arial Narrow" w:cs="Arial Narrow"/>
                <w:sz w:val="16"/>
                <w:szCs w:val="16"/>
                <w:lang w:val="es-PE" w:eastAsia="es-PE"/>
              </w:rPr>
              <w:t xml:space="preserve"> que se</w:t>
            </w:r>
            <w:r w:rsidRPr="003F3BE8">
              <w:rPr>
                <w:rFonts w:ascii="Arial Narrow" w:hAnsi="Arial Narrow" w:cs="Arial Narrow"/>
                <w:sz w:val="16"/>
                <w:szCs w:val="16"/>
                <w:lang w:val="es-PE" w:eastAsia="es-PE"/>
              </w:rPr>
              <w:t xml:space="preserve"> tratar</w:t>
            </w:r>
            <w:r>
              <w:rPr>
                <w:rFonts w:ascii="Arial Narrow" w:hAnsi="Arial Narrow" w:cs="Arial Narrow"/>
                <w:sz w:val="16"/>
                <w:szCs w:val="16"/>
                <w:lang w:val="es-PE" w:eastAsia="es-PE"/>
              </w:rPr>
              <w:t>án en ellas</w:t>
            </w:r>
            <w:r w:rsidRPr="003F3BE8">
              <w:rPr>
                <w:rFonts w:ascii="Arial Narrow" w:hAnsi="Arial Narrow" w:cs="Arial Narrow"/>
                <w:sz w:val="16"/>
                <w:szCs w:val="16"/>
                <w:lang w:val="es-PE" w:eastAsia="es-PE"/>
              </w:rPr>
              <w:t>.</w:t>
            </w:r>
          </w:p>
        </w:tc>
        <w:tc>
          <w:tcPr>
            <w:tcW w:w="1834" w:type="dxa"/>
            <w:tcBorders>
              <w:left w:val="nil"/>
              <w:right w:val="nil"/>
            </w:tcBorders>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Asistente de Imagen Institucional</w:t>
            </w:r>
          </w:p>
        </w:tc>
        <w:tc>
          <w:tcPr>
            <w:tcW w:w="1318" w:type="dxa"/>
            <w:tcBorders>
              <w:left w:val="nil"/>
              <w:right w:val="nil"/>
            </w:tcBorders>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Manual</w:t>
            </w:r>
          </w:p>
        </w:tc>
        <w:tc>
          <w:tcPr>
            <w:tcW w:w="917" w:type="dxa"/>
            <w:tcBorders>
              <w:left w:val="nil"/>
            </w:tcBorders>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1 día</w:t>
            </w:r>
          </w:p>
        </w:tc>
      </w:tr>
      <w:tr w:rsidR="00BF690C" w:rsidRPr="005F191D" w:rsidTr="00BF690C">
        <w:trPr>
          <w:trHeight w:val="675"/>
        </w:trPr>
        <w:tc>
          <w:tcPr>
            <w:tcW w:w="580" w:type="dxa"/>
            <w:tcBorders>
              <w:right w:val="nil"/>
            </w:tcBorders>
            <w:shd w:val="clear" w:color="auto" w:fill="C0C0C0"/>
          </w:tcPr>
          <w:p w:rsidR="00BF690C" w:rsidRPr="003F3BE8" w:rsidRDefault="00BF690C" w:rsidP="00BF690C">
            <w:pPr>
              <w:spacing w:after="0" w:line="240" w:lineRule="auto"/>
              <w:rPr>
                <w:rFonts w:ascii="Arial Narrow" w:hAnsi="Arial Narrow" w:cs="Arial Narrow"/>
                <w:b/>
                <w:bCs/>
                <w:sz w:val="16"/>
                <w:szCs w:val="16"/>
                <w:lang w:val="es-PE" w:eastAsia="es-PE"/>
              </w:rPr>
            </w:pPr>
            <w:r w:rsidRPr="003F3BE8">
              <w:rPr>
                <w:rFonts w:ascii="Arial Narrow" w:hAnsi="Arial Narrow" w:cs="Arial Narrow"/>
                <w:b/>
                <w:bCs/>
                <w:sz w:val="16"/>
                <w:szCs w:val="16"/>
                <w:lang w:val="es-PE" w:eastAsia="es-PE"/>
              </w:rPr>
              <w:t>7</w:t>
            </w:r>
          </w:p>
        </w:tc>
        <w:tc>
          <w:tcPr>
            <w:tcW w:w="1467" w:type="dxa"/>
            <w:tcBorders>
              <w:left w:val="nil"/>
              <w:righ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Fecha de entrevista</w:t>
            </w:r>
          </w:p>
        </w:tc>
        <w:tc>
          <w:tcPr>
            <w:tcW w:w="1918" w:type="dxa"/>
            <w:tcBorders>
              <w:left w:val="nil"/>
              <w:righ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Agendar entrevista con Director</w:t>
            </w:r>
          </w:p>
        </w:tc>
        <w:tc>
          <w:tcPr>
            <w:tcW w:w="1530" w:type="dxa"/>
            <w:tcBorders>
              <w:left w:val="nil"/>
              <w:righ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Fecha de entrevista acordada</w:t>
            </w:r>
          </w:p>
        </w:tc>
        <w:tc>
          <w:tcPr>
            <w:tcW w:w="4088" w:type="dxa"/>
            <w:tcBorders>
              <w:left w:val="nil"/>
              <w:right w:val="nil"/>
            </w:tcBorders>
            <w:shd w:val="clear" w:color="auto" w:fill="C0C0C0"/>
          </w:tcPr>
          <w:p w:rsidR="00BF690C" w:rsidRDefault="00BF690C" w:rsidP="00BF690C">
            <w:pPr>
              <w:spacing w:after="0" w:line="240" w:lineRule="auto"/>
              <w:jc w:val="both"/>
              <w:rPr>
                <w:rFonts w:ascii="Arial Narrow" w:hAnsi="Arial Narrow" w:cs="Arial Narrow"/>
                <w:sz w:val="16"/>
                <w:szCs w:val="16"/>
                <w:lang w:val="es-PE" w:eastAsia="es-PE"/>
              </w:rPr>
            </w:pPr>
            <w:smartTag w:uri="urn:schemas-microsoft-com:office:smarttags" w:element="PersonName">
              <w:smartTagPr>
                <w:attr w:name="ProductID" w:val="La Secretaria"/>
              </w:smartTagPr>
              <w:r>
                <w:rPr>
                  <w:rFonts w:ascii="Arial Narrow" w:hAnsi="Arial Narrow" w:cs="Arial Narrow"/>
                  <w:sz w:val="16"/>
                  <w:szCs w:val="16"/>
                  <w:lang w:val="es-PE" w:eastAsia="es-PE"/>
                </w:rPr>
                <w:t>La Secretaria</w:t>
              </w:r>
            </w:smartTag>
            <w:r>
              <w:rPr>
                <w:rFonts w:ascii="Arial Narrow" w:hAnsi="Arial Narrow" w:cs="Arial Narrow"/>
                <w:sz w:val="16"/>
                <w:szCs w:val="16"/>
                <w:lang w:val="es-PE" w:eastAsia="es-PE"/>
              </w:rPr>
              <w:t xml:space="preserve"> de Dirección procede a reservar la entrevista con el medio de comunicación, en el Cronograma de actividades propias del  Director de Fe y Alegría Perú.</w:t>
            </w:r>
          </w:p>
          <w:p w:rsidR="00BF690C" w:rsidRPr="003F3BE8" w:rsidRDefault="00BF690C" w:rsidP="00BF690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Llegada la fecha de reunión con el medio de comunicación se procede a realizar la actividad preparar al Director Fe y Alegría Perú.</w:t>
            </w:r>
          </w:p>
        </w:tc>
        <w:tc>
          <w:tcPr>
            <w:tcW w:w="1834" w:type="dxa"/>
            <w:tcBorders>
              <w:left w:val="nil"/>
              <w:righ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Coordinador de Imagen Institucional</w:t>
            </w:r>
          </w:p>
        </w:tc>
        <w:tc>
          <w:tcPr>
            <w:tcW w:w="1318" w:type="dxa"/>
            <w:tcBorders>
              <w:left w:val="nil"/>
              <w:righ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Manual</w:t>
            </w:r>
          </w:p>
        </w:tc>
        <w:tc>
          <w:tcPr>
            <w:tcW w:w="917" w:type="dxa"/>
            <w:tcBorders>
              <w:lef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1 minuto</w:t>
            </w:r>
          </w:p>
        </w:tc>
      </w:tr>
      <w:tr w:rsidR="00BF690C" w:rsidRPr="005F191D" w:rsidTr="00BF690C">
        <w:trPr>
          <w:trHeight w:val="675"/>
        </w:trPr>
        <w:tc>
          <w:tcPr>
            <w:tcW w:w="580" w:type="dxa"/>
            <w:tcBorders>
              <w:right w:val="nil"/>
            </w:tcBorders>
          </w:tcPr>
          <w:p w:rsidR="00BF690C" w:rsidRPr="003F3BE8" w:rsidRDefault="00BF690C" w:rsidP="00BF690C">
            <w:pPr>
              <w:spacing w:after="0" w:line="240" w:lineRule="auto"/>
              <w:rPr>
                <w:rFonts w:ascii="Arial Narrow" w:hAnsi="Arial Narrow" w:cs="Arial Narrow"/>
                <w:b/>
                <w:bCs/>
                <w:sz w:val="16"/>
                <w:szCs w:val="16"/>
                <w:lang w:val="es-PE" w:eastAsia="es-PE"/>
              </w:rPr>
            </w:pPr>
            <w:r w:rsidRPr="003F3BE8">
              <w:rPr>
                <w:rFonts w:ascii="Arial Narrow" w:hAnsi="Arial Narrow" w:cs="Arial Narrow"/>
                <w:b/>
                <w:bCs/>
                <w:sz w:val="16"/>
                <w:szCs w:val="16"/>
                <w:lang w:val="es-PE" w:eastAsia="es-PE"/>
              </w:rPr>
              <w:t>8</w:t>
            </w:r>
          </w:p>
        </w:tc>
        <w:tc>
          <w:tcPr>
            <w:tcW w:w="1467" w:type="dxa"/>
            <w:tcBorders>
              <w:left w:val="nil"/>
              <w:right w:val="nil"/>
            </w:tcBorders>
          </w:tcPr>
          <w:p w:rsidR="00BF690C" w:rsidRPr="003F3BE8" w:rsidRDefault="00BF690C" w:rsidP="00BF690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Fecha de entrevista acordada</w:t>
            </w:r>
          </w:p>
        </w:tc>
        <w:tc>
          <w:tcPr>
            <w:tcW w:w="1918" w:type="dxa"/>
            <w:tcBorders>
              <w:left w:val="nil"/>
              <w:right w:val="nil"/>
            </w:tcBorders>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Preparar al Director</w:t>
            </w:r>
          </w:p>
        </w:tc>
        <w:tc>
          <w:tcPr>
            <w:tcW w:w="1530" w:type="dxa"/>
            <w:tcBorders>
              <w:left w:val="nil"/>
              <w:right w:val="nil"/>
            </w:tcBorders>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Director capacitado</w:t>
            </w:r>
            <w:r w:rsidRPr="003F3BE8">
              <w:rPr>
                <w:rFonts w:ascii="Arial Narrow" w:hAnsi="Arial Narrow" w:cs="Arial Narrow"/>
                <w:sz w:val="16"/>
                <w:szCs w:val="16"/>
                <w:lang w:val="es-PE" w:eastAsia="es-PE"/>
              </w:rPr>
              <w:t xml:space="preserve"> </w:t>
            </w:r>
          </w:p>
        </w:tc>
        <w:tc>
          <w:tcPr>
            <w:tcW w:w="4088" w:type="dxa"/>
            <w:tcBorders>
              <w:left w:val="nil"/>
              <w:right w:val="nil"/>
            </w:tcBorders>
          </w:tcPr>
          <w:p w:rsidR="00BF690C" w:rsidRPr="003F3BE8" w:rsidRDefault="00BF690C" w:rsidP="00BF690C">
            <w:pPr>
              <w:spacing w:after="0" w:line="240" w:lineRule="auto"/>
              <w:jc w:val="both"/>
              <w:rPr>
                <w:rFonts w:ascii="Arial Narrow" w:hAnsi="Arial Narrow" w:cs="Arial Narrow"/>
                <w:sz w:val="16"/>
                <w:szCs w:val="16"/>
                <w:lang w:val="es-PE" w:eastAsia="es-PE"/>
              </w:rPr>
            </w:pPr>
            <w:r w:rsidRPr="003F3BE8">
              <w:rPr>
                <w:rFonts w:ascii="Arial Narrow" w:hAnsi="Arial Narrow" w:cs="Arial Narrow"/>
                <w:sz w:val="16"/>
                <w:szCs w:val="16"/>
                <w:lang w:val="es-PE" w:eastAsia="es-PE"/>
              </w:rPr>
              <w:t xml:space="preserve">El </w:t>
            </w:r>
            <w:r>
              <w:rPr>
                <w:rFonts w:ascii="Arial Narrow" w:hAnsi="Arial Narrow" w:cs="Arial Narrow"/>
                <w:sz w:val="16"/>
                <w:szCs w:val="16"/>
                <w:lang w:val="es-PE" w:eastAsia="es-PE"/>
              </w:rPr>
              <w:t>Coordinador de Imagen Institucional</w:t>
            </w:r>
            <w:r w:rsidRPr="003F3BE8">
              <w:rPr>
                <w:rFonts w:ascii="Arial Narrow" w:hAnsi="Arial Narrow" w:cs="Arial Narrow"/>
                <w:sz w:val="16"/>
                <w:szCs w:val="16"/>
                <w:lang w:val="es-PE" w:eastAsia="es-PE"/>
              </w:rPr>
              <w:t xml:space="preserve"> durante el camino a la </w:t>
            </w:r>
            <w:r>
              <w:rPr>
                <w:rFonts w:ascii="Arial Narrow" w:hAnsi="Arial Narrow" w:cs="Arial Narrow"/>
                <w:sz w:val="16"/>
                <w:szCs w:val="16"/>
                <w:lang w:val="es-PE" w:eastAsia="es-PE"/>
              </w:rPr>
              <w:t>entrevista, prepara al Director Fe y Alegría Perú</w:t>
            </w:r>
            <w:r w:rsidRPr="003F3BE8">
              <w:rPr>
                <w:rFonts w:ascii="Arial Narrow" w:hAnsi="Arial Narrow" w:cs="Arial Narrow"/>
                <w:sz w:val="16"/>
                <w:szCs w:val="16"/>
                <w:lang w:val="es-PE" w:eastAsia="es-PE"/>
              </w:rPr>
              <w:t xml:space="preserve"> con</w:t>
            </w:r>
            <w:r>
              <w:rPr>
                <w:rFonts w:ascii="Arial Narrow" w:hAnsi="Arial Narrow" w:cs="Arial Narrow"/>
                <w:sz w:val="16"/>
                <w:szCs w:val="16"/>
                <w:lang w:val="es-PE" w:eastAsia="es-PE"/>
              </w:rPr>
              <w:t xml:space="preserve"> respecto a</w:t>
            </w:r>
            <w:r w:rsidRPr="003F3BE8">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los temas que se van a tratar durante</w:t>
            </w:r>
            <w:r w:rsidRPr="003F3BE8">
              <w:rPr>
                <w:rFonts w:ascii="Arial Narrow" w:hAnsi="Arial Narrow" w:cs="Arial Narrow"/>
                <w:sz w:val="16"/>
                <w:szCs w:val="16"/>
                <w:lang w:val="es-PE" w:eastAsia="es-PE"/>
              </w:rPr>
              <w:t xml:space="preserve"> la misma.</w:t>
            </w:r>
          </w:p>
        </w:tc>
        <w:tc>
          <w:tcPr>
            <w:tcW w:w="1834" w:type="dxa"/>
            <w:tcBorders>
              <w:left w:val="nil"/>
              <w:right w:val="nil"/>
            </w:tcBorders>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Coordinador de Imagen Institucional</w:t>
            </w:r>
          </w:p>
        </w:tc>
        <w:tc>
          <w:tcPr>
            <w:tcW w:w="1318" w:type="dxa"/>
            <w:tcBorders>
              <w:left w:val="nil"/>
              <w:right w:val="nil"/>
            </w:tcBorders>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Manual</w:t>
            </w:r>
          </w:p>
        </w:tc>
        <w:tc>
          <w:tcPr>
            <w:tcW w:w="917" w:type="dxa"/>
            <w:tcBorders>
              <w:left w:val="nil"/>
            </w:tcBorders>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30 minutos</w:t>
            </w:r>
          </w:p>
        </w:tc>
      </w:tr>
      <w:tr w:rsidR="00BF690C" w:rsidRPr="005F191D" w:rsidTr="00BF690C">
        <w:trPr>
          <w:trHeight w:val="675"/>
        </w:trPr>
        <w:tc>
          <w:tcPr>
            <w:tcW w:w="580" w:type="dxa"/>
            <w:tcBorders>
              <w:right w:val="nil"/>
            </w:tcBorders>
            <w:shd w:val="clear" w:color="auto" w:fill="C0C0C0"/>
          </w:tcPr>
          <w:p w:rsidR="00BF690C" w:rsidRPr="003F3BE8" w:rsidRDefault="00BF690C" w:rsidP="00BF690C">
            <w:pPr>
              <w:spacing w:after="0" w:line="240" w:lineRule="auto"/>
              <w:rPr>
                <w:rFonts w:ascii="Arial Narrow" w:hAnsi="Arial Narrow" w:cs="Arial Narrow"/>
                <w:b/>
                <w:bCs/>
                <w:sz w:val="16"/>
                <w:szCs w:val="16"/>
                <w:lang w:val="es-PE" w:eastAsia="es-PE"/>
              </w:rPr>
            </w:pPr>
            <w:r w:rsidRPr="003F3BE8">
              <w:rPr>
                <w:rFonts w:ascii="Arial Narrow" w:hAnsi="Arial Narrow" w:cs="Arial Narrow"/>
                <w:b/>
                <w:bCs/>
                <w:sz w:val="16"/>
                <w:szCs w:val="16"/>
                <w:lang w:val="es-PE" w:eastAsia="es-PE"/>
              </w:rPr>
              <w:t>9</w:t>
            </w:r>
          </w:p>
        </w:tc>
        <w:tc>
          <w:tcPr>
            <w:tcW w:w="1467" w:type="dxa"/>
            <w:tcBorders>
              <w:left w:val="nil"/>
              <w:righ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Director capacitado</w:t>
            </w:r>
            <w:r w:rsidRPr="003F3BE8">
              <w:rPr>
                <w:rFonts w:ascii="Arial Narrow" w:hAnsi="Arial Narrow" w:cs="Arial Narrow"/>
                <w:sz w:val="16"/>
                <w:szCs w:val="16"/>
                <w:lang w:val="es-PE" w:eastAsia="es-PE"/>
              </w:rPr>
              <w:t xml:space="preserve"> </w:t>
            </w:r>
          </w:p>
        </w:tc>
        <w:tc>
          <w:tcPr>
            <w:tcW w:w="1918" w:type="dxa"/>
            <w:tcBorders>
              <w:left w:val="nil"/>
              <w:righ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Ajustar detalles técnicos</w:t>
            </w:r>
          </w:p>
        </w:tc>
        <w:tc>
          <w:tcPr>
            <w:tcW w:w="1530" w:type="dxa"/>
            <w:tcBorders>
              <w:left w:val="nil"/>
              <w:righ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 xml:space="preserve">- Detalles </w:t>
            </w:r>
            <w:r>
              <w:rPr>
                <w:rFonts w:ascii="Arial Narrow" w:hAnsi="Arial Narrow" w:cs="Arial Narrow"/>
                <w:sz w:val="16"/>
                <w:szCs w:val="16"/>
                <w:lang w:val="es-PE" w:eastAsia="es-PE"/>
              </w:rPr>
              <w:t>técnicos corregidos</w:t>
            </w:r>
          </w:p>
        </w:tc>
        <w:tc>
          <w:tcPr>
            <w:tcW w:w="4088" w:type="dxa"/>
            <w:tcBorders>
              <w:left w:val="nil"/>
              <w:right w:val="nil"/>
            </w:tcBorders>
            <w:shd w:val="clear" w:color="auto" w:fill="C0C0C0"/>
          </w:tcPr>
          <w:p w:rsidR="00BF690C" w:rsidRPr="003F3BE8" w:rsidRDefault="00BF690C" w:rsidP="00BF690C">
            <w:pPr>
              <w:spacing w:after="0" w:line="240" w:lineRule="auto"/>
              <w:jc w:val="both"/>
              <w:rPr>
                <w:rFonts w:ascii="Arial Narrow" w:hAnsi="Arial Narrow" w:cs="Arial Narrow"/>
                <w:sz w:val="16"/>
                <w:szCs w:val="16"/>
                <w:lang w:val="es-PE" w:eastAsia="es-PE"/>
              </w:rPr>
            </w:pPr>
            <w:r w:rsidRPr="003F3BE8">
              <w:rPr>
                <w:rFonts w:ascii="Arial Narrow" w:hAnsi="Arial Narrow" w:cs="Arial Narrow"/>
                <w:sz w:val="16"/>
                <w:szCs w:val="16"/>
                <w:lang w:val="es-PE" w:eastAsia="es-PE"/>
              </w:rPr>
              <w:t xml:space="preserve">Una vez </w:t>
            </w:r>
            <w:r>
              <w:rPr>
                <w:rFonts w:ascii="Arial Narrow" w:hAnsi="Arial Narrow" w:cs="Arial Narrow"/>
                <w:sz w:val="16"/>
                <w:szCs w:val="16"/>
                <w:lang w:val="es-PE" w:eastAsia="es-PE"/>
              </w:rPr>
              <w:t>terminada la preparación al D</w:t>
            </w:r>
            <w:r w:rsidRPr="003F3BE8">
              <w:rPr>
                <w:rFonts w:ascii="Arial Narrow" w:hAnsi="Arial Narrow" w:cs="Arial Narrow"/>
                <w:sz w:val="16"/>
                <w:szCs w:val="16"/>
                <w:lang w:val="es-PE" w:eastAsia="es-PE"/>
              </w:rPr>
              <w:t xml:space="preserve">irector </w:t>
            </w:r>
            <w:r>
              <w:rPr>
                <w:rFonts w:ascii="Arial Narrow" w:hAnsi="Arial Narrow" w:cs="Arial Narrow"/>
                <w:sz w:val="16"/>
                <w:szCs w:val="16"/>
                <w:lang w:val="es-PE" w:eastAsia="es-PE"/>
              </w:rPr>
              <w:t>Fe y Alegría Perú,</w:t>
            </w:r>
            <w:r w:rsidRPr="003F3BE8">
              <w:rPr>
                <w:rFonts w:ascii="Arial Narrow" w:hAnsi="Arial Narrow" w:cs="Arial Narrow"/>
                <w:sz w:val="16"/>
                <w:szCs w:val="16"/>
                <w:lang w:val="es-PE" w:eastAsia="es-PE"/>
              </w:rPr>
              <w:t xml:space="preserve"> el Coordinador </w:t>
            </w:r>
            <w:r>
              <w:rPr>
                <w:rFonts w:ascii="Arial Narrow" w:hAnsi="Arial Narrow" w:cs="Arial Narrow"/>
                <w:sz w:val="16"/>
                <w:szCs w:val="16"/>
                <w:lang w:val="es-PE" w:eastAsia="es-PE"/>
              </w:rPr>
              <w:t xml:space="preserve">de Imagen Institucional </w:t>
            </w:r>
            <w:r w:rsidRPr="003F3BE8">
              <w:rPr>
                <w:rFonts w:ascii="Arial Narrow" w:hAnsi="Arial Narrow" w:cs="Arial Narrow"/>
                <w:sz w:val="16"/>
                <w:szCs w:val="16"/>
                <w:lang w:val="es-PE" w:eastAsia="es-PE"/>
              </w:rPr>
              <w:t xml:space="preserve">procede a ajustar </w:t>
            </w:r>
            <w:r>
              <w:rPr>
                <w:rFonts w:ascii="Arial Narrow" w:hAnsi="Arial Narrow" w:cs="Arial Narrow"/>
                <w:sz w:val="16"/>
                <w:szCs w:val="16"/>
                <w:lang w:val="es-PE" w:eastAsia="es-PE"/>
              </w:rPr>
              <w:t xml:space="preserve">algunos </w:t>
            </w:r>
            <w:r w:rsidRPr="003F3BE8">
              <w:rPr>
                <w:rFonts w:ascii="Arial Narrow" w:hAnsi="Arial Narrow" w:cs="Arial Narrow"/>
                <w:sz w:val="16"/>
                <w:szCs w:val="16"/>
                <w:lang w:val="es-PE" w:eastAsia="es-PE"/>
              </w:rPr>
              <w:t>detalles técni</w:t>
            </w:r>
            <w:r>
              <w:rPr>
                <w:rFonts w:ascii="Arial Narrow" w:hAnsi="Arial Narrow" w:cs="Arial Narrow"/>
                <w:sz w:val="16"/>
                <w:szCs w:val="16"/>
                <w:lang w:val="es-PE" w:eastAsia="es-PE"/>
              </w:rPr>
              <w:t>cos relacionados con la entrevista</w:t>
            </w:r>
            <w:r w:rsidRPr="003F3BE8">
              <w:rPr>
                <w:rFonts w:ascii="Arial Narrow" w:hAnsi="Arial Narrow" w:cs="Arial Narrow"/>
                <w:sz w:val="16"/>
                <w:szCs w:val="16"/>
                <w:lang w:val="es-PE" w:eastAsia="es-PE"/>
              </w:rPr>
              <w:t>.</w:t>
            </w:r>
          </w:p>
        </w:tc>
        <w:tc>
          <w:tcPr>
            <w:tcW w:w="1834" w:type="dxa"/>
            <w:tcBorders>
              <w:left w:val="nil"/>
              <w:righ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Coordinador de Imagen Institucional</w:t>
            </w:r>
          </w:p>
        </w:tc>
        <w:tc>
          <w:tcPr>
            <w:tcW w:w="1318" w:type="dxa"/>
            <w:tcBorders>
              <w:left w:val="nil"/>
              <w:righ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Manual</w:t>
            </w:r>
          </w:p>
        </w:tc>
        <w:tc>
          <w:tcPr>
            <w:tcW w:w="917" w:type="dxa"/>
            <w:tcBorders>
              <w:left w:val="nil"/>
            </w:tcBorders>
            <w:shd w:val="clear" w:color="auto" w:fill="C0C0C0"/>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15 minutos</w:t>
            </w:r>
          </w:p>
        </w:tc>
      </w:tr>
      <w:tr w:rsidR="00BF690C" w:rsidRPr="005F191D" w:rsidTr="00BF690C">
        <w:trPr>
          <w:trHeight w:val="279"/>
        </w:trPr>
        <w:tc>
          <w:tcPr>
            <w:tcW w:w="580" w:type="dxa"/>
            <w:tcBorders>
              <w:right w:val="nil"/>
            </w:tcBorders>
          </w:tcPr>
          <w:p w:rsidR="00BF690C" w:rsidRPr="003F3BE8" w:rsidRDefault="00BF690C" w:rsidP="00BF690C">
            <w:pPr>
              <w:spacing w:after="0" w:line="240" w:lineRule="auto"/>
              <w:rPr>
                <w:rFonts w:ascii="Arial Narrow" w:hAnsi="Arial Narrow" w:cs="Arial Narrow"/>
                <w:b/>
                <w:bCs/>
                <w:sz w:val="16"/>
                <w:szCs w:val="16"/>
                <w:lang w:val="es-PE" w:eastAsia="es-PE"/>
              </w:rPr>
            </w:pPr>
            <w:r w:rsidRPr="003F3BE8">
              <w:rPr>
                <w:rFonts w:ascii="Arial Narrow" w:hAnsi="Arial Narrow" w:cs="Arial Narrow"/>
                <w:b/>
                <w:bCs/>
                <w:sz w:val="16"/>
                <w:szCs w:val="16"/>
                <w:lang w:val="es-PE" w:eastAsia="es-PE"/>
              </w:rPr>
              <w:t>10</w:t>
            </w:r>
          </w:p>
        </w:tc>
        <w:tc>
          <w:tcPr>
            <w:tcW w:w="1467" w:type="dxa"/>
            <w:tcBorders>
              <w:left w:val="nil"/>
              <w:right w:val="nil"/>
            </w:tcBorders>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 xml:space="preserve">- Detalles </w:t>
            </w:r>
            <w:r>
              <w:rPr>
                <w:rFonts w:ascii="Arial Narrow" w:hAnsi="Arial Narrow" w:cs="Arial Narrow"/>
                <w:sz w:val="16"/>
                <w:szCs w:val="16"/>
                <w:lang w:val="es-PE" w:eastAsia="es-PE"/>
              </w:rPr>
              <w:t>técnicos corregidos</w:t>
            </w:r>
          </w:p>
        </w:tc>
        <w:tc>
          <w:tcPr>
            <w:tcW w:w="1918" w:type="dxa"/>
            <w:tcBorders>
              <w:left w:val="nil"/>
              <w:right w:val="nil"/>
            </w:tcBorders>
          </w:tcPr>
          <w:p w:rsidR="00BF690C" w:rsidRPr="003F3BE8" w:rsidRDefault="00BF690C" w:rsidP="00BF690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Dar entrevista</w:t>
            </w:r>
          </w:p>
        </w:tc>
        <w:tc>
          <w:tcPr>
            <w:tcW w:w="1530" w:type="dxa"/>
            <w:tcBorders>
              <w:left w:val="nil"/>
              <w:right w:val="nil"/>
            </w:tcBorders>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Director entrevistado</w:t>
            </w:r>
            <w:r w:rsidRPr="003F3BE8">
              <w:rPr>
                <w:rFonts w:ascii="Arial Narrow" w:hAnsi="Arial Narrow" w:cs="Arial Narrow"/>
                <w:sz w:val="16"/>
                <w:szCs w:val="16"/>
                <w:lang w:val="es-PE" w:eastAsia="es-PE"/>
              </w:rPr>
              <w:t xml:space="preserve"> </w:t>
            </w:r>
          </w:p>
        </w:tc>
        <w:tc>
          <w:tcPr>
            <w:tcW w:w="4088" w:type="dxa"/>
            <w:tcBorders>
              <w:left w:val="nil"/>
              <w:right w:val="nil"/>
            </w:tcBorders>
          </w:tcPr>
          <w:p w:rsidR="00BF690C" w:rsidRPr="003F3BE8" w:rsidRDefault="00BF690C" w:rsidP="00BF690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Director Fe y Alegría Perú procede a realizar la entrevista con el medio de comunicación.</w:t>
            </w:r>
          </w:p>
        </w:tc>
        <w:tc>
          <w:tcPr>
            <w:tcW w:w="1834" w:type="dxa"/>
            <w:tcBorders>
              <w:left w:val="nil"/>
              <w:right w:val="nil"/>
            </w:tcBorders>
          </w:tcPr>
          <w:p w:rsidR="00BF690C" w:rsidRPr="003F3BE8" w:rsidRDefault="00BF690C" w:rsidP="00BF690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Director Fe y Alegría Perú</w:t>
            </w:r>
          </w:p>
        </w:tc>
        <w:tc>
          <w:tcPr>
            <w:tcW w:w="1318" w:type="dxa"/>
            <w:tcBorders>
              <w:left w:val="nil"/>
              <w:right w:val="nil"/>
            </w:tcBorders>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Manual</w:t>
            </w:r>
          </w:p>
        </w:tc>
        <w:tc>
          <w:tcPr>
            <w:tcW w:w="917" w:type="dxa"/>
            <w:tcBorders>
              <w:left w:val="nil"/>
            </w:tcBorders>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Duración de la entrevista</w:t>
            </w:r>
          </w:p>
        </w:tc>
      </w:tr>
      <w:tr w:rsidR="00BF690C" w:rsidRPr="005F191D" w:rsidTr="00BF690C">
        <w:trPr>
          <w:trHeight w:val="675"/>
        </w:trPr>
        <w:tc>
          <w:tcPr>
            <w:tcW w:w="580" w:type="dxa"/>
            <w:tcBorders>
              <w:right w:val="nil"/>
            </w:tcBorders>
            <w:shd w:val="clear" w:color="auto" w:fill="BFBFBF"/>
          </w:tcPr>
          <w:p w:rsidR="00BF690C" w:rsidRPr="003F3BE8" w:rsidRDefault="00BF690C" w:rsidP="00BF690C">
            <w:pPr>
              <w:spacing w:after="0" w:line="240" w:lineRule="auto"/>
              <w:rPr>
                <w:rFonts w:ascii="Arial Narrow" w:hAnsi="Arial Narrow" w:cs="Arial Narrow"/>
                <w:b/>
                <w:bCs/>
                <w:sz w:val="16"/>
                <w:szCs w:val="16"/>
                <w:lang w:val="es-PE" w:eastAsia="es-PE"/>
              </w:rPr>
            </w:pPr>
            <w:r>
              <w:rPr>
                <w:rFonts w:ascii="Arial Narrow" w:hAnsi="Arial Narrow" w:cs="Arial Narrow"/>
                <w:b/>
                <w:bCs/>
                <w:sz w:val="16"/>
                <w:szCs w:val="16"/>
                <w:lang w:val="es-PE" w:eastAsia="es-PE"/>
              </w:rPr>
              <w:t>11</w:t>
            </w:r>
          </w:p>
        </w:tc>
        <w:tc>
          <w:tcPr>
            <w:tcW w:w="1467" w:type="dxa"/>
            <w:tcBorders>
              <w:left w:val="nil"/>
              <w:right w:val="nil"/>
            </w:tcBorders>
            <w:shd w:val="clear" w:color="auto" w:fill="BFBFBF"/>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Director entrevistado</w:t>
            </w:r>
            <w:r w:rsidRPr="003F3BE8">
              <w:rPr>
                <w:rFonts w:ascii="Arial Narrow" w:hAnsi="Arial Narrow" w:cs="Arial Narrow"/>
                <w:sz w:val="16"/>
                <w:szCs w:val="16"/>
                <w:lang w:val="es-PE" w:eastAsia="es-PE"/>
              </w:rPr>
              <w:t xml:space="preserve"> </w:t>
            </w:r>
          </w:p>
        </w:tc>
        <w:tc>
          <w:tcPr>
            <w:tcW w:w="1918" w:type="dxa"/>
            <w:tcBorders>
              <w:left w:val="nil"/>
              <w:right w:val="nil"/>
            </w:tcBorders>
            <w:shd w:val="clear" w:color="auto" w:fill="BFBFBF"/>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Registrar entrevista</w:t>
            </w:r>
          </w:p>
        </w:tc>
        <w:tc>
          <w:tcPr>
            <w:tcW w:w="1530" w:type="dxa"/>
            <w:tcBorders>
              <w:left w:val="nil"/>
              <w:right w:val="nil"/>
            </w:tcBorders>
            <w:shd w:val="clear" w:color="auto" w:fill="BFBFBF"/>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Entrevista registrada</w:t>
            </w:r>
          </w:p>
        </w:tc>
        <w:tc>
          <w:tcPr>
            <w:tcW w:w="4088" w:type="dxa"/>
            <w:tcBorders>
              <w:left w:val="nil"/>
              <w:right w:val="nil"/>
            </w:tcBorders>
            <w:shd w:val="clear" w:color="auto" w:fill="BFBFBF"/>
          </w:tcPr>
          <w:p w:rsidR="00BF690C" w:rsidRPr="003F3BE8" w:rsidRDefault="00BF690C" w:rsidP="00BF690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Asistente de Imagen Institucional procede a realizar las coordinaciones pertinentes con el medio de comunicación para la recepción y registro de la entrevista realizada al Director Fe y Alegría Perú.</w:t>
            </w:r>
          </w:p>
        </w:tc>
        <w:tc>
          <w:tcPr>
            <w:tcW w:w="1834" w:type="dxa"/>
            <w:tcBorders>
              <w:left w:val="nil"/>
              <w:right w:val="nil"/>
            </w:tcBorders>
            <w:shd w:val="clear" w:color="auto" w:fill="BFBFBF"/>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Asistente de Imagen Institucional</w:t>
            </w:r>
          </w:p>
        </w:tc>
        <w:tc>
          <w:tcPr>
            <w:tcW w:w="1318" w:type="dxa"/>
            <w:tcBorders>
              <w:left w:val="nil"/>
              <w:right w:val="nil"/>
            </w:tcBorders>
            <w:shd w:val="clear" w:color="auto" w:fill="BFBFBF"/>
          </w:tcPr>
          <w:p w:rsidR="00BF690C" w:rsidRPr="003F3BE8" w:rsidRDefault="00BF690C" w:rsidP="00BF690C">
            <w:pPr>
              <w:spacing w:after="0" w:line="240" w:lineRule="auto"/>
              <w:rPr>
                <w:rFonts w:ascii="Arial Narrow" w:hAnsi="Arial Narrow" w:cs="Arial Narrow"/>
                <w:sz w:val="16"/>
                <w:szCs w:val="16"/>
                <w:lang w:val="es-PE" w:eastAsia="es-PE"/>
              </w:rPr>
            </w:pPr>
            <w:r w:rsidRPr="003F3BE8">
              <w:rPr>
                <w:rFonts w:ascii="Arial Narrow" w:hAnsi="Arial Narrow" w:cs="Arial Narrow"/>
                <w:sz w:val="16"/>
                <w:szCs w:val="16"/>
                <w:lang w:val="es-PE" w:eastAsia="es-PE"/>
              </w:rPr>
              <w:t>Manual</w:t>
            </w:r>
          </w:p>
        </w:tc>
        <w:tc>
          <w:tcPr>
            <w:tcW w:w="917" w:type="dxa"/>
            <w:tcBorders>
              <w:left w:val="nil"/>
            </w:tcBorders>
            <w:shd w:val="clear" w:color="auto" w:fill="BFBFBF"/>
          </w:tcPr>
          <w:p w:rsidR="00BF690C" w:rsidRPr="003F3BE8" w:rsidRDefault="00BF690C" w:rsidP="00BF690C">
            <w:pPr>
              <w:keepNext/>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2 días</w:t>
            </w:r>
          </w:p>
        </w:tc>
      </w:tr>
    </w:tbl>
    <w:p w:rsidR="00BF690C" w:rsidRPr="00BF690C" w:rsidRDefault="00BF690C" w:rsidP="00BF690C">
      <w:pPr>
        <w:pStyle w:val="Caption"/>
        <w:jc w:val="center"/>
        <w:rPr>
          <w:rFonts w:asciiTheme="majorHAnsi" w:hAnsiTheme="majorHAnsi"/>
          <w:sz w:val="16"/>
          <w:szCs w:val="16"/>
        </w:rPr>
      </w:pPr>
      <w:bookmarkStart w:id="253" w:name="_Toc266031707"/>
      <w:r w:rsidRPr="00BF690C">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21</w:t>
      </w:r>
      <w:r w:rsidR="00C74554">
        <w:rPr>
          <w:rFonts w:asciiTheme="majorHAnsi" w:hAnsiTheme="majorHAnsi"/>
          <w:sz w:val="16"/>
          <w:szCs w:val="16"/>
        </w:rPr>
        <w:fldChar w:fldCharType="end"/>
      </w:r>
      <w:r w:rsidRPr="00BF690C">
        <w:rPr>
          <w:rFonts w:asciiTheme="majorHAnsi" w:hAnsiTheme="majorHAnsi"/>
          <w:sz w:val="16"/>
          <w:szCs w:val="16"/>
        </w:rPr>
        <w:t>.- Caracterización de Proceso "Elaboración de campaña periodística del Departamento de Donaciones e Imagen Institucional”</w:t>
      </w:r>
      <w:bookmarkEnd w:id="253"/>
    </w:p>
    <w:p w:rsidR="00BF690C" w:rsidRPr="00BF690C" w:rsidRDefault="00BF690C" w:rsidP="00BF690C">
      <w:pPr>
        <w:pStyle w:val="Caption"/>
        <w:jc w:val="center"/>
        <w:rPr>
          <w:rFonts w:asciiTheme="majorHAnsi" w:hAnsiTheme="majorHAnsi"/>
          <w:sz w:val="16"/>
          <w:szCs w:val="16"/>
        </w:rPr>
      </w:pPr>
      <w:r w:rsidRPr="00BF690C">
        <w:rPr>
          <w:rFonts w:asciiTheme="majorHAnsi" w:hAnsiTheme="majorHAnsi"/>
          <w:sz w:val="16"/>
          <w:szCs w:val="16"/>
        </w:rPr>
        <w:t>Fuente</w:t>
      </w:r>
      <w:r w:rsidR="00531ACF" w:rsidRPr="00BF690C">
        <w:rPr>
          <w:rFonts w:asciiTheme="majorHAnsi" w:hAnsiTheme="majorHAnsi"/>
          <w:sz w:val="16"/>
          <w:szCs w:val="16"/>
        </w:rPr>
        <w:t>: Elaboración</w:t>
      </w:r>
      <w:r w:rsidRPr="00BF690C">
        <w:rPr>
          <w:rFonts w:asciiTheme="majorHAnsi" w:hAnsiTheme="majorHAnsi"/>
          <w:sz w:val="16"/>
          <w:szCs w:val="16"/>
        </w:rPr>
        <w:t xml:space="preserve"> propia</w:t>
      </w:r>
    </w:p>
    <w:p w:rsidR="00BF690C" w:rsidRPr="00CF4E58" w:rsidRDefault="00BF690C" w:rsidP="00BF690C">
      <w:pPr>
        <w:sectPr w:rsidR="00BF690C" w:rsidRPr="00CF4E58" w:rsidSect="00BF690C">
          <w:footerReference w:type="default" r:id="rId49"/>
          <w:pgSz w:w="16838" w:h="11906" w:orient="landscape" w:code="9"/>
          <w:pgMar w:top="1701" w:right="1418" w:bottom="1701" w:left="1701" w:header="709" w:footer="709" w:gutter="0"/>
          <w:cols w:space="708"/>
          <w:docGrid w:linePitch="360"/>
        </w:sectPr>
      </w:pPr>
    </w:p>
    <w:p w:rsidR="00F27EA7" w:rsidRDefault="00F27EA7" w:rsidP="00F27EA7">
      <w:pPr>
        <w:pStyle w:val="Heading3"/>
        <w:numPr>
          <w:ilvl w:val="4"/>
          <w:numId w:val="1"/>
        </w:numPr>
        <w:spacing w:after="240"/>
        <w:rPr>
          <w:smallCaps w:val="0"/>
          <w:sz w:val="24"/>
          <w:szCs w:val="24"/>
        </w:rPr>
      </w:pPr>
      <w:bookmarkStart w:id="254" w:name="_Toc266033407"/>
      <w:r w:rsidRPr="00F27EA7">
        <w:rPr>
          <w:smallCaps w:val="0"/>
          <w:sz w:val="24"/>
          <w:szCs w:val="24"/>
        </w:rPr>
        <w:t>SUBPROCESO: Elaboración de Nota periodística del Departamento de Donaciones e Imagen Institucional</w:t>
      </w:r>
      <w:bookmarkEnd w:id="254"/>
    </w:p>
    <w:p w:rsidR="00F27EA7" w:rsidRDefault="00F27EA7" w:rsidP="00F27EA7">
      <w:pPr>
        <w:spacing w:line="360" w:lineRule="auto"/>
        <w:jc w:val="both"/>
        <w:rPr>
          <w:rFonts w:cs="Times New Roman"/>
          <w:sz w:val="24"/>
          <w:szCs w:val="24"/>
        </w:rPr>
      </w:pPr>
      <w:r w:rsidRPr="00E14436">
        <w:rPr>
          <w:sz w:val="24"/>
          <w:szCs w:val="24"/>
        </w:rPr>
        <w:t>El pres</w:t>
      </w:r>
      <w:r>
        <w:rPr>
          <w:sz w:val="24"/>
          <w:szCs w:val="24"/>
        </w:rPr>
        <w:t>ente proceso describe las labo</w:t>
      </w:r>
      <w:r w:rsidRPr="00E14436">
        <w:rPr>
          <w:sz w:val="24"/>
          <w:szCs w:val="24"/>
        </w:rPr>
        <w:t xml:space="preserve">res </w:t>
      </w:r>
      <w:r w:rsidRPr="00D0215C">
        <w:rPr>
          <w:sz w:val="24"/>
          <w:szCs w:val="24"/>
        </w:rPr>
        <w:t xml:space="preserve">realizadas </w:t>
      </w:r>
      <w:r w:rsidRPr="00E14436">
        <w:rPr>
          <w:sz w:val="24"/>
          <w:szCs w:val="24"/>
        </w:rPr>
        <w:t>por</w:t>
      </w:r>
      <w:r>
        <w:rPr>
          <w:sz w:val="24"/>
          <w:szCs w:val="24"/>
        </w:rPr>
        <w:t xml:space="preserve"> el C</w:t>
      </w:r>
      <w:r w:rsidRPr="00E14436">
        <w:rPr>
          <w:sz w:val="24"/>
          <w:szCs w:val="24"/>
        </w:rPr>
        <w:t>oordinador</w:t>
      </w:r>
      <w:r>
        <w:rPr>
          <w:sz w:val="24"/>
          <w:szCs w:val="24"/>
        </w:rPr>
        <w:t xml:space="preserve"> de Imagen Institucional</w:t>
      </w:r>
      <w:r w:rsidRPr="00E14436">
        <w:rPr>
          <w:sz w:val="24"/>
          <w:szCs w:val="24"/>
        </w:rPr>
        <w:t xml:space="preserve"> para la recolección de información de un incidente y su</w:t>
      </w:r>
      <w:r>
        <w:rPr>
          <w:sz w:val="24"/>
          <w:szCs w:val="24"/>
        </w:rPr>
        <w:t xml:space="preserve"> posterior transcripción a una Nota periodística a cargo del A</w:t>
      </w:r>
      <w:r w:rsidRPr="00E14436">
        <w:rPr>
          <w:sz w:val="24"/>
          <w:szCs w:val="24"/>
        </w:rPr>
        <w:t>sistente</w:t>
      </w:r>
      <w:r>
        <w:rPr>
          <w:sz w:val="24"/>
          <w:szCs w:val="24"/>
        </w:rPr>
        <w:t xml:space="preserve"> de Imagen Institucional</w:t>
      </w:r>
      <w:r w:rsidRPr="00E14436">
        <w:rPr>
          <w:sz w:val="24"/>
          <w:szCs w:val="24"/>
        </w:rPr>
        <w:t>, para luego ser enviada a los medios de comunicación.</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34"/>
        <w:gridCol w:w="2162"/>
        <w:gridCol w:w="778"/>
        <w:gridCol w:w="1377"/>
        <w:gridCol w:w="2169"/>
      </w:tblGrid>
      <w:tr w:rsidR="00F27EA7" w:rsidRPr="003B7F34" w:rsidTr="00A34EB6">
        <w:trPr>
          <w:trHeight w:val="699"/>
          <w:tblHeader/>
        </w:trPr>
        <w:tc>
          <w:tcPr>
            <w:tcW w:w="8720" w:type="dxa"/>
            <w:gridSpan w:val="5"/>
            <w:shd w:val="clear" w:color="auto" w:fill="000000"/>
            <w:vAlign w:val="center"/>
          </w:tcPr>
          <w:p w:rsidR="00F27EA7" w:rsidRPr="003E0C8D" w:rsidRDefault="00F27EA7" w:rsidP="00A34EB6">
            <w:pPr>
              <w:autoSpaceDE w:val="0"/>
              <w:autoSpaceDN w:val="0"/>
              <w:adjustRightInd w:val="0"/>
              <w:spacing w:after="0"/>
              <w:jc w:val="center"/>
              <w:rPr>
                <w:rFonts w:ascii="Arial Narrow" w:hAnsi="Arial Narrow" w:cs="Arial Narrow"/>
                <w:b/>
                <w:bCs/>
                <w:color w:val="FFFFFF"/>
                <w:sz w:val="28"/>
                <w:szCs w:val="28"/>
              </w:rPr>
            </w:pPr>
            <w:r w:rsidRPr="003E0C8D">
              <w:rPr>
                <w:rFonts w:ascii="Arial Narrow" w:hAnsi="Arial Narrow" w:cs="Arial Narrow"/>
                <w:b/>
                <w:bCs/>
                <w:color w:val="FFFFFF"/>
                <w:sz w:val="28"/>
                <w:szCs w:val="28"/>
              </w:rPr>
              <w:t>MACRO</w:t>
            </w:r>
            <w:r>
              <w:rPr>
                <w:rFonts w:ascii="Arial Narrow" w:hAnsi="Arial Narrow" w:cs="Arial Narrow"/>
                <w:b/>
                <w:bCs/>
                <w:color w:val="FFFFFF"/>
                <w:sz w:val="28"/>
                <w:szCs w:val="28"/>
              </w:rPr>
              <w:t xml:space="preserve"> </w:t>
            </w:r>
            <w:r w:rsidRPr="003E0C8D">
              <w:rPr>
                <w:rFonts w:ascii="Arial Narrow" w:hAnsi="Arial Narrow" w:cs="Arial Narrow"/>
                <w:b/>
                <w:bCs/>
                <w:color w:val="FFFFFF"/>
                <w:sz w:val="28"/>
                <w:szCs w:val="28"/>
              </w:rPr>
              <w:t xml:space="preserve">PROCESO: </w:t>
            </w:r>
            <w:r>
              <w:rPr>
                <w:rFonts w:ascii="Arial Narrow" w:hAnsi="Arial Narrow" w:cs="Arial Narrow"/>
                <w:b/>
                <w:bCs/>
                <w:color w:val="FFFFFF"/>
                <w:sz w:val="28"/>
                <w:szCs w:val="28"/>
              </w:rPr>
              <w:t xml:space="preserve"> </w:t>
            </w:r>
            <w:r w:rsidRPr="003E0C8D">
              <w:rPr>
                <w:rFonts w:ascii="Arial Narrow" w:hAnsi="Arial Narrow" w:cs="Arial Narrow"/>
                <w:b/>
                <w:bCs/>
                <w:color w:val="FFFFFF"/>
                <w:sz w:val="28"/>
                <w:szCs w:val="28"/>
              </w:rPr>
              <w:t xml:space="preserve">Gestión de Imagen Institucional y Donaciones </w:t>
            </w:r>
          </w:p>
          <w:p w:rsidR="00F27EA7" w:rsidRDefault="00F27EA7" w:rsidP="00A34EB6">
            <w:pPr>
              <w:autoSpaceDE w:val="0"/>
              <w:autoSpaceDN w:val="0"/>
              <w:adjustRightInd w:val="0"/>
              <w:spacing w:after="0"/>
              <w:jc w:val="center"/>
              <w:rPr>
                <w:rFonts w:ascii="Arial Narrow" w:hAnsi="Arial Narrow" w:cs="Arial Narrow"/>
                <w:b/>
                <w:bCs/>
                <w:color w:val="FFFFFF"/>
                <w:sz w:val="28"/>
                <w:szCs w:val="28"/>
              </w:rPr>
            </w:pPr>
            <w:r w:rsidRPr="003E0C8D">
              <w:rPr>
                <w:rFonts w:ascii="Arial Narrow" w:hAnsi="Arial Narrow" w:cs="Arial Narrow"/>
                <w:b/>
                <w:bCs/>
                <w:color w:val="FFFFFF"/>
                <w:sz w:val="28"/>
                <w:szCs w:val="28"/>
              </w:rPr>
              <w:t xml:space="preserve"> PROCESO: Elaboración de campaña periodística del Departamento de Donaciones e Imagen Institucional</w:t>
            </w:r>
          </w:p>
          <w:p w:rsidR="00F27EA7" w:rsidRPr="003B7F34" w:rsidRDefault="00F27EA7" w:rsidP="00A34EB6">
            <w:pPr>
              <w:autoSpaceDE w:val="0"/>
              <w:autoSpaceDN w:val="0"/>
              <w:adjustRightInd w:val="0"/>
              <w:spacing w:after="0"/>
              <w:jc w:val="center"/>
              <w:rPr>
                <w:rFonts w:ascii="Arial Narrow" w:hAnsi="Arial Narrow" w:cs="Arial Narrow"/>
                <w:b/>
                <w:bCs/>
                <w:color w:val="FFFFFF"/>
                <w:sz w:val="28"/>
                <w:szCs w:val="28"/>
              </w:rPr>
            </w:pPr>
            <w:r>
              <w:rPr>
                <w:rFonts w:ascii="Arial Narrow" w:hAnsi="Arial Narrow" w:cs="Arial Narrow"/>
                <w:b/>
                <w:bCs/>
                <w:color w:val="FFFFFF"/>
                <w:sz w:val="28"/>
                <w:szCs w:val="28"/>
              </w:rPr>
              <w:t>Subproceso</w:t>
            </w:r>
            <w:r w:rsidRPr="003B7F34">
              <w:rPr>
                <w:rFonts w:ascii="Arial Narrow" w:hAnsi="Arial Narrow" w:cs="Arial Narrow"/>
                <w:b/>
                <w:bCs/>
                <w:color w:val="FFFFFF"/>
                <w:sz w:val="28"/>
                <w:szCs w:val="28"/>
              </w:rPr>
              <w:t xml:space="preserve"> “</w:t>
            </w:r>
            <w:r>
              <w:rPr>
                <w:rFonts w:ascii="Arial Narrow" w:hAnsi="Arial Narrow" w:cs="Arial Narrow"/>
                <w:b/>
                <w:bCs/>
                <w:color w:val="FFFFFF"/>
                <w:sz w:val="28"/>
                <w:szCs w:val="28"/>
              </w:rPr>
              <w:t>Elaboración de N</w:t>
            </w:r>
            <w:r w:rsidRPr="00C555D1">
              <w:rPr>
                <w:rFonts w:ascii="Arial Narrow" w:hAnsi="Arial Narrow" w:cs="Arial Narrow"/>
                <w:b/>
                <w:bCs/>
                <w:color w:val="FFFFFF"/>
                <w:sz w:val="28"/>
                <w:szCs w:val="28"/>
              </w:rPr>
              <w:t>ota periodística del Departamento de Donaciones e Imagen</w:t>
            </w:r>
            <w:r>
              <w:rPr>
                <w:rFonts w:ascii="Arial Narrow" w:hAnsi="Arial Narrow" w:cs="Arial Narrow"/>
                <w:b/>
                <w:bCs/>
                <w:color w:val="FFFFFF"/>
                <w:sz w:val="28"/>
                <w:szCs w:val="28"/>
              </w:rPr>
              <w:t xml:space="preserve"> Institucional</w:t>
            </w:r>
            <w:r w:rsidRPr="003B7F34">
              <w:rPr>
                <w:rFonts w:ascii="Arial Narrow" w:hAnsi="Arial Narrow" w:cs="Arial Narrow"/>
                <w:b/>
                <w:bCs/>
                <w:color w:val="FFFFFF"/>
                <w:sz w:val="28"/>
                <w:szCs w:val="28"/>
              </w:rPr>
              <w:t>”</w:t>
            </w:r>
          </w:p>
        </w:tc>
      </w:tr>
      <w:tr w:rsidR="00F27EA7" w:rsidRPr="003B7F34" w:rsidTr="00A34EB6">
        <w:tc>
          <w:tcPr>
            <w:tcW w:w="2234" w:type="dxa"/>
            <w:shd w:val="clear" w:color="auto" w:fill="BFBFBF"/>
            <w:vAlign w:val="center"/>
          </w:tcPr>
          <w:p w:rsidR="00F27EA7" w:rsidRPr="003B7F34" w:rsidRDefault="00F27EA7" w:rsidP="00A34EB6">
            <w:pPr>
              <w:jc w:val="center"/>
              <w:rPr>
                <w:rFonts w:ascii="Arial Narrow" w:hAnsi="Arial Narrow" w:cs="Arial Narrow"/>
                <w:b/>
                <w:bCs/>
              </w:rPr>
            </w:pPr>
            <w:r w:rsidRPr="003B7F34">
              <w:rPr>
                <w:rFonts w:ascii="Arial Narrow" w:hAnsi="Arial Narrow" w:cs="Arial Narrow"/>
                <w:b/>
                <w:bCs/>
              </w:rPr>
              <w:t>PROPÓSITO</w:t>
            </w:r>
          </w:p>
        </w:tc>
        <w:tc>
          <w:tcPr>
            <w:tcW w:w="6486" w:type="dxa"/>
            <w:gridSpan w:val="4"/>
          </w:tcPr>
          <w:p w:rsidR="00F27EA7" w:rsidRDefault="00F27EA7" w:rsidP="00A34EB6">
            <w:pPr>
              <w:spacing w:after="0" w:line="240" w:lineRule="auto"/>
              <w:jc w:val="both"/>
              <w:rPr>
                <w:rFonts w:ascii="Arial Narrow" w:hAnsi="Arial Narrow" w:cs="Arial Narrow"/>
              </w:rPr>
            </w:pPr>
            <w:r w:rsidRPr="00DF0671">
              <w:rPr>
                <w:rFonts w:ascii="Arial Narrow" w:hAnsi="Arial Narrow" w:cs="Arial Narrow"/>
              </w:rPr>
              <w:t>El presente proceso tiene como propósito el cumplimiento del</w:t>
            </w:r>
            <w:r>
              <w:rPr>
                <w:rFonts w:ascii="Arial Narrow" w:hAnsi="Arial Narrow" w:cs="Arial Narrow"/>
              </w:rPr>
              <w:t xml:space="preserve"> siguiente </w:t>
            </w:r>
            <w:r w:rsidRPr="00DF0671">
              <w:rPr>
                <w:rFonts w:ascii="Arial Narrow" w:hAnsi="Arial Narrow" w:cs="Arial Narrow"/>
              </w:rPr>
              <w:t>objetivo:</w:t>
            </w:r>
          </w:p>
          <w:p w:rsidR="00F27EA7" w:rsidRPr="00591C64" w:rsidRDefault="00F27EA7" w:rsidP="00A34EB6">
            <w:pPr>
              <w:spacing w:after="0" w:line="240" w:lineRule="auto"/>
              <w:jc w:val="both"/>
              <w:rPr>
                <w:rFonts w:ascii="Arial Narrow" w:hAnsi="Arial Narrow" w:cs="Arial Narrow"/>
              </w:rPr>
            </w:pPr>
            <w:r>
              <w:rPr>
                <w:rFonts w:ascii="Arial Narrow" w:hAnsi="Arial Narrow" w:cs="Arial Narrow"/>
              </w:rPr>
              <w:t xml:space="preserve">OSE 1: </w:t>
            </w:r>
            <w:r w:rsidRPr="00FD4712">
              <w:rPr>
                <w:rFonts w:ascii="Arial Narrow" w:hAnsi="Arial Narrow" w:cs="Arial Narrow"/>
              </w:rPr>
              <w:t>Impulsar una gestión dinámica, participativa y descentralizada que promueva el compromiso de las instituciones educativas  con el  proceso de regionalización del país, desde la propuesta educativa de FYA</w:t>
            </w:r>
          </w:p>
        </w:tc>
      </w:tr>
      <w:tr w:rsidR="00F27EA7" w:rsidRPr="003B7F34" w:rsidTr="00A34EB6">
        <w:tc>
          <w:tcPr>
            <w:tcW w:w="2234" w:type="dxa"/>
            <w:shd w:val="clear" w:color="auto" w:fill="BFBFBF"/>
            <w:vAlign w:val="center"/>
          </w:tcPr>
          <w:p w:rsidR="00F27EA7" w:rsidRPr="003B7F34" w:rsidRDefault="00F27EA7" w:rsidP="00A34EB6">
            <w:pPr>
              <w:jc w:val="center"/>
              <w:rPr>
                <w:rFonts w:ascii="Arial Narrow" w:hAnsi="Arial Narrow" w:cs="Arial Narrow"/>
                <w:b/>
                <w:bCs/>
              </w:rPr>
            </w:pPr>
            <w:r w:rsidRPr="003B7F34">
              <w:rPr>
                <w:rFonts w:ascii="Arial Narrow" w:hAnsi="Arial Narrow" w:cs="Arial Narrow"/>
                <w:b/>
                <w:bCs/>
              </w:rPr>
              <w:t>RESPONSABLE</w:t>
            </w:r>
          </w:p>
        </w:tc>
        <w:tc>
          <w:tcPr>
            <w:tcW w:w="2940" w:type="dxa"/>
            <w:gridSpan w:val="2"/>
          </w:tcPr>
          <w:p w:rsidR="00F27EA7" w:rsidRPr="00091FF0" w:rsidRDefault="00F27EA7" w:rsidP="00A34EB6">
            <w:pPr>
              <w:spacing w:after="0" w:line="240" w:lineRule="auto"/>
              <w:rPr>
                <w:rFonts w:ascii="Arial Narrow" w:hAnsi="Arial Narrow" w:cs="Arial Narrow"/>
                <w:sz w:val="24"/>
                <w:szCs w:val="24"/>
              </w:rPr>
            </w:pPr>
            <w:r w:rsidRPr="00091FF0">
              <w:rPr>
                <w:rFonts w:ascii="Arial Narrow" w:hAnsi="Arial Narrow" w:cs="Arial Narrow"/>
                <w:sz w:val="24"/>
                <w:szCs w:val="24"/>
              </w:rPr>
              <w:t>Coordinador de Imagen Institucional</w:t>
            </w:r>
          </w:p>
        </w:tc>
        <w:tc>
          <w:tcPr>
            <w:tcW w:w="1377" w:type="dxa"/>
            <w:shd w:val="clear" w:color="auto" w:fill="D9D9D9"/>
            <w:vAlign w:val="center"/>
          </w:tcPr>
          <w:p w:rsidR="00F27EA7" w:rsidRPr="002857D0" w:rsidRDefault="00F27EA7" w:rsidP="00A34EB6">
            <w:pPr>
              <w:jc w:val="center"/>
              <w:rPr>
                <w:rFonts w:ascii="Arial Narrow" w:hAnsi="Arial Narrow" w:cs="Arial Narrow"/>
                <w:b/>
                <w:bCs/>
              </w:rPr>
            </w:pPr>
            <w:r w:rsidRPr="002857D0">
              <w:rPr>
                <w:rFonts w:ascii="Arial Narrow" w:hAnsi="Arial Narrow" w:cs="Arial Narrow"/>
                <w:b/>
                <w:bCs/>
              </w:rPr>
              <w:t>BASE LEGAL</w:t>
            </w:r>
          </w:p>
        </w:tc>
        <w:tc>
          <w:tcPr>
            <w:tcW w:w="2169" w:type="dxa"/>
          </w:tcPr>
          <w:p w:rsidR="00F27EA7" w:rsidRPr="002857D0" w:rsidRDefault="00F27EA7" w:rsidP="00A34EB6">
            <w:pPr>
              <w:rPr>
                <w:rFonts w:ascii="Arial Narrow" w:hAnsi="Arial Narrow" w:cs="Arial Narrow"/>
              </w:rPr>
            </w:pPr>
            <w:r w:rsidRPr="002857D0">
              <w:rPr>
                <w:rFonts w:ascii="Arial Narrow" w:hAnsi="Arial Narrow" w:cs="Arial Narrow"/>
              </w:rPr>
              <w:t>No Aplica</w:t>
            </w:r>
          </w:p>
        </w:tc>
      </w:tr>
      <w:tr w:rsidR="00F27EA7" w:rsidRPr="003B7F34" w:rsidTr="00A34EB6">
        <w:tc>
          <w:tcPr>
            <w:tcW w:w="2234" w:type="dxa"/>
            <w:shd w:val="clear" w:color="auto" w:fill="BFBFBF"/>
            <w:vAlign w:val="center"/>
          </w:tcPr>
          <w:p w:rsidR="00F27EA7" w:rsidRPr="003B7F34" w:rsidRDefault="00F27EA7" w:rsidP="00A34EB6">
            <w:pPr>
              <w:jc w:val="center"/>
              <w:rPr>
                <w:rFonts w:ascii="Arial Narrow" w:hAnsi="Arial Narrow" w:cs="Arial Narrow"/>
                <w:b/>
                <w:bCs/>
              </w:rPr>
            </w:pPr>
            <w:r w:rsidRPr="003B7F34">
              <w:rPr>
                <w:rFonts w:ascii="Arial Narrow" w:hAnsi="Arial Narrow" w:cs="Arial Narrow"/>
                <w:b/>
                <w:bCs/>
              </w:rPr>
              <w:t>ACTORES DEL PROCESO</w:t>
            </w:r>
          </w:p>
        </w:tc>
        <w:tc>
          <w:tcPr>
            <w:tcW w:w="6486" w:type="dxa"/>
            <w:gridSpan w:val="4"/>
          </w:tcPr>
          <w:p w:rsidR="00F27EA7" w:rsidRPr="00C555D1" w:rsidRDefault="00F27EA7" w:rsidP="00A34EB6">
            <w:pPr>
              <w:autoSpaceDE w:val="0"/>
              <w:autoSpaceDN w:val="0"/>
              <w:adjustRightInd w:val="0"/>
              <w:spacing w:after="0" w:line="240" w:lineRule="auto"/>
              <w:ind w:left="-7"/>
              <w:jc w:val="both"/>
              <w:rPr>
                <w:rFonts w:ascii="Arial Narrow" w:hAnsi="Arial Narrow" w:cs="Arial Narrow"/>
                <w:sz w:val="24"/>
                <w:szCs w:val="24"/>
              </w:rPr>
            </w:pPr>
            <w:r w:rsidRPr="00C555D1">
              <w:rPr>
                <w:rFonts w:ascii="Arial Narrow" w:hAnsi="Arial Narrow" w:cs="Arial Narrow"/>
                <w:sz w:val="24"/>
                <w:szCs w:val="24"/>
                <w:u w:val="single"/>
              </w:rPr>
              <w:t>Coordinador de Imagen Institucional</w:t>
            </w:r>
            <w:r w:rsidRPr="00C555D1">
              <w:rPr>
                <w:rFonts w:ascii="Arial Narrow" w:hAnsi="Arial Narrow" w:cs="Arial Narrow"/>
                <w:sz w:val="24"/>
                <w:szCs w:val="24"/>
              </w:rPr>
              <w:t xml:space="preserve">.- Persona contratada por la </w:t>
            </w:r>
            <w:r>
              <w:rPr>
                <w:rFonts w:ascii="Arial Narrow" w:hAnsi="Arial Narrow" w:cs="Arial Narrow"/>
                <w:sz w:val="24"/>
                <w:szCs w:val="24"/>
              </w:rPr>
              <w:t>O</w:t>
            </w:r>
            <w:r w:rsidRPr="00C555D1">
              <w:rPr>
                <w:rFonts w:ascii="Arial Narrow" w:hAnsi="Arial Narrow" w:cs="Arial Narrow"/>
                <w:sz w:val="24"/>
                <w:szCs w:val="24"/>
              </w:rPr>
              <w:t xml:space="preserve">ficina central de Fe y Alegría a tiempo completo que se desempeña en el Departamento de Donaciones e Imagen, </w:t>
            </w:r>
            <w:r>
              <w:rPr>
                <w:rFonts w:ascii="Arial Narrow" w:hAnsi="Arial Narrow" w:cs="Arial Narrow"/>
                <w:sz w:val="24"/>
                <w:szCs w:val="24"/>
              </w:rPr>
              <w:t>encargada</w:t>
            </w:r>
            <w:r w:rsidRPr="00C555D1">
              <w:rPr>
                <w:rFonts w:ascii="Arial Narrow" w:hAnsi="Arial Narrow" w:cs="Arial Narrow"/>
                <w:sz w:val="24"/>
                <w:szCs w:val="24"/>
              </w:rPr>
              <w:t xml:space="preserve"> de recabar la información pertinente a un incidente. </w:t>
            </w:r>
          </w:p>
          <w:p w:rsidR="00F27EA7" w:rsidRPr="00C555D1" w:rsidRDefault="00F27EA7" w:rsidP="00A34EB6">
            <w:pPr>
              <w:autoSpaceDE w:val="0"/>
              <w:autoSpaceDN w:val="0"/>
              <w:adjustRightInd w:val="0"/>
              <w:spacing w:after="0" w:line="240" w:lineRule="auto"/>
              <w:ind w:left="-7"/>
              <w:jc w:val="both"/>
              <w:rPr>
                <w:rFonts w:ascii="Arial Narrow" w:hAnsi="Arial Narrow" w:cs="Arial Narrow"/>
                <w:sz w:val="24"/>
                <w:szCs w:val="24"/>
              </w:rPr>
            </w:pPr>
          </w:p>
          <w:p w:rsidR="00F27EA7" w:rsidRDefault="00F27EA7" w:rsidP="00A34EB6">
            <w:pPr>
              <w:autoSpaceDE w:val="0"/>
              <w:autoSpaceDN w:val="0"/>
              <w:adjustRightInd w:val="0"/>
              <w:spacing w:after="0" w:line="240" w:lineRule="auto"/>
              <w:ind w:left="-7"/>
              <w:jc w:val="both"/>
              <w:rPr>
                <w:rFonts w:ascii="Arial Narrow" w:hAnsi="Arial Narrow" w:cs="Arial Narrow"/>
                <w:sz w:val="24"/>
                <w:szCs w:val="24"/>
              </w:rPr>
            </w:pPr>
            <w:r w:rsidRPr="00591C64">
              <w:rPr>
                <w:rFonts w:ascii="Arial Narrow" w:hAnsi="Arial Narrow" w:cs="Arial Narrow"/>
                <w:sz w:val="24"/>
                <w:szCs w:val="24"/>
                <w:u w:val="single"/>
              </w:rPr>
              <w:t>Asistente de Imagen Institucional</w:t>
            </w:r>
            <w:r w:rsidRPr="00591C64">
              <w:rPr>
                <w:rFonts w:ascii="Arial Narrow" w:hAnsi="Arial Narrow" w:cs="Arial Narrow"/>
                <w:sz w:val="24"/>
                <w:szCs w:val="24"/>
              </w:rPr>
              <w:t xml:space="preserve">.- Persona contratada por la </w:t>
            </w:r>
            <w:r>
              <w:rPr>
                <w:rFonts w:ascii="Arial Narrow" w:hAnsi="Arial Narrow" w:cs="Arial Narrow"/>
                <w:sz w:val="24"/>
                <w:szCs w:val="24"/>
              </w:rPr>
              <w:t>O</w:t>
            </w:r>
            <w:r w:rsidRPr="00591C64">
              <w:rPr>
                <w:rFonts w:ascii="Arial Narrow" w:hAnsi="Arial Narrow" w:cs="Arial Narrow"/>
                <w:sz w:val="24"/>
                <w:szCs w:val="24"/>
              </w:rPr>
              <w:t xml:space="preserve">ficina central de Fe y Alegría Perú, encargada de asistir al Coordinador de Imagen Institucional y al Coordinador de Donaciones, además de estar a </w:t>
            </w:r>
            <w:r>
              <w:rPr>
                <w:rFonts w:ascii="Arial Narrow" w:hAnsi="Arial Narrow" w:cs="Arial Narrow"/>
                <w:sz w:val="24"/>
                <w:szCs w:val="24"/>
              </w:rPr>
              <w:t>cargo de la elaboración de las N</w:t>
            </w:r>
            <w:r w:rsidRPr="00591C64">
              <w:rPr>
                <w:rFonts w:ascii="Arial Narrow" w:hAnsi="Arial Narrow" w:cs="Arial Narrow"/>
                <w:sz w:val="24"/>
                <w:szCs w:val="24"/>
              </w:rPr>
              <w:t>otas periodísticas.</w:t>
            </w:r>
          </w:p>
          <w:p w:rsidR="00F27EA7" w:rsidRDefault="00F27EA7" w:rsidP="00A34EB6">
            <w:pPr>
              <w:autoSpaceDE w:val="0"/>
              <w:autoSpaceDN w:val="0"/>
              <w:adjustRightInd w:val="0"/>
              <w:spacing w:after="0" w:line="240" w:lineRule="auto"/>
              <w:ind w:left="-7"/>
              <w:jc w:val="both"/>
              <w:rPr>
                <w:rFonts w:ascii="Arial Narrow" w:hAnsi="Arial Narrow" w:cs="Arial Narrow"/>
                <w:sz w:val="24"/>
                <w:szCs w:val="24"/>
              </w:rPr>
            </w:pPr>
          </w:p>
          <w:p w:rsidR="00F27EA7" w:rsidRPr="002254B0" w:rsidRDefault="00F27EA7" w:rsidP="00A34EB6">
            <w:pPr>
              <w:autoSpaceDE w:val="0"/>
              <w:autoSpaceDN w:val="0"/>
              <w:adjustRightInd w:val="0"/>
              <w:spacing w:after="0" w:line="240" w:lineRule="auto"/>
              <w:ind w:left="-7"/>
              <w:jc w:val="both"/>
              <w:rPr>
                <w:rFonts w:ascii="Arial Narrow" w:hAnsi="Arial Narrow" w:cs="Arial Narrow"/>
                <w:sz w:val="24"/>
                <w:szCs w:val="24"/>
              </w:rPr>
            </w:pPr>
            <w:r w:rsidRPr="002254B0">
              <w:rPr>
                <w:rFonts w:ascii="Arial Narrow" w:hAnsi="Arial Narrow" w:cs="Arial Narrow"/>
                <w:sz w:val="24"/>
                <w:szCs w:val="24"/>
                <w:u w:val="single"/>
              </w:rPr>
              <w:t>Involucrado</w:t>
            </w:r>
            <w:r>
              <w:rPr>
                <w:rFonts w:ascii="Arial Narrow" w:hAnsi="Arial Narrow" w:cs="Arial Narrow"/>
                <w:sz w:val="24"/>
                <w:szCs w:val="24"/>
              </w:rPr>
              <w:t>.- Cualquier integrante de Fe y Alegría Perú que se encuentre envuelto en un incidente que afecte a Fe y Alegría Perú.</w:t>
            </w:r>
          </w:p>
        </w:tc>
      </w:tr>
      <w:tr w:rsidR="00F27EA7" w:rsidRPr="003B7F34" w:rsidTr="00A34EB6">
        <w:tc>
          <w:tcPr>
            <w:tcW w:w="2234" w:type="dxa"/>
            <w:shd w:val="clear" w:color="auto" w:fill="BFBFBF"/>
            <w:vAlign w:val="center"/>
          </w:tcPr>
          <w:p w:rsidR="00F27EA7" w:rsidRPr="003B7F34" w:rsidRDefault="00F27EA7" w:rsidP="00A34EB6">
            <w:pPr>
              <w:jc w:val="center"/>
              <w:rPr>
                <w:rFonts w:ascii="Arial Narrow" w:hAnsi="Arial Narrow" w:cs="Arial Narrow"/>
                <w:b/>
                <w:bCs/>
              </w:rPr>
            </w:pPr>
            <w:r w:rsidRPr="003B7F34">
              <w:rPr>
                <w:rFonts w:ascii="Arial Narrow" w:hAnsi="Arial Narrow" w:cs="Arial Narrow"/>
                <w:b/>
                <w:bCs/>
              </w:rPr>
              <w:t>CLIENTES INTERNOS</w:t>
            </w:r>
          </w:p>
        </w:tc>
        <w:tc>
          <w:tcPr>
            <w:tcW w:w="2162" w:type="dxa"/>
            <w:vAlign w:val="center"/>
          </w:tcPr>
          <w:p w:rsidR="00F27EA7" w:rsidRPr="00C555D1" w:rsidRDefault="00F27EA7" w:rsidP="00A34EB6">
            <w:pPr>
              <w:spacing w:after="0" w:line="240" w:lineRule="auto"/>
              <w:rPr>
                <w:rFonts w:ascii="Arial Narrow" w:hAnsi="Arial Narrow" w:cs="Arial Narrow"/>
                <w:sz w:val="24"/>
                <w:szCs w:val="24"/>
              </w:rPr>
            </w:pPr>
            <w:r>
              <w:rPr>
                <w:rFonts w:ascii="Arial Narrow" w:hAnsi="Arial Narrow" w:cs="Arial Narrow"/>
                <w:sz w:val="24"/>
                <w:szCs w:val="24"/>
              </w:rPr>
              <w:t>Movimiento Fe y Alegría</w:t>
            </w:r>
          </w:p>
        </w:tc>
        <w:tc>
          <w:tcPr>
            <w:tcW w:w="2155" w:type="dxa"/>
            <w:gridSpan w:val="2"/>
            <w:shd w:val="clear" w:color="auto" w:fill="D9D9D9"/>
            <w:vAlign w:val="center"/>
          </w:tcPr>
          <w:p w:rsidR="00F27EA7" w:rsidRPr="002857D0" w:rsidRDefault="00F27EA7" w:rsidP="00A34EB6">
            <w:pPr>
              <w:jc w:val="center"/>
              <w:rPr>
                <w:rFonts w:ascii="Arial Narrow" w:hAnsi="Arial Narrow" w:cs="Arial Narrow"/>
                <w:b/>
                <w:bCs/>
              </w:rPr>
            </w:pPr>
            <w:r w:rsidRPr="002857D0">
              <w:rPr>
                <w:rFonts w:ascii="Arial Narrow" w:hAnsi="Arial Narrow" w:cs="Arial Narrow"/>
                <w:b/>
                <w:bCs/>
              </w:rPr>
              <w:t>CLIENTES EXTERNOS</w:t>
            </w:r>
          </w:p>
        </w:tc>
        <w:tc>
          <w:tcPr>
            <w:tcW w:w="2169" w:type="dxa"/>
            <w:vAlign w:val="center"/>
          </w:tcPr>
          <w:p w:rsidR="00F27EA7" w:rsidRPr="00C555D1" w:rsidRDefault="00F27EA7" w:rsidP="00A34EB6">
            <w:pPr>
              <w:spacing w:after="0" w:line="240" w:lineRule="auto"/>
              <w:rPr>
                <w:rFonts w:ascii="Arial Narrow" w:hAnsi="Arial Narrow" w:cs="Arial Narrow"/>
                <w:sz w:val="24"/>
                <w:szCs w:val="24"/>
              </w:rPr>
            </w:pPr>
            <w:r w:rsidRPr="00C555D1">
              <w:rPr>
                <w:rFonts w:ascii="Arial Narrow" w:hAnsi="Arial Narrow" w:cs="Arial Narrow"/>
                <w:sz w:val="24"/>
                <w:szCs w:val="24"/>
              </w:rPr>
              <w:t>Medios de Comunicación</w:t>
            </w:r>
          </w:p>
        </w:tc>
      </w:tr>
      <w:tr w:rsidR="00F27EA7" w:rsidRPr="003B7F34" w:rsidTr="00A34EB6">
        <w:tc>
          <w:tcPr>
            <w:tcW w:w="2234" w:type="dxa"/>
            <w:shd w:val="clear" w:color="auto" w:fill="BFBFBF"/>
            <w:vAlign w:val="center"/>
          </w:tcPr>
          <w:p w:rsidR="00F27EA7" w:rsidRPr="003B7F34" w:rsidRDefault="00F27EA7" w:rsidP="00A34EB6">
            <w:pPr>
              <w:jc w:val="center"/>
              <w:rPr>
                <w:rFonts w:ascii="Arial Narrow" w:hAnsi="Arial Narrow" w:cs="Arial Narrow"/>
                <w:b/>
                <w:bCs/>
              </w:rPr>
            </w:pPr>
            <w:r w:rsidRPr="003B7F34">
              <w:rPr>
                <w:rFonts w:ascii="Arial Narrow" w:hAnsi="Arial Narrow" w:cs="Arial Narrow"/>
                <w:b/>
                <w:bCs/>
              </w:rPr>
              <w:t>ALCANCE</w:t>
            </w:r>
          </w:p>
        </w:tc>
        <w:tc>
          <w:tcPr>
            <w:tcW w:w="6486" w:type="dxa"/>
            <w:gridSpan w:val="4"/>
          </w:tcPr>
          <w:p w:rsidR="00F27EA7" w:rsidRPr="00D0215C" w:rsidRDefault="00F27EA7" w:rsidP="00A34EB6">
            <w:pPr>
              <w:spacing w:after="0" w:line="240" w:lineRule="auto"/>
              <w:jc w:val="both"/>
              <w:rPr>
                <w:rFonts w:ascii="Arial Narrow" w:hAnsi="Arial Narrow" w:cs="Arial Narrow"/>
                <w:sz w:val="24"/>
                <w:szCs w:val="24"/>
              </w:rPr>
            </w:pPr>
            <w:r w:rsidRPr="00C555D1">
              <w:rPr>
                <w:rFonts w:ascii="Arial Narrow" w:hAnsi="Arial Narrow" w:cs="Arial Narrow"/>
                <w:sz w:val="24"/>
                <w:szCs w:val="24"/>
              </w:rPr>
              <w:t xml:space="preserve">El alcance del presente proceso se encuentra </w:t>
            </w:r>
            <w:r>
              <w:rPr>
                <w:rFonts w:ascii="Arial Narrow" w:hAnsi="Arial Narrow" w:cs="Arial Narrow"/>
                <w:sz w:val="24"/>
                <w:szCs w:val="24"/>
              </w:rPr>
              <w:t xml:space="preserve">enfocado en las actividades que realiza el Departamento de Donaciones e Imagen Institucional para </w:t>
            </w:r>
            <w:r w:rsidRPr="00C555D1">
              <w:rPr>
                <w:rFonts w:ascii="Arial Narrow" w:hAnsi="Arial Narrow" w:cs="Arial Narrow"/>
                <w:sz w:val="24"/>
                <w:szCs w:val="24"/>
              </w:rPr>
              <w:t xml:space="preserve">la </w:t>
            </w:r>
            <w:r>
              <w:rPr>
                <w:rFonts w:ascii="Arial Narrow" w:hAnsi="Arial Narrow" w:cs="Arial Narrow"/>
                <w:sz w:val="24"/>
                <w:szCs w:val="24"/>
              </w:rPr>
              <w:t>elaboración</w:t>
            </w:r>
            <w:r w:rsidRPr="00C555D1">
              <w:rPr>
                <w:rFonts w:ascii="Arial Narrow" w:hAnsi="Arial Narrow" w:cs="Arial Narrow"/>
                <w:sz w:val="24"/>
                <w:szCs w:val="24"/>
              </w:rPr>
              <w:t xml:space="preserve"> de las </w:t>
            </w:r>
            <w:r>
              <w:rPr>
                <w:rFonts w:ascii="Arial Narrow" w:hAnsi="Arial Narrow" w:cs="Arial Narrow"/>
                <w:sz w:val="24"/>
                <w:szCs w:val="24"/>
              </w:rPr>
              <w:t>N</w:t>
            </w:r>
            <w:r w:rsidRPr="00D0215C">
              <w:rPr>
                <w:rFonts w:ascii="Arial Narrow" w:hAnsi="Arial Narrow" w:cs="Arial Narrow"/>
                <w:sz w:val="24"/>
                <w:szCs w:val="24"/>
              </w:rPr>
              <w:t xml:space="preserve">otas periodísticas </w:t>
            </w:r>
            <w:r>
              <w:rPr>
                <w:rFonts w:ascii="Arial Narrow" w:hAnsi="Arial Narrow" w:cs="Arial Narrow"/>
                <w:sz w:val="24"/>
                <w:szCs w:val="24"/>
              </w:rPr>
              <w:t>y la posterior coordinación con</w:t>
            </w:r>
            <w:r w:rsidRPr="00D0215C">
              <w:rPr>
                <w:rFonts w:ascii="Arial Narrow" w:hAnsi="Arial Narrow" w:cs="Arial Narrow"/>
                <w:sz w:val="24"/>
                <w:szCs w:val="24"/>
              </w:rPr>
              <w:t xml:space="preserve"> los medios de comunicación para su difusión. </w:t>
            </w:r>
          </w:p>
          <w:p w:rsidR="00F27EA7" w:rsidRPr="00C555D1" w:rsidRDefault="00F27EA7" w:rsidP="00A34EB6">
            <w:pPr>
              <w:spacing w:after="0" w:line="240" w:lineRule="auto"/>
              <w:jc w:val="both"/>
              <w:rPr>
                <w:rFonts w:ascii="Arial Narrow" w:hAnsi="Arial Narrow" w:cs="Arial Narrow"/>
                <w:sz w:val="24"/>
                <w:szCs w:val="24"/>
              </w:rPr>
            </w:pPr>
            <w:r w:rsidRPr="00D0215C">
              <w:rPr>
                <w:rFonts w:ascii="Arial Narrow" w:hAnsi="Arial Narrow" w:cs="Arial Narrow"/>
                <w:sz w:val="24"/>
                <w:szCs w:val="24"/>
              </w:rPr>
              <w:t xml:space="preserve">No se entrará en detalle sobre </w:t>
            </w:r>
            <w:r>
              <w:rPr>
                <w:rFonts w:ascii="Arial Narrow" w:hAnsi="Arial Narrow" w:cs="Arial Narrow"/>
                <w:sz w:val="24"/>
                <w:szCs w:val="24"/>
              </w:rPr>
              <w:t xml:space="preserve">el </w:t>
            </w:r>
            <w:r w:rsidRPr="00D0215C">
              <w:rPr>
                <w:rFonts w:ascii="Arial Narrow" w:hAnsi="Arial Narrow" w:cs="Arial Narrow"/>
                <w:sz w:val="24"/>
                <w:szCs w:val="24"/>
              </w:rPr>
              <w:t>proc</w:t>
            </w:r>
            <w:r>
              <w:rPr>
                <w:rFonts w:ascii="Arial Narrow" w:hAnsi="Arial Narrow" w:cs="Arial Narrow"/>
                <w:sz w:val="24"/>
                <w:szCs w:val="24"/>
              </w:rPr>
              <w:t>eso que sigue la N</w:t>
            </w:r>
            <w:r w:rsidRPr="00D0215C">
              <w:rPr>
                <w:rFonts w:ascii="Arial Narrow" w:hAnsi="Arial Narrow" w:cs="Arial Narrow"/>
                <w:sz w:val="24"/>
                <w:szCs w:val="24"/>
              </w:rPr>
              <w:t>ota para su</w:t>
            </w:r>
            <w:r>
              <w:rPr>
                <w:rFonts w:ascii="Arial Narrow" w:hAnsi="Arial Narrow" w:cs="Arial Narrow"/>
                <w:sz w:val="24"/>
                <w:szCs w:val="24"/>
              </w:rPr>
              <w:t xml:space="preserve"> </w:t>
            </w:r>
            <w:r w:rsidRPr="00D0215C">
              <w:rPr>
                <w:rFonts w:ascii="Arial Narrow" w:hAnsi="Arial Narrow" w:cs="Arial Narrow"/>
                <w:sz w:val="24"/>
                <w:szCs w:val="24"/>
              </w:rPr>
              <w:t>publicación en un medio de comunicación.</w:t>
            </w:r>
          </w:p>
        </w:tc>
      </w:tr>
      <w:tr w:rsidR="00F27EA7" w:rsidRPr="003B7F34" w:rsidTr="00A34EB6">
        <w:tc>
          <w:tcPr>
            <w:tcW w:w="2234" w:type="dxa"/>
            <w:shd w:val="clear" w:color="auto" w:fill="BFBFBF"/>
            <w:vAlign w:val="center"/>
          </w:tcPr>
          <w:p w:rsidR="00F27EA7" w:rsidRPr="003B7F34" w:rsidRDefault="00F27EA7" w:rsidP="00A34EB6">
            <w:pPr>
              <w:jc w:val="center"/>
              <w:rPr>
                <w:rFonts w:ascii="Arial Narrow" w:hAnsi="Arial Narrow" w:cs="Arial Narrow"/>
                <w:b/>
                <w:bCs/>
              </w:rPr>
            </w:pPr>
            <w:r w:rsidRPr="003B7F34">
              <w:rPr>
                <w:rFonts w:ascii="Arial Narrow" w:hAnsi="Arial Narrow" w:cs="Arial Narrow"/>
                <w:b/>
                <w:bCs/>
              </w:rPr>
              <w:t>PROCEDIMIENTO</w:t>
            </w:r>
          </w:p>
        </w:tc>
        <w:tc>
          <w:tcPr>
            <w:tcW w:w="6486" w:type="dxa"/>
            <w:gridSpan w:val="4"/>
            <w:vAlign w:val="center"/>
          </w:tcPr>
          <w:p w:rsidR="00F27EA7" w:rsidRDefault="00F27EA7" w:rsidP="00B420B6">
            <w:pPr>
              <w:numPr>
                <w:ilvl w:val="0"/>
                <w:numId w:val="24"/>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El C</w:t>
            </w:r>
            <w:r w:rsidRPr="00C555D1">
              <w:rPr>
                <w:rFonts w:ascii="Arial Narrow" w:hAnsi="Arial Narrow" w:cs="Arial Narrow"/>
                <w:sz w:val="24"/>
                <w:szCs w:val="24"/>
              </w:rPr>
              <w:t>oordinador</w:t>
            </w:r>
            <w:r>
              <w:rPr>
                <w:rFonts w:ascii="Arial Narrow" w:hAnsi="Arial Narrow" w:cs="Arial Narrow"/>
                <w:sz w:val="24"/>
                <w:szCs w:val="24"/>
              </w:rPr>
              <w:t xml:space="preserve"> de Imagen Institucional</w:t>
            </w:r>
            <w:r w:rsidRPr="00C555D1">
              <w:rPr>
                <w:rFonts w:ascii="Arial Narrow" w:hAnsi="Arial Narrow" w:cs="Arial Narrow"/>
                <w:sz w:val="24"/>
                <w:szCs w:val="24"/>
              </w:rPr>
              <w:t xml:space="preserve"> identifica </w:t>
            </w:r>
            <w:r>
              <w:rPr>
                <w:rFonts w:ascii="Arial Narrow" w:hAnsi="Arial Narrow" w:cs="Arial Narrow"/>
                <w:sz w:val="24"/>
                <w:szCs w:val="24"/>
              </w:rPr>
              <w:t>si la Nota periodística a elaborar es producto de un incidente ó una solicitud de elaboración para una campaña periodística.</w:t>
            </w:r>
          </w:p>
          <w:p w:rsidR="00F27EA7" w:rsidRPr="00C555D1" w:rsidRDefault="00F27EA7" w:rsidP="00B420B6">
            <w:pPr>
              <w:numPr>
                <w:ilvl w:val="0"/>
                <w:numId w:val="24"/>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El C</w:t>
            </w:r>
            <w:r w:rsidRPr="00C555D1">
              <w:rPr>
                <w:rFonts w:ascii="Arial Narrow" w:hAnsi="Arial Narrow" w:cs="Arial Narrow"/>
                <w:sz w:val="24"/>
                <w:szCs w:val="24"/>
              </w:rPr>
              <w:t>oordinador</w:t>
            </w:r>
            <w:r>
              <w:rPr>
                <w:rFonts w:ascii="Arial Narrow" w:hAnsi="Arial Narrow" w:cs="Arial Narrow"/>
                <w:sz w:val="24"/>
                <w:szCs w:val="24"/>
              </w:rPr>
              <w:t xml:space="preserve"> de Imagen Institucional</w:t>
            </w:r>
            <w:r w:rsidRPr="00C555D1">
              <w:rPr>
                <w:rFonts w:ascii="Arial Narrow" w:hAnsi="Arial Narrow" w:cs="Arial Narrow"/>
                <w:sz w:val="24"/>
                <w:szCs w:val="24"/>
              </w:rPr>
              <w:t xml:space="preserve"> ubica a las personas involucradas y les solicita una cita.</w:t>
            </w:r>
          </w:p>
          <w:p w:rsidR="00F27EA7" w:rsidRPr="00E15ED5" w:rsidRDefault="00F27EA7" w:rsidP="00B420B6">
            <w:pPr>
              <w:numPr>
                <w:ilvl w:val="0"/>
                <w:numId w:val="24"/>
              </w:numPr>
              <w:autoSpaceDE w:val="0"/>
              <w:autoSpaceDN w:val="0"/>
              <w:adjustRightInd w:val="0"/>
              <w:spacing w:after="0" w:line="240" w:lineRule="auto"/>
              <w:jc w:val="both"/>
              <w:rPr>
                <w:rFonts w:ascii="Arial Narrow" w:hAnsi="Arial Narrow" w:cs="Arial Narrow"/>
                <w:sz w:val="24"/>
                <w:szCs w:val="24"/>
              </w:rPr>
            </w:pPr>
            <w:r w:rsidRPr="00E15ED5">
              <w:rPr>
                <w:rFonts w:ascii="Arial Narrow" w:hAnsi="Arial Narrow" w:cs="Arial Narrow"/>
                <w:sz w:val="24"/>
                <w:szCs w:val="24"/>
              </w:rPr>
              <w:t xml:space="preserve">En la fecha de </w:t>
            </w:r>
            <w:r>
              <w:rPr>
                <w:rFonts w:ascii="Arial Narrow" w:hAnsi="Arial Narrow" w:cs="Arial Narrow"/>
                <w:sz w:val="24"/>
                <w:szCs w:val="24"/>
              </w:rPr>
              <w:t xml:space="preserve">la </w:t>
            </w:r>
            <w:r w:rsidRPr="00E15ED5">
              <w:rPr>
                <w:rFonts w:ascii="Arial Narrow" w:hAnsi="Arial Narrow" w:cs="Arial Narrow"/>
                <w:sz w:val="24"/>
                <w:szCs w:val="24"/>
              </w:rPr>
              <w:t>cita, la persona involucrada brinda los comentarios de lo ocurrido</w:t>
            </w:r>
            <w:r>
              <w:rPr>
                <w:rFonts w:ascii="Arial Narrow" w:hAnsi="Arial Narrow" w:cs="Arial Narrow"/>
                <w:sz w:val="24"/>
                <w:szCs w:val="24"/>
              </w:rPr>
              <w:t xml:space="preserve"> al Asistente de Imagen Institucional y éste procede a elaborar la Nota de prensa respectiva</w:t>
            </w:r>
            <w:r w:rsidRPr="00E15ED5">
              <w:rPr>
                <w:rFonts w:ascii="Arial Narrow" w:hAnsi="Arial Narrow" w:cs="Arial Narrow"/>
                <w:sz w:val="24"/>
                <w:szCs w:val="24"/>
              </w:rPr>
              <w:t>.</w:t>
            </w:r>
          </w:p>
          <w:p w:rsidR="00F27EA7" w:rsidRDefault="00F27EA7" w:rsidP="00B420B6">
            <w:pPr>
              <w:numPr>
                <w:ilvl w:val="0"/>
                <w:numId w:val="24"/>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El C</w:t>
            </w:r>
            <w:r w:rsidRPr="00C555D1">
              <w:rPr>
                <w:rFonts w:ascii="Arial Narrow" w:hAnsi="Arial Narrow" w:cs="Arial Narrow"/>
                <w:sz w:val="24"/>
                <w:szCs w:val="24"/>
              </w:rPr>
              <w:t xml:space="preserve">oordinador </w:t>
            </w:r>
            <w:r>
              <w:rPr>
                <w:rFonts w:ascii="Arial Narrow" w:hAnsi="Arial Narrow" w:cs="Arial Narrow"/>
                <w:sz w:val="24"/>
                <w:szCs w:val="24"/>
              </w:rPr>
              <w:t>de Imagen Institucional</w:t>
            </w:r>
            <w:r w:rsidRPr="00C555D1">
              <w:rPr>
                <w:rFonts w:ascii="Arial Narrow" w:hAnsi="Arial Narrow" w:cs="Arial Narrow"/>
                <w:sz w:val="24"/>
                <w:szCs w:val="24"/>
              </w:rPr>
              <w:t xml:space="preserve"> procede a realizar la revisión de</w:t>
            </w:r>
            <w:r>
              <w:rPr>
                <w:rFonts w:ascii="Arial Narrow" w:hAnsi="Arial Narrow" w:cs="Arial Narrow"/>
                <w:sz w:val="24"/>
                <w:szCs w:val="24"/>
              </w:rPr>
              <w:t xml:space="preserve"> la</w:t>
            </w:r>
            <w:r w:rsidRPr="00C555D1">
              <w:rPr>
                <w:rFonts w:ascii="Arial Narrow" w:hAnsi="Arial Narrow" w:cs="Arial Narrow"/>
                <w:sz w:val="24"/>
                <w:szCs w:val="24"/>
              </w:rPr>
              <w:t xml:space="preserve"> </w:t>
            </w:r>
            <w:r>
              <w:rPr>
                <w:rFonts w:ascii="Arial Narrow" w:hAnsi="Arial Narrow" w:cs="Arial Narrow"/>
                <w:sz w:val="24"/>
                <w:szCs w:val="24"/>
              </w:rPr>
              <w:t>N</w:t>
            </w:r>
            <w:r w:rsidRPr="00C555D1">
              <w:rPr>
                <w:rFonts w:ascii="Arial Narrow" w:hAnsi="Arial Narrow" w:cs="Arial Narrow"/>
                <w:sz w:val="24"/>
                <w:szCs w:val="24"/>
              </w:rPr>
              <w:t>ota de prensa</w:t>
            </w:r>
          </w:p>
          <w:p w:rsidR="00F27EA7" w:rsidRPr="00C555D1" w:rsidRDefault="00F27EA7" w:rsidP="00B420B6">
            <w:pPr>
              <w:numPr>
                <w:ilvl w:val="1"/>
                <w:numId w:val="24"/>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 xml:space="preserve"> E</w:t>
            </w:r>
            <w:r w:rsidRPr="00C555D1">
              <w:rPr>
                <w:rFonts w:ascii="Arial Narrow" w:hAnsi="Arial Narrow" w:cs="Arial Narrow"/>
                <w:sz w:val="24"/>
                <w:szCs w:val="24"/>
              </w:rPr>
              <w:t>n caso requiera de una c</w:t>
            </w:r>
            <w:r>
              <w:rPr>
                <w:rFonts w:ascii="Arial Narrow" w:hAnsi="Arial Narrow" w:cs="Arial Narrow"/>
                <w:sz w:val="24"/>
                <w:szCs w:val="24"/>
              </w:rPr>
              <w:t>orrección es retornada al A</w:t>
            </w:r>
            <w:r w:rsidRPr="00C555D1">
              <w:rPr>
                <w:rFonts w:ascii="Arial Narrow" w:hAnsi="Arial Narrow" w:cs="Arial Narrow"/>
                <w:sz w:val="24"/>
                <w:szCs w:val="24"/>
              </w:rPr>
              <w:t>sistente</w:t>
            </w:r>
            <w:r>
              <w:rPr>
                <w:rFonts w:ascii="Arial Narrow" w:hAnsi="Arial Narrow" w:cs="Arial Narrow"/>
                <w:sz w:val="24"/>
                <w:szCs w:val="24"/>
              </w:rPr>
              <w:t xml:space="preserve"> de Imagen Institucional</w:t>
            </w:r>
            <w:r w:rsidRPr="00C555D1">
              <w:rPr>
                <w:rFonts w:ascii="Arial Narrow" w:hAnsi="Arial Narrow" w:cs="Arial Narrow"/>
                <w:sz w:val="24"/>
                <w:szCs w:val="24"/>
              </w:rPr>
              <w:t>.</w:t>
            </w:r>
          </w:p>
          <w:p w:rsidR="00F27EA7" w:rsidRPr="00C555D1" w:rsidRDefault="00F27EA7" w:rsidP="00B420B6">
            <w:pPr>
              <w:keepNext/>
              <w:numPr>
                <w:ilvl w:val="0"/>
                <w:numId w:val="24"/>
              </w:numPr>
              <w:autoSpaceDE w:val="0"/>
              <w:autoSpaceDN w:val="0"/>
              <w:adjustRightInd w:val="0"/>
              <w:spacing w:after="0" w:line="240" w:lineRule="auto"/>
              <w:jc w:val="both"/>
              <w:rPr>
                <w:rFonts w:ascii="Arial Narrow" w:hAnsi="Arial Narrow" w:cs="Arial Narrow"/>
              </w:rPr>
            </w:pPr>
            <w:r>
              <w:rPr>
                <w:rFonts w:ascii="Arial Narrow" w:hAnsi="Arial Narrow" w:cs="Arial Narrow"/>
                <w:sz w:val="24"/>
                <w:szCs w:val="24"/>
              </w:rPr>
              <w:t>El C</w:t>
            </w:r>
            <w:r w:rsidRPr="00C555D1">
              <w:rPr>
                <w:rFonts w:ascii="Arial Narrow" w:hAnsi="Arial Narrow" w:cs="Arial Narrow"/>
                <w:sz w:val="24"/>
                <w:szCs w:val="24"/>
              </w:rPr>
              <w:t xml:space="preserve">oordinador </w:t>
            </w:r>
            <w:r>
              <w:rPr>
                <w:rFonts w:ascii="Arial Narrow" w:hAnsi="Arial Narrow" w:cs="Arial Narrow"/>
                <w:sz w:val="24"/>
                <w:szCs w:val="24"/>
              </w:rPr>
              <w:t>de Imagen Institucional</w:t>
            </w:r>
            <w:r w:rsidRPr="00C555D1">
              <w:rPr>
                <w:rFonts w:ascii="Arial Narrow" w:hAnsi="Arial Narrow" w:cs="Arial Narrow"/>
                <w:sz w:val="24"/>
                <w:szCs w:val="24"/>
              </w:rPr>
              <w:t xml:space="preserve"> </w:t>
            </w:r>
            <w:r>
              <w:rPr>
                <w:rFonts w:ascii="Arial Narrow" w:hAnsi="Arial Narrow" w:cs="Arial Narrow"/>
                <w:sz w:val="24"/>
                <w:szCs w:val="24"/>
              </w:rPr>
              <w:t>procede a realizar una serie de coordinaciones</w:t>
            </w:r>
            <w:r w:rsidRPr="00C555D1">
              <w:rPr>
                <w:rFonts w:ascii="Arial Narrow" w:hAnsi="Arial Narrow" w:cs="Arial Narrow"/>
                <w:sz w:val="24"/>
                <w:szCs w:val="24"/>
              </w:rPr>
              <w:t xml:space="preserve"> con los medios de </w:t>
            </w:r>
            <w:r>
              <w:rPr>
                <w:rFonts w:ascii="Arial Narrow" w:hAnsi="Arial Narrow" w:cs="Arial Narrow"/>
                <w:sz w:val="24"/>
                <w:szCs w:val="24"/>
              </w:rPr>
              <w:t>comunicación para realizar la</w:t>
            </w:r>
            <w:r w:rsidRPr="00C555D1">
              <w:rPr>
                <w:rFonts w:ascii="Arial Narrow" w:hAnsi="Arial Narrow" w:cs="Arial Narrow"/>
                <w:sz w:val="24"/>
                <w:szCs w:val="24"/>
              </w:rPr>
              <w:t xml:space="preserve"> </w:t>
            </w:r>
            <w:r w:rsidRPr="00D0215C">
              <w:rPr>
                <w:rFonts w:ascii="Arial Narrow" w:hAnsi="Arial Narrow" w:cs="Arial Narrow"/>
                <w:sz w:val="24"/>
                <w:szCs w:val="24"/>
              </w:rPr>
              <w:t xml:space="preserve">difusión de la </w:t>
            </w:r>
            <w:r>
              <w:rPr>
                <w:rFonts w:ascii="Arial Narrow" w:hAnsi="Arial Narrow" w:cs="Arial Narrow"/>
                <w:sz w:val="24"/>
                <w:szCs w:val="24"/>
              </w:rPr>
              <w:t>N</w:t>
            </w:r>
            <w:r w:rsidRPr="00D0215C">
              <w:rPr>
                <w:rFonts w:ascii="Arial Narrow" w:hAnsi="Arial Narrow" w:cs="Arial Narrow"/>
                <w:sz w:val="24"/>
                <w:szCs w:val="24"/>
              </w:rPr>
              <w:t xml:space="preserve">ota </w:t>
            </w:r>
            <w:r>
              <w:rPr>
                <w:rFonts w:ascii="Arial Narrow" w:hAnsi="Arial Narrow" w:cs="Arial Narrow"/>
                <w:sz w:val="24"/>
                <w:szCs w:val="24"/>
              </w:rPr>
              <w:t>de prensa</w:t>
            </w:r>
            <w:r w:rsidRPr="00C555D1">
              <w:rPr>
                <w:rFonts w:ascii="Arial Narrow" w:hAnsi="Arial Narrow" w:cs="Arial Narrow"/>
                <w:sz w:val="24"/>
                <w:szCs w:val="24"/>
              </w:rPr>
              <w:t>.</w:t>
            </w:r>
          </w:p>
        </w:tc>
      </w:tr>
    </w:tbl>
    <w:p w:rsidR="00F27EA7" w:rsidRPr="00F27EA7" w:rsidRDefault="00F27EA7" w:rsidP="00F27EA7">
      <w:pPr>
        <w:pStyle w:val="Caption"/>
        <w:jc w:val="center"/>
        <w:rPr>
          <w:rFonts w:asciiTheme="majorHAnsi" w:hAnsiTheme="majorHAnsi"/>
          <w:sz w:val="16"/>
          <w:szCs w:val="16"/>
        </w:rPr>
      </w:pPr>
      <w:bookmarkStart w:id="255" w:name="_Toc266031708"/>
      <w:r w:rsidRPr="00F27EA7">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22</w:t>
      </w:r>
      <w:r w:rsidR="00C74554">
        <w:rPr>
          <w:rFonts w:asciiTheme="majorHAnsi" w:hAnsiTheme="majorHAnsi"/>
          <w:sz w:val="16"/>
          <w:szCs w:val="16"/>
        </w:rPr>
        <w:fldChar w:fldCharType="end"/>
      </w:r>
      <w:r w:rsidRPr="00F27EA7">
        <w:rPr>
          <w:rFonts w:asciiTheme="majorHAnsi" w:hAnsiTheme="majorHAnsi"/>
          <w:sz w:val="16"/>
          <w:szCs w:val="16"/>
        </w:rPr>
        <w:t>.-  Definición de Proceso "Elaboración de nota periodística del Departamento de Donaciones e Imagen Institucional”</w:t>
      </w:r>
      <w:bookmarkEnd w:id="255"/>
      <w:r w:rsidRPr="00F27EA7">
        <w:rPr>
          <w:rFonts w:asciiTheme="majorHAnsi" w:hAnsiTheme="majorHAnsi"/>
          <w:sz w:val="16"/>
          <w:szCs w:val="16"/>
        </w:rPr>
        <w:t xml:space="preserve"> </w:t>
      </w:r>
    </w:p>
    <w:p w:rsidR="00F27EA7" w:rsidRDefault="00F27EA7" w:rsidP="00F27EA7">
      <w:pPr>
        <w:pStyle w:val="Caption"/>
        <w:jc w:val="center"/>
        <w:rPr>
          <w:rFonts w:asciiTheme="majorHAnsi" w:hAnsiTheme="majorHAnsi"/>
          <w:sz w:val="16"/>
          <w:szCs w:val="16"/>
        </w:rPr>
      </w:pPr>
      <w:r w:rsidRPr="00F27EA7">
        <w:rPr>
          <w:rFonts w:asciiTheme="majorHAnsi" w:hAnsiTheme="majorHAnsi"/>
          <w:sz w:val="16"/>
          <w:szCs w:val="16"/>
        </w:rPr>
        <w:t>Fuente: Elaboración propia</w:t>
      </w:r>
    </w:p>
    <w:p w:rsidR="00F27EA7" w:rsidRDefault="00F27EA7" w:rsidP="00F27EA7">
      <w:pPr>
        <w:rPr>
          <w:lang w:val="es-PE" w:eastAsia="es-ES" w:bidi="ar-SA"/>
        </w:rPr>
      </w:pPr>
    </w:p>
    <w:p w:rsidR="00F27EA7" w:rsidRDefault="00F27EA7" w:rsidP="00F27EA7">
      <w:pPr>
        <w:rPr>
          <w:lang w:val="es-PE" w:eastAsia="es-ES" w:bidi="ar-SA"/>
        </w:rPr>
        <w:sectPr w:rsidR="00F27EA7" w:rsidSect="00BF690C">
          <w:footerReference w:type="default" r:id="rId50"/>
          <w:pgSz w:w="11907" w:h="16839" w:code="9"/>
          <w:pgMar w:top="1417" w:right="1701" w:bottom="1417" w:left="1701" w:header="708" w:footer="708" w:gutter="0"/>
          <w:cols w:space="708"/>
          <w:docGrid w:linePitch="360"/>
        </w:sectPr>
      </w:pPr>
    </w:p>
    <w:p w:rsidR="00F27EA7" w:rsidRDefault="00F27EA7" w:rsidP="00F27EA7">
      <w:pPr>
        <w:keepNext/>
        <w:spacing w:after="0"/>
        <w:jc w:val="center"/>
        <w:rPr>
          <w:rFonts w:cs="Times New Roman"/>
        </w:rPr>
      </w:pPr>
      <w:r>
        <w:rPr>
          <w:rFonts w:cs="Times New Roman"/>
          <w:noProof/>
          <w:lang w:eastAsia="es-ES" w:bidi="ar-SA"/>
        </w:rPr>
        <w:drawing>
          <wp:inline distT="0" distB="0" distL="0" distR="0">
            <wp:extent cx="8810625" cy="4762500"/>
            <wp:effectExtent l="19050" t="0" r="9525" b="0"/>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1" cstate="print"/>
                    <a:srcRect l="1364" r="1574" b="14233"/>
                    <a:stretch>
                      <a:fillRect/>
                    </a:stretch>
                  </pic:blipFill>
                  <pic:spPr bwMode="auto">
                    <a:xfrm>
                      <a:off x="0" y="0"/>
                      <a:ext cx="8810625" cy="4762500"/>
                    </a:xfrm>
                    <a:prstGeom prst="rect">
                      <a:avLst/>
                    </a:prstGeom>
                    <a:noFill/>
                    <a:ln w="9525">
                      <a:noFill/>
                      <a:miter lim="800000"/>
                      <a:headEnd/>
                      <a:tailEnd/>
                    </a:ln>
                  </pic:spPr>
                </pic:pic>
              </a:graphicData>
            </a:graphic>
          </wp:inline>
        </w:drawing>
      </w:r>
    </w:p>
    <w:p w:rsidR="00F27EA7" w:rsidRPr="00F27EA7" w:rsidRDefault="00F27EA7" w:rsidP="00F27EA7">
      <w:pPr>
        <w:pStyle w:val="Caption"/>
        <w:jc w:val="center"/>
        <w:rPr>
          <w:rFonts w:asciiTheme="majorHAnsi" w:hAnsiTheme="majorHAnsi"/>
          <w:sz w:val="16"/>
          <w:szCs w:val="16"/>
        </w:rPr>
      </w:pPr>
      <w:r w:rsidRPr="00F27EA7">
        <w:rPr>
          <w:rFonts w:asciiTheme="majorHAnsi" w:hAnsiTheme="majorHAnsi"/>
          <w:sz w:val="16"/>
          <w:szCs w:val="16"/>
        </w:rPr>
        <w:tab/>
      </w:r>
      <w:bookmarkStart w:id="256" w:name="_Toc266031543"/>
      <w:r w:rsidRPr="00F27EA7">
        <w:rPr>
          <w:rFonts w:asciiTheme="majorHAnsi" w:hAnsiTheme="majorHAnsi"/>
          <w:sz w:val="16"/>
          <w:szCs w:val="16"/>
        </w:rPr>
        <w:t xml:space="preserve">Ilustración </w:t>
      </w:r>
      <w:r w:rsidR="00934198" w:rsidRPr="00F27EA7">
        <w:rPr>
          <w:rFonts w:asciiTheme="majorHAnsi" w:hAnsiTheme="majorHAnsi"/>
          <w:sz w:val="16"/>
          <w:szCs w:val="16"/>
        </w:rPr>
        <w:fldChar w:fldCharType="begin"/>
      </w:r>
      <w:r w:rsidRPr="00F27EA7">
        <w:rPr>
          <w:rFonts w:asciiTheme="majorHAnsi" w:hAnsiTheme="majorHAnsi"/>
          <w:sz w:val="16"/>
          <w:szCs w:val="16"/>
        </w:rPr>
        <w:instrText xml:space="preserve"> SEQ Ilustración \* ARABIC </w:instrText>
      </w:r>
      <w:r w:rsidR="00934198" w:rsidRPr="00F27EA7">
        <w:rPr>
          <w:rFonts w:asciiTheme="majorHAnsi" w:hAnsiTheme="majorHAnsi"/>
          <w:sz w:val="16"/>
          <w:szCs w:val="16"/>
        </w:rPr>
        <w:fldChar w:fldCharType="separate"/>
      </w:r>
      <w:r w:rsidR="00EB772F">
        <w:rPr>
          <w:rFonts w:asciiTheme="majorHAnsi" w:hAnsiTheme="majorHAnsi"/>
          <w:noProof/>
          <w:sz w:val="16"/>
          <w:szCs w:val="16"/>
        </w:rPr>
        <w:t>15</w:t>
      </w:r>
      <w:r w:rsidR="00934198" w:rsidRPr="00F27EA7">
        <w:rPr>
          <w:rFonts w:asciiTheme="majorHAnsi" w:hAnsiTheme="majorHAnsi"/>
          <w:sz w:val="16"/>
          <w:szCs w:val="16"/>
        </w:rPr>
        <w:fldChar w:fldCharType="end"/>
      </w:r>
      <w:r w:rsidRPr="00F27EA7">
        <w:rPr>
          <w:rFonts w:asciiTheme="majorHAnsi" w:hAnsiTheme="majorHAnsi"/>
          <w:sz w:val="16"/>
          <w:szCs w:val="16"/>
        </w:rPr>
        <w:t xml:space="preserve"> .-  Diagrama de Proceso "Elaboración de nota periodística del Departamento de Donaciones e Imagen Institucional"</w:t>
      </w:r>
      <w:bookmarkEnd w:id="256"/>
    </w:p>
    <w:p w:rsidR="00F27EA7" w:rsidRDefault="00F27EA7" w:rsidP="00F27EA7">
      <w:pPr>
        <w:pStyle w:val="Caption"/>
        <w:jc w:val="center"/>
        <w:rPr>
          <w:rFonts w:asciiTheme="majorHAnsi" w:hAnsiTheme="majorHAnsi"/>
          <w:sz w:val="16"/>
          <w:szCs w:val="16"/>
        </w:rPr>
      </w:pPr>
      <w:r w:rsidRPr="00F27EA7">
        <w:rPr>
          <w:rFonts w:asciiTheme="majorHAnsi" w:hAnsiTheme="majorHAnsi"/>
          <w:sz w:val="16"/>
          <w:szCs w:val="16"/>
        </w:rPr>
        <w:t>Fuente: Elaboración propia</w:t>
      </w:r>
    </w:p>
    <w:p w:rsidR="00F27EA7" w:rsidRDefault="00F27EA7" w:rsidP="00F27EA7">
      <w:pPr>
        <w:rPr>
          <w:lang w:val="es-PE" w:eastAsia="es-ES" w:bidi="ar-SA"/>
        </w:rPr>
      </w:pPr>
    </w:p>
    <w:p w:rsidR="00F27EA7" w:rsidRPr="00F27EA7" w:rsidRDefault="00F27EA7" w:rsidP="00F27EA7">
      <w:pPr>
        <w:rPr>
          <w:lang w:val="es-PE" w:eastAsia="es-ES" w:bidi="ar-SA"/>
        </w:rPr>
      </w:pPr>
    </w:p>
    <w:tbl>
      <w:tblPr>
        <w:tblW w:w="13652" w:type="dxa"/>
        <w:tblInd w:w="-106"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82"/>
        <w:gridCol w:w="1473"/>
        <w:gridCol w:w="1929"/>
        <w:gridCol w:w="1617"/>
        <w:gridCol w:w="4053"/>
        <w:gridCol w:w="1843"/>
        <w:gridCol w:w="1324"/>
        <w:gridCol w:w="831"/>
      </w:tblGrid>
      <w:tr w:rsidR="00F27EA7" w:rsidRPr="00C555D1" w:rsidTr="00A34EB6">
        <w:trPr>
          <w:trHeight w:val="495"/>
        </w:trPr>
        <w:tc>
          <w:tcPr>
            <w:tcW w:w="582" w:type="dxa"/>
            <w:tcBorders>
              <w:right w:val="nil"/>
            </w:tcBorders>
            <w:shd w:val="clear" w:color="auto" w:fill="000000"/>
          </w:tcPr>
          <w:p w:rsidR="00F27EA7" w:rsidRPr="00C555D1" w:rsidRDefault="00F27EA7" w:rsidP="00A34EB6">
            <w:pPr>
              <w:spacing w:after="0" w:line="240" w:lineRule="auto"/>
              <w:jc w:val="center"/>
              <w:rPr>
                <w:rFonts w:ascii="Arial Narrow" w:hAnsi="Arial Narrow" w:cs="Arial Narrow"/>
                <w:b/>
                <w:bCs/>
                <w:color w:val="FFFFFF"/>
                <w:sz w:val="20"/>
                <w:szCs w:val="20"/>
                <w:lang w:val="es-PE" w:eastAsia="es-PE"/>
              </w:rPr>
            </w:pPr>
            <w:r w:rsidRPr="00C555D1">
              <w:rPr>
                <w:rFonts w:ascii="Arial Narrow" w:hAnsi="Arial Narrow" w:cs="Arial Narrow"/>
                <w:color w:val="FFFFFF"/>
                <w:sz w:val="20"/>
                <w:szCs w:val="20"/>
                <w:lang w:val="es-PE" w:eastAsia="es-PE"/>
              </w:rPr>
              <w:t>N°</w:t>
            </w:r>
          </w:p>
        </w:tc>
        <w:tc>
          <w:tcPr>
            <w:tcW w:w="1473" w:type="dxa"/>
            <w:tcBorders>
              <w:left w:val="nil"/>
              <w:right w:val="nil"/>
            </w:tcBorders>
            <w:shd w:val="clear" w:color="auto" w:fill="000000"/>
          </w:tcPr>
          <w:p w:rsidR="00F27EA7" w:rsidRPr="00C555D1" w:rsidRDefault="00F27EA7" w:rsidP="00A34EB6">
            <w:pPr>
              <w:spacing w:after="0" w:line="240" w:lineRule="auto"/>
              <w:jc w:val="center"/>
              <w:rPr>
                <w:rFonts w:ascii="Arial Narrow" w:hAnsi="Arial Narrow" w:cs="Arial Narrow"/>
                <w:b/>
                <w:bCs/>
                <w:color w:val="FFFFFF"/>
                <w:sz w:val="20"/>
                <w:szCs w:val="20"/>
                <w:lang w:val="es-PE" w:eastAsia="es-PE"/>
              </w:rPr>
            </w:pPr>
            <w:r w:rsidRPr="00C555D1">
              <w:rPr>
                <w:rFonts w:ascii="Arial Narrow" w:hAnsi="Arial Narrow" w:cs="Arial Narrow"/>
                <w:color w:val="FFFFFF"/>
                <w:sz w:val="20"/>
                <w:szCs w:val="20"/>
                <w:lang w:val="es-PE" w:eastAsia="es-PE"/>
              </w:rPr>
              <w:t>ENTRADA</w:t>
            </w:r>
          </w:p>
        </w:tc>
        <w:tc>
          <w:tcPr>
            <w:tcW w:w="1929" w:type="dxa"/>
            <w:tcBorders>
              <w:left w:val="nil"/>
              <w:right w:val="nil"/>
            </w:tcBorders>
            <w:shd w:val="clear" w:color="auto" w:fill="000000"/>
          </w:tcPr>
          <w:p w:rsidR="00F27EA7" w:rsidRPr="00C555D1" w:rsidRDefault="00F27EA7" w:rsidP="00A34EB6">
            <w:pPr>
              <w:spacing w:after="0" w:line="240" w:lineRule="auto"/>
              <w:jc w:val="center"/>
              <w:rPr>
                <w:rFonts w:ascii="Arial Narrow" w:hAnsi="Arial Narrow" w:cs="Arial Narrow"/>
                <w:b/>
                <w:bCs/>
                <w:color w:val="FFFFFF"/>
                <w:sz w:val="20"/>
                <w:szCs w:val="20"/>
                <w:lang w:val="es-PE" w:eastAsia="es-PE"/>
              </w:rPr>
            </w:pPr>
            <w:r w:rsidRPr="00C555D1">
              <w:rPr>
                <w:rFonts w:ascii="Arial Narrow" w:hAnsi="Arial Narrow" w:cs="Arial Narrow"/>
                <w:color w:val="FFFFFF"/>
                <w:sz w:val="20"/>
                <w:szCs w:val="20"/>
                <w:lang w:val="es-PE" w:eastAsia="es-PE"/>
              </w:rPr>
              <w:t>ACTIVIDAD</w:t>
            </w:r>
          </w:p>
        </w:tc>
        <w:tc>
          <w:tcPr>
            <w:tcW w:w="1617" w:type="dxa"/>
            <w:tcBorders>
              <w:left w:val="nil"/>
              <w:right w:val="nil"/>
            </w:tcBorders>
            <w:shd w:val="clear" w:color="auto" w:fill="000000"/>
          </w:tcPr>
          <w:p w:rsidR="00F27EA7" w:rsidRPr="00C555D1" w:rsidRDefault="00F27EA7" w:rsidP="00A34EB6">
            <w:pPr>
              <w:spacing w:after="0" w:line="240" w:lineRule="auto"/>
              <w:jc w:val="center"/>
              <w:rPr>
                <w:rFonts w:ascii="Arial Narrow" w:hAnsi="Arial Narrow" w:cs="Arial Narrow"/>
                <w:b/>
                <w:bCs/>
                <w:color w:val="FFFFFF"/>
                <w:sz w:val="20"/>
                <w:szCs w:val="20"/>
                <w:lang w:val="es-PE" w:eastAsia="es-PE"/>
              </w:rPr>
            </w:pPr>
            <w:r w:rsidRPr="00C555D1">
              <w:rPr>
                <w:rFonts w:ascii="Arial Narrow" w:hAnsi="Arial Narrow" w:cs="Arial Narrow"/>
                <w:color w:val="FFFFFF"/>
                <w:sz w:val="20"/>
                <w:szCs w:val="20"/>
                <w:lang w:val="es-PE" w:eastAsia="es-PE"/>
              </w:rPr>
              <w:t>SALIDA</w:t>
            </w:r>
          </w:p>
        </w:tc>
        <w:tc>
          <w:tcPr>
            <w:tcW w:w="4053" w:type="dxa"/>
            <w:tcBorders>
              <w:left w:val="nil"/>
              <w:right w:val="nil"/>
            </w:tcBorders>
            <w:shd w:val="clear" w:color="auto" w:fill="000000"/>
          </w:tcPr>
          <w:p w:rsidR="00F27EA7" w:rsidRPr="00C555D1" w:rsidRDefault="00F27EA7" w:rsidP="00A34EB6">
            <w:pPr>
              <w:spacing w:after="0" w:line="240" w:lineRule="auto"/>
              <w:jc w:val="center"/>
              <w:rPr>
                <w:rFonts w:ascii="Arial Narrow" w:hAnsi="Arial Narrow" w:cs="Arial Narrow"/>
                <w:b/>
                <w:bCs/>
                <w:color w:val="FFFFFF"/>
                <w:sz w:val="20"/>
                <w:szCs w:val="20"/>
                <w:lang w:val="es-PE" w:eastAsia="es-PE"/>
              </w:rPr>
            </w:pPr>
            <w:r w:rsidRPr="00C555D1">
              <w:rPr>
                <w:rFonts w:ascii="Arial Narrow" w:hAnsi="Arial Narrow" w:cs="Arial Narrow"/>
                <w:color w:val="FFFFFF"/>
                <w:sz w:val="20"/>
                <w:szCs w:val="20"/>
                <w:lang w:val="es-PE" w:eastAsia="es-PE"/>
              </w:rPr>
              <w:t>DESCRIPCIÓN</w:t>
            </w:r>
          </w:p>
        </w:tc>
        <w:tc>
          <w:tcPr>
            <w:tcW w:w="1843" w:type="dxa"/>
            <w:tcBorders>
              <w:left w:val="nil"/>
              <w:right w:val="nil"/>
            </w:tcBorders>
            <w:shd w:val="clear" w:color="auto" w:fill="000000"/>
          </w:tcPr>
          <w:p w:rsidR="00F27EA7" w:rsidRPr="00C555D1" w:rsidRDefault="00F27EA7" w:rsidP="00A34EB6">
            <w:pPr>
              <w:spacing w:after="0" w:line="240" w:lineRule="auto"/>
              <w:jc w:val="center"/>
              <w:rPr>
                <w:rFonts w:ascii="Arial Narrow" w:hAnsi="Arial Narrow" w:cs="Arial Narrow"/>
                <w:b/>
                <w:bCs/>
                <w:color w:val="FFFFFF"/>
                <w:sz w:val="18"/>
                <w:szCs w:val="18"/>
                <w:lang w:val="es-PE" w:eastAsia="es-PE"/>
              </w:rPr>
            </w:pPr>
            <w:r w:rsidRPr="00C555D1">
              <w:rPr>
                <w:rFonts w:ascii="Arial Narrow" w:hAnsi="Arial Narrow" w:cs="Arial Narrow"/>
                <w:color w:val="FFFFFF"/>
                <w:sz w:val="18"/>
                <w:szCs w:val="18"/>
                <w:lang w:val="es-PE" w:eastAsia="es-PE"/>
              </w:rPr>
              <w:t>RESPONSABLE</w:t>
            </w:r>
          </w:p>
        </w:tc>
        <w:tc>
          <w:tcPr>
            <w:tcW w:w="1324" w:type="dxa"/>
            <w:tcBorders>
              <w:left w:val="nil"/>
              <w:right w:val="nil"/>
            </w:tcBorders>
            <w:shd w:val="clear" w:color="auto" w:fill="000000"/>
          </w:tcPr>
          <w:p w:rsidR="00F27EA7" w:rsidRPr="00C555D1" w:rsidRDefault="00F27EA7" w:rsidP="00A34EB6">
            <w:pPr>
              <w:spacing w:after="0" w:line="240" w:lineRule="auto"/>
              <w:jc w:val="center"/>
              <w:rPr>
                <w:rFonts w:ascii="Arial Narrow" w:hAnsi="Arial Narrow" w:cs="Arial Narrow"/>
                <w:b/>
                <w:bCs/>
                <w:color w:val="FFFFFF"/>
                <w:sz w:val="18"/>
                <w:szCs w:val="18"/>
                <w:lang w:val="es-PE" w:eastAsia="es-PE"/>
              </w:rPr>
            </w:pPr>
            <w:r w:rsidRPr="00C555D1">
              <w:rPr>
                <w:rFonts w:ascii="Arial Narrow" w:hAnsi="Arial Narrow" w:cs="Arial Narrow"/>
                <w:color w:val="FFFFFF"/>
                <w:sz w:val="18"/>
                <w:szCs w:val="18"/>
                <w:lang w:val="es-PE" w:eastAsia="es-PE"/>
              </w:rPr>
              <w:t>TIPO ACTIVIDAD</w:t>
            </w:r>
          </w:p>
        </w:tc>
        <w:tc>
          <w:tcPr>
            <w:tcW w:w="831" w:type="dxa"/>
            <w:tcBorders>
              <w:left w:val="nil"/>
            </w:tcBorders>
            <w:shd w:val="clear" w:color="auto" w:fill="000000"/>
          </w:tcPr>
          <w:p w:rsidR="00F27EA7" w:rsidRPr="00C555D1" w:rsidRDefault="00F27EA7" w:rsidP="00A34EB6">
            <w:pPr>
              <w:spacing w:after="0" w:line="240" w:lineRule="auto"/>
              <w:jc w:val="center"/>
              <w:rPr>
                <w:rFonts w:ascii="Arial Narrow" w:hAnsi="Arial Narrow" w:cs="Arial Narrow"/>
                <w:b/>
                <w:bCs/>
                <w:color w:val="FFFFFF"/>
                <w:sz w:val="18"/>
                <w:szCs w:val="18"/>
                <w:lang w:val="es-PE" w:eastAsia="es-PE"/>
              </w:rPr>
            </w:pPr>
            <w:r w:rsidRPr="00C555D1">
              <w:rPr>
                <w:rFonts w:ascii="Arial Narrow" w:hAnsi="Arial Narrow" w:cs="Arial Narrow"/>
                <w:color w:val="FFFFFF"/>
                <w:sz w:val="18"/>
                <w:szCs w:val="18"/>
                <w:lang w:val="es-PE" w:eastAsia="es-PE"/>
              </w:rPr>
              <w:t>TIEMPO</w:t>
            </w:r>
          </w:p>
        </w:tc>
      </w:tr>
      <w:tr w:rsidR="00F27EA7" w:rsidRPr="00C555D1" w:rsidTr="00A34EB6">
        <w:trPr>
          <w:trHeight w:val="450"/>
        </w:trPr>
        <w:tc>
          <w:tcPr>
            <w:tcW w:w="582" w:type="dxa"/>
            <w:tcBorders>
              <w:right w:val="nil"/>
            </w:tcBorders>
            <w:shd w:val="clear" w:color="auto" w:fill="C0C0C0"/>
          </w:tcPr>
          <w:p w:rsidR="00F27EA7" w:rsidRPr="00C555D1" w:rsidRDefault="00F27EA7" w:rsidP="00A34EB6">
            <w:pPr>
              <w:spacing w:after="0" w:line="240" w:lineRule="auto"/>
              <w:jc w:val="center"/>
              <w:rPr>
                <w:rFonts w:ascii="Arial Narrow" w:hAnsi="Arial Narrow" w:cs="Arial Narrow"/>
                <w:b/>
                <w:bCs/>
                <w:sz w:val="16"/>
                <w:szCs w:val="16"/>
                <w:lang w:val="es-PE" w:eastAsia="es-PE"/>
              </w:rPr>
            </w:pPr>
            <w:r w:rsidRPr="00C555D1">
              <w:rPr>
                <w:rFonts w:ascii="Arial Narrow" w:hAnsi="Arial Narrow" w:cs="Arial Narrow"/>
                <w:sz w:val="16"/>
                <w:szCs w:val="16"/>
                <w:lang w:val="es-PE" w:eastAsia="es-PE"/>
              </w:rPr>
              <w:t>1</w:t>
            </w:r>
          </w:p>
        </w:tc>
        <w:tc>
          <w:tcPr>
            <w:tcW w:w="1473" w:type="dxa"/>
            <w:tcBorders>
              <w:left w:val="nil"/>
              <w:right w:val="nil"/>
            </w:tcBorders>
            <w:shd w:val="clear" w:color="auto" w:fill="C0C0C0"/>
          </w:tcPr>
          <w:p w:rsidR="00F27EA7" w:rsidRDefault="00F27EA7" w:rsidP="00A34EB6">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M</w:t>
            </w:r>
            <w:r w:rsidRPr="00C555D1">
              <w:rPr>
                <w:rFonts w:ascii="Arial Narrow" w:hAnsi="Arial Narrow" w:cs="Arial Narrow"/>
                <w:sz w:val="16"/>
                <w:szCs w:val="16"/>
                <w:lang w:val="es-PE" w:eastAsia="es-PE"/>
              </w:rPr>
              <w:t>ensaje</w:t>
            </w:r>
            <w:r>
              <w:rPr>
                <w:rFonts w:ascii="Arial Narrow" w:hAnsi="Arial Narrow" w:cs="Arial Narrow"/>
                <w:sz w:val="16"/>
                <w:szCs w:val="16"/>
                <w:lang w:val="es-PE" w:eastAsia="es-PE"/>
              </w:rPr>
              <w:t xml:space="preserve"> recibido</w:t>
            </w:r>
            <w:r w:rsidRPr="00C555D1">
              <w:rPr>
                <w:rFonts w:ascii="Arial Narrow" w:hAnsi="Arial Narrow" w:cs="Arial Narrow"/>
                <w:sz w:val="16"/>
                <w:szCs w:val="16"/>
                <w:lang w:val="es-PE" w:eastAsia="es-PE"/>
              </w:rPr>
              <w:t xml:space="preserve"> </w:t>
            </w:r>
          </w:p>
          <w:p w:rsidR="00F27EA7" w:rsidRDefault="00F27EA7" w:rsidP="00A34EB6">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S</w:t>
            </w:r>
            <w:r w:rsidRPr="00C555D1">
              <w:rPr>
                <w:rFonts w:ascii="Arial Narrow" w:hAnsi="Arial Narrow" w:cs="Arial Narrow"/>
                <w:sz w:val="16"/>
                <w:szCs w:val="16"/>
                <w:lang w:val="es-PE" w:eastAsia="es-PE"/>
              </w:rPr>
              <w:t>eñal de incidente</w:t>
            </w:r>
            <w:r>
              <w:rPr>
                <w:rFonts w:ascii="Arial Narrow" w:hAnsi="Arial Narrow" w:cs="Arial Narrow"/>
                <w:sz w:val="16"/>
                <w:szCs w:val="16"/>
                <w:lang w:val="es-PE" w:eastAsia="es-PE"/>
              </w:rPr>
              <w:t xml:space="preserve"> </w:t>
            </w:r>
          </w:p>
          <w:p w:rsidR="00F27EA7" w:rsidRPr="00C555D1" w:rsidRDefault="00F27EA7" w:rsidP="00A34EB6">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Necesidad de Nota</w:t>
            </w:r>
          </w:p>
        </w:tc>
        <w:tc>
          <w:tcPr>
            <w:tcW w:w="1929" w:type="dxa"/>
            <w:tcBorders>
              <w:left w:val="nil"/>
              <w:right w:val="nil"/>
            </w:tcBorders>
            <w:shd w:val="clear" w:color="auto" w:fill="C0C0C0"/>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Recibe mensaje o señal de incidente</w:t>
            </w:r>
            <w:r>
              <w:rPr>
                <w:rFonts w:ascii="Arial Narrow" w:hAnsi="Arial Narrow" w:cs="Arial Narrow"/>
                <w:sz w:val="16"/>
                <w:szCs w:val="16"/>
                <w:lang w:val="es-PE" w:eastAsia="es-PE"/>
              </w:rPr>
              <w:t xml:space="preserve"> o Necesidad de Nota</w:t>
            </w:r>
          </w:p>
        </w:tc>
        <w:tc>
          <w:tcPr>
            <w:tcW w:w="1617" w:type="dxa"/>
            <w:tcBorders>
              <w:left w:val="nil"/>
              <w:right w:val="nil"/>
            </w:tcBorders>
            <w:shd w:val="clear" w:color="auto" w:fill="C0C0C0"/>
          </w:tcPr>
          <w:p w:rsidR="00F27EA7" w:rsidRPr="00C555D1" w:rsidRDefault="00F27EA7" w:rsidP="00A34EB6">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Tipo de Nota</w:t>
            </w:r>
          </w:p>
        </w:tc>
        <w:tc>
          <w:tcPr>
            <w:tcW w:w="4053" w:type="dxa"/>
            <w:tcBorders>
              <w:left w:val="nil"/>
              <w:right w:val="nil"/>
            </w:tcBorders>
            <w:shd w:val="clear" w:color="auto" w:fill="C0C0C0"/>
          </w:tcPr>
          <w:p w:rsidR="00F27EA7" w:rsidRPr="00C555D1" w:rsidRDefault="00F27EA7" w:rsidP="00A34EB6">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C</w:t>
            </w:r>
            <w:r w:rsidRPr="00C555D1">
              <w:rPr>
                <w:rFonts w:ascii="Arial Narrow" w:hAnsi="Arial Narrow" w:cs="Arial Narrow"/>
                <w:sz w:val="16"/>
                <w:szCs w:val="16"/>
                <w:lang w:val="es-PE" w:eastAsia="es-PE"/>
              </w:rPr>
              <w:t>oordinador de Imagen Institucional</w:t>
            </w:r>
            <w:r>
              <w:rPr>
                <w:rFonts w:ascii="Arial Narrow" w:hAnsi="Arial Narrow" w:cs="Arial Narrow"/>
                <w:sz w:val="16"/>
                <w:szCs w:val="16"/>
                <w:lang w:val="es-PE" w:eastAsia="es-PE"/>
              </w:rPr>
              <w:t xml:space="preserve"> puede recibir un mensaje, una señal de incidente ó una necesidad de Nota e</w:t>
            </w:r>
            <w:r w:rsidRPr="00C555D1">
              <w:rPr>
                <w:rFonts w:ascii="Arial Narrow" w:hAnsi="Arial Narrow" w:cs="Arial Narrow"/>
                <w:sz w:val="16"/>
                <w:szCs w:val="16"/>
                <w:lang w:val="es-PE" w:eastAsia="es-PE"/>
              </w:rPr>
              <w:t xml:space="preserve"> identifica </w:t>
            </w:r>
            <w:r>
              <w:rPr>
                <w:rFonts w:ascii="Arial Narrow" w:hAnsi="Arial Narrow" w:cs="Arial Narrow"/>
                <w:sz w:val="16"/>
                <w:szCs w:val="16"/>
                <w:lang w:val="es-PE" w:eastAsia="es-PE"/>
              </w:rPr>
              <w:t xml:space="preserve">el tipo de iniciativa de elaboración de Nota periodística y determina el tipo de Nota a elaborar. </w:t>
            </w:r>
            <w:r w:rsidRPr="00C555D1">
              <w:rPr>
                <w:rFonts w:ascii="Arial Narrow" w:hAnsi="Arial Narrow" w:cs="Arial Narrow"/>
                <w:sz w:val="16"/>
                <w:szCs w:val="16"/>
                <w:lang w:val="es-PE" w:eastAsia="es-PE"/>
              </w:rPr>
              <w:t xml:space="preserve"> </w:t>
            </w:r>
          </w:p>
        </w:tc>
        <w:tc>
          <w:tcPr>
            <w:tcW w:w="1843" w:type="dxa"/>
            <w:tcBorders>
              <w:left w:val="nil"/>
              <w:right w:val="nil"/>
            </w:tcBorders>
            <w:shd w:val="clear" w:color="auto" w:fill="C0C0C0"/>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Coordinador de Imagen Institucional</w:t>
            </w:r>
          </w:p>
        </w:tc>
        <w:tc>
          <w:tcPr>
            <w:tcW w:w="1324" w:type="dxa"/>
            <w:tcBorders>
              <w:left w:val="nil"/>
              <w:right w:val="nil"/>
            </w:tcBorders>
            <w:shd w:val="clear" w:color="auto" w:fill="C0C0C0"/>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Manual</w:t>
            </w:r>
          </w:p>
        </w:tc>
        <w:tc>
          <w:tcPr>
            <w:tcW w:w="831" w:type="dxa"/>
            <w:tcBorders>
              <w:left w:val="nil"/>
            </w:tcBorders>
            <w:shd w:val="clear" w:color="auto" w:fill="C0C0C0"/>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1 minuto</w:t>
            </w:r>
          </w:p>
        </w:tc>
      </w:tr>
      <w:tr w:rsidR="00F27EA7" w:rsidRPr="00C555D1" w:rsidTr="00A34EB6">
        <w:trPr>
          <w:trHeight w:val="511"/>
        </w:trPr>
        <w:tc>
          <w:tcPr>
            <w:tcW w:w="582" w:type="dxa"/>
            <w:tcBorders>
              <w:right w:val="nil"/>
            </w:tcBorders>
          </w:tcPr>
          <w:p w:rsidR="00F27EA7" w:rsidRPr="00C555D1" w:rsidRDefault="00F27EA7" w:rsidP="00A34EB6">
            <w:pPr>
              <w:spacing w:after="0" w:line="240" w:lineRule="auto"/>
              <w:jc w:val="center"/>
              <w:rPr>
                <w:rFonts w:ascii="Arial Narrow" w:hAnsi="Arial Narrow" w:cs="Arial Narrow"/>
                <w:b/>
                <w:bCs/>
                <w:sz w:val="16"/>
                <w:szCs w:val="16"/>
                <w:lang w:val="es-PE" w:eastAsia="es-PE"/>
              </w:rPr>
            </w:pPr>
            <w:r w:rsidRPr="00C555D1">
              <w:rPr>
                <w:rFonts w:ascii="Arial Narrow" w:hAnsi="Arial Narrow" w:cs="Arial Narrow"/>
                <w:sz w:val="16"/>
                <w:szCs w:val="16"/>
                <w:lang w:val="es-PE" w:eastAsia="es-PE"/>
              </w:rPr>
              <w:t>2</w:t>
            </w:r>
          </w:p>
        </w:tc>
        <w:tc>
          <w:tcPr>
            <w:tcW w:w="1473" w:type="dxa"/>
            <w:tcBorders>
              <w:left w:val="nil"/>
              <w:right w:val="nil"/>
            </w:tcBorders>
          </w:tcPr>
          <w:p w:rsidR="00F27EA7" w:rsidRPr="00C555D1" w:rsidRDefault="00F27EA7" w:rsidP="00A34EB6">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Tipo de Nota</w:t>
            </w:r>
          </w:p>
        </w:tc>
        <w:tc>
          <w:tcPr>
            <w:tcW w:w="1929" w:type="dxa"/>
            <w:tcBorders>
              <w:left w:val="nil"/>
              <w:right w:val="nil"/>
            </w:tcBorders>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Identificar y ubicar involucrados</w:t>
            </w:r>
          </w:p>
        </w:tc>
        <w:tc>
          <w:tcPr>
            <w:tcW w:w="1617" w:type="dxa"/>
            <w:tcBorders>
              <w:left w:val="nil"/>
              <w:right w:val="nil"/>
            </w:tcBorders>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 Datos de involucrados</w:t>
            </w:r>
          </w:p>
        </w:tc>
        <w:tc>
          <w:tcPr>
            <w:tcW w:w="4053" w:type="dxa"/>
            <w:tcBorders>
              <w:left w:val="nil"/>
              <w:right w:val="nil"/>
            </w:tcBorders>
          </w:tcPr>
          <w:p w:rsidR="00F27EA7" w:rsidRPr="00C555D1" w:rsidRDefault="00F27EA7" w:rsidP="00A34EB6">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C</w:t>
            </w:r>
            <w:r w:rsidRPr="00C555D1">
              <w:rPr>
                <w:rFonts w:ascii="Arial Narrow" w:hAnsi="Arial Narrow" w:cs="Arial Narrow"/>
                <w:sz w:val="16"/>
                <w:szCs w:val="16"/>
                <w:lang w:val="es-PE" w:eastAsia="es-PE"/>
              </w:rPr>
              <w:t xml:space="preserve">oordinador de Imagen Institucional  </w:t>
            </w:r>
            <w:r>
              <w:rPr>
                <w:rFonts w:ascii="Arial Narrow" w:hAnsi="Arial Narrow" w:cs="Arial Narrow"/>
                <w:sz w:val="16"/>
                <w:szCs w:val="16"/>
                <w:lang w:val="es-PE" w:eastAsia="es-PE"/>
              </w:rPr>
              <w:t xml:space="preserve">procede a identificar a los involucrados para la realización y obtiene sus </w:t>
            </w:r>
            <w:r w:rsidRPr="00C555D1">
              <w:rPr>
                <w:rFonts w:ascii="Arial Narrow" w:hAnsi="Arial Narrow" w:cs="Arial Narrow"/>
                <w:sz w:val="16"/>
                <w:szCs w:val="16"/>
                <w:lang w:val="es-PE" w:eastAsia="es-PE"/>
              </w:rPr>
              <w:t xml:space="preserve">datos de contacto. </w:t>
            </w:r>
          </w:p>
        </w:tc>
        <w:tc>
          <w:tcPr>
            <w:tcW w:w="1843" w:type="dxa"/>
            <w:tcBorders>
              <w:left w:val="nil"/>
              <w:right w:val="nil"/>
            </w:tcBorders>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Coordinador de Imagen Institucional</w:t>
            </w:r>
          </w:p>
        </w:tc>
        <w:tc>
          <w:tcPr>
            <w:tcW w:w="1324" w:type="dxa"/>
            <w:tcBorders>
              <w:left w:val="nil"/>
              <w:right w:val="nil"/>
            </w:tcBorders>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Manual</w:t>
            </w:r>
          </w:p>
        </w:tc>
        <w:tc>
          <w:tcPr>
            <w:tcW w:w="831" w:type="dxa"/>
            <w:tcBorders>
              <w:left w:val="nil"/>
            </w:tcBorders>
          </w:tcPr>
          <w:p w:rsidR="00F27EA7" w:rsidRPr="00C555D1" w:rsidRDefault="00F27EA7" w:rsidP="00A34EB6">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3</w:t>
            </w:r>
            <w:r w:rsidRPr="00C555D1">
              <w:rPr>
                <w:rFonts w:ascii="Arial Narrow" w:hAnsi="Arial Narrow" w:cs="Arial Narrow"/>
                <w:sz w:val="16"/>
                <w:szCs w:val="16"/>
                <w:lang w:val="es-PE" w:eastAsia="es-PE"/>
              </w:rPr>
              <w:t xml:space="preserve"> hora</w:t>
            </w:r>
            <w:r>
              <w:rPr>
                <w:rFonts w:ascii="Arial Narrow" w:hAnsi="Arial Narrow" w:cs="Arial Narrow"/>
                <w:sz w:val="16"/>
                <w:szCs w:val="16"/>
                <w:lang w:val="es-PE" w:eastAsia="es-PE"/>
              </w:rPr>
              <w:t>s</w:t>
            </w:r>
          </w:p>
        </w:tc>
      </w:tr>
      <w:tr w:rsidR="00F27EA7" w:rsidRPr="00C555D1" w:rsidTr="00A34EB6">
        <w:trPr>
          <w:trHeight w:val="675"/>
        </w:trPr>
        <w:tc>
          <w:tcPr>
            <w:tcW w:w="582" w:type="dxa"/>
            <w:tcBorders>
              <w:right w:val="nil"/>
            </w:tcBorders>
            <w:shd w:val="clear" w:color="auto" w:fill="C0C0C0"/>
          </w:tcPr>
          <w:p w:rsidR="00F27EA7" w:rsidRPr="00C555D1" w:rsidRDefault="00F27EA7" w:rsidP="00A34EB6">
            <w:pPr>
              <w:spacing w:after="0" w:line="240" w:lineRule="auto"/>
              <w:jc w:val="center"/>
              <w:rPr>
                <w:rFonts w:ascii="Arial Narrow" w:hAnsi="Arial Narrow" w:cs="Arial Narrow"/>
                <w:b/>
                <w:bCs/>
                <w:sz w:val="16"/>
                <w:szCs w:val="16"/>
                <w:lang w:val="es-PE" w:eastAsia="es-PE"/>
              </w:rPr>
            </w:pPr>
            <w:r w:rsidRPr="00C555D1">
              <w:rPr>
                <w:rFonts w:ascii="Arial Narrow" w:hAnsi="Arial Narrow" w:cs="Arial Narrow"/>
                <w:sz w:val="16"/>
                <w:szCs w:val="16"/>
                <w:lang w:val="es-PE" w:eastAsia="es-PE"/>
              </w:rPr>
              <w:t>3</w:t>
            </w:r>
          </w:p>
        </w:tc>
        <w:tc>
          <w:tcPr>
            <w:tcW w:w="1473" w:type="dxa"/>
            <w:tcBorders>
              <w:left w:val="nil"/>
              <w:right w:val="nil"/>
            </w:tcBorders>
            <w:shd w:val="clear" w:color="auto" w:fill="C0C0C0"/>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 Datos de involucrados</w:t>
            </w:r>
          </w:p>
        </w:tc>
        <w:tc>
          <w:tcPr>
            <w:tcW w:w="1929" w:type="dxa"/>
            <w:tcBorders>
              <w:left w:val="nil"/>
              <w:right w:val="nil"/>
            </w:tcBorders>
            <w:shd w:val="clear" w:color="auto" w:fill="C0C0C0"/>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Solicitar Cita</w:t>
            </w:r>
          </w:p>
        </w:tc>
        <w:tc>
          <w:tcPr>
            <w:tcW w:w="1617" w:type="dxa"/>
            <w:tcBorders>
              <w:left w:val="nil"/>
              <w:right w:val="nil"/>
            </w:tcBorders>
            <w:shd w:val="clear" w:color="auto" w:fill="C0C0C0"/>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 Solicitud de Cita</w:t>
            </w:r>
          </w:p>
        </w:tc>
        <w:tc>
          <w:tcPr>
            <w:tcW w:w="4053" w:type="dxa"/>
            <w:tcBorders>
              <w:left w:val="nil"/>
              <w:right w:val="nil"/>
            </w:tcBorders>
            <w:shd w:val="clear" w:color="auto" w:fill="C0C0C0"/>
          </w:tcPr>
          <w:p w:rsidR="00F27EA7" w:rsidRPr="00C555D1" w:rsidRDefault="00F27EA7" w:rsidP="00A34EB6">
            <w:pPr>
              <w:spacing w:after="0" w:line="240" w:lineRule="auto"/>
              <w:jc w:val="both"/>
              <w:rPr>
                <w:rFonts w:ascii="Arial Narrow" w:hAnsi="Arial Narrow" w:cs="Arial Narrow"/>
                <w:sz w:val="16"/>
                <w:szCs w:val="16"/>
                <w:lang w:val="es-PE" w:eastAsia="es-PE"/>
              </w:rPr>
            </w:pPr>
            <w:r w:rsidRPr="00C555D1">
              <w:rPr>
                <w:rFonts w:ascii="Arial Narrow" w:hAnsi="Arial Narrow" w:cs="Arial Narrow"/>
                <w:sz w:val="16"/>
                <w:szCs w:val="16"/>
                <w:lang w:val="es-PE" w:eastAsia="es-PE"/>
              </w:rPr>
              <w:t xml:space="preserve">El Coordinador de Imagen Institucional </w:t>
            </w:r>
            <w:r>
              <w:rPr>
                <w:rFonts w:ascii="Arial Narrow" w:hAnsi="Arial Narrow" w:cs="Arial Narrow"/>
                <w:sz w:val="16"/>
                <w:szCs w:val="16"/>
                <w:lang w:val="es-PE" w:eastAsia="es-PE"/>
              </w:rPr>
              <w:t>de acuerdo a los datos del contacto obtenidos, procede a enviar una solicitud de reunión vía correo electrónico.</w:t>
            </w:r>
          </w:p>
        </w:tc>
        <w:tc>
          <w:tcPr>
            <w:tcW w:w="1843" w:type="dxa"/>
            <w:tcBorders>
              <w:left w:val="nil"/>
              <w:right w:val="nil"/>
            </w:tcBorders>
            <w:shd w:val="clear" w:color="auto" w:fill="C0C0C0"/>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Coordinador de Imagen Institucional</w:t>
            </w:r>
          </w:p>
        </w:tc>
        <w:tc>
          <w:tcPr>
            <w:tcW w:w="1324" w:type="dxa"/>
            <w:tcBorders>
              <w:left w:val="nil"/>
              <w:right w:val="nil"/>
            </w:tcBorders>
            <w:shd w:val="clear" w:color="auto" w:fill="C0C0C0"/>
          </w:tcPr>
          <w:p w:rsidR="00F27EA7" w:rsidRPr="00C555D1" w:rsidRDefault="00F27EA7" w:rsidP="00A34EB6">
            <w:pPr>
              <w:spacing w:after="0" w:line="240" w:lineRule="auto"/>
              <w:rPr>
                <w:rFonts w:cs="Times New Roman"/>
                <w:sz w:val="20"/>
                <w:szCs w:val="20"/>
                <w:lang w:eastAsia="es-ES"/>
              </w:rPr>
            </w:pPr>
            <w:r w:rsidRPr="00C555D1">
              <w:rPr>
                <w:rFonts w:ascii="Arial Narrow" w:hAnsi="Arial Narrow" w:cs="Arial Narrow"/>
                <w:sz w:val="16"/>
                <w:szCs w:val="16"/>
                <w:lang w:val="es-PE" w:eastAsia="es-PE"/>
              </w:rPr>
              <w:t>Manual</w:t>
            </w:r>
          </w:p>
        </w:tc>
        <w:tc>
          <w:tcPr>
            <w:tcW w:w="831" w:type="dxa"/>
            <w:tcBorders>
              <w:left w:val="nil"/>
            </w:tcBorders>
            <w:shd w:val="clear" w:color="auto" w:fill="C0C0C0"/>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10 minutos</w:t>
            </w:r>
          </w:p>
        </w:tc>
      </w:tr>
      <w:tr w:rsidR="00F27EA7" w:rsidRPr="00C555D1" w:rsidTr="00A34EB6">
        <w:trPr>
          <w:trHeight w:val="900"/>
        </w:trPr>
        <w:tc>
          <w:tcPr>
            <w:tcW w:w="582" w:type="dxa"/>
            <w:tcBorders>
              <w:right w:val="nil"/>
            </w:tcBorders>
          </w:tcPr>
          <w:p w:rsidR="00F27EA7" w:rsidRPr="00C555D1" w:rsidRDefault="00F27EA7" w:rsidP="00A34EB6">
            <w:pPr>
              <w:spacing w:after="0" w:line="240" w:lineRule="auto"/>
              <w:jc w:val="center"/>
              <w:rPr>
                <w:rFonts w:ascii="Arial Narrow" w:hAnsi="Arial Narrow" w:cs="Arial Narrow"/>
                <w:b/>
                <w:bCs/>
                <w:sz w:val="16"/>
                <w:szCs w:val="16"/>
                <w:lang w:val="es-PE" w:eastAsia="es-PE"/>
              </w:rPr>
            </w:pPr>
            <w:r w:rsidRPr="00C555D1">
              <w:rPr>
                <w:rFonts w:ascii="Arial Narrow" w:hAnsi="Arial Narrow" w:cs="Arial Narrow"/>
                <w:sz w:val="16"/>
                <w:szCs w:val="16"/>
                <w:lang w:val="es-PE" w:eastAsia="es-PE"/>
              </w:rPr>
              <w:t>4</w:t>
            </w:r>
          </w:p>
        </w:tc>
        <w:tc>
          <w:tcPr>
            <w:tcW w:w="1473" w:type="dxa"/>
            <w:tcBorders>
              <w:left w:val="nil"/>
              <w:right w:val="nil"/>
            </w:tcBorders>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 Solicitud de Cita</w:t>
            </w:r>
          </w:p>
        </w:tc>
        <w:tc>
          <w:tcPr>
            <w:tcW w:w="1929" w:type="dxa"/>
            <w:tcBorders>
              <w:left w:val="nil"/>
              <w:right w:val="nil"/>
            </w:tcBorders>
          </w:tcPr>
          <w:p w:rsidR="00F27EA7" w:rsidRPr="00C555D1" w:rsidRDefault="00F27EA7" w:rsidP="00A34EB6">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Reservar c</w:t>
            </w:r>
            <w:r w:rsidRPr="00C555D1">
              <w:rPr>
                <w:rFonts w:ascii="Arial Narrow" w:hAnsi="Arial Narrow" w:cs="Arial Narrow"/>
                <w:sz w:val="16"/>
                <w:szCs w:val="16"/>
                <w:lang w:val="es-PE" w:eastAsia="es-PE"/>
              </w:rPr>
              <w:t xml:space="preserve">ita </w:t>
            </w:r>
          </w:p>
        </w:tc>
        <w:tc>
          <w:tcPr>
            <w:tcW w:w="1617" w:type="dxa"/>
            <w:tcBorders>
              <w:left w:val="nil"/>
              <w:right w:val="nil"/>
            </w:tcBorders>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Fecha de reunión reservada</w:t>
            </w:r>
          </w:p>
        </w:tc>
        <w:tc>
          <w:tcPr>
            <w:tcW w:w="4053" w:type="dxa"/>
            <w:tcBorders>
              <w:left w:val="nil"/>
              <w:right w:val="nil"/>
            </w:tcBorders>
          </w:tcPr>
          <w:p w:rsidR="00F27EA7" w:rsidRDefault="00F27EA7" w:rsidP="00A34EB6">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involucrado recibe la solicitud de cita y procede a realizar la reserva de la misma en su Cronograma de actividades personal.</w:t>
            </w:r>
          </w:p>
          <w:p w:rsidR="00F27EA7" w:rsidRPr="00C555D1" w:rsidRDefault="00F27EA7" w:rsidP="00A34EB6">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Llegada la fecha de la reunión, se procede a dar inicio a la actividad Brindar comentarios de lo ocurrido</w:t>
            </w:r>
            <w:r w:rsidRPr="00C555D1">
              <w:rPr>
                <w:rFonts w:ascii="Arial Narrow" w:hAnsi="Arial Narrow" w:cs="Arial Narrow"/>
                <w:sz w:val="16"/>
                <w:szCs w:val="16"/>
                <w:lang w:val="es-PE" w:eastAsia="es-PE"/>
              </w:rPr>
              <w:t xml:space="preserve">. </w:t>
            </w:r>
          </w:p>
        </w:tc>
        <w:tc>
          <w:tcPr>
            <w:tcW w:w="1843" w:type="dxa"/>
            <w:tcBorders>
              <w:left w:val="nil"/>
              <w:right w:val="nil"/>
            </w:tcBorders>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Involucrado</w:t>
            </w:r>
          </w:p>
        </w:tc>
        <w:tc>
          <w:tcPr>
            <w:tcW w:w="1324" w:type="dxa"/>
            <w:tcBorders>
              <w:left w:val="nil"/>
              <w:right w:val="nil"/>
            </w:tcBorders>
          </w:tcPr>
          <w:p w:rsidR="00F27EA7" w:rsidRPr="00C555D1" w:rsidRDefault="00F27EA7" w:rsidP="00A34EB6">
            <w:pPr>
              <w:spacing w:after="0" w:line="240" w:lineRule="auto"/>
              <w:rPr>
                <w:rFonts w:cs="Times New Roman"/>
                <w:sz w:val="20"/>
                <w:szCs w:val="20"/>
                <w:lang w:eastAsia="es-ES"/>
              </w:rPr>
            </w:pPr>
            <w:r w:rsidRPr="00C555D1">
              <w:rPr>
                <w:rFonts w:ascii="Arial Narrow" w:hAnsi="Arial Narrow" w:cs="Arial Narrow"/>
                <w:sz w:val="16"/>
                <w:szCs w:val="16"/>
                <w:lang w:val="es-PE" w:eastAsia="es-PE"/>
              </w:rPr>
              <w:t>Manual</w:t>
            </w:r>
          </w:p>
        </w:tc>
        <w:tc>
          <w:tcPr>
            <w:tcW w:w="831" w:type="dxa"/>
            <w:tcBorders>
              <w:left w:val="nil"/>
            </w:tcBorders>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5 minutos</w:t>
            </w:r>
          </w:p>
        </w:tc>
      </w:tr>
      <w:tr w:rsidR="00F27EA7" w:rsidRPr="00C555D1" w:rsidTr="00A34EB6">
        <w:trPr>
          <w:trHeight w:val="675"/>
        </w:trPr>
        <w:tc>
          <w:tcPr>
            <w:tcW w:w="582" w:type="dxa"/>
            <w:tcBorders>
              <w:right w:val="nil"/>
            </w:tcBorders>
            <w:shd w:val="clear" w:color="auto" w:fill="C0C0C0"/>
          </w:tcPr>
          <w:p w:rsidR="00F27EA7" w:rsidRPr="00C555D1" w:rsidRDefault="00F27EA7" w:rsidP="00A34EB6">
            <w:pPr>
              <w:spacing w:after="0" w:line="240" w:lineRule="auto"/>
              <w:jc w:val="center"/>
              <w:rPr>
                <w:rFonts w:ascii="Arial Narrow" w:hAnsi="Arial Narrow" w:cs="Arial Narrow"/>
                <w:b/>
                <w:bCs/>
                <w:sz w:val="16"/>
                <w:szCs w:val="16"/>
                <w:lang w:val="es-PE" w:eastAsia="es-PE"/>
              </w:rPr>
            </w:pPr>
            <w:r w:rsidRPr="00C555D1">
              <w:rPr>
                <w:rFonts w:ascii="Arial Narrow" w:hAnsi="Arial Narrow" w:cs="Arial Narrow"/>
                <w:sz w:val="16"/>
                <w:szCs w:val="16"/>
                <w:lang w:val="es-PE" w:eastAsia="es-PE"/>
              </w:rPr>
              <w:t>5</w:t>
            </w:r>
          </w:p>
        </w:tc>
        <w:tc>
          <w:tcPr>
            <w:tcW w:w="1473" w:type="dxa"/>
            <w:tcBorders>
              <w:left w:val="nil"/>
              <w:right w:val="nil"/>
            </w:tcBorders>
            <w:shd w:val="clear" w:color="auto" w:fill="C0C0C0"/>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Fecha de reunión reservada</w:t>
            </w:r>
          </w:p>
        </w:tc>
        <w:tc>
          <w:tcPr>
            <w:tcW w:w="1929" w:type="dxa"/>
            <w:tcBorders>
              <w:left w:val="nil"/>
              <w:right w:val="nil"/>
            </w:tcBorders>
            <w:shd w:val="clear" w:color="auto" w:fill="C0C0C0"/>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Brindar comentarios de lo ocurrido</w:t>
            </w:r>
          </w:p>
        </w:tc>
        <w:tc>
          <w:tcPr>
            <w:tcW w:w="1617" w:type="dxa"/>
            <w:tcBorders>
              <w:left w:val="nil"/>
              <w:right w:val="nil"/>
            </w:tcBorders>
            <w:shd w:val="clear" w:color="auto" w:fill="C0C0C0"/>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Lista de c</w:t>
            </w:r>
            <w:r w:rsidRPr="00C555D1">
              <w:rPr>
                <w:rFonts w:ascii="Arial Narrow" w:hAnsi="Arial Narrow" w:cs="Arial Narrow"/>
                <w:sz w:val="16"/>
                <w:szCs w:val="16"/>
                <w:lang w:val="es-PE" w:eastAsia="es-PE"/>
              </w:rPr>
              <w:t>omentarios de</w:t>
            </w:r>
            <w:r>
              <w:rPr>
                <w:rFonts w:ascii="Arial Narrow" w:hAnsi="Arial Narrow" w:cs="Arial Narrow"/>
                <w:sz w:val="16"/>
                <w:szCs w:val="16"/>
                <w:lang w:val="es-PE" w:eastAsia="es-PE"/>
              </w:rPr>
              <w:t>l</w:t>
            </w:r>
            <w:r w:rsidRPr="00C555D1">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involucrado</w:t>
            </w:r>
          </w:p>
        </w:tc>
        <w:tc>
          <w:tcPr>
            <w:tcW w:w="4053" w:type="dxa"/>
            <w:tcBorders>
              <w:left w:val="nil"/>
              <w:right w:val="nil"/>
            </w:tcBorders>
            <w:shd w:val="clear" w:color="auto" w:fill="C0C0C0"/>
          </w:tcPr>
          <w:p w:rsidR="00F27EA7" w:rsidRPr="00C555D1" w:rsidRDefault="00F27EA7" w:rsidP="00A34EB6">
            <w:pPr>
              <w:spacing w:after="0" w:line="240" w:lineRule="auto"/>
              <w:jc w:val="both"/>
              <w:rPr>
                <w:rFonts w:ascii="Arial Narrow" w:hAnsi="Arial Narrow" w:cs="Arial Narrow"/>
                <w:sz w:val="16"/>
                <w:szCs w:val="16"/>
                <w:lang w:val="es-PE" w:eastAsia="es-PE"/>
              </w:rPr>
            </w:pPr>
            <w:r w:rsidRPr="00C555D1">
              <w:rPr>
                <w:rFonts w:ascii="Arial Narrow" w:hAnsi="Arial Narrow" w:cs="Arial Narrow"/>
                <w:sz w:val="16"/>
                <w:szCs w:val="16"/>
                <w:lang w:val="es-PE" w:eastAsia="es-PE"/>
              </w:rPr>
              <w:t xml:space="preserve">Durante la cita, </w:t>
            </w:r>
            <w:r>
              <w:rPr>
                <w:rFonts w:ascii="Arial Narrow" w:hAnsi="Arial Narrow" w:cs="Arial Narrow"/>
                <w:sz w:val="16"/>
                <w:szCs w:val="16"/>
                <w:lang w:val="es-PE" w:eastAsia="es-PE"/>
              </w:rPr>
              <w:t>el involucrado comparte con el Coordinador de Imagen I</w:t>
            </w:r>
            <w:r w:rsidRPr="00C555D1">
              <w:rPr>
                <w:rFonts w:ascii="Arial Narrow" w:hAnsi="Arial Narrow" w:cs="Arial Narrow"/>
                <w:sz w:val="16"/>
                <w:szCs w:val="16"/>
                <w:lang w:val="es-PE" w:eastAsia="es-PE"/>
              </w:rPr>
              <w:t xml:space="preserve">nstitucional y su asistente, </w:t>
            </w:r>
            <w:r>
              <w:rPr>
                <w:rFonts w:ascii="Arial Narrow" w:hAnsi="Arial Narrow" w:cs="Arial Narrow"/>
                <w:sz w:val="16"/>
                <w:szCs w:val="16"/>
                <w:lang w:val="es-PE" w:eastAsia="es-PE"/>
              </w:rPr>
              <w:t>su requerimiento ó la</w:t>
            </w:r>
            <w:r w:rsidRPr="00C555D1">
              <w:rPr>
                <w:rFonts w:ascii="Arial Narrow" w:hAnsi="Arial Narrow" w:cs="Arial Narrow"/>
                <w:sz w:val="16"/>
                <w:szCs w:val="16"/>
                <w:lang w:val="es-PE" w:eastAsia="es-PE"/>
              </w:rPr>
              <w:t xml:space="preserve"> información </w:t>
            </w:r>
            <w:r>
              <w:rPr>
                <w:rFonts w:ascii="Arial Narrow" w:hAnsi="Arial Narrow" w:cs="Arial Narrow"/>
                <w:sz w:val="16"/>
                <w:szCs w:val="16"/>
                <w:lang w:val="es-PE" w:eastAsia="es-PE"/>
              </w:rPr>
              <w:t>concerniente a</w:t>
            </w:r>
            <w:r w:rsidRPr="00C555D1">
              <w:rPr>
                <w:rFonts w:ascii="Arial Narrow" w:hAnsi="Arial Narrow" w:cs="Arial Narrow"/>
                <w:sz w:val="16"/>
                <w:szCs w:val="16"/>
                <w:lang w:val="es-PE" w:eastAsia="es-PE"/>
              </w:rPr>
              <w:t>l incidente.</w:t>
            </w:r>
          </w:p>
        </w:tc>
        <w:tc>
          <w:tcPr>
            <w:tcW w:w="1843" w:type="dxa"/>
            <w:tcBorders>
              <w:left w:val="nil"/>
              <w:right w:val="nil"/>
            </w:tcBorders>
            <w:shd w:val="clear" w:color="auto" w:fill="C0C0C0"/>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Involucrado</w:t>
            </w:r>
          </w:p>
        </w:tc>
        <w:tc>
          <w:tcPr>
            <w:tcW w:w="1324" w:type="dxa"/>
            <w:tcBorders>
              <w:left w:val="nil"/>
              <w:right w:val="nil"/>
            </w:tcBorders>
            <w:shd w:val="clear" w:color="auto" w:fill="C0C0C0"/>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Manual</w:t>
            </w:r>
          </w:p>
        </w:tc>
        <w:tc>
          <w:tcPr>
            <w:tcW w:w="831" w:type="dxa"/>
            <w:tcBorders>
              <w:left w:val="nil"/>
            </w:tcBorders>
            <w:shd w:val="clear" w:color="auto" w:fill="C0C0C0"/>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Duración de la cita</w:t>
            </w:r>
          </w:p>
        </w:tc>
      </w:tr>
      <w:tr w:rsidR="00F27EA7" w:rsidRPr="00C555D1" w:rsidTr="00A34EB6">
        <w:trPr>
          <w:trHeight w:val="675"/>
        </w:trPr>
        <w:tc>
          <w:tcPr>
            <w:tcW w:w="582" w:type="dxa"/>
            <w:tcBorders>
              <w:right w:val="nil"/>
            </w:tcBorders>
          </w:tcPr>
          <w:p w:rsidR="00F27EA7" w:rsidRPr="00C555D1" w:rsidRDefault="00F27EA7" w:rsidP="00A34EB6">
            <w:pPr>
              <w:spacing w:after="0" w:line="240" w:lineRule="auto"/>
              <w:jc w:val="center"/>
              <w:rPr>
                <w:rFonts w:ascii="Arial Narrow" w:hAnsi="Arial Narrow" w:cs="Arial Narrow"/>
                <w:b/>
                <w:bCs/>
                <w:sz w:val="16"/>
                <w:szCs w:val="16"/>
                <w:lang w:val="es-PE" w:eastAsia="es-PE"/>
              </w:rPr>
            </w:pPr>
            <w:r w:rsidRPr="00C555D1">
              <w:rPr>
                <w:rFonts w:ascii="Arial Narrow" w:hAnsi="Arial Narrow" w:cs="Arial Narrow"/>
                <w:sz w:val="16"/>
                <w:szCs w:val="16"/>
                <w:lang w:val="es-PE" w:eastAsia="es-PE"/>
              </w:rPr>
              <w:t>6</w:t>
            </w:r>
          </w:p>
        </w:tc>
        <w:tc>
          <w:tcPr>
            <w:tcW w:w="1473" w:type="dxa"/>
            <w:tcBorders>
              <w:left w:val="nil"/>
              <w:right w:val="nil"/>
            </w:tcBorders>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Lista de c</w:t>
            </w:r>
            <w:r w:rsidRPr="00C555D1">
              <w:rPr>
                <w:rFonts w:ascii="Arial Narrow" w:hAnsi="Arial Narrow" w:cs="Arial Narrow"/>
                <w:sz w:val="16"/>
                <w:szCs w:val="16"/>
                <w:lang w:val="es-PE" w:eastAsia="es-PE"/>
              </w:rPr>
              <w:t>omentarios de</w:t>
            </w:r>
            <w:r>
              <w:rPr>
                <w:rFonts w:ascii="Arial Narrow" w:hAnsi="Arial Narrow" w:cs="Arial Narrow"/>
                <w:sz w:val="16"/>
                <w:szCs w:val="16"/>
                <w:lang w:val="es-PE" w:eastAsia="es-PE"/>
              </w:rPr>
              <w:t>l</w:t>
            </w:r>
            <w:r w:rsidRPr="00C555D1">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involucrado</w:t>
            </w:r>
          </w:p>
        </w:tc>
        <w:tc>
          <w:tcPr>
            <w:tcW w:w="1929" w:type="dxa"/>
            <w:tcBorders>
              <w:left w:val="nil"/>
              <w:right w:val="nil"/>
            </w:tcBorders>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Elaborar nota de prensa</w:t>
            </w:r>
          </w:p>
        </w:tc>
        <w:tc>
          <w:tcPr>
            <w:tcW w:w="1617" w:type="dxa"/>
            <w:tcBorders>
              <w:left w:val="nil"/>
              <w:right w:val="nil"/>
            </w:tcBorders>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 Nota de prensa</w:t>
            </w:r>
          </w:p>
        </w:tc>
        <w:tc>
          <w:tcPr>
            <w:tcW w:w="4053" w:type="dxa"/>
            <w:tcBorders>
              <w:left w:val="nil"/>
              <w:right w:val="nil"/>
            </w:tcBorders>
          </w:tcPr>
          <w:p w:rsidR="00F27EA7" w:rsidRPr="00C555D1" w:rsidRDefault="00F27EA7" w:rsidP="00A34EB6">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Con la Lista de</w:t>
            </w:r>
            <w:r w:rsidRPr="00C555D1">
              <w:rPr>
                <w:rFonts w:ascii="Arial Narrow" w:hAnsi="Arial Narrow" w:cs="Arial Narrow"/>
                <w:sz w:val="16"/>
                <w:szCs w:val="16"/>
                <w:lang w:val="es-PE" w:eastAsia="es-PE"/>
              </w:rPr>
              <w:t xml:space="preserve"> comentarios </w:t>
            </w:r>
            <w:r>
              <w:rPr>
                <w:rFonts w:ascii="Arial Narrow" w:hAnsi="Arial Narrow" w:cs="Arial Narrow"/>
                <w:sz w:val="16"/>
                <w:szCs w:val="16"/>
                <w:lang w:val="es-PE" w:eastAsia="es-PE"/>
              </w:rPr>
              <w:t>obtenida del involucrado, el Asistente de I</w:t>
            </w:r>
            <w:r w:rsidRPr="00C555D1">
              <w:rPr>
                <w:rFonts w:ascii="Arial Narrow" w:hAnsi="Arial Narrow" w:cs="Arial Narrow"/>
                <w:sz w:val="16"/>
                <w:szCs w:val="16"/>
                <w:lang w:val="es-PE" w:eastAsia="es-PE"/>
              </w:rPr>
              <w:t xml:space="preserve">magen </w:t>
            </w:r>
            <w:r>
              <w:rPr>
                <w:rFonts w:ascii="Arial Narrow" w:hAnsi="Arial Narrow" w:cs="Arial Narrow"/>
                <w:sz w:val="16"/>
                <w:szCs w:val="16"/>
                <w:lang w:val="es-PE" w:eastAsia="es-PE"/>
              </w:rPr>
              <w:t>I</w:t>
            </w:r>
            <w:r w:rsidRPr="00C555D1">
              <w:rPr>
                <w:rFonts w:ascii="Arial Narrow" w:hAnsi="Arial Narrow" w:cs="Arial Narrow"/>
                <w:sz w:val="16"/>
                <w:szCs w:val="16"/>
                <w:lang w:val="es-PE" w:eastAsia="es-PE"/>
              </w:rPr>
              <w:t xml:space="preserve">nstitucional  </w:t>
            </w:r>
            <w:r>
              <w:rPr>
                <w:rFonts w:ascii="Arial Narrow" w:hAnsi="Arial Narrow" w:cs="Arial Narrow"/>
                <w:sz w:val="16"/>
                <w:szCs w:val="16"/>
                <w:lang w:val="es-PE" w:eastAsia="es-PE"/>
              </w:rPr>
              <w:t xml:space="preserve">procede a </w:t>
            </w:r>
            <w:r w:rsidRPr="00C555D1">
              <w:rPr>
                <w:rFonts w:ascii="Arial Narrow" w:hAnsi="Arial Narrow" w:cs="Arial Narrow"/>
                <w:sz w:val="16"/>
                <w:szCs w:val="16"/>
                <w:lang w:val="es-PE" w:eastAsia="es-PE"/>
              </w:rPr>
              <w:t xml:space="preserve"> elaborar </w:t>
            </w:r>
            <w:r>
              <w:rPr>
                <w:rFonts w:ascii="Arial Narrow" w:hAnsi="Arial Narrow" w:cs="Arial Narrow"/>
                <w:sz w:val="16"/>
                <w:szCs w:val="16"/>
                <w:lang w:val="es-PE" w:eastAsia="es-PE"/>
              </w:rPr>
              <w:t>la N</w:t>
            </w:r>
            <w:r w:rsidRPr="00C555D1">
              <w:rPr>
                <w:rFonts w:ascii="Arial Narrow" w:hAnsi="Arial Narrow" w:cs="Arial Narrow"/>
                <w:sz w:val="16"/>
                <w:szCs w:val="16"/>
                <w:lang w:val="es-PE" w:eastAsia="es-PE"/>
              </w:rPr>
              <w:t>ota de prensa al respecto.</w:t>
            </w:r>
          </w:p>
        </w:tc>
        <w:tc>
          <w:tcPr>
            <w:tcW w:w="1843" w:type="dxa"/>
            <w:tcBorders>
              <w:left w:val="nil"/>
              <w:right w:val="nil"/>
            </w:tcBorders>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Asistente</w:t>
            </w:r>
            <w:r>
              <w:rPr>
                <w:rFonts w:ascii="Arial Narrow" w:hAnsi="Arial Narrow" w:cs="Arial Narrow"/>
                <w:sz w:val="16"/>
                <w:szCs w:val="16"/>
                <w:lang w:val="es-PE" w:eastAsia="es-PE"/>
              </w:rPr>
              <w:t xml:space="preserve"> </w:t>
            </w:r>
            <w:r w:rsidRPr="00C555D1">
              <w:rPr>
                <w:rFonts w:ascii="Arial Narrow" w:hAnsi="Arial Narrow" w:cs="Arial Narrow"/>
                <w:sz w:val="16"/>
                <w:szCs w:val="16"/>
                <w:lang w:val="es-PE" w:eastAsia="es-PE"/>
              </w:rPr>
              <w:t>de Imagen Institucional</w:t>
            </w:r>
          </w:p>
        </w:tc>
        <w:tc>
          <w:tcPr>
            <w:tcW w:w="1324" w:type="dxa"/>
            <w:tcBorders>
              <w:left w:val="nil"/>
              <w:right w:val="nil"/>
            </w:tcBorders>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Manual</w:t>
            </w:r>
          </w:p>
        </w:tc>
        <w:tc>
          <w:tcPr>
            <w:tcW w:w="831" w:type="dxa"/>
            <w:tcBorders>
              <w:left w:val="nil"/>
            </w:tcBorders>
          </w:tcPr>
          <w:p w:rsidR="00F27EA7" w:rsidRPr="00C555D1" w:rsidRDefault="00F27EA7" w:rsidP="00A34EB6">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día</w:t>
            </w:r>
          </w:p>
        </w:tc>
      </w:tr>
      <w:tr w:rsidR="00F27EA7" w:rsidRPr="00C555D1" w:rsidTr="00A34EB6">
        <w:trPr>
          <w:trHeight w:val="675"/>
        </w:trPr>
        <w:tc>
          <w:tcPr>
            <w:tcW w:w="582" w:type="dxa"/>
            <w:tcBorders>
              <w:right w:val="nil"/>
            </w:tcBorders>
            <w:shd w:val="clear" w:color="auto" w:fill="C0C0C0"/>
          </w:tcPr>
          <w:p w:rsidR="00F27EA7" w:rsidRPr="00C555D1" w:rsidRDefault="00F27EA7" w:rsidP="00A34EB6">
            <w:pPr>
              <w:spacing w:after="0" w:line="240" w:lineRule="auto"/>
              <w:jc w:val="center"/>
              <w:rPr>
                <w:rFonts w:ascii="Arial Narrow" w:hAnsi="Arial Narrow" w:cs="Arial Narrow"/>
                <w:b/>
                <w:bCs/>
                <w:sz w:val="16"/>
                <w:szCs w:val="16"/>
                <w:lang w:val="es-PE" w:eastAsia="es-PE"/>
              </w:rPr>
            </w:pPr>
            <w:r w:rsidRPr="00C555D1">
              <w:rPr>
                <w:rFonts w:ascii="Arial Narrow" w:hAnsi="Arial Narrow" w:cs="Arial Narrow"/>
                <w:sz w:val="16"/>
                <w:szCs w:val="16"/>
                <w:lang w:val="es-PE" w:eastAsia="es-PE"/>
              </w:rPr>
              <w:t>7</w:t>
            </w:r>
          </w:p>
        </w:tc>
        <w:tc>
          <w:tcPr>
            <w:tcW w:w="1473" w:type="dxa"/>
            <w:tcBorders>
              <w:left w:val="nil"/>
              <w:right w:val="nil"/>
            </w:tcBorders>
            <w:shd w:val="clear" w:color="auto" w:fill="C0C0C0"/>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 Nota de prensa</w:t>
            </w:r>
          </w:p>
        </w:tc>
        <w:tc>
          <w:tcPr>
            <w:tcW w:w="1929" w:type="dxa"/>
            <w:tcBorders>
              <w:left w:val="nil"/>
              <w:right w:val="nil"/>
            </w:tcBorders>
            <w:shd w:val="clear" w:color="auto" w:fill="C0C0C0"/>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Revisión de nota de prensa</w:t>
            </w:r>
          </w:p>
        </w:tc>
        <w:tc>
          <w:tcPr>
            <w:tcW w:w="1617" w:type="dxa"/>
            <w:tcBorders>
              <w:left w:val="nil"/>
              <w:right w:val="nil"/>
            </w:tcBorders>
            <w:shd w:val="clear" w:color="auto" w:fill="C0C0C0"/>
          </w:tcPr>
          <w:p w:rsidR="00F27EA7"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 xml:space="preserve">- Nota de prensa </w:t>
            </w:r>
          </w:p>
          <w:p w:rsidR="00F27EA7" w:rsidRPr="00C555D1" w:rsidRDefault="00F27EA7" w:rsidP="00A34EB6">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Lista de observaciones</w:t>
            </w:r>
          </w:p>
        </w:tc>
        <w:tc>
          <w:tcPr>
            <w:tcW w:w="4053" w:type="dxa"/>
            <w:tcBorders>
              <w:left w:val="nil"/>
              <w:right w:val="nil"/>
            </w:tcBorders>
            <w:shd w:val="clear" w:color="auto" w:fill="C0C0C0"/>
          </w:tcPr>
          <w:p w:rsidR="00F27EA7" w:rsidRDefault="00F27EA7" w:rsidP="00A34EB6">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Coordinador de Imagen I</w:t>
            </w:r>
            <w:r w:rsidRPr="00C555D1">
              <w:rPr>
                <w:rFonts w:ascii="Arial Narrow" w:hAnsi="Arial Narrow" w:cs="Arial Narrow"/>
                <w:sz w:val="16"/>
                <w:szCs w:val="16"/>
                <w:lang w:val="es-PE" w:eastAsia="es-PE"/>
              </w:rPr>
              <w:t xml:space="preserve">nstitucional se encarga de revisar la </w:t>
            </w:r>
            <w:r>
              <w:rPr>
                <w:rFonts w:ascii="Arial Narrow" w:hAnsi="Arial Narrow" w:cs="Arial Narrow"/>
                <w:sz w:val="16"/>
                <w:szCs w:val="16"/>
                <w:lang w:val="es-PE" w:eastAsia="es-PE"/>
              </w:rPr>
              <w:t>Nota de prensa elaborada por el A</w:t>
            </w:r>
            <w:r w:rsidRPr="00C555D1">
              <w:rPr>
                <w:rFonts w:ascii="Arial Narrow" w:hAnsi="Arial Narrow" w:cs="Arial Narrow"/>
                <w:sz w:val="16"/>
                <w:szCs w:val="16"/>
                <w:lang w:val="es-PE" w:eastAsia="es-PE"/>
              </w:rPr>
              <w:t>sistente</w:t>
            </w:r>
            <w:r>
              <w:rPr>
                <w:rFonts w:ascii="Arial Narrow" w:hAnsi="Arial Narrow" w:cs="Arial Narrow"/>
                <w:sz w:val="16"/>
                <w:szCs w:val="16"/>
                <w:lang w:val="es-PE" w:eastAsia="es-PE"/>
              </w:rPr>
              <w:t xml:space="preserve"> de Imagen Institucional</w:t>
            </w:r>
            <w:r w:rsidRPr="00C555D1">
              <w:rPr>
                <w:rFonts w:ascii="Arial Narrow" w:hAnsi="Arial Narrow" w:cs="Arial Narrow"/>
                <w:sz w:val="16"/>
                <w:szCs w:val="16"/>
                <w:lang w:val="es-PE" w:eastAsia="es-PE"/>
              </w:rPr>
              <w:t xml:space="preserve">. </w:t>
            </w:r>
          </w:p>
          <w:p w:rsidR="00F27EA7" w:rsidRPr="00C555D1" w:rsidRDefault="00F27EA7" w:rsidP="00A34EB6">
            <w:pPr>
              <w:spacing w:after="0" w:line="240" w:lineRule="auto"/>
              <w:jc w:val="both"/>
              <w:rPr>
                <w:rFonts w:ascii="Arial Narrow" w:hAnsi="Arial Narrow" w:cs="Arial Narrow"/>
                <w:sz w:val="16"/>
                <w:szCs w:val="16"/>
                <w:lang w:val="es-PE" w:eastAsia="es-PE"/>
              </w:rPr>
            </w:pPr>
            <w:r w:rsidRPr="00C555D1">
              <w:rPr>
                <w:rFonts w:ascii="Arial Narrow" w:hAnsi="Arial Narrow" w:cs="Arial Narrow"/>
                <w:sz w:val="16"/>
                <w:szCs w:val="16"/>
                <w:lang w:val="es-PE" w:eastAsia="es-PE"/>
              </w:rPr>
              <w:t xml:space="preserve">En caso </w:t>
            </w:r>
            <w:r>
              <w:rPr>
                <w:rFonts w:ascii="Arial Narrow" w:hAnsi="Arial Narrow" w:cs="Arial Narrow"/>
                <w:sz w:val="16"/>
                <w:szCs w:val="16"/>
                <w:lang w:val="es-PE" w:eastAsia="es-PE"/>
              </w:rPr>
              <w:t>ésta requiriese alguna corrección se procede a dar inicio a la actividad Corrección de Nota de Prensa</w:t>
            </w:r>
          </w:p>
        </w:tc>
        <w:tc>
          <w:tcPr>
            <w:tcW w:w="1843" w:type="dxa"/>
            <w:tcBorders>
              <w:left w:val="nil"/>
              <w:right w:val="nil"/>
            </w:tcBorders>
            <w:shd w:val="clear" w:color="auto" w:fill="C0C0C0"/>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Coordinador de Imagen Institucional</w:t>
            </w:r>
          </w:p>
        </w:tc>
        <w:tc>
          <w:tcPr>
            <w:tcW w:w="1324" w:type="dxa"/>
            <w:tcBorders>
              <w:left w:val="nil"/>
              <w:right w:val="nil"/>
            </w:tcBorders>
            <w:shd w:val="clear" w:color="auto" w:fill="C0C0C0"/>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Manual</w:t>
            </w:r>
          </w:p>
        </w:tc>
        <w:tc>
          <w:tcPr>
            <w:tcW w:w="831" w:type="dxa"/>
            <w:tcBorders>
              <w:left w:val="nil"/>
            </w:tcBorders>
            <w:shd w:val="clear" w:color="auto" w:fill="C0C0C0"/>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2 horas</w:t>
            </w:r>
          </w:p>
        </w:tc>
      </w:tr>
      <w:tr w:rsidR="00F27EA7" w:rsidRPr="00C555D1" w:rsidTr="00A34EB6">
        <w:trPr>
          <w:trHeight w:val="675"/>
        </w:trPr>
        <w:tc>
          <w:tcPr>
            <w:tcW w:w="582" w:type="dxa"/>
            <w:tcBorders>
              <w:right w:val="nil"/>
            </w:tcBorders>
          </w:tcPr>
          <w:p w:rsidR="00F27EA7" w:rsidRPr="00C555D1" w:rsidRDefault="00F27EA7" w:rsidP="00A34EB6">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7.1</w:t>
            </w:r>
          </w:p>
        </w:tc>
        <w:tc>
          <w:tcPr>
            <w:tcW w:w="1473" w:type="dxa"/>
            <w:tcBorders>
              <w:left w:val="nil"/>
              <w:right w:val="nil"/>
            </w:tcBorders>
          </w:tcPr>
          <w:p w:rsidR="00F27EA7" w:rsidRPr="00C555D1" w:rsidRDefault="00F27EA7" w:rsidP="00A34EB6">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Lista de observaciones</w:t>
            </w:r>
          </w:p>
        </w:tc>
        <w:tc>
          <w:tcPr>
            <w:tcW w:w="1929" w:type="dxa"/>
            <w:tcBorders>
              <w:left w:val="nil"/>
              <w:right w:val="nil"/>
            </w:tcBorders>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Corrección de Nota de Prensa</w:t>
            </w:r>
          </w:p>
        </w:tc>
        <w:tc>
          <w:tcPr>
            <w:tcW w:w="1617" w:type="dxa"/>
            <w:tcBorders>
              <w:left w:val="nil"/>
              <w:right w:val="nil"/>
            </w:tcBorders>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 xml:space="preserve">-Nota de prensa </w:t>
            </w:r>
          </w:p>
        </w:tc>
        <w:tc>
          <w:tcPr>
            <w:tcW w:w="4053" w:type="dxa"/>
            <w:tcBorders>
              <w:left w:val="nil"/>
              <w:right w:val="nil"/>
            </w:tcBorders>
          </w:tcPr>
          <w:p w:rsidR="00F27EA7" w:rsidRPr="00C555D1" w:rsidRDefault="00F27EA7" w:rsidP="00A34EB6">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Asistente</w:t>
            </w:r>
            <w:r w:rsidRPr="00C555D1">
              <w:rPr>
                <w:rFonts w:ascii="Arial Narrow" w:hAnsi="Arial Narrow" w:cs="Arial Narrow"/>
                <w:sz w:val="16"/>
                <w:szCs w:val="16"/>
                <w:lang w:val="es-PE" w:eastAsia="es-PE"/>
              </w:rPr>
              <w:t xml:space="preserve"> de Imagen Institucion</w:t>
            </w:r>
            <w:r>
              <w:rPr>
                <w:rFonts w:ascii="Arial Narrow" w:hAnsi="Arial Narrow" w:cs="Arial Narrow"/>
                <w:sz w:val="16"/>
                <w:szCs w:val="16"/>
                <w:lang w:val="es-PE" w:eastAsia="es-PE"/>
              </w:rPr>
              <w:t>al procede a realizar la corrección de la Nota de prensa elaborada de acuerdo a la Lista de observaciones definida por el Coordinador de Imagen Institucional</w:t>
            </w:r>
          </w:p>
        </w:tc>
        <w:tc>
          <w:tcPr>
            <w:tcW w:w="1843" w:type="dxa"/>
            <w:tcBorders>
              <w:left w:val="nil"/>
              <w:right w:val="nil"/>
            </w:tcBorders>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Coordinador de Imagen Institucional</w:t>
            </w:r>
          </w:p>
        </w:tc>
        <w:tc>
          <w:tcPr>
            <w:tcW w:w="1324" w:type="dxa"/>
            <w:tcBorders>
              <w:left w:val="nil"/>
              <w:right w:val="nil"/>
            </w:tcBorders>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Manual</w:t>
            </w:r>
          </w:p>
        </w:tc>
        <w:tc>
          <w:tcPr>
            <w:tcW w:w="831" w:type="dxa"/>
            <w:tcBorders>
              <w:left w:val="nil"/>
            </w:tcBorders>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5 minutos</w:t>
            </w:r>
          </w:p>
        </w:tc>
      </w:tr>
      <w:tr w:rsidR="00F27EA7" w:rsidRPr="00C555D1" w:rsidTr="00A34EB6">
        <w:trPr>
          <w:trHeight w:val="675"/>
        </w:trPr>
        <w:tc>
          <w:tcPr>
            <w:tcW w:w="582" w:type="dxa"/>
            <w:tcBorders>
              <w:right w:val="nil"/>
            </w:tcBorders>
            <w:shd w:val="clear" w:color="auto" w:fill="C0C0C0"/>
          </w:tcPr>
          <w:p w:rsidR="00F27EA7" w:rsidRPr="00C555D1" w:rsidRDefault="00F27EA7" w:rsidP="00A34EB6">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8</w:t>
            </w:r>
          </w:p>
        </w:tc>
        <w:tc>
          <w:tcPr>
            <w:tcW w:w="1473" w:type="dxa"/>
            <w:tcBorders>
              <w:left w:val="nil"/>
              <w:right w:val="nil"/>
            </w:tcBorders>
            <w:shd w:val="clear" w:color="auto" w:fill="C0C0C0"/>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 xml:space="preserve">-Nota de prensa </w:t>
            </w:r>
          </w:p>
        </w:tc>
        <w:tc>
          <w:tcPr>
            <w:tcW w:w="1929" w:type="dxa"/>
            <w:tcBorders>
              <w:left w:val="nil"/>
              <w:right w:val="nil"/>
            </w:tcBorders>
            <w:shd w:val="clear" w:color="auto" w:fill="C0C0C0"/>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Coordinación con los medios para su distribución</w:t>
            </w:r>
          </w:p>
        </w:tc>
        <w:tc>
          <w:tcPr>
            <w:tcW w:w="1617" w:type="dxa"/>
            <w:tcBorders>
              <w:left w:val="nil"/>
              <w:right w:val="nil"/>
            </w:tcBorders>
            <w:shd w:val="clear" w:color="auto" w:fill="C0C0C0"/>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Nota de prensa entregada</w:t>
            </w:r>
          </w:p>
        </w:tc>
        <w:tc>
          <w:tcPr>
            <w:tcW w:w="4053" w:type="dxa"/>
            <w:tcBorders>
              <w:left w:val="nil"/>
              <w:right w:val="nil"/>
            </w:tcBorders>
            <w:shd w:val="clear" w:color="auto" w:fill="C0C0C0"/>
          </w:tcPr>
          <w:p w:rsidR="00F27EA7" w:rsidRPr="00C555D1" w:rsidRDefault="00F27EA7" w:rsidP="00A34EB6">
            <w:pPr>
              <w:spacing w:after="0" w:line="240" w:lineRule="auto"/>
              <w:jc w:val="both"/>
              <w:rPr>
                <w:rFonts w:ascii="Arial Narrow" w:hAnsi="Arial Narrow" w:cs="Arial Narrow"/>
                <w:sz w:val="16"/>
                <w:szCs w:val="16"/>
                <w:lang w:val="es-PE" w:eastAsia="es-PE"/>
              </w:rPr>
            </w:pPr>
            <w:r w:rsidRPr="00C555D1">
              <w:rPr>
                <w:rFonts w:ascii="Arial Narrow" w:hAnsi="Arial Narrow" w:cs="Arial Narrow"/>
                <w:sz w:val="16"/>
                <w:szCs w:val="16"/>
                <w:lang w:val="es-PE" w:eastAsia="es-PE"/>
              </w:rPr>
              <w:t xml:space="preserve">El </w:t>
            </w:r>
            <w:r>
              <w:rPr>
                <w:rFonts w:ascii="Arial Narrow" w:hAnsi="Arial Narrow" w:cs="Arial Narrow"/>
                <w:sz w:val="16"/>
                <w:szCs w:val="16"/>
                <w:lang w:val="es-PE" w:eastAsia="es-PE"/>
              </w:rPr>
              <w:t>Coordinador de Imagen I</w:t>
            </w:r>
            <w:r w:rsidRPr="00C555D1">
              <w:rPr>
                <w:rFonts w:ascii="Arial Narrow" w:hAnsi="Arial Narrow" w:cs="Arial Narrow"/>
                <w:sz w:val="16"/>
                <w:szCs w:val="16"/>
                <w:lang w:val="es-PE" w:eastAsia="es-PE"/>
              </w:rPr>
              <w:t xml:space="preserve">nstitucional realiza coordinaciones con medios de comunicación aliados </w:t>
            </w:r>
            <w:r>
              <w:rPr>
                <w:rFonts w:ascii="Arial Narrow" w:hAnsi="Arial Narrow" w:cs="Arial Narrow"/>
                <w:sz w:val="16"/>
                <w:szCs w:val="16"/>
                <w:lang w:val="es-PE" w:eastAsia="es-PE"/>
              </w:rPr>
              <w:t>al</w:t>
            </w:r>
            <w:r w:rsidRPr="00C555D1">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M</w:t>
            </w:r>
            <w:r w:rsidRPr="00C555D1">
              <w:rPr>
                <w:rFonts w:ascii="Arial Narrow" w:hAnsi="Arial Narrow" w:cs="Arial Narrow"/>
                <w:sz w:val="16"/>
                <w:szCs w:val="16"/>
                <w:lang w:val="es-PE" w:eastAsia="es-PE"/>
              </w:rPr>
              <w:t>ovimiento</w:t>
            </w:r>
            <w:r>
              <w:rPr>
                <w:rFonts w:ascii="Arial Narrow" w:hAnsi="Arial Narrow" w:cs="Arial Narrow"/>
                <w:sz w:val="16"/>
                <w:szCs w:val="16"/>
                <w:lang w:val="es-PE" w:eastAsia="es-PE"/>
              </w:rPr>
              <w:t xml:space="preserve"> a fin de que realicen</w:t>
            </w:r>
            <w:r w:rsidRPr="00C555D1">
              <w:rPr>
                <w:rFonts w:ascii="Arial Narrow" w:hAnsi="Arial Narrow" w:cs="Arial Narrow"/>
                <w:sz w:val="16"/>
                <w:szCs w:val="16"/>
                <w:lang w:val="es-PE" w:eastAsia="es-PE"/>
              </w:rPr>
              <w:t xml:space="preserve"> la publicación de la </w:t>
            </w:r>
            <w:r>
              <w:rPr>
                <w:rFonts w:ascii="Arial Narrow" w:hAnsi="Arial Narrow" w:cs="Arial Narrow"/>
                <w:sz w:val="16"/>
                <w:szCs w:val="16"/>
                <w:lang w:val="es-PE" w:eastAsia="es-PE"/>
              </w:rPr>
              <w:t>N</w:t>
            </w:r>
            <w:r w:rsidRPr="00C555D1">
              <w:rPr>
                <w:rFonts w:ascii="Arial Narrow" w:hAnsi="Arial Narrow" w:cs="Arial Narrow"/>
                <w:sz w:val="16"/>
                <w:szCs w:val="16"/>
                <w:lang w:val="es-PE" w:eastAsia="es-PE"/>
              </w:rPr>
              <w:t>ota de prensa</w:t>
            </w:r>
            <w:r>
              <w:rPr>
                <w:rFonts w:ascii="Arial Narrow" w:hAnsi="Arial Narrow" w:cs="Arial Narrow"/>
                <w:sz w:val="16"/>
                <w:szCs w:val="16"/>
                <w:lang w:val="es-PE" w:eastAsia="es-PE"/>
              </w:rPr>
              <w:t xml:space="preserve">, para ello envía el Detalle de Nota de prensa al proceso Publicación de Nota de Prensa. </w:t>
            </w:r>
          </w:p>
        </w:tc>
        <w:tc>
          <w:tcPr>
            <w:tcW w:w="1843" w:type="dxa"/>
            <w:tcBorders>
              <w:left w:val="nil"/>
              <w:right w:val="nil"/>
            </w:tcBorders>
            <w:shd w:val="clear" w:color="auto" w:fill="C0C0C0"/>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Coordinador de Imagen Institucional</w:t>
            </w:r>
          </w:p>
        </w:tc>
        <w:tc>
          <w:tcPr>
            <w:tcW w:w="1324" w:type="dxa"/>
            <w:tcBorders>
              <w:left w:val="nil"/>
              <w:right w:val="nil"/>
            </w:tcBorders>
            <w:shd w:val="clear" w:color="auto" w:fill="C0C0C0"/>
          </w:tcPr>
          <w:p w:rsidR="00F27EA7" w:rsidRPr="00C555D1" w:rsidRDefault="00F27EA7" w:rsidP="00A34EB6">
            <w:pPr>
              <w:spacing w:after="0" w:line="240" w:lineRule="auto"/>
              <w:rPr>
                <w:rFonts w:ascii="Arial Narrow" w:hAnsi="Arial Narrow" w:cs="Arial Narrow"/>
                <w:sz w:val="16"/>
                <w:szCs w:val="16"/>
                <w:lang w:val="es-PE" w:eastAsia="es-PE"/>
              </w:rPr>
            </w:pPr>
            <w:r w:rsidRPr="00C555D1">
              <w:rPr>
                <w:rFonts w:ascii="Arial Narrow" w:hAnsi="Arial Narrow" w:cs="Arial Narrow"/>
                <w:sz w:val="16"/>
                <w:szCs w:val="16"/>
                <w:lang w:val="es-PE" w:eastAsia="es-PE"/>
              </w:rPr>
              <w:t>Manual</w:t>
            </w:r>
          </w:p>
        </w:tc>
        <w:tc>
          <w:tcPr>
            <w:tcW w:w="831" w:type="dxa"/>
            <w:tcBorders>
              <w:left w:val="nil"/>
            </w:tcBorders>
            <w:shd w:val="clear" w:color="auto" w:fill="C0C0C0"/>
          </w:tcPr>
          <w:p w:rsidR="00F27EA7" w:rsidRPr="00C555D1" w:rsidRDefault="00F27EA7" w:rsidP="00F27EA7">
            <w:pPr>
              <w:keepNext/>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4 días</w:t>
            </w:r>
          </w:p>
        </w:tc>
      </w:tr>
    </w:tbl>
    <w:p w:rsidR="00F27EA7" w:rsidRPr="00F27EA7" w:rsidRDefault="00F27EA7" w:rsidP="00F27EA7">
      <w:pPr>
        <w:pStyle w:val="Caption"/>
        <w:jc w:val="center"/>
        <w:rPr>
          <w:rFonts w:asciiTheme="majorHAnsi" w:hAnsiTheme="majorHAnsi"/>
          <w:sz w:val="16"/>
          <w:szCs w:val="16"/>
        </w:rPr>
      </w:pPr>
      <w:bookmarkStart w:id="257" w:name="_Toc266031709"/>
      <w:r w:rsidRPr="00F27EA7">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23</w:t>
      </w:r>
      <w:r w:rsidR="00C74554">
        <w:rPr>
          <w:rFonts w:asciiTheme="majorHAnsi" w:hAnsiTheme="majorHAnsi"/>
          <w:sz w:val="16"/>
          <w:szCs w:val="16"/>
        </w:rPr>
        <w:fldChar w:fldCharType="end"/>
      </w:r>
      <w:r w:rsidRPr="00F27EA7">
        <w:rPr>
          <w:rFonts w:asciiTheme="majorHAnsi" w:hAnsiTheme="majorHAnsi"/>
          <w:sz w:val="16"/>
          <w:szCs w:val="16"/>
        </w:rPr>
        <w:t>.- Caracterización de Proceso "Elaboración de nota periodística del Departamento de Donaciones e Imagen Institucional”</w:t>
      </w:r>
      <w:bookmarkEnd w:id="257"/>
    </w:p>
    <w:p w:rsidR="00F27EA7" w:rsidRPr="00F27EA7" w:rsidRDefault="00F27EA7" w:rsidP="00F27EA7">
      <w:pPr>
        <w:pStyle w:val="Caption"/>
        <w:jc w:val="center"/>
        <w:rPr>
          <w:rFonts w:asciiTheme="majorHAnsi" w:hAnsiTheme="majorHAnsi"/>
          <w:sz w:val="16"/>
          <w:szCs w:val="16"/>
        </w:rPr>
      </w:pPr>
      <w:r w:rsidRPr="00F27EA7">
        <w:rPr>
          <w:rFonts w:asciiTheme="majorHAnsi" w:hAnsiTheme="majorHAnsi"/>
          <w:sz w:val="16"/>
          <w:szCs w:val="16"/>
        </w:rPr>
        <w:t>Fuente: Elaboración propia</w:t>
      </w:r>
    </w:p>
    <w:p w:rsidR="00F27EA7" w:rsidRDefault="00F27EA7" w:rsidP="00F27EA7">
      <w:pPr>
        <w:rPr>
          <w:lang w:val="es-PE" w:eastAsia="es-ES" w:bidi="ar-SA"/>
        </w:rPr>
        <w:sectPr w:rsidR="00F27EA7" w:rsidSect="00F27EA7">
          <w:footerReference w:type="default" r:id="rId52"/>
          <w:pgSz w:w="16839" w:h="11907" w:orient="landscape" w:code="9"/>
          <w:pgMar w:top="1701" w:right="1417" w:bottom="1701" w:left="1417" w:header="708" w:footer="708" w:gutter="0"/>
          <w:cols w:space="708"/>
          <w:docGrid w:linePitch="360"/>
        </w:sectPr>
      </w:pPr>
    </w:p>
    <w:p w:rsidR="00BF690C" w:rsidRPr="00BF690C" w:rsidRDefault="00BF690C" w:rsidP="00BF690C">
      <w:pPr>
        <w:pStyle w:val="Heading3"/>
        <w:numPr>
          <w:ilvl w:val="3"/>
          <w:numId w:val="1"/>
        </w:numPr>
        <w:spacing w:after="240"/>
        <w:rPr>
          <w:smallCaps w:val="0"/>
          <w:sz w:val="24"/>
          <w:szCs w:val="24"/>
        </w:rPr>
      </w:pPr>
      <w:bookmarkStart w:id="258" w:name="_Toc266033408"/>
      <w:r w:rsidRPr="00BF690C">
        <w:rPr>
          <w:smallCaps w:val="0"/>
          <w:sz w:val="24"/>
          <w:szCs w:val="24"/>
        </w:rPr>
        <w:t>PROCESO: Elaboración de comunicación interna del Departamento de Donaciones e Imagen Institucional</w:t>
      </w:r>
      <w:bookmarkEnd w:id="258"/>
    </w:p>
    <w:p w:rsidR="00BF690C" w:rsidRDefault="00BF690C" w:rsidP="00BF690C">
      <w:pPr>
        <w:spacing w:line="360" w:lineRule="auto"/>
        <w:jc w:val="both"/>
        <w:rPr>
          <w:rFonts w:cs="Times New Roman"/>
          <w:sz w:val="24"/>
          <w:szCs w:val="24"/>
        </w:rPr>
      </w:pPr>
      <w:r w:rsidRPr="00E14436">
        <w:rPr>
          <w:sz w:val="24"/>
          <w:szCs w:val="24"/>
        </w:rPr>
        <w:t>El pres</w:t>
      </w:r>
      <w:r>
        <w:rPr>
          <w:sz w:val="24"/>
          <w:szCs w:val="24"/>
        </w:rPr>
        <w:t>ente proceso describe las labo</w:t>
      </w:r>
      <w:r w:rsidRPr="00E14436">
        <w:rPr>
          <w:sz w:val="24"/>
          <w:szCs w:val="24"/>
        </w:rPr>
        <w:t xml:space="preserve">res </w:t>
      </w:r>
      <w:r w:rsidRPr="000B0095">
        <w:rPr>
          <w:sz w:val="24"/>
          <w:szCs w:val="24"/>
        </w:rPr>
        <w:t>realizadas por</w:t>
      </w:r>
      <w:r>
        <w:rPr>
          <w:sz w:val="24"/>
          <w:szCs w:val="24"/>
        </w:rPr>
        <w:t xml:space="preserve"> el Asistente de Imagen Institucional </w:t>
      </w:r>
      <w:r w:rsidRPr="00E14436">
        <w:rPr>
          <w:sz w:val="24"/>
          <w:szCs w:val="24"/>
        </w:rPr>
        <w:t xml:space="preserve">para la preparación, corrección y envío del </w:t>
      </w:r>
      <w:r>
        <w:rPr>
          <w:sz w:val="24"/>
          <w:szCs w:val="24"/>
        </w:rPr>
        <w:t>B</w:t>
      </w:r>
      <w:r w:rsidRPr="00E14436">
        <w:rPr>
          <w:sz w:val="24"/>
          <w:szCs w:val="24"/>
        </w:rPr>
        <w:t>oletín electrónico mensual</w:t>
      </w:r>
      <w:r>
        <w:rPr>
          <w:sz w:val="24"/>
          <w:szCs w:val="24"/>
        </w:rPr>
        <w:t xml:space="preserve"> a todas las personas que laboran en la Oficina Central Fe y Alegría Perú</w:t>
      </w:r>
      <w:r w:rsidRPr="00E14436">
        <w:rPr>
          <w:sz w:val="24"/>
          <w:szCs w:val="24"/>
        </w:rPr>
        <w:t xml:space="preserve">. </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53"/>
        <w:gridCol w:w="2201"/>
        <w:gridCol w:w="804"/>
        <w:gridCol w:w="1396"/>
        <w:gridCol w:w="2173"/>
      </w:tblGrid>
      <w:tr w:rsidR="00BF690C" w:rsidRPr="003B7F34" w:rsidTr="00BF690C">
        <w:trPr>
          <w:trHeight w:val="699"/>
          <w:tblHeader/>
        </w:trPr>
        <w:tc>
          <w:tcPr>
            <w:tcW w:w="9005" w:type="dxa"/>
            <w:gridSpan w:val="5"/>
            <w:shd w:val="clear" w:color="auto" w:fill="000000"/>
            <w:vAlign w:val="center"/>
          </w:tcPr>
          <w:p w:rsidR="00BF690C" w:rsidRDefault="00BF690C" w:rsidP="00BF690C">
            <w:pPr>
              <w:autoSpaceDE w:val="0"/>
              <w:autoSpaceDN w:val="0"/>
              <w:adjustRightInd w:val="0"/>
              <w:spacing w:after="0" w:line="240" w:lineRule="auto"/>
              <w:jc w:val="center"/>
              <w:rPr>
                <w:rFonts w:ascii="Arial Narrow" w:hAnsi="Arial Narrow" w:cs="Arial Narrow"/>
                <w:b/>
                <w:bCs/>
                <w:color w:val="FFFFFF"/>
                <w:sz w:val="28"/>
                <w:szCs w:val="28"/>
              </w:rPr>
            </w:pPr>
            <w:r w:rsidRPr="006F6EF3">
              <w:rPr>
                <w:rFonts w:ascii="Arial Narrow" w:hAnsi="Arial Narrow" w:cs="Arial Narrow"/>
                <w:b/>
                <w:bCs/>
                <w:color w:val="FFFFFF"/>
                <w:sz w:val="28"/>
                <w:szCs w:val="28"/>
              </w:rPr>
              <w:t>MACRO</w:t>
            </w:r>
            <w:r>
              <w:rPr>
                <w:rFonts w:ascii="Arial Narrow" w:hAnsi="Arial Narrow" w:cs="Arial Narrow"/>
                <w:b/>
                <w:bCs/>
                <w:color w:val="FFFFFF"/>
                <w:sz w:val="28"/>
                <w:szCs w:val="28"/>
              </w:rPr>
              <w:t xml:space="preserve"> </w:t>
            </w:r>
            <w:r w:rsidRPr="006F6EF3">
              <w:rPr>
                <w:rFonts w:ascii="Arial Narrow" w:hAnsi="Arial Narrow" w:cs="Arial Narrow"/>
                <w:b/>
                <w:bCs/>
                <w:color w:val="FFFFFF"/>
                <w:sz w:val="28"/>
                <w:szCs w:val="28"/>
              </w:rPr>
              <w:t>PROCESO:</w:t>
            </w:r>
            <w:r>
              <w:rPr>
                <w:rFonts w:ascii="Arial Narrow" w:hAnsi="Arial Narrow" w:cs="Arial Narrow"/>
                <w:b/>
                <w:bCs/>
                <w:color w:val="FFFFFF"/>
                <w:sz w:val="28"/>
                <w:szCs w:val="28"/>
              </w:rPr>
              <w:t xml:space="preserve"> </w:t>
            </w:r>
            <w:r w:rsidRPr="006F6EF3">
              <w:rPr>
                <w:rFonts w:ascii="Arial Narrow" w:hAnsi="Arial Narrow" w:cs="Arial Narrow"/>
                <w:b/>
                <w:bCs/>
                <w:color w:val="FFFFFF"/>
                <w:sz w:val="28"/>
                <w:szCs w:val="28"/>
              </w:rPr>
              <w:t xml:space="preserve"> Gestión de Imagen Institucional y Donaciones</w:t>
            </w:r>
          </w:p>
          <w:p w:rsidR="00BF690C" w:rsidRPr="003B7F34" w:rsidRDefault="00BF690C" w:rsidP="00BF690C">
            <w:pPr>
              <w:autoSpaceDE w:val="0"/>
              <w:autoSpaceDN w:val="0"/>
              <w:adjustRightInd w:val="0"/>
              <w:spacing w:after="0" w:line="240" w:lineRule="auto"/>
              <w:jc w:val="center"/>
              <w:rPr>
                <w:rFonts w:ascii="Arial Narrow" w:hAnsi="Arial Narrow" w:cs="Arial Narrow"/>
                <w:b/>
                <w:bCs/>
                <w:color w:val="FFFFFF"/>
                <w:sz w:val="28"/>
                <w:szCs w:val="28"/>
              </w:rPr>
            </w:pPr>
            <w:r w:rsidRPr="003B7F34">
              <w:rPr>
                <w:rFonts w:ascii="Arial Narrow" w:hAnsi="Arial Narrow" w:cs="Arial Narrow"/>
                <w:b/>
                <w:bCs/>
                <w:color w:val="FFFFFF"/>
                <w:sz w:val="28"/>
                <w:szCs w:val="28"/>
              </w:rPr>
              <w:t>Proceso “</w:t>
            </w:r>
            <w:r w:rsidRPr="00474023">
              <w:rPr>
                <w:rFonts w:ascii="Arial Narrow" w:hAnsi="Arial Narrow" w:cs="Arial Narrow"/>
                <w:b/>
                <w:bCs/>
                <w:color w:val="FFFFFF"/>
                <w:sz w:val="28"/>
                <w:szCs w:val="28"/>
              </w:rPr>
              <w:t>Elaboración de comunicación interna del Departamento de Donaciones e Imagen Institucional</w:t>
            </w:r>
            <w:r w:rsidRPr="003B7F34">
              <w:rPr>
                <w:rFonts w:ascii="Arial Narrow" w:hAnsi="Arial Narrow" w:cs="Arial Narrow"/>
                <w:b/>
                <w:bCs/>
                <w:color w:val="FFFFFF"/>
                <w:sz w:val="28"/>
                <w:szCs w:val="28"/>
              </w:rPr>
              <w:t>”</w:t>
            </w:r>
          </w:p>
        </w:tc>
      </w:tr>
      <w:tr w:rsidR="00BF690C" w:rsidRPr="003B7F34" w:rsidTr="00BF690C">
        <w:tc>
          <w:tcPr>
            <w:tcW w:w="2271" w:type="dxa"/>
            <w:shd w:val="clear" w:color="auto" w:fill="BFBFBF"/>
            <w:vAlign w:val="center"/>
          </w:tcPr>
          <w:p w:rsidR="00BF690C" w:rsidRPr="003B7F34" w:rsidRDefault="00BF690C" w:rsidP="00BF690C">
            <w:pPr>
              <w:spacing w:after="0" w:line="240" w:lineRule="auto"/>
              <w:jc w:val="center"/>
              <w:rPr>
                <w:rFonts w:ascii="Arial Narrow" w:hAnsi="Arial Narrow" w:cs="Arial Narrow"/>
                <w:b/>
                <w:bCs/>
                <w:sz w:val="24"/>
                <w:szCs w:val="24"/>
              </w:rPr>
            </w:pPr>
            <w:r w:rsidRPr="003B7F34">
              <w:rPr>
                <w:rFonts w:ascii="Arial Narrow" w:hAnsi="Arial Narrow" w:cs="Arial Narrow"/>
                <w:b/>
                <w:bCs/>
                <w:sz w:val="24"/>
                <w:szCs w:val="24"/>
              </w:rPr>
              <w:t>PROPÓSITO</w:t>
            </w:r>
          </w:p>
        </w:tc>
        <w:tc>
          <w:tcPr>
            <w:tcW w:w="6734" w:type="dxa"/>
            <w:gridSpan w:val="4"/>
          </w:tcPr>
          <w:p w:rsidR="00BF690C" w:rsidRPr="00DF0671" w:rsidRDefault="00BF690C" w:rsidP="00BF690C">
            <w:pPr>
              <w:spacing w:after="0" w:line="240" w:lineRule="auto"/>
              <w:jc w:val="both"/>
              <w:rPr>
                <w:rFonts w:ascii="Arial Narrow" w:hAnsi="Arial Narrow" w:cs="Arial Narrow"/>
                <w:sz w:val="24"/>
                <w:szCs w:val="24"/>
              </w:rPr>
            </w:pPr>
            <w:r w:rsidRPr="00DF0671">
              <w:rPr>
                <w:rFonts w:ascii="Arial Narrow" w:hAnsi="Arial Narrow" w:cs="Arial Narrow"/>
                <w:sz w:val="24"/>
                <w:szCs w:val="24"/>
              </w:rPr>
              <w:t>El presente proceso tiene como propósito el cumplimiento del</w:t>
            </w:r>
            <w:r>
              <w:rPr>
                <w:rFonts w:ascii="Arial Narrow" w:hAnsi="Arial Narrow" w:cs="Arial Narrow"/>
                <w:sz w:val="24"/>
                <w:szCs w:val="24"/>
              </w:rPr>
              <w:t xml:space="preserve"> siguiente </w:t>
            </w:r>
            <w:r w:rsidRPr="00DF0671">
              <w:rPr>
                <w:rFonts w:ascii="Arial Narrow" w:hAnsi="Arial Narrow" w:cs="Arial Narrow"/>
                <w:sz w:val="24"/>
                <w:szCs w:val="24"/>
              </w:rPr>
              <w:t>objetivo:</w:t>
            </w:r>
          </w:p>
          <w:p w:rsidR="00BF690C" w:rsidRPr="00DF0671" w:rsidRDefault="00BF690C" w:rsidP="00BF690C">
            <w:pPr>
              <w:spacing w:after="0" w:line="240" w:lineRule="auto"/>
              <w:jc w:val="both"/>
              <w:rPr>
                <w:rFonts w:ascii="Arial Narrow" w:hAnsi="Arial Narrow" w:cs="Arial Narrow"/>
                <w:sz w:val="24"/>
                <w:szCs w:val="24"/>
              </w:rPr>
            </w:pPr>
            <w:r>
              <w:rPr>
                <w:rFonts w:ascii="Arial Narrow" w:hAnsi="Arial Narrow" w:cs="Arial Narrow"/>
                <w:sz w:val="24"/>
                <w:szCs w:val="24"/>
              </w:rPr>
              <w:t xml:space="preserve">OSE 1: </w:t>
            </w:r>
            <w:r w:rsidRPr="00FD4712">
              <w:rPr>
                <w:rFonts w:ascii="Arial Narrow" w:hAnsi="Arial Narrow" w:cs="Arial Narrow"/>
                <w:sz w:val="24"/>
                <w:szCs w:val="24"/>
              </w:rPr>
              <w:t>Impulsar una gestión dinámica, participativa y descentralizada que promueva el compromiso de las instituciones educativas  con el  proceso de regionalización del país, desde la propuesta educativa de FYA</w:t>
            </w:r>
          </w:p>
        </w:tc>
      </w:tr>
      <w:tr w:rsidR="00BF690C" w:rsidRPr="003B7F34" w:rsidTr="00BF690C">
        <w:tc>
          <w:tcPr>
            <w:tcW w:w="2271" w:type="dxa"/>
            <w:shd w:val="clear" w:color="auto" w:fill="BFBFBF"/>
            <w:vAlign w:val="center"/>
          </w:tcPr>
          <w:p w:rsidR="00BF690C" w:rsidRPr="003B7F34" w:rsidRDefault="00BF690C" w:rsidP="00BF690C">
            <w:pPr>
              <w:spacing w:after="0" w:line="240" w:lineRule="auto"/>
              <w:jc w:val="center"/>
              <w:rPr>
                <w:rFonts w:ascii="Arial Narrow" w:hAnsi="Arial Narrow" w:cs="Arial Narrow"/>
                <w:b/>
                <w:bCs/>
                <w:sz w:val="24"/>
                <w:szCs w:val="24"/>
              </w:rPr>
            </w:pPr>
            <w:r w:rsidRPr="003B7F34">
              <w:rPr>
                <w:rFonts w:ascii="Arial Narrow" w:hAnsi="Arial Narrow" w:cs="Arial Narrow"/>
                <w:b/>
                <w:bCs/>
                <w:sz w:val="24"/>
                <w:szCs w:val="24"/>
              </w:rPr>
              <w:t>RESPONSABLE</w:t>
            </w:r>
          </w:p>
        </w:tc>
        <w:tc>
          <w:tcPr>
            <w:tcW w:w="3082" w:type="dxa"/>
            <w:gridSpan w:val="2"/>
            <w:vAlign w:val="center"/>
          </w:tcPr>
          <w:p w:rsidR="00BF690C" w:rsidRPr="00DF0671" w:rsidRDefault="00BF690C" w:rsidP="00BF690C">
            <w:pPr>
              <w:spacing w:after="0" w:line="240" w:lineRule="auto"/>
              <w:rPr>
                <w:rFonts w:ascii="Arial Narrow" w:hAnsi="Arial Narrow" w:cs="Arial Narrow"/>
                <w:b/>
                <w:bCs/>
                <w:sz w:val="24"/>
                <w:szCs w:val="24"/>
              </w:rPr>
            </w:pPr>
            <w:r w:rsidRPr="004B075E">
              <w:rPr>
                <w:rFonts w:ascii="Arial Narrow" w:hAnsi="Arial Narrow" w:cs="Arial Narrow"/>
                <w:sz w:val="24"/>
                <w:szCs w:val="24"/>
              </w:rPr>
              <w:t xml:space="preserve">Coordinador </w:t>
            </w:r>
            <w:r>
              <w:rPr>
                <w:rFonts w:ascii="Arial Narrow" w:hAnsi="Arial Narrow" w:cs="Arial Narrow"/>
                <w:sz w:val="24"/>
                <w:szCs w:val="24"/>
              </w:rPr>
              <w:t>de</w:t>
            </w:r>
            <w:r w:rsidRPr="004B075E">
              <w:rPr>
                <w:rFonts w:ascii="Arial Narrow" w:hAnsi="Arial Narrow" w:cs="Arial Narrow"/>
                <w:sz w:val="24"/>
                <w:szCs w:val="24"/>
              </w:rPr>
              <w:t xml:space="preserve"> Imagen Institucional</w:t>
            </w:r>
          </w:p>
        </w:tc>
        <w:tc>
          <w:tcPr>
            <w:tcW w:w="1409" w:type="dxa"/>
            <w:shd w:val="clear" w:color="auto" w:fill="D9D9D9"/>
            <w:vAlign w:val="center"/>
          </w:tcPr>
          <w:p w:rsidR="00BF690C" w:rsidRPr="003B7F34" w:rsidRDefault="00BF690C" w:rsidP="00BF690C">
            <w:pPr>
              <w:spacing w:after="0"/>
              <w:jc w:val="center"/>
              <w:rPr>
                <w:rFonts w:ascii="Arial Narrow" w:hAnsi="Arial Narrow" w:cs="Arial Narrow"/>
                <w:b/>
                <w:bCs/>
                <w:sz w:val="24"/>
                <w:szCs w:val="24"/>
              </w:rPr>
            </w:pPr>
            <w:r w:rsidRPr="003B7F34">
              <w:rPr>
                <w:rFonts w:ascii="Arial Narrow" w:hAnsi="Arial Narrow" w:cs="Arial Narrow"/>
                <w:b/>
                <w:bCs/>
                <w:sz w:val="24"/>
                <w:szCs w:val="24"/>
              </w:rPr>
              <w:t>BASE LEGAL</w:t>
            </w:r>
          </w:p>
        </w:tc>
        <w:tc>
          <w:tcPr>
            <w:tcW w:w="2243" w:type="dxa"/>
          </w:tcPr>
          <w:p w:rsidR="00BF690C" w:rsidRPr="003B7F34" w:rsidRDefault="00BF690C" w:rsidP="00BF690C">
            <w:pPr>
              <w:spacing w:after="0"/>
              <w:jc w:val="center"/>
              <w:rPr>
                <w:rFonts w:ascii="Arial Narrow" w:hAnsi="Arial Narrow" w:cs="Arial Narrow"/>
                <w:sz w:val="24"/>
                <w:szCs w:val="24"/>
              </w:rPr>
            </w:pPr>
            <w:r w:rsidRPr="003B7F34">
              <w:rPr>
                <w:rFonts w:ascii="Arial Narrow" w:hAnsi="Arial Narrow" w:cs="Arial Narrow"/>
                <w:sz w:val="24"/>
                <w:szCs w:val="24"/>
              </w:rPr>
              <w:t>No Aplica</w:t>
            </w:r>
          </w:p>
        </w:tc>
      </w:tr>
      <w:tr w:rsidR="00BF690C" w:rsidRPr="003B7F34" w:rsidTr="00BF690C">
        <w:tc>
          <w:tcPr>
            <w:tcW w:w="2271" w:type="dxa"/>
            <w:shd w:val="clear" w:color="auto" w:fill="BFBFBF"/>
            <w:vAlign w:val="center"/>
          </w:tcPr>
          <w:p w:rsidR="00BF690C" w:rsidRPr="003B7F34" w:rsidRDefault="00BF690C" w:rsidP="00BF690C">
            <w:pPr>
              <w:spacing w:after="0" w:line="240" w:lineRule="auto"/>
              <w:jc w:val="center"/>
              <w:rPr>
                <w:rFonts w:ascii="Arial Narrow" w:hAnsi="Arial Narrow" w:cs="Arial Narrow"/>
                <w:b/>
                <w:bCs/>
                <w:sz w:val="24"/>
                <w:szCs w:val="24"/>
              </w:rPr>
            </w:pPr>
            <w:r w:rsidRPr="003B7F34">
              <w:rPr>
                <w:rFonts w:ascii="Arial Narrow" w:hAnsi="Arial Narrow" w:cs="Arial Narrow"/>
                <w:b/>
                <w:bCs/>
                <w:sz w:val="24"/>
                <w:szCs w:val="24"/>
              </w:rPr>
              <w:t>ACTORES DEL PROCESO</w:t>
            </w:r>
          </w:p>
        </w:tc>
        <w:tc>
          <w:tcPr>
            <w:tcW w:w="6734" w:type="dxa"/>
            <w:gridSpan w:val="4"/>
          </w:tcPr>
          <w:p w:rsidR="00BF690C" w:rsidRPr="0060000B" w:rsidRDefault="00BF690C" w:rsidP="00BF690C">
            <w:pPr>
              <w:autoSpaceDE w:val="0"/>
              <w:autoSpaceDN w:val="0"/>
              <w:adjustRightInd w:val="0"/>
              <w:spacing w:after="0" w:line="240" w:lineRule="auto"/>
              <w:ind w:left="-7"/>
              <w:jc w:val="both"/>
              <w:rPr>
                <w:rFonts w:ascii="Arial Narrow" w:hAnsi="Arial Narrow" w:cs="Arial Narrow"/>
                <w:sz w:val="24"/>
                <w:szCs w:val="24"/>
              </w:rPr>
            </w:pPr>
            <w:r w:rsidRPr="006C4F54">
              <w:rPr>
                <w:rFonts w:ascii="Arial Narrow" w:hAnsi="Arial Narrow" w:cs="Arial Narrow"/>
                <w:sz w:val="24"/>
                <w:szCs w:val="24"/>
                <w:u w:val="single"/>
              </w:rPr>
              <w:t>Director Fe y Alegría Perú</w:t>
            </w:r>
            <w:r w:rsidRPr="0060000B">
              <w:rPr>
                <w:rFonts w:ascii="Arial Narrow" w:hAnsi="Arial Narrow" w:cs="Arial Narrow"/>
                <w:sz w:val="24"/>
                <w:szCs w:val="24"/>
              </w:rPr>
              <w:t xml:space="preserve">.- Religioso de la </w:t>
            </w:r>
            <w:r>
              <w:rPr>
                <w:rFonts w:ascii="Arial Narrow" w:hAnsi="Arial Narrow" w:cs="Arial Narrow"/>
                <w:sz w:val="24"/>
                <w:szCs w:val="24"/>
              </w:rPr>
              <w:t>O</w:t>
            </w:r>
            <w:r w:rsidRPr="0060000B">
              <w:rPr>
                <w:rFonts w:ascii="Arial Narrow" w:hAnsi="Arial Narrow" w:cs="Arial Narrow"/>
                <w:sz w:val="24"/>
                <w:szCs w:val="24"/>
              </w:rPr>
              <w:t>rden Jesuita, encargado de lle</w:t>
            </w:r>
            <w:r>
              <w:rPr>
                <w:rFonts w:ascii="Arial Narrow" w:hAnsi="Arial Narrow" w:cs="Arial Narrow"/>
                <w:sz w:val="24"/>
                <w:szCs w:val="24"/>
              </w:rPr>
              <w:t>var la dirección general de la O</w:t>
            </w:r>
            <w:r w:rsidRPr="0060000B">
              <w:rPr>
                <w:rFonts w:ascii="Arial Narrow" w:hAnsi="Arial Narrow" w:cs="Arial Narrow"/>
                <w:sz w:val="24"/>
                <w:szCs w:val="24"/>
              </w:rPr>
              <w:t xml:space="preserve">ficina central de Fe y Alegría Perú bajo los lineamientos del </w:t>
            </w:r>
            <w:r>
              <w:rPr>
                <w:rFonts w:ascii="Arial Narrow" w:hAnsi="Arial Narrow" w:cs="Arial Narrow"/>
                <w:sz w:val="24"/>
                <w:szCs w:val="24"/>
              </w:rPr>
              <w:t>M</w:t>
            </w:r>
            <w:r w:rsidRPr="0060000B">
              <w:rPr>
                <w:rFonts w:ascii="Arial Narrow" w:hAnsi="Arial Narrow" w:cs="Arial Narrow"/>
                <w:sz w:val="24"/>
                <w:szCs w:val="24"/>
              </w:rPr>
              <w:t>ovimiento Fe y Alegría.</w:t>
            </w:r>
          </w:p>
          <w:p w:rsidR="00BF690C" w:rsidRDefault="00BF690C" w:rsidP="00BF690C">
            <w:pPr>
              <w:autoSpaceDE w:val="0"/>
              <w:autoSpaceDN w:val="0"/>
              <w:adjustRightInd w:val="0"/>
              <w:spacing w:after="0" w:line="240" w:lineRule="auto"/>
              <w:ind w:left="-7"/>
              <w:jc w:val="both"/>
              <w:rPr>
                <w:rFonts w:ascii="Arial Narrow" w:hAnsi="Arial Narrow" w:cs="Arial Narrow"/>
                <w:sz w:val="24"/>
                <w:szCs w:val="24"/>
                <w:u w:val="single"/>
              </w:rPr>
            </w:pPr>
          </w:p>
          <w:p w:rsidR="00BF690C" w:rsidRDefault="00BF690C" w:rsidP="00BF690C">
            <w:pPr>
              <w:autoSpaceDE w:val="0"/>
              <w:autoSpaceDN w:val="0"/>
              <w:adjustRightInd w:val="0"/>
              <w:spacing w:after="0" w:line="240" w:lineRule="auto"/>
              <w:ind w:left="-7"/>
              <w:jc w:val="both"/>
              <w:rPr>
                <w:rFonts w:ascii="Arial Narrow" w:hAnsi="Arial Narrow" w:cs="Arial Narrow"/>
                <w:sz w:val="24"/>
                <w:szCs w:val="24"/>
              </w:rPr>
            </w:pPr>
            <w:r w:rsidRPr="00591C64">
              <w:rPr>
                <w:rFonts w:ascii="Arial Narrow" w:hAnsi="Arial Narrow" w:cs="Arial Narrow"/>
                <w:sz w:val="24"/>
                <w:szCs w:val="24"/>
                <w:u w:val="single"/>
              </w:rPr>
              <w:t>Asistente de Imagen Institucional</w:t>
            </w:r>
            <w:r>
              <w:rPr>
                <w:rFonts w:ascii="Arial Narrow" w:hAnsi="Arial Narrow" w:cs="Arial Narrow"/>
                <w:sz w:val="24"/>
                <w:szCs w:val="24"/>
              </w:rPr>
              <w:t>.- Persona contratada por la Oficina C</w:t>
            </w:r>
            <w:r w:rsidRPr="00591C64">
              <w:rPr>
                <w:rFonts w:ascii="Arial Narrow" w:hAnsi="Arial Narrow" w:cs="Arial Narrow"/>
                <w:sz w:val="24"/>
                <w:szCs w:val="24"/>
              </w:rPr>
              <w:t xml:space="preserve">entral de Fe y Alegría Perú, encargada de asistir al Coordinador de Imagen Institucional y al Coordinador de Donaciones, además de estar a cargo de la elaboración de las </w:t>
            </w:r>
            <w:r>
              <w:rPr>
                <w:rFonts w:ascii="Arial Narrow" w:hAnsi="Arial Narrow" w:cs="Arial Narrow"/>
                <w:sz w:val="24"/>
                <w:szCs w:val="24"/>
              </w:rPr>
              <w:t>N</w:t>
            </w:r>
            <w:r w:rsidRPr="00591C64">
              <w:rPr>
                <w:rFonts w:ascii="Arial Narrow" w:hAnsi="Arial Narrow" w:cs="Arial Narrow"/>
                <w:sz w:val="24"/>
                <w:szCs w:val="24"/>
              </w:rPr>
              <w:t>otas periodísticas.</w:t>
            </w:r>
          </w:p>
          <w:p w:rsidR="00BF690C" w:rsidRDefault="00BF690C" w:rsidP="00BF690C">
            <w:pPr>
              <w:autoSpaceDE w:val="0"/>
              <w:autoSpaceDN w:val="0"/>
              <w:adjustRightInd w:val="0"/>
              <w:spacing w:after="0" w:line="240" w:lineRule="auto"/>
              <w:ind w:left="-7"/>
              <w:jc w:val="both"/>
              <w:rPr>
                <w:rFonts w:ascii="Arial Narrow" w:hAnsi="Arial Narrow" w:cs="Arial Narrow"/>
                <w:sz w:val="24"/>
                <w:szCs w:val="24"/>
              </w:rPr>
            </w:pPr>
          </w:p>
          <w:p w:rsidR="00BF690C" w:rsidRPr="00900EF9" w:rsidRDefault="00BF690C" w:rsidP="00BF690C">
            <w:pPr>
              <w:autoSpaceDE w:val="0"/>
              <w:autoSpaceDN w:val="0"/>
              <w:adjustRightInd w:val="0"/>
              <w:spacing w:after="0" w:line="240" w:lineRule="auto"/>
              <w:ind w:left="-7"/>
              <w:jc w:val="both"/>
              <w:rPr>
                <w:rFonts w:ascii="Arial Narrow" w:hAnsi="Arial Narrow" w:cs="Arial Narrow"/>
                <w:sz w:val="24"/>
                <w:szCs w:val="24"/>
              </w:rPr>
            </w:pPr>
            <w:r w:rsidRPr="002F271B">
              <w:rPr>
                <w:rFonts w:ascii="Arial Narrow" w:hAnsi="Arial Narrow" w:cs="Arial Narrow"/>
                <w:sz w:val="24"/>
                <w:szCs w:val="24"/>
                <w:u w:val="single"/>
              </w:rPr>
              <w:t>Directivos</w:t>
            </w:r>
            <w:r>
              <w:rPr>
                <w:rFonts w:ascii="Arial Narrow" w:hAnsi="Arial Narrow" w:cs="Arial Narrow"/>
                <w:sz w:val="24"/>
                <w:szCs w:val="24"/>
              </w:rPr>
              <w:t xml:space="preserve">.- Director Fe y Alegría Perú, Director del Departamento de Formación, Jefe del Departamento de Planificación, Jefe del Departamento de Donaciones e Imagen Institucional, Jefe de Educación Técnica, Jefe de Pastoral y Educación en Valores.  </w:t>
            </w:r>
          </w:p>
        </w:tc>
      </w:tr>
      <w:tr w:rsidR="00BF690C" w:rsidRPr="003B7F34" w:rsidTr="00BF690C">
        <w:tc>
          <w:tcPr>
            <w:tcW w:w="2271" w:type="dxa"/>
            <w:shd w:val="clear" w:color="auto" w:fill="BFBFBF"/>
            <w:vAlign w:val="center"/>
          </w:tcPr>
          <w:p w:rsidR="00BF690C" w:rsidRPr="003B7F34" w:rsidRDefault="00BF690C" w:rsidP="00BF690C">
            <w:pPr>
              <w:spacing w:after="0" w:line="240" w:lineRule="auto"/>
              <w:jc w:val="center"/>
              <w:rPr>
                <w:rFonts w:ascii="Arial Narrow" w:hAnsi="Arial Narrow" w:cs="Arial Narrow"/>
                <w:b/>
                <w:bCs/>
                <w:sz w:val="24"/>
                <w:szCs w:val="24"/>
              </w:rPr>
            </w:pPr>
            <w:r w:rsidRPr="003B7F34">
              <w:rPr>
                <w:rFonts w:ascii="Arial Narrow" w:hAnsi="Arial Narrow" w:cs="Arial Narrow"/>
                <w:b/>
                <w:bCs/>
                <w:sz w:val="24"/>
                <w:szCs w:val="24"/>
              </w:rPr>
              <w:t>CLIENTES INTERNOS</w:t>
            </w:r>
          </w:p>
        </w:tc>
        <w:tc>
          <w:tcPr>
            <w:tcW w:w="2246" w:type="dxa"/>
          </w:tcPr>
          <w:p w:rsidR="00BF690C" w:rsidRPr="00DE1958" w:rsidRDefault="00BF690C" w:rsidP="00BF690C">
            <w:pPr>
              <w:spacing w:after="0" w:line="240" w:lineRule="auto"/>
              <w:rPr>
                <w:rFonts w:ascii="Arial Narrow" w:hAnsi="Arial Narrow" w:cs="Arial Narrow"/>
                <w:sz w:val="24"/>
                <w:szCs w:val="24"/>
              </w:rPr>
            </w:pPr>
            <w:r w:rsidRPr="00DE1958">
              <w:rPr>
                <w:rFonts w:ascii="Arial Narrow" w:hAnsi="Arial Narrow" w:cs="Arial Narrow"/>
                <w:sz w:val="24"/>
                <w:szCs w:val="24"/>
              </w:rPr>
              <w:t>Movimiento Fe y Alegría Perú</w:t>
            </w:r>
          </w:p>
        </w:tc>
        <w:tc>
          <w:tcPr>
            <w:tcW w:w="2245" w:type="dxa"/>
            <w:gridSpan w:val="2"/>
            <w:shd w:val="clear" w:color="auto" w:fill="D9D9D9"/>
            <w:vAlign w:val="center"/>
          </w:tcPr>
          <w:p w:rsidR="00BF690C" w:rsidRPr="003B7F34" w:rsidRDefault="00BF690C" w:rsidP="00BF690C">
            <w:pPr>
              <w:spacing w:after="0"/>
              <w:jc w:val="center"/>
              <w:rPr>
                <w:rFonts w:ascii="Arial Narrow" w:hAnsi="Arial Narrow" w:cs="Arial Narrow"/>
                <w:b/>
                <w:bCs/>
                <w:sz w:val="24"/>
                <w:szCs w:val="24"/>
              </w:rPr>
            </w:pPr>
            <w:r w:rsidRPr="003B7F34">
              <w:rPr>
                <w:rFonts w:ascii="Arial Narrow" w:hAnsi="Arial Narrow" w:cs="Arial Narrow"/>
                <w:b/>
                <w:bCs/>
                <w:sz w:val="24"/>
                <w:szCs w:val="24"/>
              </w:rPr>
              <w:t>CLIENTES EXTERNOS</w:t>
            </w:r>
          </w:p>
        </w:tc>
        <w:tc>
          <w:tcPr>
            <w:tcW w:w="2243" w:type="dxa"/>
          </w:tcPr>
          <w:p w:rsidR="00BF690C" w:rsidRPr="00BC4F03" w:rsidRDefault="00BF690C" w:rsidP="00BF690C">
            <w:pPr>
              <w:spacing w:line="240" w:lineRule="auto"/>
              <w:jc w:val="center"/>
              <w:rPr>
                <w:rFonts w:ascii="Arial Narrow" w:hAnsi="Arial Narrow" w:cs="Arial Narrow"/>
                <w:sz w:val="24"/>
                <w:szCs w:val="24"/>
              </w:rPr>
            </w:pPr>
            <w:r>
              <w:rPr>
                <w:rFonts w:ascii="Arial Narrow" w:hAnsi="Arial Narrow" w:cs="Arial Narrow"/>
                <w:sz w:val="24"/>
                <w:szCs w:val="24"/>
              </w:rPr>
              <w:t>No Aplica</w:t>
            </w:r>
          </w:p>
        </w:tc>
      </w:tr>
      <w:tr w:rsidR="00BF690C" w:rsidRPr="003B7F34" w:rsidTr="00BF690C">
        <w:tc>
          <w:tcPr>
            <w:tcW w:w="2271" w:type="dxa"/>
            <w:shd w:val="clear" w:color="auto" w:fill="BFBFBF"/>
            <w:vAlign w:val="center"/>
          </w:tcPr>
          <w:p w:rsidR="00BF690C" w:rsidRPr="003B7F34" w:rsidRDefault="00BF690C" w:rsidP="00BF690C">
            <w:pPr>
              <w:spacing w:after="0" w:line="240" w:lineRule="auto"/>
              <w:jc w:val="center"/>
              <w:rPr>
                <w:rFonts w:ascii="Arial Narrow" w:hAnsi="Arial Narrow" w:cs="Arial Narrow"/>
                <w:b/>
                <w:bCs/>
                <w:sz w:val="24"/>
                <w:szCs w:val="24"/>
              </w:rPr>
            </w:pPr>
            <w:r w:rsidRPr="003B7F34">
              <w:rPr>
                <w:rFonts w:ascii="Arial Narrow" w:hAnsi="Arial Narrow" w:cs="Arial Narrow"/>
                <w:b/>
                <w:bCs/>
                <w:sz w:val="24"/>
                <w:szCs w:val="24"/>
              </w:rPr>
              <w:t>ALCANCE</w:t>
            </w:r>
          </w:p>
        </w:tc>
        <w:tc>
          <w:tcPr>
            <w:tcW w:w="6734" w:type="dxa"/>
            <w:gridSpan w:val="4"/>
          </w:tcPr>
          <w:p w:rsidR="00BF690C" w:rsidRPr="002F271B" w:rsidRDefault="00BF690C" w:rsidP="00BF690C">
            <w:pPr>
              <w:spacing w:after="0" w:line="240" w:lineRule="auto"/>
              <w:jc w:val="both"/>
              <w:rPr>
                <w:rFonts w:ascii="Arial Narrow" w:hAnsi="Arial Narrow" w:cs="Arial Narrow"/>
                <w:sz w:val="24"/>
                <w:szCs w:val="24"/>
              </w:rPr>
            </w:pPr>
            <w:r w:rsidRPr="00DE1958">
              <w:rPr>
                <w:rFonts w:ascii="Arial Narrow" w:hAnsi="Arial Narrow" w:cs="Arial Narrow"/>
                <w:sz w:val="24"/>
                <w:szCs w:val="24"/>
              </w:rPr>
              <w:t xml:space="preserve">El alcance del presente proceso se encuentra enfocado en la preparación y revisión </w:t>
            </w:r>
            <w:r>
              <w:rPr>
                <w:rFonts w:ascii="Arial Narrow" w:hAnsi="Arial Narrow" w:cs="Arial Narrow"/>
                <w:sz w:val="24"/>
                <w:szCs w:val="24"/>
              </w:rPr>
              <w:t>que debe realizar el A</w:t>
            </w:r>
            <w:r w:rsidRPr="000B0095">
              <w:rPr>
                <w:rFonts w:ascii="Arial Narrow" w:hAnsi="Arial Narrow" w:cs="Arial Narrow"/>
                <w:sz w:val="24"/>
                <w:szCs w:val="24"/>
              </w:rPr>
              <w:t>sistente de</w:t>
            </w:r>
            <w:r>
              <w:rPr>
                <w:rFonts w:ascii="Arial Narrow" w:hAnsi="Arial Narrow" w:cs="Arial Narrow"/>
                <w:sz w:val="24"/>
                <w:szCs w:val="24"/>
              </w:rPr>
              <w:t xml:space="preserve"> Imagen Institucional</w:t>
            </w:r>
            <w:r w:rsidRPr="000B0095">
              <w:rPr>
                <w:rFonts w:ascii="Arial Narrow" w:hAnsi="Arial Narrow" w:cs="Arial Narrow"/>
                <w:sz w:val="24"/>
                <w:szCs w:val="24"/>
              </w:rPr>
              <w:t xml:space="preserve"> para la realización</w:t>
            </w:r>
            <w:r>
              <w:rPr>
                <w:rFonts w:ascii="Arial Narrow" w:hAnsi="Arial Narrow" w:cs="Arial Narrow"/>
                <w:sz w:val="24"/>
                <w:szCs w:val="24"/>
              </w:rPr>
              <w:t xml:space="preserve"> del B</w:t>
            </w:r>
            <w:r w:rsidRPr="00DE1958">
              <w:rPr>
                <w:rFonts w:ascii="Arial Narrow" w:hAnsi="Arial Narrow" w:cs="Arial Narrow"/>
                <w:sz w:val="24"/>
                <w:szCs w:val="24"/>
              </w:rPr>
              <w:t xml:space="preserve">oletín electrónico enviado a todos los trabajadores de </w:t>
            </w:r>
            <w:r>
              <w:rPr>
                <w:rFonts w:ascii="Arial Narrow" w:hAnsi="Arial Narrow" w:cs="Arial Narrow"/>
                <w:sz w:val="24"/>
                <w:szCs w:val="24"/>
              </w:rPr>
              <w:t>la Oficina Central Fe y Alegría Perú.</w:t>
            </w:r>
          </w:p>
        </w:tc>
      </w:tr>
      <w:tr w:rsidR="00BF690C" w:rsidRPr="003B7F34" w:rsidTr="00BF690C">
        <w:tc>
          <w:tcPr>
            <w:tcW w:w="2271" w:type="dxa"/>
            <w:shd w:val="clear" w:color="auto" w:fill="BFBFBF"/>
            <w:vAlign w:val="center"/>
          </w:tcPr>
          <w:p w:rsidR="00BF690C" w:rsidRPr="003B7F34" w:rsidRDefault="00BF690C" w:rsidP="00BF690C">
            <w:pPr>
              <w:spacing w:after="0" w:line="240" w:lineRule="auto"/>
              <w:jc w:val="center"/>
              <w:rPr>
                <w:rFonts w:ascii="Arial Narrow" w:hAnsi="Arial Narrow" w:cs="Arial Narrow"/>
                <w:b/>
                <w:bCs/>
                <w:sz w:val="24"/>
                <w:szCs w:val="24"/>
              </w:rPr>
            </w:pPr>
            <w:r w:rsidRPr="003B7F34">
              <w:rPr>
                <w:rFonts w:ascii="Arial Narrow" w:hAnsi="Arial Narrow" w:cs="Arial Narrow"/>
                <w:b/>
                <w:bCs/>
                <w:sz w:val="24"/>
                <w:szCs w:val="24"/>
              </w:rPr>
              <w:t>PROCEDIMIENTO</w:t>
            </w:r>
          </w:p>
        </w:tc>
        <w:tc>
          <w:tcPr>
            <w:tcW w:w="6734" w:type="dxa"/>
            <w:gridSpan w:val="4"/>
            <w:vAlign w:val="center"/>
          </w:tcPr>
          <w:p w:rsidR="00BF690C" w:rsidRPr="00DE1958" w:rsidRDefault="00BF690C" w:rsidP="00B420B6">
            <w:pPr>
              <w:numPr>
                <w:ilvl w:val="0"/>
                <w:numId w:val="18"/>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U</w:t>
            </w:r>
            <w:r w:rsidRPr="000B0095">
              <w:rPr>
                <w:rFonts w:ascii="Arial Narrow" w:hAnsi="Arial Narrow" w:cs="Arial Narrow"/>
                <w:sz w:val="24"/>
                <w:szCs w:val="24"/>
              </w:rPr>
              <w:t xml:space="preserve">na semana antes de la emisión del </w:t>
            </w:r>
            <w:r>
              <w:rPr>
                <w:rFonts w:ascii="Arial Narrow" w:hAnsi="Arial Narrow" w:cs="Arial Narrow"/>
                <w:sz w:val="24"/>
                <w:szCs w:val="24"/>
              </w:rPr>
              <w:t>B</w:t>
            </w:r>
            <w:r w:rsidRPr="000B0095">
              <w:rPr>
                <w:rFonts w:ascii="Arial Narrow" w:hAnsi="Arial Narrow" w:cs="Arial Narrow"/>
                <w:sz w:val="24"/>
                <w:szCs w:val="24"/>
              </w:rPr>
              <w:t>oletín,</w:t>
            </w:r>
            <w:r w:rsidRPr="00F04AB2">
              <w:rPr>
                <w:rFonts w:ascii="Arial Narrow" w:hAnsi="Arial Narrow" w:cs="Arial Narrow"/>
                <w:color w:val="FF0000"/>
                <w:sz w:val="24"/>
                <w:szCs w:val="24"/>
              </w:rPr>
              <w:t xml:space="preserve"> </w:t>
            </w:r>
            <w:r w:rsidRPr="00DE1958">
              <w:rPr>
                <w:rFonts w:ascii="Arial Narrow" w:hAnsi="Arial Narrow" w:cs="Arial Narrow"/>
                <w:sz w:val="24"/>
                <w:szCs w:val="24"/>
              </w:rPr>
              <w:t xml:space="preserve">el </w:t>
            </w:r>
            <w:r>
              <w:rPr>
                <w:rFonts w:ascii="Arial Narrow" w:hAnsi="Arial Narrow" w:cs="Arial Narrow"/>
                <w:sz w:val="24"/>
                <w:szCs w:val="24"/>
              </w:rPr>
              <w:t>A</w:t>
            </w:r>
            <w:r w:rsidRPr="00DE1958">
              <w:rPr>
                <w:rFonts w:ascii="Arial Narrow" w:hAnsi="Arial Narrow" w:cs="Arial Narrow"/>
                <w:sz w:val="24"/>
                <w:szCs w:val="24"/>
              </w:rPr>
              <w:t>sistente</w:t>
            </w:r>
            <w:r>
              <w:rPr>
                <w:rFonts w:ascii="Arial Narrow" w:hAnsi="Arial Narrow" w:cs="Arial Narrow"/>
                <w:sz w:val="24"/>
                <w:szCs w:val="24"/>
              </w:rPr>
              <w:t xml:space="preserve"> de Imagen Institucional envía una S</w:t>
            </w:r>
            <w:r w:rsidRPr="00DE1958">
              <w:rPr>
                <w:rFonts w:ascii="Arial Narrow" w:hAnsi="Arial Narrow" w:cs="Arial Narrow"/>
                <w:sz w:val="24"/>
                <w:szCs w:val="24"/>
              </w:rPr>
              <w:t xml:space="preserve">olicitud de noticia a todos los </w:t>
            </w:r>
            <w:r>
              <w:rPr>
                <w:rFonts w:ascii="Arial Narrow" w:hAnsi="Arial Narrow" w:cs="Arial Narrow"/>
                <w:sz w:val="24"/>
                <w:szCs w:val="24"/>
              </w:rPr>
              <w:t>D</w:t>
            </w:r>
            <w:r w:rsidRPr="00DE1958">
              <w:rPr>
                <w:rFonts w:ascii="Arial Narrow" w:hAnsi="Arial Narrow" w:cs="Arial Narrow"/>
                <w:sz w:val="24"/>
                <w:szCs w:val="24"/>
              </w:rPr>
              <w:t xml:space="preserve">irectivos de la </w:t>
            </w:r>
            <w:r>
              <w:rPr>
                <w:rFonts w:ascii="Arial Narrow" w:hAnsi="Arial Narrow" w:cs="Arial Narrow"/>
                <w:sz w:val="24"/>
                <w:szCs w:val="24"/>
              </w:rPr>
              <w:t>I</w:t>
            </w:r>
            <w:r w:rsidRPr="00DE1958">
              <w:rPr>
                <w:rFonts w:ascii="Arial Narrow" w:hAnsi="Arial Narrow" w:cs="Arial Narrow"/>
                <w:sz w:val="24"/>
                <w:szCs w:val="24"/>
              </w:rPr>
              <w:t>nstitución para motivar su colaboración.</w:t>
            </w:r>
          </w:p>
          <w:p w:rsidR="00BF690C" w:rsidRPr="00DE1958" w:rsidRDefault="00BF690C" w:rsidP="00B420B6">
            <w:pPr>
              <w:numPr>
                <w:ilvl w:val="0"/>
                <w:numId w:val="18"/>
              </w:numPr>
              <w:autoSpaceDE w:val="0"/>
              <w:autoSpaceDN w:val="0"/>
              <w:adjustRightInd w:val="0"/>
              <w:spacing w:after="0" w:line="240" w:lineRule="auto"/>
              <w:jc w:val="both"/>
              <w:rPr>
                <w:rFonts w:ascii="Arial Narrow" w:hAnsi="Arial Narrow" w:cs="Arial Narrow"/>
                <w:sz w:val="24"/>
                <w:szCs w:val="24"/>
              </w:rPr>
            </w:pPr>
            <w:r w:rsidRPr="00DE1958">
              <w:rPr>
                <w:rFonts w:ascii="Arial Narrow" w:hAnsi="Arial Narrow" w:cs="Arial Narrow"/>
                <w:sz w:val="24"/>
                <w:szCs w:val="24"/>
              </w:rPr>
              <w:t xml:space="preserve">Los </w:t>
            </w:r>
            <w:r>
              <w:rPr>
                <w:rFonts w:ascii="Arial Narrow" w:hAnsi="Arial Narrow" w:cs="Arial Narrow"/>
                <w:sz w:val="24"/>
                <w:szCs w:val="24"/>
              </w:rPr>
              <w:t>D</w:t>
            </w:r>
            <w:r w:rsidRPr="00DE1958">
              <w:rPr>
                <w:rFonts w:ascii="Arial Narrow" w:hAnsi="Arial Narrow" w:cs="Arial Narrow"/>
                <w:sz w:val="24"/>
                <w:szCs w:val="24"/>
              </w:rPr>
              <w:t xml:space="preserve">irectivos reciben la </w:t>
            </w:r>
            <w:r>
              <w:rPr>
                <w:rFonts w:ascii="Arial Narrow" w:hAnsi="Arial Narrow" w:cs="Arial Narrow"/>
                <w:sz w:val="24"/>
                <w:szCs w:val="24"/>
              </w:rPr>
              <w:t>S</w:t>
            </w:r>
            <w:r w:rsidRPr="00DE1958">
              <w:rPr>
                <w:rFonts w:ascii="Arial Narrow" w:hAnsi="Arial Narrow" w:cs="Arial Narrow"/>
                <w:sz w:val="24"/>
                <w:szCs w:val="24"/>
              </w:rPr>
              <w:t>o</w:t>
            </w:r>
            <w:r>
              <w:rPr>
                <w:rFonts w:ascii="Arial Narrow" w:hAnsi="Arial Narrow" w:cs="Arial Narrow"/>
                <w:sz w:val="24"/>
                <w:szCs w:val="24"/>
              </w:rPr>
              <w:t xml:space="preserve">licitud de noticia, y </w:t>
            </w:r>
            <w:r w:rsidRPr="00DE1958">
              <w:rPr>
                <w:rFonts w:ascii="Arial Narrow" w:hAnsi="Arial Narrow" w:cs="Arial Narrow"/>
                <w:sz w:val="24"/>
                <w:szCs w:val="24"/>
              </w:rPr>
              <w:t>en caso deseen participar</w:t>
            </w:r>
            <w:r>
              <w:rPr>
                <w:rFonts w:ascii="Arial Narrow" w:hAnsi="Arial Narrow" w:cs="Arial Narrow"/>
                <w:sz w:val="24"/>
                <w:szCs w:val="24"/>
              </w:rPr>
              <w:t xml:space="preserve">, </w:t>
            </w:r>
            <w:r w:rsidRPr="000B0095">
              <w:rPr>
                <w:rFonts w:ascii="Arial Narrow" w:hAnsi="Arial Narrow" w:cs="Arial Narrow"/>
                <w:sz w:val="24"/>
                <w:szCs w:val="24"/>
              </w:rPr>
              <w:t>proceden a elaborar</w:t>
            </w:r>
            <w:r>
              <w:rPr>
                <w:rFonts w:ascii="Arial Narrow" w:hAnsi="Arial Narrow" w:cs="Arial Narrow"/>
                <w:sz w:val="24"/>
                <w:szCs w:val="24"/>
              </w:rPr>
              <w:t xml:space="preserve"> </w:t>
            </w:r>
            <w:r w:rsidRPr="00DE1958">
              <w:rPr>
                <w:rFonts w:ascii="Arial Narrow" w:hAnsi="Arial Narrow" w:cs="Arial Narrow"/>
                <w:sz w:val="24"/>
                <w:szCs w:val="24"/>
              </w:rPr>
              <w:t xml:space="preserve">la redacción de </w:t>
            </w:r>
            <w:r>
              <w:rPr>
                <w:rFonts w:ascii="Arial Narrow" w:hAnsi="Arial Narrow" w:cs="Arial Narrow"/>
                <w:sz w:val="24"/>
                <w:szCs w:val="24"/>
              </w:rPr>
              <w:t>una</w:t>
            </w:r>
            <w:r w:rsidRPr="00DE1958">
              <w:rPr>
                <w:rFonts w:ascii="Arial Narrow" w:hAnsi="Arial Narrow" w:cs="Arial Narrow"/>
                <w:sz w:val="24"/>
                <w:szCs w:val="24"/>
              </w:rPr>
              <w:t xml:space="preserve"> noticia</w:t>
            </w:r>
            <w:r>
              <w:rPr>
                <w:rFonts w:ascii="Arial Narrow" w:hAnsi="Arial Narrow" w:cs="Arial Narrow"/>
                <w:sz w:val="24"/>
                <w:szCs w:val="24"/>
              </w:rPr>
              <w:t xml:space="preserve"> y</w:t>
            </w:r>
            <w:r w:rsidRPr="00DE1958">
              <w:rPr>
                <w:rFonts w:ascii="Arial Narrow" w:hAnsi="Arial Narrow" w:cs="Arial Narrow"/>
                <w:sz w:val="24"/>
                <w:szCs w:val="24"/>
              </w:rPr>
              <w:t xml:space="preserve"> </w:t>
            </w:r>
            <w:r>
              <w:rPr>
                <w:rFonts w:ascii="Arial Narrow" w:hAnsi="Arial Narrow" w:cs="Arial Narrow"/>
                <w:sz w:val="24"/>
                <w:szCs w:val="24"/>
              </w:rPr>
              <w:t>hacen el</w:t>
            </w:r>
            <w:r w:rsidRPr="00DE1958">
              <w:rPr>
                <w:rFonts w:ascii="Arial Narrow" w:hAnsi="Arial Narrow" w:cs="Arial Narrow"/>
                <w:sz w:val="24"/>
                <w:szCs w:val="24"/>
              </w:rPr>
              <w:t xml:space="preserve"> envío de la misma</w:t>
            </w:r>
            <w:r>
              <w:rPr>
                <w:rFonts w:ascii="Arial Narrow" w:hAnsi="Arial Narrow" w:cs="Arial Narrow"/>
                <w:sz w:val="24"/>
                <w:szCs w:val="24"/>
              </w:rPr>
              <w:t xml:space="preserve"> al Departamento de Donaciones e Imagen Institucional</w:t>
            </w:r>
            <w:r w:rsidRPr="00DE1958">
              <w:rPr>
                <w:rFonts w:ascii="Arial Narrow" w:hAnsi="Arial Narrow" w:cs="Arial Narrow"/>
                <w:sz w:val="24"/>
                <w:szCs w:val="24"/>
              </w:rPr>
              <w:t>.</w:t>
            </w:r>
          </w:p>
          <w:p w:rsidR="00BF690C" w:rsidRPr="009547DA" w:rsidRDefault="00BF690C" w:rsidP="00B420B6">
            <w:pPr>
              <w:numPr>
                <w:ilvl w:val="0"/>
                <w:numId w:val="18"/>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El A</w:t>
            </w:r>
            <w:r w:rsidRPr="009547DA">
              <w:rPr>
                <w:rFonts w:ascii="Arial Narrow" w:hAnsi="Arial Narrow" w:cs="Arial Narrow"/>
                <w:sz w:val="24"/>
                <w:szCs w:val="24"/>
              </w:rPr>
              <w:t xml:space="preserve">sistente de Imagen Institucional recibe todas las </w:t>
            </w:r>
            <w:r>
              <w:rPr>
                <w:rFonts w:ascii="Arial Narrow" w:hAnsi="Arial Narrow" w:cs="Arial Narrow"/>
                <w:sz w:val="24"/>
                <w:szCs w:val="24"/>
              </w:rPr>
              <w:t xml:space="preserve">noticias y realiza </w:t>
            </w:r>
            <w:r w:rsidRPr="009547DA">
              <w:rPr>
                <w:rFonts w:ascii="Arial Narrow" w:hAnsi="Arial Narrow" w:cs="Arial Narrow"/>
                <w:sz w:val="24"/>
                <w:szCs w:val="24"/>
              </w:rPr>
              <w:t xml:space="preserve">una primera versión del </w:t>
            </w:r>
            <w:r>
              <w:rPr>
                <w:rFonts w:ascii="Arial Narrow" w:hAnsi="Arial Narrow" w:cs="Arial Narrow"/>
                <w:sz w:val="24"/>
                <w:szCs w:val="24"/>
              </w:rPr>
              <w:t>B</w:t>
            </w:r>
            <w:r w:rsidRPr="009547DA">
              <w:rPr>
                <w:rFonts w:ascii="Arial Narrow" w:hAnsi="Arial Narrow" w:cs="Arial Narrow"/>
                <w:sz w:val="24"/>
                <w:szCs w:val="24"/>
              </w:rPr>
              <w:t>oletín “Chasqui electrónico”</w:t>
            </w:r>
            <w:r>
              <w:rPr>
                <w:rFonts w:ascii="Arial Narrow" w:hAnsi="Arial Narrow" w:cs="Arial Narrow"/>
                <w:sz w:val="24"/>
                <w:szCs w:val="24"/>
              </w:rPr>
              <w:t xml:space="preserve"> y solicita la elaboración de una E</w:t>
            </w:r>
            <w:r w:rsidRPr="009547DA">
              <w:rPr>
                <w:rFonts w:ascii="Arial Narrow" w:hAnsi="Arial Narrow" w:cs="Arial Narrow"/>
                <w:sz w:val="24"/>
                <w:szCs w:val="24"/>
              </w:rPr>
              <w:t>ditorial al Director de Fe y Alegría Perú.</w:t>
            </w:r>
          </w:p>
          <w:p w:rsidR="00BF690C" w:rsidRPr="00DE1958" w:rsidRDefault="00BF690C" w:rsidP="00B420B6">
            <w:pPr>
              <w:numPr>
                <w:ilvl w:val="0"/>
                <w:numId w:val="18"/>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El D</w:t>
            </w:r>
            <w:r w:rsidRPr="00DE1958">
              <w:rPr>
                <w:rFonts w:ascii="Arial Narrow" w:hAnsi="Arial Narrow" w:cs="Arial Narrow"/>
                <w:sz w:val="24"/>
                <w:szCs w:val="24"/>
              </w:rPr>
              <w:t>irector recibe</w:t>
            </w:r>
            <w:r>
              <w:rPr>
                <w:rFonts w:ascii="Arial Narrow" w:hAnsi="Arial Narrow" w:cs="Arial Narrow"/>
                <w:sz w:val="24"/>
                <w:szCs w:val="24"/>
              </w:rPr>
              <w:t xml:space="preserve"> la solicitud de editorial y redacta la Editorial, una vez terminada procede a enviar la misma</w:t>
            </w:r>
            <w:r w:rsidRPr="00DE1958">
              <w:rPr>
                <w:rFonts w:ascii="Arial Narrow" w:hAnsi="Arial Narrow" w:cs="Arial Narrow"/>
                <w:sz w:val="24"/>
                <w:szCs w:val="24"/>
              </w:rPr>
              <w:t xml:space="preserve"> al </w:t>
            </w:r>
            <w:r>
              <w:rPr>
                <w:rFonts w:ascii="Arial Narrow" w:hAnsi="Arial Narrow" w:cs="Arial Narrow"/>
                <w:sz w:val="24"/>
                <w:szCs w:val="24"/>
              </w:rPr>
              <w:t>A</w:t>
            </w:r>
            <w:r w:rsidRPr="00DE1958">
              <w:rPr>
                <w:rFonts w:ascii="Arial Narrow" w:hAnsi="Arial Narrow" w:cs="Arial Narrow"/>
                <w:sz w:val="24"/>
                <w:szCs w:val="24"/>
              </w:rPr>
              <w:t>sistente.</w:t>
            </w:r>
          </w:p>
          <w:p w:rsidR="00BF690C" w:rsidRPr="00DE1958" w:rsidRDefault="00BF690C" w:rsidP="00B420B6">
            <w:pPr>
              <w:numPr>
                <w:ilvl w:val="0"/>
                <w:numId w:val="18"/>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El A</w:t>
            </w:r>
            <w:r w:rsidRPr="00DE1958">
              <w:rPr>
                <w:rFonts w:ascii="Arial Narrow" w:hAnsi="Arial Narrow" w:cs="Arial Narrow"/>
                <w:sz w:val="24"/>
                <w:szCs w:val="24"/>
              </w:rPr>
              <w:t xml:space="preserve">sistente recibe la </w:t>
            </w:r>
            <w:r>
              <w:rPr>
                <w:rFonts w:ascii="Arial Narrow" w:hAnsi="Arial Narrow" w:cs="Arial Narrow"/>
                <w:sz w:val="24"/>
                <w:szCs w:val="24"/>
              </w:rPr>
              <w:t>E</w:t>
            </w:r>
            <w:r w:rsidRPr="00DE1958">
              <w:rPr>
                <w:rFonts w:ascii="Arial Narrow" w:hAnsi="Arial Narrow" w:cs="Arial Narrow"/>
                <w:sz w:val="24"/>
                <w:szCs w:val="24"/>
              </w:rPr>
              <w:t xml:space="preserve">ditorial y la adiciona al </w:t>
            </w:r>
            <w:r>
              <w:rPr>
                <w:rFonts w:ascii="Arial Narrow" w:hAnsi="Arial Narrow" w:cs="Arial Narrow"/>
                <w:sz w:val="24"/>
                <w:szCs w:val="24"/>
              </w:rPr>
              <w:t>B</w:t>
            </w:r>
            <w:r w:rsidRPr="00DE1958">
              <w:rPr>
                <w:rFonts w:ascii="Arial Narrow" w:hAnsi="Arial Narrow" w:cs="Arial Narrow"/>
                <w:sz w:val="24"/>
                <w:szCs w:val="24"/>
              </w:rPr>
              <w:t>oletín electrónico.</w:t>
            </w:r>
          </w:p>
          <w:p w:rsidR="00BF690C" w:rsidRPr="00DE1958" w:rsidRDefault="00BF690C" w:rsidP="00B420B6">
            <w:pPr>
              <w:numPr>
                <w:ilvl w:val="1"/>
                <w:numId w:val="18"/>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E</w:t>
            </w:r>
            <w:r w:rsidRPr="00DE1958">
              <w:rPr>
                <w:rFonts w:ascii="Arial Narrow" w:hAnsi="Arial Narrow" w:cs="Arial Narrow"/>
                <w:sz w:val="24"/>
                <w:szCs w:val="24"/>
              </w:rPr>
              <w:t xml:space="preserve">n caso se encuentre un defecto en el mismo, </w:t>
            </w:r>
            <w:r>
              <w:rPr>
                <w:rFonts w:ascii="Arial Narrow" w:hAnsi="Arial Narrow" w:cs="Arial Narrow"/>
                <w:sz w:val="24"/>
                <w:szCs w:val="24"/>
              </w:rPr>
              <w:t>se procede a realizar</w:t>
            </w:r>
            <w:r w:rsidRPr="00DE1958">
              <w:rPr>
                <w:rFonts w:ascii="Arial Narrow" w:hAnsi="Arial Narrow" w:cs="Arial Narrow"/>
                <w:sz w:val="24"/>
                <w:szCs w:val="24"/>
              </w:rPr>
              <w:t xml:space="preserve"> la corrección </w:t>
            </w:r>
            <w:r>
              <w:rPr>
                <w:rFonts w:ascii="Arial Narrow" w:hAnsi="Arial Narrow" w:cs="Arial Narrow"/>
                <w:sz w:val="24"/>
                <w:szCs w:val="24"/>
              </w:rPr>
              <w:t>pertinente</w:t>
            </w:r>
            <w:r w:rsidRPr="00DE1958">
              <w:rPr>
                <w:rFonts w:ascii="Arial Narrow" w:hAnsi="Arial Narrow" w:cs="Arial Narrow"/>
                <w:sz w:val="24"/>
                <w:szCs w:val="24"/>
              </w:rPr>
              <w:t>.</w:t>
            </w:r>
          </w:p>
          <w:p w:rsidR="00BF690C" w:rsidRPr="00DE1958" w:rsidRDefault="00BF690C" w:rsidP="00B420B6">
            <w:pPr>
              <w:keepNext/>
              <w:numPr>
                <w:ilvl w:val="0"/>
                <w:numId w:val="18"/>
              </w:numPr>
              <w:autoSpaceDE w:val="0"/>
              <w:autoSpaceDN w:val="0"/>
              <w:adjustRightInd w:val="0"/>
              <w:spacing w:after="0" w:line="240" w:lineRule="auto"/>
              <w:jc w:val="both"/>
              <w:rPr>
                <w:rFonts w:ascii="Arial Narrow" w:hAnsi="Arial Narrow" w:cs="Arial Narrow"/>
              </w:rPr>
            </w:pPr>
            <w:r>
              <w:rPr>
                <w:rFonts w:ascii="Arial Narrow" w:hAnsi="Arial Narrow" w:cs="Arial Narrow"/>
                <w:sz w:val="24"/>
                <w:szCs w:val="24"/>
              </w:rPr>
              <w:t>Finalmente, el A</w:t>
            </w:r>
            <w:r w:rsidRPr="00DE1958">
              <w:rPr>
                <w:rFonts w:ascii="Arial Narrow" w:hAnsi="Arial Narrow" w:cs="Arial Narrow"/>
                <w:sz w:val="24"/>
                <w:szCs w:val="24"/>
              </w:rPr>
              <w:t xml:space="preserve">sistente realiza el envío del </w:t>
            </w:r>
            <w:r>
              <w:rPr>
                <w:rFonts w:ascii="Arial Narrow" w:hAnsi="Arial Narrow" w:cs="Arial Narrow"/>
                <w:sz w:val="24"/>
                <w:szCs w:val="24"/>
              </w:rPr>
              <w:t>B</w:t>
            </w:r>
            <w:r w:rsidRPr="00DE1958">
              <w:rPr>
                <w:rFonts w:ascii="Arial Narrow" w:hAnsi="Arial Narrow" w:cs="Arial Narrow"/>
                <w:sz w:val="24"/>
                <w:szCs w:val="24"/>
              </w:rPr>
              <w:t xml:space="preserve">oletín electrónico a todo el </w:t>
            </w:r>
            <w:r>
              <w:rPr>
                <w:rFonts w:ascii="Arial Narrow" w:hAnsi="Arial Narrow" w:cs="Arial Narrow"/>
                <w:sz w:val="24"/>
                <w:szCs w:val="24"/>
              </w:rPr>
              <w:t>personal de la Oficina Central</w:t>
            </w:r>
            <w:r w:rsidRPr="00DE1958">
              <w:rPr>
                <w:rFonts w:ascii="Arial Narrow" w:hAnsi="Arial Narrow" w:cs="Arial Narrow"/>
                <w:sz w:val="24"/>
                <w:szCs w:val="24"/>
              </w:rPr>
              <w:t xml:space="preserve"> Fe y Alegría Perú.</w:t>
            </w:r>
          </w:p>
        </w:tc>
      </w:tr>
    </w:tbl>
    <w:p w:rsidR="00BF690C" w:rsidRPr="00BF690C" w:rsidRDefault="00BF690C" w:rsidP="00BF690C">
      <w:pPr>
        <w:pStyle w:val="Caption"/>
        <w:jc w:val="center"/>
        <w:rPr>
          <w:rFonts w:asciiTheme="majorHAnsi" w:hAnsiTheme="majorHAnsi"/>
          <w:sz w:val="16"/>
          <w:szCs w:val="16"/>
        </w:rPr>
      </w:pPr>
      <w:bookmarkStart w:id="259" w:name="_Toc266031710"/>
      <w:r w:rsidRPr="00BF690C">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24</w:t>
      </w:r>
      <w:r w:rsidR="00C74554">
        <w:rPr>
          <w:rFonts w:asciiTheme="majorHAnsi" w:hAnsiTheme="majorHAnsi"/>
          <w:sz w:val="16"/>
          <w:szCs w:val="16"/>
        </w:rPr>
        <w:fldChar w:fldCharType="end"/>
      </w:r>
      <w:r w:rsidRPr="00BF690C">
        <w:rPr>
          <w:rFonts w:asciiTheme="majorHAnsi" w:hAnsiTheme="majorHAnsi"/>
          <w:sz w:val="16"/>
          <w:szCs w:val="16"/>
        </w:rPr>
        <w:t>.- Definición de Proceso "Elaboración de comunicación interna del Departamento de Donaciones e Imagen Institucional"</w:t>
      </w:r>
      <w:bookmarkEnd w:id="259"/>
    </w:p>
    <w:p w:rsidR="00BF690C" w:rsidRPr="00BF690C" w:rsidRDefault="00531ACF" w:rsidP="00BF690C">
      <w:pPr>
        <w:pStyle w:val="Caption"/>
        <w:jc w:val="center"/>
        <w:rPr>
          <w:rFonts w:asciiTheme="majorHAnsi" w:hAnsiTheme="majorHAnsi"/>
          <w:sz w:val="16"/>
          <w:szCs w:val="16"/>
        </w:rPr>
      </w:pPr>
      <w:r>
        <w:rPr>
          <w:rFonts w:asciiTheme="majorHAnsi" w:hAnsiTheme="majorHAnsi"/>
          <w:sz w:val="16"/>
          <w:szCs w:val="16"/>
        </w:rPr>
        <w:t xml:space="preserve">Fuente: </w:t>
      </w:r>
      <w:r w:rsidR="00BF690C" w:rsidRPr="00BF690C">
        <w:rPr>
          <w:rFonts w:asciiTheme="majorHAnsi" w:hAnsiTheme="majorHAnsi"/>
          <w:sz w:val="16"/>
          <w:szCs w:val="16"/>
        </w:rPr>
        <w:t>Elaboración propia</w:t>
      </w:r>
    </w:p>
    <w:p w:rsidR="00BF690C" w:rsidRDefault="00BF690C" w:rsidP="00BF690C">
      <w:pPr>
        <w:spacing w:line="360" w:lineRule="auto"/>
        <w:jc w:val="both"/>
        <w:rPr>
          <w:rFonts w:cs="Times New Roman"/>
          <w:sz w:val="24"/>
          <w:szCs w:val="24"/>
        </w:rPr>
      </w:pPr>
    </w:p>
    <w:p w:rsidR="00BF690C" w:rsidRDefault="00BF690C" w:rsidP="00BF690C">
      <w:pPr>
        <w:spacing w:line="360" w:lineRule="auto"/>
        <w:jc w:val="both"/>
        <w:rPr>
          <w:rFonts w:cs="Times New Roman"/>
          <w:sz w:val="24"/>
          <w:szCs w:val="24"/>
        </w:rPr>
        <w:sectPr w:rsidR="00BF690C" w:rsidSect="00F27EA7">
          <w:footerReference w:type="default" r:id="rId53"/>
          <w:pgSz w:w="11907" w:h="16839" w:code="9"/>
          <w:pgMar w:top="1417" w:right="1701" w:bottom="1417" w:left="1701" w:header="708" w:footer="708" w:gutter="0"/>
          <w:cols w:space="708"/>
          <w:docGrid w:linePitch="360"/>
        </w:sectPr>
      </w:pPr>
    </w:p>
    <w:p w:rsidR="00BF690C" w:rsidRDefault="00BF690C" w:rsidP="00BF690C">
      <w:pPr>
        <w:keepNext/>
        <w:spacing w:after="0" w:line="240" w:lineRule="auto"/>
        <w:rPr>
          <w:rFonts w:cs="Times New Roman"/>
        </w:rPr>
      </w:pPr>
      <w:r>
        <w:rPr>
          <w:rFonts w:cs="Times New Roman"/>
          <w:noProof/>
          <w:lang w:eastAsia="es-ES" w:bidi="ar-SA"/>
        </w:rPr>
        <w:drawing>
          <wp:inline distT="0" distB="0" distL="0" distR="0">
            <wp:extent cx="9002602" cy="3966358"/>
            <wp:effectExtent l="19050" t="0" r="8048"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l="1503" t="2686" r="1452" b="18211"/>
                    <a:stretch>
                      <a:fillRect/>
                    </a:stretch>
                  </pic:blipFill>
                  <pic:spPr bwMode="auto">
                    <a:xfrm>
                      <a:off x="0" y="0"/>
                      <a:ext cx="9002602" cy="3966358"/>
                    </a:xfrm>
                    <a:prstGeom prst="rect">
                      <a:avLst/>
                    </a:prstGeom>
                    <a:noFill/>
                    <a:ln w="9525">
                      <a:noFill/>
                      <a:miter lim="800000"/>
                      <a:headEnd/>
                      <a:tailEnd/>
                    </a:ln>
                  </pic:spPr>
                </pic:pic>
              </a:graphicData>
            </a:graphic>
          </wp:inline>
        </w:drawing>
      </w:r>
    </w:p>
    <w:p w:rsidR="00BF690C" w:rsidRPr="00BF690C" w:rsidRDefault="00BF690C" w:rsidP="00BF690C">
      <w:pPr>
        <w:pStyle w:val="Caption"/>
        <w:jc w:val="center"/>
        <w:rPr>
          <w:rFonts w:asciiTheme="majorHAnsi" w:hAnsiTheme="majorHAnsi"/>
          <w:sz w:val="16"/>
          <w:szCs w:val="16"/>
        </w:rPr>
      </w:pPr>
      <w:bookmarkStart w:id="260" w:name="_Toc266031544"/>
      <w:r w:rsidRPr="00BF690C">
        <w:rPr>
          <w:rFonts w:asciiTheme="majorHAnsi" w:hAnsiTheme="majorHAnsi"/>
          <w:sz w:val="16"/>
          <w:szCs w:val="16"/>
        </w:rPr>
        <w:t xml:space="preserve">Ilustración </w:t>
      </w:r>
      <w:r w:rsidR="00934198" w:rsidRPr="00BF690C">
        <w:rPr>
          <w:rFonts w:asciiTheme="majorHAnsi" w:hAnsiTheme="majorHAnsi"/>
          <w:sz w:val="16"/>
          <w:szCs w:val="16"/>
        </w:rPr>
        <w:fldChar w:fldCharType="begin"/>
      </w:r>
      <w:r w:rsidRPr="00BF690C">
        <w:rPr>
          <w:rFonts w:asciiTheme="majorHAnsi" w:hAnsiTheme="majorHAnsi"/>
          <w:sz w:val="16"/>
          <w:szCs w:val="16"/>
        </w:rPr>
        <w:instrText xml:space="preserve"> SEQ Ilustración \* ARABIC </w:instrText>
      </w:r>
      <w:r w:rsidR="00934198" w:rsidRPr="00BF690C">
        <w:rPr>
          <w:rFonts w:asciiTheme="majorHAnsi" w:hAnsiTheme="majorHAnsi"/>
          <w:sz w:val="16"/>
          <w:szCs w:val="16"/>
        </w:rPr>
        <w:fldChar w:fldCharType="separate"/>
      </w:r>
      <w:r w:rsidR="00EB772F">
        <w:rPr>
          <w:rFonts w:asciiTheme="majorHAnsi" w:hAnsiTheme="majorHAnsi"/>
          <w:noProof/>
          <w:sz w:val="16"/>
          <w:szCs w:val="16"/>
        </w:rPr>
        <w:t>16</w:t>
      </w:r>
      <w:r w:rsidR="00934198" w:rsidRPr="00BF690C">
        <w:rPr>
          <w:rFonts w:asciiTheme="majorHAnsi" w:hAnsiTheme="majorHAnsi"/>
          <w:sz w:val="16"/>
          <w:szCs w:val="16"/>
        </w:rPr>
        <w:fldChar w:fldCharType="end"/>
      </w:r>
      <w:r w:rsidRPr="00BF690C">
        <w:rPr>
          <w:rFonts w:asciiTheme="majorHAnsi" w:hAnsiTheme="majorHAnsi"/>
          <w:sz w:val="16"/>
          <w:szCs w:val="16"/>
        </w:rPr>
        <w:t xml:space="preserve"> .-  Diagrama de Proceso "Elaboración de comunicación interna del Departamento de Donaciones e Imagen Institucional"</w:t>
      </w:r>
      <w:bookmarkEnd w:id="260"/>
    </w:p>
    <w:p w:rsidR="00BF690C" w:rsidRPr="00BF690C" w:rsidRDefault="00BF690C" w:rsidP="00BF690C">
      <w:pPr>
        <w:pStyle w:val="Caption"/>
        <w:jc w:val="center"/>
        <w:rPr>
          <w:rFonts w:asciiTheme="majorHAnsi" w:hAnsiTheme="majorHAnsi"/>
          <w:sz w:val="16"/>
          <w:szCs w:val="16"/>
        </w:rPr>
      </w:pPr>
      <w:r w:rsidRPr="00BF690C">
        <w:rPr>
          <w:rFonts w:asciiTheme="majorHAnsi" w:hAnsiTheme="majorHAnsi"/>
          <w:sz w:val="16"/>
          <w:szCs w:val="16"/>
        </w:rPr>
        <w:t>Fuente</w:t>
      </w:r>
      <w:r w:rsidR="00531ACF" w:rsidRPr="00BF690C">
        <w:rPr>
          <w:rFonts w:asciiTheme="majorHAnsi" w:hAnsiTheme="majorHAnsi"/>
          <w:sz w:val="16"/>
          <w:szCs w:val="16"/>
        </w:rPr>
        <w:t>: Elaboración</w:t>
      </w:r>
      <w:r w:rsidRPr="00BF690C">
        <w:rPr>
          <w:rFonts w:asciiTheme="majorHAnsi" w:hAnsiTheme="majorHAnsi"/>
          <w:sz w:val="16"/>
          <w:szCs w:val="16"/>
        </w:rPr>
        <w:t xml:space="preserve"> propia</w:t>
      </w:r>
    </w:p>
    <w:p w:rsidR="00BF690C" w:rsidRPr="00F95EA3" w:rsidRDefault="00BF690C" w:rsidP="00BF690C">
      <w:pPr>
        <w:keepNext/>
        <w:rPr>
          <w:rFonts w:cs="Times New Roman"/>
          <w:color w:val="FF0000"/>
        </w:rPr>
      </w:pPr>
    </w:p>
    <w:p w:rsidR="00BF690C" w:rsidRDefault="00BF690C" w:rsidP="00BF690C">
      <w:pPr>
        <w:rPr>
          <w:rFonts w:cs="Times New Roman"/>
        </w:rPr>
      </w:pPr>
    </w:p>
    <w:p w:rsidR="00BF690C" w:rsidRDefault="00BF690C" w:rsidP="00BF690C">
      <w:pPr>
        <w:rPr>
          <w:rFonts w:cs="Times New Roman"/>
        </w:rPr>
      </w:pPr>
    </w:p>
    <w:p w:rsidR="00BF690C" w:rsidRDefault="00BF690C" w:rsidP="00BF690C">
      <w:pPr>
        <w:rPr>
          <w:rFonts w:cs="Times New Roman"/>
        </w:rPr>
      </w:pPr>
    </w:p>
    <w:tbl>
      <w:tblPr>
        <w:tblW w:w="14248" w:type="dxa"/>
        <w:tblInd w:w="-106"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82"/>
        <w:gridCol w:w="1473"/>
        <w:gridCol w:w="1929"/>
        <w:gridCol w:w="1617"/>
        <w:gridCol w:w="4678"/>
        <w:gridCol w:w="1842"/>
        <w:gridCol w:w="1134"/>
        <w:gridCol w:w="993"/>
      </w:tblGrid>
      <w:tr w:rsidR="00BF690C" w:rsidRPr="003B7F34" w:rsidTr="00BD71F7">
        <w:trPr>
          <w:trHeight w:val="495"/>
          <w:tblHeader/>
        </w:trPr>
        <w:tc>
          <w:tcPr>
            <w:tcW w:w="582" w:type="dxa"/>
            <w:tcBorders>
              <w:right w:val="nil"/>
            </w:tcBorders>
            <w:shd w:val="clear" w:color="auto" w:fill="000000"/>
          </w:tcPr>
          <w:p w:rsidR="00BF690C" w:rsidRPr="003B7F34" w:rsidRDefault="00BF690C" w:rsidP="00BF690C">
            <w:pPr>
              <w:spacing w:after="0" w:line="240" w:lineRule="auto"/>
              <w:jc w:val="center"/>
              <w:rPr>
                <w:rFonts w:ascii="Arial Narrow" w:hAnsi="Arial Narrow" w:cs="Arial Narrow"/>
                <w:b/>
                <w:bCs/>
                <w:color w:val="FFFFFF"/>
                <w:sz w:val="20"/>
                <w:szCs w:val="20"/>
                <w:lang w:val="es-PE" w:eastAsia="es-PE"/>
              </w:rPr>
            </w:pPr>
            <w:r w:rsidRPr="003B7F34">
              <w:rPr>
                <w:rFonts w:ascii="Arial Narrow" w:hAnsi="Arial Narrow" w:cs="Arial Narrow"/>
                <w:color w:val="FFFFFF"/>
                <w:sz w:val="20"/>
                <w:szCs w:val="20"/>
                <w:lang w:val="es-PE" w:eastAsia="es-PE"/>
              </w:rPr>
              <w:t>N°</w:t>
            </w:r>
          </w:p>
        </w:tc>
        <w:tc>
          <w:tcPr>
            <w:tcW w:w="1473" w:type="dxa"/>
            <w:tcBorders>
              <w:left w:val="nil"/>
              <w:right w:val="nil"/>
            </w:tcBorders>
            <w:shd w:val="clear" w:color="auto" w:fill="000000"/>
          </w:tcPr>
          <w:p w:rsidR="00BF690C" w:rsidRPr="003B7F34" w:rsidRDefault="00BF690C" w:rsidP="00BF690C">
            <w:pPr>
              <w:spacing w:after="0" w:line="240" w:lineRule="auto"/>
              <w:jc w:val="center"/>
              <w:rPr>
                <w:rFonts w:ascii="Arial Narrow" w:hAnsi="Arial Narrow" w:cs="Arial Narrow"/>
                <w:b/>
                <w:bCs/>
                <w:color w:val="FFFFFF"/>
                <w:sz w:val="20"/>
                <w:szCs w:val="20"/>
                <w:lang w:val="es-PE" w:eastAsia="es-PE"/>
              </w:rPr>
            </w:pPr>
            <w:r w:rsidRPr="003B7F34">
              <w:rPr>
                <w:rFonts w:ascii="Arial Narrow" w:hAnsi="Arial Narrow" w:cs="Arial Narrow"/>
                <w:color w:val="FFFFFF"/>
                <w:sz w:val="20"/>
                <w:szCs w:val="20"/>
                <w:lang w:val="es-PE" w:eastAsia="es-PE"/>
              </w:rPr>
              <w:t>ENTRADA</w:t>
            </w:r>
          </w:p>
        </w:tc>
        <w:tc>
          <w:tcPr>
            <w:tcW w:w="1929" w:type="dxa"/>
            <w:tcBorders>
              <w:left w:val="nil"/>
              <w:right w:val="nil"/>
            </w:tcBorders>
            <w:shd w:val="clear" w:color="auto" w:fill="000000"/>
          </w:tcPr>
          <w:p w:rsidR="00BF690C" w:rsidRPr="003B7F34" w:rsidRDefault="00BF690C" w:rsidP="00BF690C">
            <w:pPr>
              <w:spacing w:after="0" w:line="240" w:lineRule="auto"/>
              <w:jc w:val="center"/>
              <w:rPr>
                <w:rFonts w:ascii="Arial Narrow" w:hAnsi="Arial Narrow" w:cs="Arial Narrow"/>
                <w:b/>
                <w:bCs/>
                <w:color w:val="FFFFFF"/>
                <w:sz w:val="20"/>
                <w:szCs w:val="20"/>
                <w:lang w:val="es-PE" w:eastAsia="es-PE"/>
              </w:rPr>
            </w:pPr>
            <w:r w:rsidRPr="003B7F34">
              <w:rPr>
                <w:rFonts w:ascii="Arial Narrow" w:hAnsi="Arial Narrow" w:cs="Arial Narrow"/>
                <w:color w:val="FFFFFF"/>
                <w:sz w:val="20"/>
                <w:szCs w:val="20"/>
                <w:lang w:val="es-PE" w:eastAsia="es-PE"/>
              </w:rPr>
              <w:t>ACTIVIDAD</w:t>
            </w:r>
          </w:p>
        </w:tc>
        <w:tc>
          <w:tcPr>
            <w:tcW w:w="1617" w:type="dxa"/>
            <w:tcBorders>
              <w:left w:val="nil"/>
              <w:right w:val="nil"/>
            </w:tcBorders>
            <w:shd w:val="clear" w:color="auto" w:fill="000000"/>
          </w:tcPr>
          <w:p w:rsidR="00BF690C" w:rsidRPr="003B7F34" w:rsidRDefault="00BF690C" w:rsidP="00BF690C">
            <w:pPr>
              <w:spacing w:after="0" w:line="240" w:lineRule="auto"/>
              <w:jc w:val="center"/>
              <w:rPr>
                <w:rFonts w:ascii="Arial Narrow" w:hAnsi="Arial Narrow" w:cs="Arial Narrow"/>
                <w:b/>
                <w:bCs/>
                <w:color w:val="FFFFFF"/>
                <w:sz w:val="20"/>
                <w:szCs w:val="20"/>
                <w:lang w:val="es-PE" w:eastAsia="es-PE"/>
              </w:rPr>
            </w:pPr>
            <w:r w:rsidRPr="003B7F34">
              <w:rPr>
                <w:rFonts w:ascii="Arial Narrow" w:hAnsi="Arial Narrow" w:cs="Arial Narrow"/>
                <w:color w:val="FFFFFF"/>
                <w:sz w:val="20"/>
                <w:szCs w:val="20"/>
                <w:lang w:val="es-PE" w:eastAsia="es-PE"/>
              </w:rPr>
              <w:t>SALIDA</w:t>
            </w:r>
          </w:p>
        </w:tc>
        <w:tc>
          <w:tcPr>
            <w:tcW w:w="4678" w:type="dxa"/>
            <w:tcBorders>
              <w:left w:val="nil"/>
              <w:right w:val="nil"/>
            </w:tcBorders>
            <w:shd w:val="clear" w:color="auto" w:fill="000000"/>
          </w:tcPr>
          <w:p w:rsidR="00BF690C" w:rsidRPr="003B7F34" w:rsidRDefault="00BF690C" w:rsidP="00BF690C">
            <w:pPr>
              <w:spacing w:after="0" w:line="240" w:lineRule="auto"/>
              <w:jc w:val="center"/>
              <w:rPr>
                <w:rFonts w:ascii="Arial Narrow" w:hAnsi="Arial Narrow" w:cs="Arial Narrow"/>
                <w:b/>
                <w:bCs/>
                <w:color w:val="FFFFFF"/>
                <w:sz w:val="20"/>
                <w:szCs w:val="20"/>
                <w:lang w:val="es-PE" w:eastAsia="es-PE"/>
              </w:rPr>
            </w:pPr>
            <w:r w:rsidRPr="003B7F34">
              <w:rPr>
                <w:rFonts w:ascii="Arial Narrow" w:hAnsi="Arial Narrow" w:cs="Arial Narrow"/>
                <w:color w:val="FFFFFF"/>
                <w:sz w:val="20"/>
                <w:szCs w:val="20"/>
                <w:lang w:val="es-PE" w:eastAsia="es-PE"/>
              </w:rPr>
              <w:t>DESCRIPCIÓN</w:t>
            </w:r>
          </w:p>
        </w:tc>
        <w:tc>
          <w:tcPr>
            <w:tcW w:w="1842" w:type="dxa"/>
            <w:tcBorders>
              <w:left w:val="nil"/>
              <w:right w:val="nil"/>
            </w:tcBorders>
            <w:shd w:val="clear" w:color="auto" w:fill="000000"/>
          </w:tcPr>
          <w:p w:rsidR="00BF690C" w:rsidRPr="003B7F34" w:rsidRDefault="00BF690C" w:rsidP="00BF690C">
            <w:pPr>
              <w:spacing w:after="0" w:line="240" w:lineRule="auto"/>
              <w:jc w:val="center"/>
              <w:rPr>
                <w:rFonts w:ascii="Arial Narrow" w:hAnsi="Arial Narrow" w:cs="Arial Narrow"/>
                <w:b/>
                <w:bCs/>
                <w:color w:val="FFFFFF"/>
                <w:sz w:val="18"/>
                <w:szCs w:val="18"/>
                <w:lang w:val="es-PE" w:eastAsia="es-PE"/>
              </w:rPr>
            </w:pPr>
            <w:r w:rsidRPr="003B7F34">
              <w:rPr>
                <w:rFonts w:ascii="Arial Narrow" w:hAnsi="Arial Narrow" w:cs="Arial Narrow"/>
                <w:color w:val="FFFFFF"/>
                <w:sz w:val="18"/>
                <w:szCs w:val="18"/>
                <w:lang w:val="es-PE" w:eastAsia="es-PE"/>
              </w:rPr>
              <w:t>RESPONSABLE</w:t>
            </w:r>
          </w:p>
        </w:tc>
        <w:tc>
          <w:tcPr>
            <w:tcW w:w="1134" w:type="dxa"/>
            <w:tcBorders>
              <w:left w:val="nil"/>
              <w:right w:val="nil"/>
            </w:tcBorders>
            <w:shd w:val="clear" w:color="auto" w:fill="000000"/>
          </w:tcPr>
          <w:p w:rsidR="00BF690C" w:rsidRPr="003B7F34" w:rsidRDefault="00BF690C" w:rsidP="00BF690C">
            <w:pPr>
              <w:spacing w:after="0" w:line="240" w:lineRule="auto"/>
              <w:jc w:val="center"/>
              <w:rPr>
                <w:rFonts w:ascii="Arial Narrow" w:hAnsi="Arial Narrow" w:cs="Arial Narrow"/>
                <w:b/>
                <w:bCs/>
                <w:color w:val="FFFFFF"/>
                <w:sz w:val="18"/>
                <w:szCs w:val="18"/>
                <w:lang w:val="es-PE" w:eastAsia="es-PE"/>
              </w:rPr>
            </w:pPr>
            <w:r w:rsidRPr="003B7F34">
              <w:rPr>
                <w:rFonts w:ascii="Arial Narrow" w:hAnsi="Arial Narrow" w:cs="Arial Narrow"/>
                <w:color w:val="FFFFFF"/>
                <w:sz w:val="18"/>
                <w:szCs w:val="18"/>
                <w:lang w:val="es-PE" w:eastAsia="es-PE"/>
              </w:rPr>
              <w:t>TIPO ACTIVIDAD</w:t>
            </w:r>
          </w:p>
        </w:tc>
        <w:tc>
          <w:tcPr>
            <w:tcW w:w="993" w:type="dxa"/>
            <w:tcBorders>
              <w:left w:val="nil"/>
            </w:tcBorders>
            <w:shd w:val="clear" w:color="auto" w:fill="000000"/>
          </w:tcPr>
          <w:p w:rsidR="00BF690C" w:rsidRPr="003B7F34" w:rsidRDefault="00BF690C" w:rsidP="00BF690C">
            <w:pPr>
              <w:spacing w:after="0" w:line="240" w:lineRule="auto"/>
              <w:jc w:val="center"/>
              <w:rPr>
                <w:rFonts w:ascii="Arial Narrow" w:hAnsi="Arial Narrow" w:cs="Arial Narrow"/>
                <w:b/>
                <w:bCs/>
                <w:color w:val="FFFFFF"/>
                <w:sz w:val="18"/>
                <w:szCs w:val="18"/>
                <w:lang w:val="es-PE" w:eastAsia="es-PE"/>
              </w:rPr>
            </w:pPr>
            <w:r w:rsidRPr="003B7F34">
              <w:rPr>
                <w:rFonts w:ascii="Arial Narrow" w:hAnsi="Arial Narrow" w:cs="Arial Narrow"/>
                <w:color w:val="FFFFFF"/>
                <w:sz w:val="18"/>
                <w:szCs w:val="18"/>
                <w:lang w:val="es-PE" w:eastAsia="es-PE"/>
              </w:rPr>
              <w:t>TIEMPO</w:t>
            </w:r>
          </w:p>
        </w:tc>
      </w:tr>
      <w:tr w:rsidR="00BF690C" w:rsidRPr="003B7F34" w:rsidTr="00BD71F7">
        <w:trPr>
          <w:trHeight w:val="450"/>
        </w:trPr>
        <w:tc>
          <w:tcPr>
            <w:tcW w:w="582" w:type="dxa"/>
            <w:tcBorders>
              <w:right w:val="nil"/>
            </w:tcBorders>
            <w:shd w:val="clear" w:color="auto" w:fill="C0C0C0"/>
          </w:tcPr>
          <w:p w:rsidR="00BF690C" w:rsidRPr="00DE1958" w:rsidRDefault="00BF690C" w:rsidP="00BF690C">
            <w:pPr>
              <w:spacing w:after="0" w:line="240" w:lineRule="auto"/>
              <w:jc w:val="center"/>
              <w:rPr>
                <w:rFonts w:ascii="Arial Narrow" w:hAnsi="Arial Narrow" w:cs="Arial Narrow"/>
                <w:b/>
                <w:bCs/>
                <w:sz w:val="16"/>
                <w:szCs w:val="16"/>
                <w:lang w:val="es-PE" w:eastAsia="es-PE"/>
              </w:rPr>
            </w:pPr>
            <w:r w:rsidRPr="00DE1958">
              <w:rPr>
                <w:rFonts w:ascii="Arial Narrow" w:hAnsi="Arial Narrow" w:cs="Arial Narrow"/>
                <w:b/>
                <w:bCs/>
                <w:sz w:val="16"/>
                <w:szCs w:val="16"/>
                <w:lang w:val="es-PE" w:eastAsia="es-PE"/>
              </w:rPr>
              <w:t>1</w:t>
            </w:r>
          </w:p>
        </w:tc>
        <w:tc>
          <w:tcPr>
            <w:tcW w:w="1473" w:type="dxa"/>
            <w:tcBorders>
              <w:left w:val="nil"/>
              <w:right w:val="nil"/>
            </w:tcBorders>
            <w:shd w:val="clear" w:color="auto" w:fill="C0C0C0"/>
          </w:tcPr>
          <w:p w:rsidR="00BF690C" w:rsidRPr="00DE1958" w:rsidRDefault="00BF690C" w:rsidP="00BF690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 xml:space="preserve">Fecha de boletín </w:t>
            </w:r>
          </w:p>
        </w:tc>
        <w:tc>
          <w:tcPr>
            <w:tcW w:w="1929" w:type="dxa"/>
            <w:tcBorders>
              <w:left w:val="nil"/>
              <w:right w:val="nil"/>
            </w:tcBorders>
            <w:shd w:val="clear" w:color="auto" w:fill="C0C0C0"/>
          </w:tcPr>
          <w:p w:rsidR="00BF690C" w:rsidRPr="00DE1958" w:rsidRDefault="00BF690C" w:rsidP="00BF690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Una semana antes de emisión de boletín</w:t>
            </w:r>
          </w:p>
        </w:tc>
        <w:tc>
          <w:tcPr>
            <w:tcW w:w="1617" w:type="dxa"/>
            <w:tcBorders>
              <w:left w:val="nil"/>
              <w:right w:val="nil"/>
            </w:tcBorders>
            <w:shd w:val="clear" w:color="auto" w:fill="C0C0C0"/>
          </w:tcPr>
          <w:p w:rsidR="00BF690C" w:rsidRPr="00DE1958" w:rsidRDefault="00BF690C" w:rsidP="00BF690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 xml:space="preserve">Fecha semana antes de boletín </w:t>
            </w:r>
          </w:p>
        </w:tc>
        <w:tc>
          <w:tcPr>
            <w:tcW w:w="4678" w:type="dxa"/>
            <w:tcBorders>
              <w:left w:val="nil"/>
              <w:right w:val="nil"/>
            </w:tcBorders>
            <w:shd w:val="clear" w:color="auto" w:fill="C0C0C0"/>
          </w:tcPr>
          <w:p w:rsidR="00BF690C" w:rsidRPr="00DE1958" w:rsidRDefault="00BF690C" w:rsidP="00BF690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Asistente de Imagen Institucional identifica</w:t>
            </w:r>
            <w:r w:rsidRPr="00DE1958">
              <w:rPr>
                <w:rFonts w:ascii="Arial Narrow" w:hAnsi="Arial Narrow" w:cs="Arial Narrow"/>
                <w:sz w:val="16"/>
                <w:szCs w:val="16"/>
                <w:lang w:val="es-PE" w:eastAsia="es-PE"/>
              </w:rPr>
              <w:t xml:space="preserve"> una semana antes </w:t>
            </w:r>
            <w:r>
              <w:rPr>
                <w:rFonts w:ascii="Arial Narrow" w:hAnsi="Arial Narrow" w:cs="Arial Narrow"/>
                <w:sz w:val="16"/>
                <w:szCs w:val="16"/>
                <w:lang w:val="es-PE" w:eastAsia="es-PE"/>
              </w:rPr>
              <w:t>la fecha de emisión del Boletín</w:t>
            </w:r>
            <w:r w:rsidRPr="00DE1958">
              <w:rPr>
                <w:rFonts w:ascii="Arial Narrow" w:hAnsi="Arial Narrow" w:cs="Arial Narrow"/>
                <w:sz w:val="16"/>
                <w:szCs w:val="16"/>
                <w:lang w:val="es-PE" w:eastAsia="es-PE"/>
              </w:rPr>
              <w:t>.</w:t>
            </w:r>
          </w:p>
        </w:tc>
        <w:tc>
          <w:tcPr>
            <w:tcW w:w="1842" w:type="dxa"/>
            <w:tcBorders>
              <w:left w:val="nil"/>
              <w:right w:val="nil"/>
            </w:tcBorders>
            <w:shd w:val="clear" w:color="auto" w:fill="C0C0C0"/>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Asistent</w:t>
            </w:r>
            <w:r>
              <w:rPr>
                <w:rFonts w:ascii="Arial Narrow" w:hAnsi="Arial Narrow" w:cs="Arial Narrow"/>
                <w:sz w:val="16"/>
                <w:szCs w:val="16"/>
                <w:lang w:val="es-PE" w:eastAsia="es-PE"/>
              </w:rPr>
              <w:t>e de Imagen Institucional</w:t>
            </w:r>
          </w:p>
        </w:tc>
        <w:tc>
          <w:tcPr>
            <w:tcW w:w="1134" w:type="dxa"/>
            <w:tcBorders>
              <w:left w:val="nil"/>
              <w:right w:val="nil"/>
            </w:tcBorders>
            <w:shd w:val="clear" w:color="auto" w:fill="C0C0C0"/>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Manual</w:t>
            </w:r>
          </w:p>
        </w:tc>
        <w:tc>
          <w:tcPr>
            <w:tcW w:w="993" w:type="dxa"/>
            <w:tcBorders>
              <w:left w:val="nil"/>
            </w:tcBorders>
            <w:shd w:val="clear" w:color="auto" w:fill="C0C0C0"/>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1 minuto</w:t>
            </w:r>
          </w:p>
        </w:tc>
      </w:tr>
      <w:tr w:rsidR="00BF690C" w:rsidRPr="003B7F34" w:rsidTr="00BD71F7">
        <w:trPr>
          <w:trHeight w:val="511"/>
        </w:trPr>
        <w:tc>
          <w:tcPr>
            <w:tcW w:w="582" w:type="dxa"/>
            <w:tcBorders>
              <w:right w:val="nil"/>
            </w:tcBorders>
          </w:tcPr>
          <w:p w:rsidR="00BF690C" w:rsidRPr="00DE1958" w:rsidRDefault="00BF690C" w:rsidP="00BF690C">
            <w:pPr>
              <w:spacing w:after="0" w:line="240" w:lineRule="auto"/>
              <w:jc w:val="center"/>
              <w:rPr>
                <w:rFonts w:ascii="Arial Narrow" w:hAnsi="Arial Narrow" w:cs="Arial Narrow"/>
                <w:b/>
                <w:bCs/>
                <w:sz w:val="16"/>
                <w:szCs w:val="16"/>
                <w:lang w:val="es-PE" w:eastAsia="es-PE"/>
              </w:rPr>
            </w:pPr>
            <w:r w:rsidRPr="00DE1958">
              <w:rPr>
                <w:rFonts w:ascii="Arial Narrow" w:hAnsi="Arial Narrow" w:cs="Arial Narrow"/>
                <w:b/>
                <w:bCs/>
                <w:sz w:val="16"/>
                <w:szCs w:val="16"/>
                <w:lang w:val="es-PE" w:eastAsia="es-PE"/>
              </w:rPr>
              <w:t>2</w:t>
            </w:r>
          </w:p>
        </w:tc>
        <w:tc>
          <w:tcPr>
            <w:tcW w:w="1473" w:type="dxa"/>
            <w:tcBorders>
              <w:left w:val="nil"/>
              <w:right w:val="nil"/>
            </w:tcBorders>
          </w:tcPr>
          <w:p w:rsidR="00BF690C" w:rsidRPr="00DE1958" w:rsidRDefault="00BF690C" w:rsidP="00BF690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 xml:space="preserve">Fecha semana antes de boletín </w:t>
            </w:r>
          </w:p>
        </w:tc>
        <w:tc>
          <w:tcPr>
            <w:tcW w:w="1929" w:type="dxa"/>
            <w:tcBorders>
              <w:left w:val="nil"/>
              <w:right w:val="nil"/>
            </w:tcBorders>
          </w:tcPr>
          <w:p w:rsidR="00BF690C" w:rsidRPr="00DE1958" w:rsidRDefault="00BF690C" w:rsidP="00BF690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Solicitud de noticia</w:t>
            </w:r>
          </w:p>
        </w:tc>
        <w:tc>
          <w:tcPr>
            <w:tcW w:w="1617" w:type="dxa"/>
            <w:tcBorders>
              <w:left w:val="nil"/>
              <w:right w:val="nil"/>
            </w:tcBorders>
          </w:tcPr>
          <w:p w:rsidR="00BF690C" w:rsidRPr="00DE1958" w:rsidRDefault="00BF690C" w:rsidP="00BF690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 xml:space="preserve">- Solicitud de noticia </w:t>
            </w:r>
          </w:p>
        </w:tc>
        <w:tc>
          <w:tcPr>
            <w:tcW w:w="4678" w:type="dxa"/>
            <w:tcBorders>
              <w:left w:val="nil"/>
              <w:right w:val="nil"/>
            </w:tcBorders>
          </w:tcPr>
          <w:p w:rsidR="00BF690C" w:rsidRPr="00DE1958" w:rsidRDefault="00BF690C" w:rsidP="00BF690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A</w:t>
            </w:r>
            <w:r w:rsidRPr="00DE1958">
              <w:rPr>
                <w:rFonts w:ascii="Arial Narrow" w:hAnsi="Arial Narrow" w:cs="Arial Narrow"/>
                <w:sz w:val="16"/>
                <w:szCs w:val="16"/>
                <w:lang w:val="es-PE" w:eastAsia="es-PE"/>
              </w:rPr>
              <w:t>sistente</w:t>
            </w:r>
            <w:r>
              <w:rPr>
                <w:rFonts w:ascii="Arial Narrow" w:hAnsi="Arial Narrow" w:cs="Arial Narrow"/>
                <w:sz w:val="16"/>
                <w:szCs w:val="16"/>
                <w:lang w:val="es-PE" w:eastAsia="es-PE"/>
              </w:rPr>
              <w:t xml:space="preserve"> de Imagen Institucional</w:t>
            </w:r>
            <w:r w:rsidRPr="00DE1958">
              <w:rPr>
                <w:rFonts w:ascii="Arial Narrow" w:hAnsi="Arial Narrow" w:cs="Arial Narrow"/>
                <w:sz w:val="16"/>
                <w:szCs w:val="16"/>
                <w:lang w:val="es-PE" w:eastAsia="es-PE"/>
              </w:rPr>
              <w:t xml:space="preserve"> manda una solicitud ma</w:t>
            </w:r>
            <w:r>
              <w:rPr>
                <w:rFonts w:ascii="Arial Narrow" w:hAnsi="Arial Narrow" w:cs="Arial Narrow"/>
                <w:sz w:val="16"/>
                <w:szCs w:val="16"/>
                <w:lang w:val="es-PE" w:eastAsia="es-PE"/>
              </w:rPr>
              <w:t xml:space="preserve">siva a todos los Directivos de la Oficina Central </w:t>
            </w:r>
            <w:r w:rsidRPr="00DE1958">
              <w:rPr>
                <w:rFonts w:ascii="Arial Narrow" w:hAnsi="Arial Narrow" w:cs="Arial Narrow"/>
                <w:sz w:val="16"/>
                <w:szCs w:val="16"/>
                <w:lang w:val="es-PE" w:eastAsia="es-PE"/>
              </w:rPr>
              <w:t xml:space="preserve">Fe y Alegría Perú para </w:t>
            </w:r>
            <w:r>
              <w:rPr>
                <w:rFonts w:ascii="Arial Narrow" w:hAnsi="Arial Narrow" w:cs="Arial Narrow"/>
                <w:sz w:val="16"/>
                <w:szCs w:val="16"/>
                <w:lang w:val="es-PE" w:eastAsia="es-PE"/>
              </w:rPr>
              <w:t xml:space="preserve">que éstos elaboren </w:t>
            </w:r>
            <w:r w:rsidRPr="00DE1958">
              <w:rPr>
                <w:rFonts w:ascii="Arial Narrow" w:hAnsi="Arial Narrow" w:cs="Arial Narrow"/>
                <w:sz w:val="16"/>
                <w:szCs w:val="16"/>
                <w:lang w:val="es-PE" w:eastAsia="es-PE"/>
              </w:rPr>
              <w:t xml:space="preserve">noticias respectivas </w:t>
            </w:r>
            <w:r>
              <w:rPr>
                <w:rFonts w:ascii="Arial Narrow" w:hAnsi="Arial Narrow" w:cs="Arial Narrow"/>
                <w:sz w:val="16"/>
                <w:szCs w:val="16"/>
                <w:lang w:val="es-PE" w:eastAsia="es-PE"/>
              </w:rPr>
              <w:t>a sus departamentos u áreas</w:t>
            </w:r>
            <w:r w:rsidRPr="00DE1958">
              <w:rPr>
                <w:rFonts w:ascii="Arial Narrow" w:hAnsi="Arial Narrow" w:cs="Arial Narrow"/>
                <w:sz w:val="16"/>
                <w:szCs w:val="16"/>
                <w:lang w:val="es-PE" w:eastAsia="es-PE"/>
              </w:rPr>
              <w:t>.</w:t>
            </w:r>
          </w:p>
        </w:tc>
        <w:tc>
          <w:tcPr>
            <w:tcW w:w="1842" w:type="dxa"/>
            <w:tcBorders>
              <w:left w:val="nil"/>
              <w:right w:val="nil"/>
            </w:tcBorders>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Asistente</w:t>
            </w:r>
            <w:r>
              <w:rPr>
                <w:rFonts w:ascii="Arial Narrow" w:hAnsi="Arial Narrow" w:cs="Arial Narrow"/>
                <w:sz w:val="16"/>
                <w:szCs w:val="16"/>
                <w:lang w:val="es-PE" w:eastAsia="es-PE"/>
              </w:rPr>
              <w:t xml:space="preserve"> de Imagen Institucional</w:t>
            </w:r>
          </w:p>
        </w:tc>
        <w:tc>
          <w:tcPr>
            <w:tcW w:w="1134" w:type="dxa"/>
            <w:tcBorders>
              <w:left w:val="nil"/>
              <w:right w:val="nil"/>
            </w:tcBorders>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Manual</w:t>
            </w:r>
          </w:p>
        </w:tc>
        <w:tc>
          <w:tcPr>
            <w:tcW w:w="993" w:type="dxa"/>
            <w:tcBorders>
              <w:left w:val="nil"/>
            </w:tcBorders>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15 minutos</w:t>
            </w:r>
          </w:p>
        </w:tc>
      </w:tr>
      <w:tr w:rsidR="00BF690C" w:rsidRPr="003B7F34" w:rsidTr="00BD71F7">
        <w:trPr>
          <w:trHeight w:val="505"/>
        </w:trPr>
        <w:tc>
          <w:tcPr>
            <w:tcW w:w="582" w:type="dxa"/>
            <w:tcBorders>
              <w:right w:val="nil"/>
            </w:tcBorders>
            <w:shd w:val="clear" w:color="auto" w:fill="C0C0C0"/>
          </w:tcPr>
          <w:p w:rsidR="00BF690C" w:rsidRPr="00DE1958" w:rsidRDefault="00BF690C" w:rsidP="00BF690C">
            <w:pPr>
              <w:spacing w:after="0" w:line="240" w:lineRule="auto"/>
              <w:jc w:val="center"/>
              <w:rPr>
                <w:rFonts w:ascii="Arial Narrow" w:hAnsi="Arial Narrow" w:cs="Arial Narrow"/>
                <w:b/>
                <w:bCs/>
                <w:sz w:val="16"/>
                <w:szCs w:val="16"/>
                <w:lang w:val="es-PE" w:eastAsia="es-PE"/>
              </w:rPr>
            </w:pPr>
            <w:r w:rsidRPr="00DE1958">
              <w:rPr>
                <w:rFonts w:ascii="Arial Narrow" w:hAnsi="Arial Narrow" w:cs="Arial Narrow"/>
                <w:b/>
                <w:bCs/>
                <w:sz w:val="16"/>
                <w:szCs w:val="16"/>
                <w:lang w:val="es-PE" w:eastAsia="es-PE"/>
              </w:rPr>
              <w:t>3</w:t>
            </w:r>
          </w:p>
        </w:tc>
        <w:tc>
          <w:tcPr>
            <w:tcW w:w="1473" w:type="dxa"/>
            <w:tcBorders>
              <w:left w:val="nil"/>
              <w:right w:val="nil"/>
            </w:tcBorders>
            <w:shd w:val="clear" w:color="auto" w:fill="C0C0C0"/>
          </w:tcPr>
          <w:p w:rsidR="00BF690C" w:rsidRPr="00DE1958" w:rsidRDefault="00BF690C" w:rsidP="00BF690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 xml:space="preserve">- Solicitud de noticia </w:t>
            </w:r>
          </w:p>
        </w:tc>
        <w:tc>
          <w:tcPr>
            <w:tcW w:w="1929" w:type="dxa"/>
            <w:tcBorders>
              <w:left w:val="nil"/>
              <w:right w:val="nil"/>
            </w:tcBorders>
            <w:shd w:val="clear" w:color="auto" w:fill="C0C0C0"/>
          </w:tcPr>
          <w:p w:rsidR="00BF690C" w:rsidRPr="00DE1958" w:rsidRDefault="00BF690C" w:rsidP="00BF690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Redacción de noticia</w:t>
            </w:r>
          </w:p>
        </w:tc>
        <w:tc>
          <w:tcPr>
            <w:tcW w:w="1617" w:type="dxa"/>
            <w:tcBorders>
              <w:left w:val="nil"/>
              <w:right w:val="nil"/>
            </w:tcBorders>
            <w:shd w:val="clear" w:color="auto" w:fill="C0C0C0"/>
          </w:tcPr>
          <w:p w:rsidR="00BF690C" w:rsidRPr="00DE1958" w:rsidRDefault="00BF690C" w:rsidP="00BF690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 Noticia redactada</w:t>
            </w:r>
          </w:p>
        </w:tc>
        <w:tc>
          <w:tcPr>
            <w:tcW w:w="4678" w:type="dxa"/>
            <w:tcBorders>
              <w:left w:val="nil"/>
              <w:right w:val="nil"/>
            </w:tcBorders>
            <w:shd w:val="clear" w:color="auto" w:fill="C0C0C0"/>
          </w:tcPr>
          <w:p w:rsidR="00BF690C" w:rsidRPr="00DE1958" w:rsidRDefault="00BF690C" w:rsidP="00BF690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Los Directivos eligen algún aspecto resaltante</w:t>
            </w:r>
            <w:r w:rsidRPr="00DE1958">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ocurrido en sus</w:t>
            </w:r>
            <w:r w:rsidRPr="00DE1958">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departamentos y áreas, y proceden a realizar la elaboración de la noticia</w:t>
            </w:r>
            <w:r w:rsidRPr="00DE1958">
              <w:rPr>
                <w:rFonts w:ascii="Arial Narrow" w:hAnsi="Arial Narrow" w:cs="Arial Narrow"/>
                <w:sz w:val="16"/>
                <w:szCs w:val="16"/>
                <w:lang w:val="es-PE" w:eastAsia="es-PE"/>
              </w:rPr>
              <w:t>.</w:t>
            </w:r>
          </w:p>
        </w:tc>
        <w:tc>
          <w:tcPr>
            <w:tcW w:w="1842" w:type="dxa"/>
            <w:tcBorders>
              <w:left w:val="nil"/>
              <w:right w:val="nil"/>
            </w:tcBorders>
            <w:shd w:val="clear" w:color="auto" w:fill="C0C0C0"/>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Directivos</w:t>
            </w:r>
          </w:p>
        </w:tc>
        <w:tc>
          <w:tcPr>
            <w:tcW w:w="1134" w:type="dxa"/>
            <w:tcBorders>
              <w:left w:val="nil"/>
              <w:right w:val="nil"/>
            </w:tcBorders>
            <w:shd w:val="clear" w:color="auto" w:fill="C0C0C0"/>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Manual</w:t>
            </w:r>
          </w:p>
        </w:tc>
        <w:tc>
          <w:tcPr>
            <w:tcW w:w="993" w:type="dxa"/>
            <w:tcBorders>
              <w:left w:val="nil"/>
            </w:tcBorders>
            <w:shd w:val="clear" w:color="auto" w:fill="C0C0C0"/>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2 horas</w:t>
            </w:r>
          </w:p>
        </w:tc>
      </w:tr>
      <w:tr w:rsidR="00BF690C" w:rsidRPr="003B7F34" w:rsidTr="00BD71F7">
        <w:trPr>
          <w:trHeight w:val="372"/>
        </w:trPr>
        <w:tc>
          <w:tcPr>
            <w:tcW w:w="582" w:type="dxa"/>
            <w:tcBorders>
              <w:right w:val="nil"/>
            </w:tcBorders>
          </w:tcPr>
          <w:p w:rsidR="00BF690C" w:rsidRPr="00DE1958" w:rsidRDefault="00BF690C" w:rsidP="00BF690C">
            <w:pPr>
              <w:spacing w:after="0" w:line="240" w:lineRule="auto"/>
              <w:jc w:val="center"/>
              <w:rPr>
                <w:rFonts w:ascii="Arial Narrow" w:hAnsi="Arial Narrow" w:cs="Arial Narrow"/>
                <w:b/>
                <w:bCs/>
                <w:sz w:val="16"/>
                <w:szCs w:val="16"/>
                <w:lang w:val="es-PE" w:eastAsia="es-PE"/>
              </w:rPr>
            </w:pPr>
            <w:r w:rsidRPr="00DE1958">
              <w:rPr>
                <w:rFonts w:ascii="Arial Narrow" w:hAnsi="Arial Narrow" w:cs="Arial Narrow"/>
                <w:b/>
                <w:bCs/>
                <w:sz w:val="16"/>
                <w:szCs w:val="16"/>
                <w:lang w:val="es-PE" w:eastAsia="es-PE"/>
              </w:rPr>
              <w:t>4</w:t>
            </w:r>
          </w:p>
        </w:tc>
        <w:tc>
          <w:tcPr>
            <w:tcW w:w="1473" w:type="dxa"/>
            <w:tcBorders>
              <w:left w:val="nil"/>
              <w:right w:val="nil"/>
            </w:tcBorders>
          </w:tcPr>
          <w:p w:rsidR="00BF690C" w:rsidRPr="00DE1958" w:rsidRDefault="00BF690C" w:rsidP="00BF690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  Noticia redactada</w:t>
            </w:r>
          </w:p>
        </w:tc>
        <w:tc>
          <w:tcPr>
            <w:tcW w:w="1929" w:type="dxa"/>
            <w:tcBorders>
              <w:left w:val="nil"/>
              <w:right w:val="nil"/>
            </w:tcBorders>
          </w:tcPr>
          <w:p w:rsidR="00BF690C" w:rsidRPr="00DE1958" w:rsidRDefault="00BF690C" w:rsidP="00BF690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Envío de noticia</w:t>
            </w:r>
          </w:p>
        </w:tc>
        <w:tc>
          <w:tcPr>
            <w:tcW w:w="1617" w:type="dxa"/>
            <w:tcBorders>
              <w:left w:val="nil"/>
              <w:right w:val="nil"/>
            </w:tcBorders>
          </w:tcPr>
          <w:p w:rsidR="00BF690C" w:rsidRPr="00DE1958" w:rsidRDefault="00BF690C" w:rsidP="00BF690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 Noticia enviada</w:t>
            </w:r>
          </w:p>
        </w:tc>
        <w:tc>
          <w:tcPr>
            <w:tcW w:w="4678" w:type="dxa"/>
            <w:tcBorders>
              <w:left w:val="nil"/>
              <w:right w:val="nil"/>
            </w:tcBorders>
          </w:tcPr>
          <w:p w:rsidR="00BF690C" w:rsidRPr="00DE1958" w:rsidRDefault="00BF690C" w:rsidP="00BF690C">
            <w:pPr>
              <w:spacing w:after="0" w:line="240" w:lineRule="auto"/>
              <w:jc w:val="both"/>
              <w:rPr>
                <w:rFonts w:ascii="Arial Narrow" w:hAnsi="Arial Narrow" w:cs="Arial Narrow"/>
                <w:sz w:val="16"/>
                <w:szCs w:val="16"/>
                <w:lang w:val="es-PE" w:eastAsia="es-PE"/>
              </w:rPr>
            </w:pPr>
            <w:r w:rsidRPr="00DE1958">
              <w:rPr>
                <w:rFonts w:ascii="Arial Narrow" w:hAnsi="Arial Narrow" w:cs="Arial Narrow"/>
                <w:sz w:val="16"/>
                <w:szCs w:val="16"/>
                <w:lang w:val="es-PE" w:eastAsia="es-PE"/>
              </w:rPr>
              <w:t xml:space="preserve">Los </w:t>
            </w:r>
            <w:r>
              <w:rPr>
                <w:rFonts w:ascii="Arial Narrow" w:hAnsi="Arial Narrow" w:cs="Arial Narrow"/>
                <w:sz w:val="16"/>
                <w:szCs w:val="16"/>
                <w:lang w:val="es-PE" w:eastAsia="es-PE"/>
              </w:rPr>
              <w:t>D</w:t>
            </w:r>
            <w:r w:rsidRPr="00DE1958">
              <w:rPr>
                <w:rFonts w:ascii="Arial Narrow" w:hAnsi="Arial Narrow" w:cs="Arial Narrow"/>
                <w:sz w:val="16"/>
                <w:szCs w:val="16"/>
                <w:lang w:val="es-PE" w:eastAsia="es-PE"/>
              </w:rPr>
              <w:t xml:space="preserve">irectivos proceden a enviar la noticia redactada al </w:t>
            </w:r>
            <w:r>
              <w:rPr>
                <w:rFonts w:ascii="Arial Narrow" w:hAnsi="Arial Narrow" w:cs="Arial Narrow"/>
                <w:sz w:val="16"/>
                <w:szCs w:val="16"/>
                <w:lang w:val="es-PE" w:eastAsia="es-PE"/>
              </w:rPr>
              <w:t>A</w:t>
            </w:r>
            <w:r w:rsidRPr="00DE1958">
              <w:rPr>
                <w:rFonts w:ascii="Arial Narrow" w:hAnsi="Arial Narrow" w:cs="Arial Narrow"/>
                <w:sz w:val="16"/>
                <w:szCs w:val="16"/>
                <w:lang w:val="es-PE" w:eastAsia="es-PE"/>
              </w:rPr>
              <w:t>sistente de imagen institucional</w:t>
            </w:r>
            <w:r>
              <w:rPr>
                <w:rFonts w:ascii="Arial Narrow" w:hAnsi="Arial Narrow" w:cs="Arial Narrow"/>
                <w:sz w:val="16"/>
                <w:szCs w:val="16"/>
                <w:lang w:val="es-PE" w:eastAsia="es-PE"/>
              </w:rPr>
              <w:t>.</w:t>
            </w:r>
          </w:p>
        </w:tc>
        <w:tc>
          <w:tcPr>
            <w:tcW w:w="1842" w:type="dxa"/>
            <w:tcBorders>
              <w:left w:val="nil"/>
              <w:right w:val="nil"/>
            </w:tcBorders>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Directivos</w:t>
            </w:r>
          </w:p>
        </w:tc>
        <w:tc>
          <w:tcPr>
            <w:tcW w:w="1134" w:type="dxa"/>
            <w:tcBorders>
              <w:left w:val="nil"/>
              <w:right w:val="nil"/>
            </w:tcBorders>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Manual</w:t>
            </w:r>
          </w:p>
        </w:tc>
        <w:tc>
          <w:tcPr>
            <w:tcW w:w="993" w:type="dxa"/>
            <w:tcBorders>
              <w:left w:val="nil"/>
            </w:tcBorders>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5 minutos</w:t>
            </w:r>
          </w:p>
        </w:tc>
      </w:tr>
      <w:tr w:rsidR="00BF690C" w:rsidRPr="003B7F34" w:rsidTr="00BD71F7">
        <w:trPr>
          <w:trHeight w:val="121"/>
        </w:trPr>
        <w:tc>
          <w:tcPr>
            <w:tcW w:w="582" w:type="dxa"/>
            <w:tcBorders>
              <w:right w:val="nil"/>
            </w:tcBorders>
            <w:shd w:val="clear" w:color="auto" w:fill="BFBFBF"/>
          </w:tcPr>
          <w:p w:rsidR="00BF690C" w:rsidRPr="00DE1958" w:rsidRDefault="00BF690C" w:rsidP="00BF690C">
            <w:pPr>
              <w:spacing w:after="0" w:line="240" w:lineRule="auto"/>
              <w:jc w:val="center"/>
              <w:rPr>
                <w:rFonts w:ascii="Arial Narrow" w:hAnsi="Arial Narrow" w:cs="Arial Narrow"/>
                <w:b/>
                <w:bCs/>
                <w:sz w:val="16"/>
                <w:szCs w:val="16"/>
                <w:lang w:val="es-PE" w:eastAsia="es-PE"/>
              </w:rPr>
            </w:pPr>
            <w:r w:rsidRPr="00DE1958">
              <w:rPr>
                <w:rFonts w:ascii="Arial Narrow" w:hAnsi="Arial Narrow" w:cs="Arial Narrow"/>
                <w:b/>
                <w:bCs/>
                <w:sz w:val="16"/>
                <w:szCs w:val="16"/>
                <w:lang w:val="es-PE" w:eastAsia="es-PE"/>
              </w:rPr>
              <w:t>5</w:t>
            </w:r>
          </w:p>
        </w:tc>
        <w:tc>
          <w:tcPr>
            <w:tcW w:w="1473" w:type="dxa"/>
            <w:tcBorders>
              <w:left w:val="nil"/>
              <w:right w:val="nil"/>
            </w:tcBorders>
            <w:shd w:val="clear" w:color="auto" w:fill="BFBFBF"/>
          </w:tcPr>
          <w:p w:rsidR="00BF690C" w:rsidRPr="00DE1958" w:rsidRDefault="00BF690C" w:rsidP="00BF690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 Noticia enviada</w:t>
            </w:r>
          </w:p>
        </w:tc>
        <w:tc>
          <w:tcPr>
            <w:tcW w:w="1929" w:type="dxa"/>
            <w:tcBorders>
              <w:left w:val="nil"/>
              <w:right w:val="nil"/>
            </w:tcBorders>
            <w:shd w:val="clear" w:color="auto" w:fill="BFBFBF"/>
          </w:tcPr>
          <w:p w:rsidR="00BF690C" w:rsidRPr="00DE1958" w:rsidRDefault="00BF690C" w:rsidP="00BF690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Edición del boletín chasqui electrónico</w:t>
            </w:r>
          </w:p>
        </w:tc>
        <w:tc>
          <w:tcPr>
            <w:tcW w:w="1617" w:type="dxa"/>
            <w:tcBorders>
              <w:left w:val="nil"/>
              <w:right w:val="nil"/>
            </w:tcBorders>
            <w:shd w:val="clear" w:color="auto" w:fill="BFBFBF"/>
          </w:tcPr>
          <w:p w:rsidR="00BF690C" w:rsidRDefault="00BF690C" w:rsidP="00BF690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Primera versión de boletín</w:t>
            </w:r>
          </w:p>
          <w:p w:rsidR="00BF690C" w:rsidRPr="00DE1958" w:rsidRDefault="00BF690C" w:rsidP="00BF690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Necesidad de Editorial</w:t>
            </w:r>
          </w:p>
        </w:tc>
        <w:tc>
          <w:tcPr>
            <w:tcW w:w="4678" w:type="dxa"/>
            <w:tcBorders>
              <w:left w:val="nil"/>
              <w:right w:val="nil"/>
            </w:tcBorders>
            <w:shd w:val="clear" w:color="auto" w:fill="BFBFBF"/>
          </w:tcPr>
          <w:p w:rsidR="00BF690C" w:rsidRPr="00DE1958" w:rsidRDefault="00BF690C" w:rsidP="00BF690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Asistente de Imagen Institucional recaba todas las noticias redactadas por los Directivos y procede a elaborar la primera versión del B</w:t>
            </w:r>
            <w:r w:rsidRPr="00DE1958">
              <w:rPr>
                <w:rFonts w:ascii="Arial Narrow" w:hAnsi="Arial Narrow" w:cs="Arial Narrow"/>
                <w:sz w:val="16"/>
                <w:szCs w:val="16"/>
                <w:lang w:val="es-PE" w:eastAsia="es-PE"/>
              </w:rPr>
              <w:t>oletín</w:t>
            </w:r>
            <w:r>
              <w:rPr>
                <w:rFonts w:ascii="Arial Narrow" w:hAnsi="Arial Narrow" w:cs="Arial Narrow"/>
                <w:sz w:val="16"/>
                <w:szCs w:val="16"/>
                <w:lang w:val="es-PE" w:eastAsia="es-PE"/>
              </w:rPr>
              <w:t xml:space="preserve"> electrónico.</w:t>
            </w:r>
          </w:p>
        </w:tc>
        <w:tc>
          <w:tcPr>
            <w:tcW w:w="1842" w:type="dxa"/>
            <w:tcBorders>
              <w:left w:val="nil"/>
              <w:right w:val="nil"/>
            </w:tcBorders>
            <w:shd w:val="clear" w:color="auto" w:fill="BFBFBF"/>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Asistente</w:t>
            </w:r>
            <w:r>
              <w:rPr>
                <w:rFonts w:ascii="Arial Narrow" w:hAnsi="Arial Narrow" w:cs="Arial Narrow"/>
                <w:sz w:val="16"/>
                <w:szCs w:val="16"/>
                <w:lang w:val="es-PE" w:eastAsia="es-PE"/>
              </w:rPr>
              <w:t xml:space="preserve"> de Imagen Institucional</w:t>
            </w:r>
          </w:p>
        </w:tc>
        <w:tc>
          <w:tcPr>
            <w:tcW w:w="1134" w:type="dxa"/>
            <w:tcBorders>
              <w:left w:val="nil"/>
              <w:right w:val="nil"/>
            </w:tcBorders>
            <w:shd w:val="clear" w:color="auto" w:fill="BFBFBF"/>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Manual</w:t>
            </w:r>
          </w:p>
        </w:tc>
        <w:tc>
          <w:tcPr>
            <w:tcW w:w="993" w:type="dxa"/>
            <w:tcBorders>
              <w:left w:val="nil"/>
            </w:tcBorders>
            <w:shd w:val="clear" w:color="auto" w:fill="BFBFBF"/>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3 días</w:t>
            </w:r>
          </w:p>
        </w:tc>
      </w:tr>
      <w:tr w:rsidR="00BF690C" w:rsidRPr="003B7F34" w:rsidTr="00BD71F7">
        <w:trPr>
          <w:trHeight w:val="675"/>
        </w:trPr>
        <w:tc>
          <w:tcPr>
            <w:tcW w:w="582" w:type="dxa"/>
            <w:tcBorders>
              <w:right w:val="nil"/>
            </w:tcBorders>
          </w:tcPr>
          <w:p w:rsidR="00BF690C" w:rsidRPr="00DE1958" w:rsidRDefault="00BF690C" w:rsidP="00BF690C">
            <w:pPr>
              <w:spacing w:after="0" w:line="240" w:lineRule="auto"/>
              <w:jc w:val="center"/>
              <w:rPr>
                <w:rFonts w:ascii="Arial Narrow" w:hAnsi="Arial Narrow" w:cs="Arial Narrow"/>
                <w:b/>
                <w:bCs/>
                <w:sz w:val="16"/>
                <w:szCs w:val="16"/>
                <w:lang w:val="es-PE" w:eastAsia="es-PE"/>
              </w:rPr>
            </w:pPr>
            <w:r w:rsidRPr="00DE1958">
              <w:rPr>
                <w:rFonts w:ascii="Arial Narrow" w:hAnsi="Arial Narrow" w:cs="Arial Narrow"/>
                <w:b/>
                <w:bCs/>
                <w:sz w:val="16"/>
                <w:szCs w:val="16"/>
                <w:lang w:val="es-PE" w:eastAsia="es-PE"/>
              </w:rPr>
              <w:t>6</w:t>
            </w:r>
          </w:p>
        </w:tc>
        <w:tc>
          <w:tcPr>
            <w:tcW w:w="1473" w:type="dxa"/>
            <w:tcBorders>
              <w:left w:val="nil"/>
              <w:right w:val="nil"/>
            </w:tcBorders>
          </w:tcPr>
          <w:p w:rsidR="00BF690C" w:rsidRDefault="00BF690C" w:rsidP="00BF690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Primera versión de boletín</w:t>
            </w:r>
          </w:p>
          <w:p w:rsidR="00BF690C" w:rsidRPr="00DE1958" w:rsidRDefault="00BF690C" w:rsidP="00BF690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Necesidad de Editorial</w:t>
            </w:r>
          </w:p>
        </w:tc>
        <w:tc>
          <w:tcPr>
            <w:tcW w:w="1929" w:type="dxa"/>
            <w:tcBorders>
              <w:left w:val="nil"/>
              <w:right w:val="nil"/>
            </w:tcBorders>
          </w:tcPr>
          <w:p w:rsidR="00BF690C" w:rsidRPr="00DE1958" w:rsidRDefault="00BF690C" w:rsidP="00BF690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Solicitud de editorial</w:t>
            </w:r>
          </w:p>
        </w:tc>
        <w:tc>
          <w:tcPr>
            <w:tcW w:w="1617" w:type="dxa"/>
            <w:tcBorders>
              <w:left w:val="nil"/>
              <w:right w:val="nil"/>
            </w:tcBorders>
          </w:tcPr>
          <w:p w:rsidR="00BF690C" w:rsidRDefault="00BF690C" w:rsidP="00BF690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xml:space="preserve">- </w:t>
            </w:r>
            <w:r w:rsidRPr="00DE1958">
              <w:rPr>
                <w:rFonts w:ascii="Arial Narrow" w:hAnsi="Arial Narrow" w:cs="Arial Narrow"/>
                <w:sz w:val="16"/>
                <w:szCs w:val="16"/>
                <w:lang w:val="es-PE" w:eastAsia="es-PE"/>
              </w:rPr>
              <w:t xml:space="preserve">Solicitud de editorial </w:t>
            </w:r>
          </w:p>
          <w:p w:rsidR="00BF690C" w:rsidRDefault="00BF690C" w:rsidP="00BF690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Primera versión de boletín</w:t>
            </w:r>
          </w:p>
          <w:p w:rsidR="00BF690C" w:rsidRPr="00DE1958" w:rsidRDefault="00BF690C" w:rsidP="00BF690C">
            <w:pPr>
              <w:spacing w:after="0" w:line="240" w:lineRule="auto"/>
              <w:rPr>
                <w:rFonts w:ascii="Arial Narrow" w:hAnsi="Arial Narrow" w:cs="Arial Narrow"/>
                <w:sz w:val="16"/>
                <w:szCs w:val="16"/>
                <w:lang w:val="es-PE" w:eastAsia="es-PE"/>
              </w:rPr>
            </w:pPr>
          </w:p>
        </w:tc>
        <w:tc>
          <w:tcPr>
            <w:tcW w:w="4678" w:type="dxa"/>
            <w:tcBorders>
              <w:left w:val="nil"/>
              <w:right w:val="nil"/>
            </w:tcBorders>
          </w:tcPr>
          <w:p w:rsidR="00BF690C" w:rsidRPr="00DE1958" w:rsidRDefault="00BF690C" w:rsidP="00BF690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A</w:t>
            </w:r>
            <w:r w:rsidRPr="00DE1958">
              <w:rPr>
                <w:rFonts w:ascii="Arial Narrow" w:hAnsi="Arial Narrow" w:cs="Arial Narrow"/>
                <w:sz w:val="16"/>
                <w:szCs w:val="16"/>
                <w:lang w:val="es-PE" w:eastAsia="es-PE"/>
              </w:rPr>
              <w:t>sistente</w:t>
            </w:r>
            <w:r>
              <w:rPr>
                <w:rFonts w:ascii="Arial Narrow" w:hAnsi="Arial Narrow" w:cs="Arial Narrow"/>
                <w:sz w:val="16"/>
                <w:szCs w:val="16"/>
                <w:lang w:val="es-PE" w:eastAsia="es-PE"/>
              </w:rPr>
              <w:t xml:space="preserve"> de Imagen Institucional</w:t>
            </w:r>
            <w:r w:rsidRPr="00DE1958">
              <w:rPr>
                <w:rFonts w:ascii="Arial Narrow" w:hAnsi="Arial Narrow" w:cs="Arial Narrow"/>
                <w:sz w:val="16"/>
                <w:szCs w:val="16"/>
                <w:lang w:val="es-PE" w:eastAsia="es-PE"/>
              </w:rPr>
              <w:t xml:space="preserve"> envía una solicitud de </w:t>
            </w:r>
            <w:r>
              <w:rPr>
                <w:rFonts w:ascii="Arial Narrow" w:hAnsi="Arial Narrow" w:cs="Arial Narrow"/>
                <w:sz w:val="16"/>
                <w:szCs w:val="16"/>
                <w:lang w:val="es-PE" w:eastAsia="es-PE"/>
              </w:rPr>
              <w:t>E</w:t>
            </w:r>
            <w:r w:rsidRPr="00DE1958">
              <w:rPr>
                <w:rFonts w:ascii="Arial Narrow" w:hAnsi="Arial Narrow" w:cs="Arial Narrow"/>
                <w:sz w:val="16"/>
                <w:szCs w:val="16"/>
                <w:lang w:val="es-PE" w:eastAsia="es-PE"/>
              </w:rPr>
              <w:t>ditorial al Director de Fe y Alegría Perú</w:t>
            </w:r>
            <w:r>
              <w:rPr>
                <w:rFonts w:ascii="Arial Narrow" w:hAnsi="Arial Narrow" w:cs="Arial Narrow"/>
                <w:sz w:val="16"/>
                <w:szCs w:val="16"/>
                <w:lang w:val="es-PE" w:eastAsia="es-PE"/>
              </w:rPr>
              <w:t xml:space="preserve"> junto con la Primera versión de Boletín</w:t>
            </w:r>
            <w:r w:rsidRPr="00DE1958">
              <w:rPr>
                <w:rFonts w:ascii="Arial Narrow" w:hAnsi="Arial Narrow" w:cs="Arial Narrow"/>
                <w:sz w:val="16"/>
                <w:szCs w:val="16"/>
                <w:lang w:val="es-PE" w:eastAsia="es-PE"/>
              </w:rPr>
              <w:t>.</w:t>
            </w:r>
          </w:p>
        </w:tc>
        <w:tc>
          <w:tcPr>
            <w:tcW w:w="1842" w:type="dxa"/>
            <w:tcBorders>
              <w:left w:val="nil"/>
              <w:right w:val="nil"/>
            </w:tcBorders>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Asistente</w:t>
            </w:r>
            <w:r>
              <w:rPr>
                <w:rFonts w:ascii="Arial Narrow" w:hAnsi="Arial Narrow" w:cs="Arial Narrow"/>
                <w:sz w:val="16"/>
                <w:szCs w:val="16"/>
                <w:lang w:val="es-PE" w:eastAsia="es-PE"/>
              </w:rPr>
              <w:t xml:space="preserve"> de Imagen Institucional</w:t>
            </w:r>
          </w:p>
        </w:tc>
        <w:tc>
          <w:tcPr>
            <w:tcW w:w="1134" w:type="dxa"/>
            <w:tcBorders>
              <w:left w:val="nil"/>
              <w:right w:val="nil"/>
            </w:tcBorders>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Manual</w:t>
            </w:r>
          </w:p>
        </w:tc>
        <w:tc>
          <w:tcPr>
            <w:tcW w:w="993" w:type="dxa"/>
            <w:tcBorders>
              <w:left w:val="nil"/>
            </w:tcBorders>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30 minutos</w:t>
            </w:r>
          </w:p>
        </w:tc>
      </w:tr>
      <w:tr w:rsidR="00BF690C" w:rsidRPr="003B7F34" w:rsidTr="00BD71F7">
        <w:trPr>
          <w:trHeight w:val="496"/>
        </w:trPr>
        <w:tc>
          <w:tcPr>
            <w:tcW w:w="582" w:type="dxa"/>
            <w:tcBorders>
              <w:right w:val="nil"/>
            </w:tcBorders>
            <w:shd w:val="clear" w:color="auto" w:fill="C0C0C0"/>
          </w:tcPr>
          <w:p w:rsidR="00BF690C" w:rsidRPr="00DE1958" w:rsidRDefault="00BF690C" w:rsidP="00BF690C">
            <w:pPr>
              <w:spacing w:after="0" w:line="240" w:lineRule="auto"/>
              <w:jc w:val="center"/>
              <w:rPr>
                <w:rFonts w:ascii="Arial Narrow" w:hAnsi="Arial Narrow" w:cs="Arial Narrow"/>
                <w:b/>
                <w:bCs/>
                <w:sz w:val="16"/>
                <w:szCs w:val="16"/>
                <w:lang w:val="es-PE" w:eastAsia="es-PE"/>
              </w:rPr>
            </w:pPr>
            <w:r w:rsidRPr="00DE1958">
              <w:rPr>
                <w:rFonts w:ascii="Arial Narrow" w:hAnsi="Arial Narrow" w:cs="Arial Narrow"/>
                <w:b/>
                <w:bCs/>
                <w:sz w:val="16"/>
                <w:szCs w:val="16"/>
                <w:lang w:val="es-PE" w:eastAsia="es-PE"/>
              </w:rPr>
              <w:t>7</w:t>
            </w:r>
          </w:p>
        </w:tc>
        <w:tc>
          <w:tcPr>
            <w:tcW w:w="1473" w:type="dxa"/>
            <w:tcBorders>
              <w:left w:val="nil"/>
              <w:right w:val="nil"/>
            </w:tcBorders>
            <w:shd w:val="clear" w:color="auto" w:fill="C0C0C0"/>
          </w:tcPr>
          <w:p w:rsidR="00BF690C" w:rsidRDefault="00BF690C" w:rsidP="00BF690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xml:space="preserve">- </w:t>
            </w:r>
            <w:r w:rsidRPr="00DE1958">
              <w:rPr>
                <w:rFonts w:ascii="Arial Narrow" w:hAnsi="Arial Narrow" w:cs="Arial Narrow"/>
                <w:sz w:val="16"/>
                <w:szCs w:val="16"/>
                <w:lang w:val="es-PE" w:eastAsia="es-PE"/>
              </w:rPr>
              <w:t>Solicitud de editorial</w:t>
            </w:r>
          </w:p>
          <w:p w:rsidR="00BF690C" w:rsidRPr="00DE1958" w:rsidRDefault="00BF690C" w:rsidP="00BF690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Primera versión de boletín</w:t>
            </w:r>
          </w:p>
        </w:tc>
        <w:tc>
          <w:tcPr>
            <w:tcW w:w="1929" w:type="dxa"/>
            <w:tcBorders>
              <w:left w:val="nil"/>
              <w:right w:val="nil"/>
            </w:tcBorders>
            <w:shd w:val="clear" w:color="auto" w:fill="C0C0C0"/>
          </w:tcPr>
          <w:p w:rsidR="00BF690C" w:rsidRPr="00DE1958" w:rsidRDefault="00BF690C" w:rsidP="00BF690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Redactar Editorial</w:t>
            </w:r>
          </w:p>
        </w:tc>
        <w:tc>
          <w:tcPr>
            <w:tcW w:w="1617" w:type="dxa"/>
            <w:tcBorders>
              <w:left w:val="nil"/>
              <w:right w:val="nil"/>
            </w:tcBorders>
            <w:shd w:val="clear" w:color="auto" w:fill="C0C0C0"/>
          </w:tcPr>
          <w:p w:rsidR="00BF690C" w:rsidRPr="00DE1958" w:rsidRDefault="00BF690C" w:rsidP="00BF690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 Editorial</w:t>
            </w:r>
          </w:p>
        </w:tc>
        <w:tc>
          <w:tcPr>
            <w:tcW w:w="4678" w:type="dxa"/>
            <w:tcBorders>
              <w:left w:val="nil"/>
              <w:right w:val="nil"/>
            </w:tcBorders>
            <w:shd w:val="clear" w:color="auto" w:fill="C0C0C0"/>
          </w:tcPr>
          <w:p w:rsidR="00BF690C" w:rsidRPr="00DE1958" w:rsidRDefault="00BF690C" w:rsidP="00BF690C">
            <w:pPr>
              <w:spacing w:after="0" w:line="240" w:lineRule="auto"/>
              <w:jc w:val="both"/>
              <w:rPr>
                <w:rFonts w:ascii="Arial Narrow" w:hAnsi="Arial Narrow" w:cs="Arial Narrow"/>
                <w:sz w:val="16"/>
                <w:szCs w:val="16"/>
                <w:lang w:val="es-PE" w:eastAsia="es-PE"/>
              </w:rPr>
            </w:pPr>
            <w:r w:rsidRPr="00DE1958">
              <w:rPr>
                <w:rFonts w:ascii="Arial Narrow" w:hAnsi="Arial Narrow" w:cs="Arial Narrow"/>
                <w:sz w:val="16"/>
                <w:szCs w:val="16"/>
                <w:lang w:val="es-PE" w:eastAsia="es-PE"/>
              </w:rPr>
              <w:t xml:space="preserve">El Director de Fe y Alegría Perú </w:t>
            </w:r>
            <w:r>
              <w:rPr>
                <w:rFonts w:ascii="Arial Narrow" w:hAnsi="Arial Narrow" w:cs="Arial Narrow"/>
                <w:sz w:val="16"/>
                <w:szCs w:val="16"/>
                <w:lang w:val="es-PE" w:eastAsia="es-PE"/>
              </w:rPr>
              <w:t xml:space="preserve">procede a elaborar </w:t>
            </w:r>
            <w:r w:rsidRPr="00DE1958">
              <w:rPr>
                <w:rFonts w:ascii="Arial Narrow" w:hAnsi="Arial Narrow" w:cs="Arial Narrow"/>
                <w:sz w:val="16"/>
                <w:szCs w:val="16"/>
                <w:lang w:val="es-PE" w:eastAsia="es-PE"/>
              </w:rPr>
              <w:t>l</w:t>
            </w:r>
            <w:r>
              <w:rPr>
                <w:rFonts w:ascii="Arial Narrow" w:hAnsi="Arial Narrow" w:cs="Arial Narrow"/>
                <w:sz w:val="16"/>
                <w:szCs w:val="16"/>
                <w:lang w:val="es-PE" w:eastAsia="es-PE"/>
              </w:rPr>
              <w:t>a E</w:t>
            </w:r>
            <w:r w:rsidRPr="00DE1958">
              <w:rPr>
                <w:rFonts w:ascii="Arial Narrow" w:hAnsi="Arial Narrow" w:cs="Arial Narrow"/>
                <w:sz w:val="16"/>
                <w:szCs w:val="16"/>
                <w:lang w:val="es-PE" w:eastAsia="es-PE"/>
              </w:rPr>
              <w:t xml:space="preserve">ditorial </w:t>
            </w:r>
            <w:r>
              <w:rPr>
                <w:rFonts w:ascii="Arial Narrow" w:hAnsi="Arial Narrow" w:cs="Arial Narrow"/>
                <w:sz w:val="16"/>
                <w:szCs w:val="16"/>
                <w:lang w:val="es-PE" w:eastAsia="es-PE"/>
              </w:rPr>
              <w:t xml:space="preserve">para el Boletín electrónico, </w:t>
            </w:r>
            <w:r w:rsidRPr="00DE1958">
              <w:rPr>
                <w:rFonts w:ascii="Arial Narrow" w:hAnsi="Arial Narrow" w:cs="Arial Narrow"/>
                <w:sz w:val="16"/>
                <w:szCs w:val="16"/>
                <w:lang w:val="es-PE" w:eastAsia="es-PE"/>
              </w:rPr>
              <w:t xml:space="preserve">en función a las noticias encontradas en la primera versión del </w:t>
            </w:r>
            <w:r>
              <w:rPr>
                <w:rFonts w:ascii="Arial Narrow" w:hAnsi="Arial Narrow" w:cs="Arial Narrow"/>
                <w:sz w:val="16"/>
                <w:szCs w:val="16"/>
                <w:lang w:val="es-PE" w:eastAsia="es-PE"/>
              </w:rPr>
              <w:t>B</w:t>
            </w:r>
            <w:r w:rsidRPr="00DE1958">
              <w:rPr>
                <w:rFonts w:ascii="Arial Narrow" w:hAnsi="Arial Narrow" w:cs="Arial Narrow"/>
                <w:sz w:val="16"/>
                <w:szCs w:val="16"/>
                <w:lang w:val="es-PE" w:eastAsia="es-PE"/>
              </w:rPr>
              <w:t>oletín.</w:t>
            </w:r>
          </w:p>
        </w:tc>
        <w:tc>
          <w:tcPr>
            <w:tcW w:w="1842" w:type="dxa"/>
            <w:tcBorders>
              <w:left w:val="nil"/>
              <w:right w:val="nil"/>
            </w:tcBorders>
            <w:shd w:val="clear" w:color="auto" w:fill="C0C0C0"/>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Director Fe y Alegría Perú</w:t>
            </w:r>
          </w:p>
        </w:tc>
        <w:tc>
          <w:tcPr>
            <w:tcW w:w="1134" w:type="dxa"/>
            <w:tcBorders>
              <w:left w:val="nil"/>
              <w:right w:val="nil"/>
            </w:tcBorders>
            <w:shd w:val="clear" w:color="auto" w:fill="C0C0C0"/>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Manual</w:t>
            </w:r>
          </w:p>
        </w:tc>
        <w:tc>
          <w:tcPr>
            <w:tcW w:w="993" w:type="dxa"/>
            <w:tcBorders>
              <w:left w:val="nil"/>
            </w:tcBorders>
            <w:shd w:val="clear" w:color="auto" w:fill="C0C0C0"/>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3 horas</w:t>
            </w:r>
          </w:p>
        </w:tc>
      </w:tr>
      <w:tr w:rsidR="00BF690C" w:rsidRPr="003B7F34" w:rsidTr="00BD71F7">
        <w:trPr>
          <w:trHeight w:val="75"/>
        </w:trPr>
        <w:tc>
          <w:tcPr>
            <w:tcW w:w="582" w:type="dxa"/>
            <w:tcBorders>
              <w:right w:val="nil"/>
            </w:tcBorders>
          </w:tcPr>
          <w:p w:rsidR="00BF690C" w:rsidRPr="00DE1958" w:rsidRDefault="00BF690C" w:rsidP="00BF690C">
            <w:pPr>
              <w:spacing w:after="0" w:line="240" w:lineRule="auto"/>
              <w:jc w:val="center"/>
              <w:rPr>
                <w:rFonts w:ascii="Arial Narrow" w:hAnsi="Arial Narrow" w:cs="Arial Narrow"/>
                <w:b/>
                <w:bCs/>
                <w:sz w:val="16"/>
                <w:szCs w:val="16"/>
                <w:lang w:val="es-PE" w:eastAsia="es-PE"/>
              </w:rPr>
            </w:pPr>
            <w:r w:rsidRPr="00DE1958">
              <w:rPr>
                <w:rFonts w:ascii="Arial Narrow" w:hAnsi="Arial Narrow" w:cs="Arial Narrow"/>
                <w:b/>
                <w:bCs/>
                <w:sz w:val="16"/>
                <w:szCs w:val="16"/>
                <w:lang w:val="es-PE" w:eastAsia="es-PE"/>
              </w:rPr>
              <w:t>8</w:t>
            </w:r>
          </w:p>
        </w:tc>
        <w:tc>
          <w:tcPr>
            <w:tcW w:w="1473" w:type="dxa"/>
            <w:tcBorders>
              <w:left w:val="nil"/>
              <w:right w:val="nil"/>
            </w:tcBorders>
          </w:tcPr>
          <w:p w:rsidR="00BF690C" w:rsidRPr="00DE1958" w:rsidRDefault="00BF690C" w:rsidP="00BF690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 Editorial</w:t>
            </w:r>
          </w:p>
        </w:tc>
        <w:tc>
          <w:tcPr>
            <w:tcW w:w="1929" w:type="dxa"/>
            <w:tcBorders>
              <w:left w:val="nil"/>
              <w:right w:val="nil"/>
            </w:tcBorders>
          </w:tcPr>
          <w:p w:rsidR="00BF690C" w:rsidRPr="00DE1958" w:rsidRDefault="00BF690C" w:rsidP="00BF690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Enviar Editorial</w:t>
            </w:r>
          </w:p>
        </w:tc>
        <w:tc>
          <w:tcPr>
            <w:tcW w:w="1617" w:type="dxa"/>
            <w:tcBorders>
              <w:left w:val="nil"/>
              <w:right w:val="nil"/>
            </w:tcBorders>
          </w:tcPr>
          <w:p w:rsidR="00BF690C" w:rsidRPr="00DE1958" w:rsidRDefault="00BF690C" w:rsidP="00BF690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 Editorial</w:t>
            </w:r>
          </w:p>
        </w:tc>
        <w:tc>
          <w:tcPr>
            <w:tcW w:w="4678" w:type="dxa"/>
            <w:tcBorders>
              <w:left w:val="nil"/>
              <w:right w:val="nil"/>
            </w:tcBorders>
          </w:tcPr>
          <w:p w:rsidR="00BF690C" w:rsidRPr="00DE1958" w:rsidRDefault="00BF690C" w:rsidP="00BF690C">
            <w:pPr>
              <w:spacing w:after="0" w:line="240" w:lineRule="auto"/>
              <w:jc w:val="both"/>
              <w:rPr>
                <w:rFonts w:ascii="Arial Narrow" w:hAnsi="Arial Narrow" w:cs="Arial Narrow"/>
                <w:sz w:val="16"/>
                <w:szCs w:val="16"/>
                <w:lang w:val="es-PE" w:eastAsia="es-PE"/>
              </w:rPr>
            </w:pPr>
            <w:r w:rsidRPr="00DE1958">
              <w:rPr>
                <w:rFonts w:ascii="Arial Narrow" w:hAnsi="Arial Narrow" w:cs="Arial Narrow"/>
                <w:sz w:val="16"/>
                <w:szCs w:val="16"/>
                <w:lang w:val="es-PE" w:eastAsia="es-PE"/>
              </w:rPr>
              <w:t xml:space="preserve">El </w:t>
            </w:r>
            <w:r>
              <w:rPr>
                <w:rFonts w:ascii="Arial Narrow" w:hAnsi="Arial Narrow" w:cs="Arial Narrow"/>
                <w:sz w:val="16"/>
                <w:szCs w:val="16"/>
                <w:lang w:val="es-PE" w:eastAsia="es-PE"/>
              </w:rPr>
              <w:t xml:space="preserve">Director de Fe y Alegría Perú </w:t>
            </w:r>
            <w:r w:rsidRPr="00DE1958">
              <w:rPr>
                <w:rFonts w:ascii="Arial Narrow" w:hAnsi="Arial Narrow" w:cs="Arial Narrow"/>
                <w:sz w:val="16"/>
                <w:szCs w:val="16"/>
                <w:lang w:val="es-PE" w:eastAsia="es-PE"/>
              </w:rPr>
              <w:t xml:space="preserve">envía </w:t>
            </w:r>
            <w:r>
              <w:rPr>
                <w:rFonts w:ascii="Arial Narrow" w:hAnsi="Arial Narrow" w:cs="Arial Narrow"/>
                <w:sz w:val="16"/>
                <w:szCs w:val="16"/>
                <w:lang w:val="es-PE" w:eastAsia="es-PE"/>
              </w:rPr>
              <w:t>la Editorial e</w:t>
            </w:r>
            <w:r w:rsidRPr="00DE1958">
              <w:rPr>
                <w:rFonts w:ascii="Arial Narrow" w:hAnsi="Arial Narrow" w:cs="Arial Narrow"/>
                <w:sz w:val="16"/>
                <w:szCs w:val="16"/>
                <w:lang w:val="es-PE" w:eastAsia="es-PE"/>
              </w:rPr>
              <w:t>l</w:t>
            </w:r>
            <w:r>
              <w:rPr>
                <w:rFonts w:ascii="Arial Narrow" w:hAnsi="Arial Narrow" w:cs="Arial Narrow"/>
                <w:sz w:val="16"/>
                <w:szCs w:val="16"/>
                <w:lang w:val="es-PE" w:eastAsia="es-PE"/>
              </w:rPr>
              <w:t>aborada al Asistente de Imagen Institucional.</w:t>
            </w:r>
            <w:r w:rsidRPr="00DE1958">
              <w:rPr>
                <w:rFonts w:ascii="Arial Narrow" w:hAnsi="Arial Narrow" w:cs="Arial Narrow"/>
                <w:sz w:val="16"/>
                <w:szCs w:val="16"/>
                <w:lang w:val="es-PE" w:eastAsia="es-PE"/>
              </w:rPr>
              <w:t xml:space="preserve"> </w:t>
            </w:r>
          </w:p>
        </w:tc>
        <w:tc>
          <w:tcPr>
            <w:tcW w:w="1842" w:type="dxa"/>
            <w:tcBorders>
              <w:left w:val="nil"/>
              <w:right w:val="nil"/>
            </w:tcBorders>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Director Fe y Alegría Perú</w:t>
            </w:r>
          </w:p>
        </w:tc>
        <w:tc>
          <w:tcPr>
            <w:tcW w:w="1134" w:type="dxa"/>
            <w:tcBorders>
              <w:left w:val="nil"/>
              <w:right w:val="nil"/>
            </w:tcBorders>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Manual</w:t>
            </w:r>
          </w:p>
        </w:tc>
        <w:tc>
          <w:tcPr>
            <w:tcW w:w="993" w:type="dxa"/>
            <w:tcBorders>
              <w:left w:val="nil"/>
            </w:tcBorders>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5 minutos</w:t>
            </w:r>
          </w:p>
        </w:tc>
      </w:tr>
      <w:tr w:rsidR="00BF690C" w:rsidRPr="003B7F34" w:rsidTr="00BD71F7">
        <w:trPr>
          <w:trHeight w:val="367"/>
        </w:trPr>
        <w:tc>
          <w:tcPr>
            <w:tcW w:w="582" w:type="dxa"/>
            <w:tcBorders>
              <w:right w:val="nil"/>
            </w:tcBorders>
            <w:shd w:val="clear" w:color="auto" w:fill="BFBFBF"/>
          </w:tcPr>
          <w:p w:rsidR="00BF690C" w:rsidRPr="00DE1958" w:rsidRDefault="00BF690C" w:rsidP="00BF690C">
            <w:pPr>
              <w:spacing w:after="0" w:line="240" w:lineRule="auto"/>
              <w:jc w:val="center"/>
              <w:rPr>
                <w:rFonts w:ascii="Arial Narrow" w:hAnsi="Arial Narrow" w:cs="Arial Narrow"/>
                <w:b/>
                <w:bCs/>
                <w:sz w:val="16"/>
                <w:szCs w:val="16"/>
                <w:lang w:val="es-PE" w:eastAsia="es-PE"/>
              </w:rPr>
            </w:pPr>
            <w:r w:rsidRPr="00DE1958">
              <w:rPr>
                <w:rFonts w:ascii="Arial Narrow" w:hAnsi="Arial Narrow" w:cs="Arial Narrow"/>
                <w:b/>
                <w:bCs/>
                <w:sz w:val="16"/>
                <w:szCs w:val="16"/>
                <w:lang w:val="es-PE" w:eastAsia="es-PE"/>
              </w:rPr>
              <w:t>9</w:t>
            </w:r>
          </w:p>
        </w:tc>
        <w:tc>
          <w:tcPr>
            <w:tcW w:w="1473" w:type="dxa"/>
            <w:tcBorders>
              <w:left w:val="nil"/>
              <w:right w:val="nil"/>
            </w:tcBorders>
            <w:shd w:val="clear" w:color="auto" w:fill="BFBFBF"/>
          </w:tcPr>
          <w:p w:rsidR="00BF690C" w:rsidRPr="00DE1958" w:rsidRDefault="00BF690C" w:rsidP="00BF690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 Editorial</w:t>
            </w:r>
          </w:p>
        </w:tc>
        <w:tc>
          <w:tcPr>
            <w:tcW w:w="1929" w:type="dxa"/>
            <w:tcBorders>
              <w:left w:val="nil"/>
              <w:right w:val="nil"/>
            </w:tcBorders>
            <w:shd w:val="clear" w:color="auto" w:fill="BFBFBF"/>
          </w:tcPr>
          <w:p w:rsidR="00BF690C" w:rsidRPr="00DE1958" w:rsidRDefault="00BF690C" w:rsidP="00BF690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Adicionar Editorial</w:t>
            </w:r>
          </w:p>
        </w:tc>
        <w:tc>
          <w:tcPr>
            <w:tcW w:w="1617" w:type="dxa"/>
            <w:tcBorders>
              <w:left w:val="nil"/>
              <w:right w:val="nil"/>
            </w:tcBorders>
            <w:shd w:val="clear" w:color="auto" w:fill="BFBFBF"/>
          </w:tcPr>
          <w:p w:rsidR="00BF690C" w:rsidRPr="00DE1958" w:rsidRDefault="00BF690C" w:rsidP="00BF690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Boletín</w:t>
            </w:r>
          </w:p>
        </w:tc>
        <w:tc>
          <w:tcPr>
            <w:tcW w:w="4678" w:type="dxa"/>
            <w:tcBorders>
              <w:left w:val="nil"/>
              <w:right w:val="nil"/>
            </w:tcBorders>
            <w:shd w:val="clear" w:color="auto" w:fill="BFBFBF"/>
          </w:tcPr>
          <w:p w:rsidR="00BF690C" w:rsidRPr="00DE1958" w:rsidRDefault="00BF690C" w:rsidP="00BF690C">
            <w:pPr>
              <w:spacing w:after="0" w:line="240" w:lineRule="auto"/>
              <w:jc w:val="both"/>
              <w:rPr>
                <w:rFonts w:ascii="Arial Narrow" w:hAnsi="Arial Narrow" w:cs="Arial Narrow"/>
                <w:sz w:val="16"/>
                <w:szCs w:val="16"/>
                <w:lang w:val="es-PE" w:eastAsia="es-PE"/>
              </w:rPr>
            </w:pPr>
            <w:r w:rsidRPr="00DE1958">
              <w:rPr>
                <w:rFonts w:ascii="Arial Narrow" w:hAnsi="Arial Narrow" w:cs="Arial Narrow"/>
                <w:sz w:val="16"/>
                <w:szCs w:val="16"/>
                <w:lang w:val="es-PE" w:eastAsia="es-PE"/>
              </w:rPr>
              <w:t xml:space="preserve">El </w:t>
            </w:r>
            <w:r>
              <w:rPr>
                <w:rFonts w:ascii="Arial Narrow" w:hAnsi="Arial Narrow" w:cs="Arial Narrow"/>
                <w:sz w:val="16"/>
                <w:szCs w:val="16"/>
                <w:lang w:val="es-PE" w:eastAsia="es-PE"/>
              </w:rPr>
              <w:t>A</w:t>
            </w:r>
            <w:r w:rsidRPr="00DE1958">
              <w:rPr>
                <w:rFonts w:ascii="Arial Narrow" w:hAnsi="Arial Narrow" w:cs="Arial Narrow"/>
                <w:sz w:val="16"/>
                <w:szCs w:val="16"/>
                <w:lang w:val="es-PE" w:eastAsia="es-PE"/>
              </w:rPr>
              <w:t xml:space="preserve">sistente </w:t>
            </w:r>
            <w:r>
              <w:rPr>
                <w:rFonts w:ascii="Arial Narrow" w:hAnsi="Arial Narrow" w:cs="Arial Narrow"/>
                <w:sz w:val="16"/>
                <w:szCs w:val="16"/>
                <w:lang w:val="es-PE" w:eastAsia="es-PE"/>
              </w:rPr>
              <w:t xml:space="preserve">de Imagen Institucional procede a </w:t>
            </w:r>
            <w:r w:rsidRPr="00DE1958">
              <w:rPr>
                <w:rFonts w:ascii="Arial Narrow" w:hAnsi="Arial Narrow" w:cs="Arial Narrow"/>
                <w:sz w:val="16"/>
                <w:szCs w:val="16"/>
                <w:lang w:val="es-PE" w:eastAsia="es-PE"/>
              </w:rPr>
              <w:t>agrega</w:t>
            </w:r>
            <w:r>
              <w:rPr>
                <w:rFonts w:ascii="Arial Narrow" w:hAnsi="Arial Narrow" w:cs="Arial Narrow"/>
                <w:sz w:val="16"/>
                <w:szCs w:val="16"/>
                <w:lang w:val="es-PE" w:eastAsia="es-PE"/>
              </w:rPr>
              <w:t>r la</w:t>
            </w:r>
            <w:r w:rsidRPr="00DE1958">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E</w:t>
            </w:r>
            <w:r w:rsidRPr="00DE1958">
              <w:rPr>
                <w:rFonts w:ascii="Arial Narrow" w:hAnsi="Arial Narrow" w:cs="Arial Narrow"/>
                <w:sz w:val="16"/>
                <w:szCs w:val="16"/>
                <w:lang w:val="es-PE" w:eastAsia="es-PE"/>
              </w:rPr>
              <w:t>ditorial realizad</w:t>
            </w:r>
            <w:r>
              <w:rPr>
                <w:rFonts w:ascii="Arial Narrow" w:hAnsi="Arial Narrow" w:cs="Arial Narrow"/>
                <w:sz w:val="16"/>
                <w:szCs w:val="16"/>
                <w:lang w:val="es-PE" w:eastAsia="es-PE"/>
              </w:rPr>
              <w:t>a</w:t>
            </w:r>
            <w:r w:rsidRPr="00DE1958">
              <w:rPr>
                <w:rFonts w:ascii="Arial Narrow" w:hAnsi="Arial Narrow" w:cs="Arial Narrow"/>
                <w:sz w:val="16"/>
                <w:szCs w:val="16"/>
                <w:lang w:val="es-PE" w:eastAsia="es-PE"/>
              </w:rPr>
              <w:t xml:space="preserve"> al </w:t>
            </w:r>
            <w:r>
              <w:rPr>
                <w:rFonts w:ascii="Arial Narrow" w:hAnsi="Arial Narrow" w:cs="Arial Narrow"/>
                <w:sz w:val="16"/>
                <w:szCs w:val="16"/>
                <w:lang w:val="es-PE" w:eastAsia="es-PE"/>
              </w:rPr>
              <w:t>B</w:t>
            </w:r>
            <w:r w:rsidRPr="00DE1958">
              <w:rPr>
                <w:rFonts w:ascii="Arial Narrow" w:hAnsi="Arial Narrow" w:cs="Arial Narrow"/>
                <w:sz w:val="16"/>
                <w:szCs w:val="16"/>
                <w:lang w:val="es-PE" w:eastAsia="es-PE"/>
              </w:rPr>
              <w:t>oletín y produce la segunda versión del mismo.</w:t>
            </w:r>
          </w:p>
        </w:tc>
        <w:tc>
          <w:tcPr>
            <w:tcW w:w="1842" w:type="dxa"/>
            <w:tcBorders>
              <w:left w:val="nil"/>
              <w:right w:val="nil"/>
            </w:tcBorders>
            <w:shd w:val="clear" w:color="auto" w:fill="BFBFBF"/>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Asistente</w:t>
            </w:r>
            <w:r>
              <w:rPr>
                <w:rFonts w:ascii="Arial Narrow" w:hAnsi="Arial Narrow" w:cs="Arial Narrow"/>
                <w:sz w:val="16"/>
                <w:szCs w:val="16"/>
                <w:lang w:val="es-PE" w:eastAsia="es-PE"/>
              </w:rPr>
              <w:t xml:space="preserve"> de Imagen Institucional</w:t>
            </w:r>
          </w:p>
        </w:tc>
        <w:tc>
          <w:tcPr>
            <w:tcW w:w="1134" w:type="dxa"/>
            <w:tcBorders>
              <w:left w:val="nil"/>
              <w:right w:val="nil"/>
            </w:tcBorders>
            <w:shd w:val="clear" w:color="auto" w:fill="BFBFBF"/>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Manual</w:t>
            </w:r>
          </w:p>
        </w:tc>
        <w:tc>
          <w:tcPr>
            <w:tcW w:w="993" w:type="dxa"/>
            <w:tcBorders>
              <w:left w:val="nil"/>
            </w:tcBorders>
            <w:shd w:val="clear" w:color="auto" w:fill="BFBFBF"/>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1 hora</w:t>
            </w:r>
          </w:p>
        </w:tc>
      </w:tr>
      <w:tr w:rsidR="00BF690C" w:rsidRPr="003B7F34" w:rsidTr="00BD71F7">
        <w:trPr>
          <w:trHeight w:val="675"/>
        </w:trPr>
        <w:tc>
          <w:tcPr>
            <w:tcW w:w="582" w:type="dxa"/>
            <w:tcBorders>
              <w:right w:val="nil"/>
            </w:tcBorders>
          </w:tcPr>
          <w:p w:rsidR="00BF690C" w:rsidRPr="00DE1958" w:rsidRDefault="00BF690C" w:rsidP="00BF690C">
            <w:pPr>
              <w:spacing w:after="0" w:line="240" w:lineRule="auto"/>
              <w:jc w:val="center"/>
              <w:rPr>
                <w:rFonts w:ascii="Arial Narrow" w:hAnsi="Arial Narrow" w:cs="Arial Narrow"/>
                <w:b/>
                <w:bCs/>
                <w:sz w:val="16"/>
                <w:szCs w:val="16"/>
                <w:lang w:val="es-PE" w:eastAsia="es-PE"/>
              </w:rPr>
            </w:pPr>
            <w:r w:rsidRPr="00DE1958">
              <w:rPr>
                <w:rFonts w:ascii="Arial Narrow" w:hAnsi="Arial Narrow" w:cs="Arial Narrow"/>
                <w:b/>
                <w:bCs/>
                <w:sz w:val="16"/>
                <w:szCs w:val="16"/>
                <w:lang w:val="es-PE" w:eastAsia="es-PE"/>
              </w:rPr>
              <w:t>10</w:t>
            </w:r>
          </w:p>
        </w:tc>
        <w:tc>
          <w:tcPr>
            <w:tcW w:w="1473" w:type="dxa"/>
            <w:tcBorders>
              <w:left w:val="nil"/>
              <w:right w:val="nil"/>
            </w:tcBorders>
          </w:tcPr>
          <w:p w:rsidR="00BF690C" w:rsidRPr="00DE1958" w:rsidRDefault="00BF690C" w:rsidP="00BF690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Boletín</w:t>
            </w:r>
          </w:p>
        </w:tc>
        <w:tc>
          <w:tcPr>
            <w:tcW w:w="1929" w:type="dxa"/>
            <w:tcBorders>
              <w:left w:val="nil"/>
              <w:right w:val="nil"/>
            </w:tcBorders>
          </w:tcPr>
          <w:p w:rsidR="00BF690C" w:rsidRPr="00DE1958" w:rsidRDefault="00BF690C" w:rsidP="00BF690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Revisió</w:t>
            </w:r>
            <w:r w:rsidRPr="00DE1958">
              <w:rPr>
                <w:rFonts w:ascii="Arial Narrow" w:hAnsi="Arial Narrow" w:cs="Arial Narrow"/>
                <w:sz w:val="16"/>
                <w:szCs w:val="16"/>
                <w:lang w:val="es-PE" w:eastAsia="es-PE"/>
              </w:rPr>
              <w:t>n de boletín electrónico</w:t>
            </w:r>
          </w:p>
        </w:tc>
        <w:tc>
          <w:tcPr>
            <w:tcW w:w="1617" w:type="dxa"/>
            <w:tcBorders>
              <w:left w:val="nil"/>
              <w:right w:val="nil"/>
            </w:tcBorders>
          </w:tcPr>
          <w:p w:rsidR="00BF690C" w:rsidRDefault="00BF690C" w:rsidP="00BF690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 xml:space="preserve">- Boletín electrónico </w:t>
            </w:r>
          </w:p>
          <w:p w:rsidR="00BF690C" w:rsidRPr="00DE1958" w:rsidRDefault="00BF690C" w:rsidP="00BF690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Lista de Observaciones</w:t>
            </w:r>
          </w:p>
        </w:tc>
        <w:tc>
          <w:tcPr>
            <w:tcW w:w="4678" w:type="dxa"/>
            <w:tcBorders>
              <w:left w:val="nil"/>
              <w:right w:val="nil"/>
            </w:tcBorders>
          </w:tcPr>
          <w:p w:rsidR="00BF690C" w:rsidRDefault="00BF690C" w:rsidP="00BF690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A</w:t>
            </w:r>
            <w:r w:rsidRPr="00DE1958">
              <w:rPr>
                <w:rFonts w:ascii="Arial Narrow" w:hAnsi="Arial Narrow" w:cs="Arial Narrow"/>
                <w:sz w:val="16"/>
                <w:szCs w:val="16"/>
                <w:lang w:val="es-PE" w:eastAsia="es-PE"/>
              </w:rPr>
              <w:t xml:space="preserve">sistente </w:t>
            </w:r>
            <w:r>
              <w:rPr>
                <w:rFonts w:ascii="Arial Narrow" w:hAnsi="Arial Narrow" w:cs="Arial Narrow"/>
                <w:sz w:val="16"/>
                <w:szCs w:val="16"/>
                <w:lang w:val="es-PE" w:eastAsia="es-PE"/>
              </w:rPr>
              <w:t xml:space="preserve">de Imagen Institucional procede </w:t>
            </w:r>
            <w:r w:rsidRPr="00DE1958">
              <w:rPr>
                <w:rFonts w:ascii="Arial Narrow" w:hAnsi="Arial Narrow" w:cs="Arial Narrow"/>
                <w:sz w:val="16"/>
                <w:szCs w:val="16"/>
                <w:lang w:val="es-PE" w:eastAsia="es-PE"/>
              </w:rPr>
              <w:t>revisa</w:t>
            </w:r>
            <w:r>
              <w:rPr>
                <w:rFonts w:ascii="Arial Narrow" w:hAnsi="Arial Narrow" w:cs="Arial Narrow"/>
                <w:sz w:val="16"/>
                <w:szCs w:val="16"/>
                <w:lang w:val="es-PE" w:eastAsia="es-PE"/>
              </w:rPr>
              <w:t>r el Boletín a enviar.</w:t>
            </w:r>
          </w:p>
          <w:p w:rsidR="00BF690C" w:rsidRPr="00DE1958" w:rsidRDefault="00BF690C" w:rsidP="00BF690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w:t>
            </w:r>
            <w:r w:rsidRPr="00DE1958">
              <w:rPr>
                <w:rFonts w:ascii="Arial Narrow" w:hAnsi="Arial Narrow" w:cs="Arial Narrow"/>
                <w:sz w:val="16"/>
                <w:szCs w:val="16"/>
                <w:lang w:val="es-PE" w:eastAsia="es-PE"/>
              </w:rPr>
              <w:t>n caso se encuentre algún error</w:t>
            </w:r>
            <w:r>
              <w:rPr>
                <w:rFonts w:ascii="Arial Narrow" w:hAnsi="Arial Narrow" w:cs="Arial Narrow"/>
                <w:sz w:val="16"/>
                <w:szCs w:val="16"/>
                <w:lang w:val="es-PE" w:eastAsia="es-PE"/>
              </w:rPr>
              <w:t xml:space="preserve"> se elabora una Lista de observaciones y se procede a dar inicio a la actividad Corrección de Boletín electrónico.</w:t>
            </w:r>
          </w:p>
        </w:tc>
        <w:tc>
          <w:tcPr>
            <w:tcW w:w="1842" w:type="dxa"/>
            <w:tcBorders>
              <w:left w:val="nil"/>
              <w:right w:val="nil"/>
            </w:tcBorders>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Asistente</w:t>
            </w:r>
            <w:r>
              <w:rPr>
                <w:rFonts w:ascii="Arial Narrow" w:hAnsi="Arial Narrow" w:cs="Arial Narrow"/>
                <w:sz w:val="16"/>
                <w:szCs w:val="16"/>
                <w:lang w:val="es-PE" w:eastAsia="es-PE"/>
              </w:rPr>
              <w:t xml:space="preserve"> de Imagen Institucional</w:t>
            </w:r>
          </w:p>
        </w:tc>
        <w:tc>
          <w:tcPr>
            <w:tcW w:w="1134" w:type="dxa"/>
            <w:tcBorders>
              <w:left w:val="nil"/>
              <w:right w:val="nil"/>
            </w:tcBorders>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Manual</w:t>
            </w:r>
          </w:p>
        </w:tc>
        <w:tc>
          <w:tcPr>
            <w:tcW w:w="993" w:type="dxa"/>
            <w:tcBorders>
              <w:left w:val="nil"/>
            </w:tcBorders>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3 horas</w:t>
            </w:r>
          </w:p>
        </w:tc>
      </w:tr>
      <w:tr w:rsidR="00BF690C" w:rsidRPr="003B7F34" w:rsidTr="00BD71F7">
        <w:trPr>
          <w:trHeight w:val="486"/>
        </w:trPr>
        <w:tc>
          <w:tcPr>
            <w:tcW w:w="582" w:type="dxa"/>
            <w:tcBorders>
              <w:right w:val="nil"/>
            </w:tcBorders>
            <w:shd w:val="clear" w:color="auto" w:fill="C0C0C0"/>
          </w:tcPr>
          <w:p w:rsidR="00BF690C" w:rsidRPr="00DE1958" w:rsidRDefault="00BF690C" w:rsidP="00BF690C">
            <w:pPr>
              <w:spacing w:after="0" w:line="240" w:lineRule="auto"/>
              <w:jc w:val="center"/>
              <w:rPr>
                <w:rFonts w:ascii="Arial Narrow" w:hAnsi="Arial Narrow" w:cs="Arial Narrow"/>
                <w:b/>
                <w:bCs/>
                <w:sz w:val="16"/>
                <w:szCs w:val="16"/>
                <w:lang w:val="es-PE" w:eastAsia="es-PE"/>
              </w:rPr>
            </w:pPr>
            <w:r>
              <w:rPr>
                <w:rFonts w:ascii="Arial Narrow" w:hAnsi="Arial Narrow" w:cs="Arial Narrow"/>
                <w:b/>
                <w:bCs/>
                <w:sz w:val="16"/>
                <w:szCs w:val="16"/>
                <w:lang w:val="es-PE" w:eastAsia="es-PE"/>
              </w:rPr>
              <w:t>10.1</w:t>
            </w:r>
          </w:p>
        </w:tc>
        <w:tc>
          <w:tcPr>
            <w:tcW w:w="1473" w:type="dxa"/>
            <w:tcBorders>
              <w:left w:val="nil"/>
              <w:right w:val="nil"/>
            </w:tcBorders>
            <w:shd w:val="clear" w:color="auto" w:fill="C0C0C0"/>
          </w:tcPr>
          <w:p w:rsidR="00BF690C" w:rsidRPr="00DE1958" w:rsidRDefault="00BF690C" w:rsidP="00BF690C">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Lista de Observaciones</w:t>
            </w:r>
          </w:p>
        </w:tc>
        <w:tc>
          <w:tcPr>
            <w:tcW w:w="1929" w:type="dxa"/>
            <w:tcBorders>
              <w:left w:val="nil"/>
              <w:right w:val="nil"/>
            </w:tcBorders>
            <w:shd w:val="clear" w:color="auto" w:fill="C0C0C0"/>
          </w:tcPr>
          <w:p w:rsidR="00BF690C" w:rsidRPr="00DE1958" w:rsidRDefault="00BF690C" w:rsidP="00BF690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Corrección de Boletín electrónico</w:t>
            </w:r>
          </w:p>
        </w:tc>
        <w:tc>
          <w:tcPr>
            <w:tcW w:w="1617" w:type="dxa"/>
            <w:tcBorders>
              <w:left w:val="nil"/>
              <w:right w:val="nil"/>
            </w:tcBorders>
            <w:shd w:val="clear" w:color="auto" w:fill="C0C0C0"/>
          </w:tcPr>
          <w:p w:rsidR="00BF690C" w:rsidRPr="00DE1958" w:rsidRDefault="00BF690C" w:rsidP="00BF690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 Boletín electrónico</w:t>
            </w:r>
          </w:p>
        </w:tc>
        <w:tc>
          <w:tcPr>
            <w:tcW w:w="4678" w:type="dxa"/>
            <w:tcBorders>
              <w:left w:val="nil"/>
              <w:right w:val="nil"/>
            </w:tcBorders>
            <w:shd w:val="clear" w:color="auto" w:fill="C0C0C0"/>
          </w:tcPr>
          <w:p w:rsidR="00BF690C" w:rsidRPr="00DE1958" w:rsidRDefault="00BF690C" w:rsidP="00BF690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A</w:t>
            </w:r>
            <w:r w:rsidRPr="00DE1958">
              <w:rPr>
                <w:rFonts w:ascii="Arial Narrow" w:hAnsi="Arial Narrow" w:cs="Arial Narrow"/>
                <w:sz w:val="16"/>
                <w:szCs w:val="16"/>
                <w:lang w:val="es-PE" w:eastAsia="es-PE"/>
              </w:rPr>
              <w:t>sistente</w:t>
            </w:r>
            <w:r>
              <w:rPr>
                <w:rFonts w:ascii="Arial Narrow" w:hAnsi="Arial Narrow" w:cs="Arial Narrow"/>
                <w:sz w:val="16"/>
                <w:szCs w:val="16"/>
                <w:lang w:val="es-PE" w:eastAsia="es-PE"/>
              </w:rPr>
              <w:t xml:space="preserve"> de Imagen Institucional procede a realizar las correcciones pertinentes de acuerdo a la Lista de observaciones generada</w:t>
            </w:r>
          </w:p>
        </w:tc>
        <w:tc>
          <w:tcPr>
            <w:tcW w:w="1842" w:type="dxa"/>
            <w:tcBorders>
              <w:left w:val="nil"/>
              <w:right w:val="nil"/>
            </w:tcBorders>
            <w:shd w:val="clear" w:color="auto" w:fill="C0C0C0"/>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Asistente</w:t>
            </w:r>
            <w:r>
              <w:rPr>
                <w:rFonts w:ascii="Arial Narrow" w:hAnsi="Arial Narrow" w:cs="Arial Narrow"/>
                <w:sz w:val="16"/>
                <w:szCs w:val="16"/>
                <w:lang w:val="es-PE" w:eastAsia="es-PE"/>
              </w:rPr>
              <w:t xml:space="preserve"> de Imagen Institucional</w:t>
            </w:r>
          </w:p>
        </w:tc>
        <w:tc>
          <w:tcPr>
            <w:tcW w:w="1134" w:type="dxa"/>
            <w:tcBorders>
              <w:left w:val="nil"/>
              <w:right w:val="nil"/>
            </w:tcBorders>
            <w:shd w:val="clear" w:color="auto" w:fill="C0C0C0"/>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Manual</w:t>
            </w:r>
          </w:p>
        </w:tc>
        <w:tc>
          <w:tcPr>
            <w:tcW w:w="993" w:type="dxa"/>
            <w:tcBorders>
              <w:left w:val="nil"/>
            </w:tcBorders>
            <w:shd w:val="clear" w:color="auto" w:fill="C0C0C0"/>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10 minutos</w:t>
            </w:r>
          </w:p>
        </w:tc>
      </w:tr>
      <w:tr w:rsidR="00BF690C" w:rsidRPr="003B7F34" w:rsidTr="00BD71F7">
        <w:trPr>
          <w:trHeight w:val="465"/>
        </w:trPr>
        <w:tc>
          <w:tcPr>
            <w:tcW w:w="582" w:type="dxa"/>
            <w:tcBorders>
              <w:right w:val="nil"/>
            </w:tcBorders>
          </w:tcPr>
          <w:p w:rsidR="00BF690C" w:rsidRPr="00DE1958" w:rsidRDefault="00BF690C" w:rsidP="00BF690C">
            <w:pPr>
              <w:spacing w:after="0" w:line="240" w:lineRule="auto"/>
              <w:jc w:val="center"/>
              <w:rPr>
                <w:rFonts w:ascii="Arial Narrow" w:hAnsi="Arial Narrow" w:cs="Arial Narrow"/>
                <w:b/>
                <w:bCs/>
                <w:sz w:val="16"/>
                <w:szCs w:val="16"/>
                <w:lang w:val="es-PE" w:eastAsia="es-PE"/>
              </w:rPr>
            </w:pPr>
            <w:r w:rsidRPr="00DE1958">
              <w:rPr>
                <w:rFonts w:ascii="Arial Narrow" w:hAnsi="Arial Narrow" w:cs="Arial Narrow"/>
                <w:b/>
                <w:bCs/>
                <w:sz w:val="16"/>
                <w:szCs w:val="16"/>
                <w:lang w:val="es-PE" w:eastAsia="es-PE"/>
              </w:rPr>
              <w:t>1</w:t>
            </w:r>
            <w:r>
              <w:rPr>
                <w:rFonts w:ascii="Arial Narrow" w:hAnsi="Arial Narrow" w:cs="Arial Narrow"/>
                <w:b/>
                <w:bCs/>
                <w:sz w:val="16"/>
                <w:szCs w:val="16"/>
                <w:lang w:val="es-PE" w:eastAsia="es-PE"/>
              </w:rPr>
              <w:t>1</w:t>
            </w:r>
          </w:p>
        </w:tc>
        <w:tc>
          <w:tcPr>
            <w:tcW w:w="1473" w:type="dxa"/>
            <w:tcBorders>
              <w:left w:val="nil"/>
              <w:right w:val="nil"/>
            </w:tcBorders>
          </w:tcPr>
          <w:p w:rsidR="00BF690C" w:rsidRPr="00DE1958" w:rsidRDefault="00BF690C" w:rsidP="00BF690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 Boletín electrónico</w:t>
            </w:r>
          </w:p>
        </w:tc>
        <w:tc>
          <w:tcPr>
            <w:tcW w:w="1929" w:type="dxa"/>
            <w:tcBorders>
              <w:left w:val="nil"/>
              <w:right w:val="nil"/>
            </w:tcBorders>
          </w:tcPr>
          <w:p w:rsidR="00BF690C" w:rsidRPr="00DE1958" w:rsidRDefault="00BF690C" w:rsidP="00BF690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Publicación de Chasqui electrónico</w:t>
            </w:r>
          </w:p>
        </w:tc>
        <w:tc>
          <w:tcPr>
            <w:tcW w:w="1617" w:type="dxa"/>
            <w:tcBorders>
              <w:left w:val="nil"/>
              <w:right w:val="nil"/>
            </w:tcBorders>
          </w:tcPr>
          <w:p w:rsidR="00BF690C" w:rsidRPr="00DE1958" w:rsidRDefault="00BF690C" w:rsidP="00BF690C">
            <w:pPr>
              <w:spacing w:after="0" w:line="240" w:lineRule="auto"/>
              <w:rPr>
                <w:rFonts w:ascii="Arial Narrow" w:hAnsi="Arial Narrow" w:cs="Arial Narrow"/>
                <w:sz w:val="16"/>
                <w:szCs w:val="16"/>
                <w:lang w:val="es-PE" w:eastAsia="es-PE"/>
              </w:rPr>
            </w:pPr>
            <w:r w:rsidRPr="00DE1958">
              <w:rPr>
                <w:rFonts w:ascii="Arial Narrow" w:hAnsi="Arial Narrow" w:cs="Arial Narrow"/>
                <w:sz w:val="16"/>
                <w:szCs w:val="16"/>
                <w:lang w:val="es-PE" w:eastAsia="es-PE"/>
              </w:rPr>
              <w:t>- Boletín electrónico publicado</w:t>
            </w:r>
          </w:p>
        </w:tc>
        <w:tc>
          <w:tcPr>
            <w:tcW w:w="4678" w:type="dxa"/>
            <w:tcBorders>
              <w:left w:val="nil"/>
              <w:right w:val="nil"/>
            </w:tcBorders>
          </w:tcPr>
          <w:p w:rsidR="00BF690C" w:rsidRPr="00DE1958" w:rsidRDefault="00BF690C" w:rsidP="00BF690C">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A</w:t>
            </w:r>
            <w:r w:rsidRPr="00DE1958">
              <w:rPr>
                <w:rFonts w:ascii="Arial Narrow" w:hAnsi="Arial Narrow" w:cs="Arial Narrow"/>
                <w:sz w:val="16"/>
                <w:szCs w:val="16"/>
                <w:lang w:val="es-PE" w:eastAsia="es-PE"/>
              </w:rPr>
              <w:t>sistente</w:t>
            </w:r>
            <w:r>
              <w:rPr>
                <w:rFonts w:ascii="Arial Narrow" w:hAnsi="Arial Narrow" w:cs="Arial Narrow"/>
                <w:sz w:val="16"/>
                <w:szCs w:val="16"/>
                <w:lang w:val="es-PE" w:eastAsia="es-PE"/>
              </w:rPr>
              <w:t xml:space="preserve"> de Imagen Institucional</w:t>
            </w:r>
            <w:r w:rsidRPr="00DE1958">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procede a realizar el envío del B</w:t>
            </w:r>
            <w:r w:rsidRPr="00DE1958">
              <w:rPr>
                <w:rFonts w:ascii="Arial Narrow" w:hAnsi="Arial Narrow" w:cs="Arial Narrow"/>
                <w:sz w:val="16"/>
                <w:szCs w:val="16"/>
                <w:lang w:val="es-PE" w:eastAsia="es-PE"/>
              </w:rPr>
              <w:t>oletín electrónico a todos los miembros de</w:t>
            </w:r>
            <w:r>
              <w:rPr>
                <w:rFonts w:ascii="Arial Narrow" w:hAnsi="Arial Narrow" w:cs="Arial Narrow"/>
                <w:sz w:val="16"/>
                <w:szCs w:val="16"/>
                <w:lang w:val="es-PE" w:eastAsia="es-PE"/>
              </w:rPr>
              <w:t xml:space="preserve"> </w:t>
            </w:r>
            <w:r w:rsidRPr="00DE1958">
              <w:rPr>
                <w:rFonts w:ascii="Arial Narrow" w:hAnsi="Arial Narrow" w:cs="Arial Narrow"/>
                <w:sz w:val="16"/>
                <w:szCs w:val="16"/>
                <w:lang w:val="es-PE" w:eastAsia="es-PE"/>
              </w:rPr>
              <w:t>l</w:t>
            </w:r>
            <w:r>
              <w:rPr>
                <w:rFonts w:ascii="Arial Narrow" w:hAnsi="Arial Narrow" w:cs="Arial Narrow"/>
                <w:sz w:val="16"/>
                <w:szCs w:val="16"/>
                <w:lang w:val="es-PE" w:eastAsia="es-PE"/>
              </w:rPr>
              <w:t>a</w:t>
            </w:r>
            <w:r w:rsidRPr="00DE1958">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Oficina Central</w:t>
            </w:r>
            <w:r w:rsidRPr="00DE1958">
              <w:rPr>
                <w:rFonts w:ascii="Arial Narrow" w:hAnsi="Arial Narrow" w:cs="Arial Narrow"/>
                <w:sz w:val="16"/>
                <w:szCs w:val="16"/>
                <w:lang w:val="es-PE" w:eastAsia="es-PE"/>
              </w:rPr>
              <w:t xml:space="preserve"> Fe y Alegría Perú. </w:t>
            </w:r>
          </w:p>
        </w:tc>
        <w:tc>
          <w:tcPr>
            <w:tcW w:w="1842" w:type="dxa"/>
            <w:tcBorders>
              <w:left w:val="nil"/>
              <w:right w:val="nil"/>
            </w:tcBorders>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Asistente</w:t>
            </w:r>
            <w:r>
              <w:rPr>
                <w:rFonts w:ascii="Arial Narrow" w:hAnsi="Arial Narrow" w:cs="Arial Narrow"/>
                <w:sz w:val="16"/>
                <w:szCs w:val="16"/>
                <w:lang w:val="es-PE" w:eastAsia="es-PE"/>
              </w:rPr>
              <w:t xml:space="preserve"> de Imagen Institucional</w:t>
            </w:r>
          </w:p>
        </w:tc>
        <w:tc>
          <w:tcPr>
            <w:tcW w:w="1134" w:type="dxa"/>
            <w:tcBorders>
              <w:left w:val="nil"/>
              <w:right w:val="nil"/>
            </w:tcBorders>
          </w:tcPr>
          <w:p w:rsidR="00BF690C" w:rsidRPr="00DE1958" w:rsidRDefault="00BF690C" w:rsidP="00BF690C">
            <w:pPr>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Manual</w:t>
            </w:r>
          </w:p>
        </w:tc>
        <w:tc>
          <w:tcPr>
            <w:tcW w:w="993" w:type="dxa"/>
            <w:tcBorders>
              <w:left w:val="nil"/>
            </w:tcBorders>
          </w:tcPr>
          <w:p w:rsidR="00BF690C" w:rsidRPr="00DE1958" w:rsidRDefault="00BF690C" w:rsidP="00BF690C">
            <w:pPr>
              <w:keepNext/>
              <w:spacing w:after="0" w:line="240" w:lineRule="auto"/>
              <w:jc w:val="center"/>
              <w:rPr>
                <w:rFonts w:ascii="Arial Narrow" w:hAnsi="Arial Narrow" w:cs="Arial Narrow"/>
                <w:sz w:val="16"/>
                <w:szCs w:val="16"/>
                <w:lang w:val="es-PE" w:eastAsia="es-PE"/>
              </w:rPr>
            </w:pPr>
            <w:r w:rsidRPr="00DE1958">
              <w:rPr>
                <w:rFonts w:ascii="Arial Narrow" w:hAnsi="Arial Narrow" w:cs="Arial Narrow"/>
                <w:sz w:val="16"/>
                <w:szCs w:val="16"/>
                <w:lang w:val="es-PE" w:eastAsia="es-PE"/>
              </w:rPr>
              <w:t>1 hora</w:t>
            </w:r>
          </w:p>
        </w:tc>
      </w:tr>
    </w:tbl>
    <w:p w:rsidR="00BF690C" w:rsidRPr="00BD71F7" w:rsidRDefault="00BF690C" w:rsidP="00BF690C">
      <w:pPr>
        <w:pStyle w:val="Caption"/>
        <w:jc w:val="center"/>
        <w:rPr>
          <w:rFonts w:asciiTheme="majorHAnsi" w:hAnsiTheme="majorHAnsi"/>
          <w:sz w:val="16"/>
          <w:szCs w:val="16"/>
        </w:rPr>
      </w:pPr>
      <w:bookmarkStart w:id="261" w:name="_Toc266031711"/>
      <w:r w:rsidRPr="00BD71F7">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25</w:t>
      </w:r>
      <w:r w:rsidR="00C74554">
        <w:rPr>
          <w:rFonts w:asciiTheme="majorHAnsi" w:hAnsiTheme="majorHAnsi"/>
          <w:sz w:val="16"/>
          <w:szCs w:val="16"/>
        </w:rPr>
        <w:fldChar w:fldCharType="end"/>
      </w:r>
      <w:r w:rsidRPr="00BD71F7">
        <w:rPr>
          <w:rFonts w:asciiTheme="majorHAnsi" w:hAnsiTheme="majorHAnsi"/>
          <w:sz w:val="16"/>
          <w:szCs w:val="16"/>
        </w:rPr>
        <w:t>.-  Caracterización de Proceso "Elaboración de comunicación interna del Departamento de Donaciones e Imagen Institucional"</w:t>
      </w:r>
      <w:bookmarkEnd w:id="261"/>
    </w:p>
    <w:p w:rsidR="00BF690C" w:rsidRPr="00BD71F7" w:rsidRDefault="00BF690C" w:rsidP="00BF690C">
      <w:pPr>
        <w:pStyle w:val="Caption"/>
        <w:jc w:val="center"/>
        <w:rPr>
          <w:rFonts w:asciiTheme="majorHAnsi" w:hAnsiTheme="majorHAnsi"/>
          <w:sz w:val="16"/>
          <w:szCs w:val="16"/>
        </w:rPr>
      </w:pPr>
      <w:r w:rsidRPr="00BD71F7">
        <w:rPr>
          <w:rFonts w:asciiTheme="majorHAnsi" w:hAnsiTheme="majorHAnsi"/>
          <w:sz w:val="16"/>
          <w:szCs w:val="16"/>
        </w:rPr>
        <w:t>Fuente</w:t>
      </w:r>
      <w:r w:rsidR="00531ACF" w:rsidRPr="00BD71F7">
        <w:rPr>
          <w:rFonts w:asciiTheme="majorHAnsi" w:hAnsiTheme="majorHAnsi"/>
          <w:sz w:val="16"/>
          <w:szCs w:val="16"/>
        </w:rPr>
        <w:t>: Elaboración</w:t>
      </w:r>
      <w:r w:rsidRPr="00BD71F7">
        <w:rPr>
          <w:rFonts w:asciiTheme="majorHAnsi" w:hAnsiTheme="majorHAnsi"/>
          <w:sz w:val="16"/>
          <w:szCs w:val="16"/>
        </w:rPr>
        <w:t xml:space="preserve"> propia</w:t>
      </w:r>
    </w:p>
    <w:p w:rsidR="00BD71F7" w:rsidRDefault="00BD71F7" w:rsidP="00BF690C">
      <w:pPr>
        <w:spacing w:line="360" w:lineRule="auto"/>
        <w:jc w:val="both"/>
        <w:rPr>
          <w:rFonts w:cs="Times New Roman"/>
          <w:sz w:val="24"/>
          <w:szCs w:val="24"/>
        </w:rPr>
        <w:sectPr w:rsidR="00BD71F7" w:rsidSect="00BF690C">
          <w:footerReference w:type="default" r:id="rId55"/>
          <w:pgSz w:w="16839" w:h="11907" w:orient="landscape" w:code="9"/>
          <w:pgMar w:top="1701" w:right="1417" w:bottom="1701" w:left="1417" w:header="708" w:footer="708" w:gutter="0"/>
          <w:cols w:space="708"/>
          <w:docGrid w:linePitch="360"/>
        </w:sectPr>
      </w:pPr>
    </w:p>
    <w:p w:rsidR="0004662D" w:rsidRPr="0004662D" w:rsidRDefault="0004662D" w:rsidP="0004662D">
      <w:pPr>
        <w:pStyle w:val="Heading3"/>
        <w:numPr>
          <w:ilvl w:val="3"/>
          <w:numId w:val="1"/>
        </w:numPr>
        <w:spacing w:after="240"/>
        <w:rPr>
          <w:smallCaps w:val="0"/>
          <w:sz w:val="24"/>
          <w:szCs w:val="24"/>
        </w:rPr>
      </w:pPr>
      <w:bookmarkStart w:id="262" w:name="_Toc266033409"/>
      <w:r w:rsidRPr="0004662D">
        <w:rPr>
          <w:smallCaps w:val="0"/>
          <w:sz w:val="24"/>
          <w:szCs w:val="24"/>
        </w:rPr>
        <w:t>PROCESO: Canalización de Donaciones del Departamento de Donaciones e Imagen Institucional</w:t>
      </w:r>
      <w:bookmarkEnd w:id="262"/>
    </w:p>
    <w:p w:rsidR="0004662D" w:rsidRPr="0004662D" w:rsidRDefault="0004662D" w:rsidP="0004662D">
      <w:pPr>
        <w:spacing w:line="360" w:lineRule="auto"/>
        <w:jc w:val="both"/>
        <w:rPr>
          <w:sz w:val="24"/>
          <w:szCs w:val="24"/>
        </w:rPr>
      </w:pPr>
      <w:r w:rsidRPr="0004662D">
        <w:rPr>
          <w:sz w:val="24"/>
          <w:szCs w:val="24"/>
        </w:rPr>
        <w:t xml:space="preserve">El presente proceso es una de las principales fuentes de recursos para el Movimiento Fe y Alegría Perú.  Empresas privadas como Banco de Crédito del Perú, Inkafarma, entre otras, realizan obras de responsabilidad social con el Movimiento Fe y Alegría en el Perú, ya sea por medio de voluntariado estratégico o campañas definidas por ellos mismos. </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34"/>
        <w:gridCol w:w="2162"/>
        <w:gridCol w:w="778"/>
        <w:gridCol w:w="1377"/>
        <w:gridCol w:w="2169"/>
      </w:tblGrid>
      <w:tr w:rsidR="0004662D" w:rsidRPr="0004662D" w:rsidTr="002A2F8C">
        <w:trPr>
          <w:trHeight w:val="699"/>
          <w:tblHeader/>
        </w:trPr>
        <w:tc>
          <w:tcPr>
            <w:tcW w:w="8720" w:type="dxa"/>
            <w:gridSpan w:val="5"/>
            <w:shd w:val="clear" w:color="auto" w:fill="000000"/>
            <w:vAlign w:val="center"/>
          </w:tcPr>
          <w:p w:rsidR="0004662D" w:rsidRPr="0004662D" w:rsidRDefault="0004662D" w:rsidP="002A2F8C">
            <w:pPr>
              <w:autoSpaceDE w:val="0"/>
              <w:autoSpaceDN w:val="0"/>
              <w:adjustRightInd w:val="0"/>
              <w:spacing w:after="0" w:line="240" w:lineRule="auto"/>
              <w:jc w:val="center"/>
              <w:rPr>
                <w:rFonts w:ascii="Arial Narrow" w:hAnsi="Arial Narrow" w:cs="Arial Narrow"/>
                <w:b/>
                <w:bCs/>
                <w:color w:val="FFFFFF"/>
                <w:sz w:val="28"/>
                <w:szCs w:val="28"/>
              </w:rPr>
            </w:pPr>
            <w:r w:rsidRPr="0004662D">
              <w:rPr>
                <w:rFonts w:ascii="Arial Narrow" w:hAnsi="Arial Narrow" w:cs="Arial Narrow"/>
                <w:b/>
                <w:bCs/>
                <w:color w:val="FFFFFF"/>
                <w:sz w:val="28"/>
                <w:szCs w:val="28"/>
              </w:rPr>
              <w:t>MACRO PROCESO: Gestión de Imagen Institucional y Donaciones</w:t>
            </w:r>
          </w:p>
          <w:p w:rsidR="0004662D" w:rsidRPr="0004662D" w:rsidRDefault="0004662D" w:rsidP="002A2F8C">
            <w:pPr>
              <w:autoSpaceDE w:val="0"/>
              <w:autoSpaceDN w:val="0"/>
              <w:adjustRightInd w:val="0"/>
              <w:spacing w:after="0" w:line="240" w:lineRule="auto"/>
              <w:jc w:val="center"/>
              <w:rPr>
                <w:rFonts w:ascii="Arial Narrow" w:hAnsi="Arial Narrow" w:cs="Arial Narrow"/>
                <w:b/>
                <w:bCs/>
                <w:color w:val="FFFFFF"/>
                <w:sz w:val="24"/>
                <w:szCs w:val="24"/>
              </w:rPr>
            </w:pPr>
            <w:r w:rsidRPr="0004662D">
              <w:rPr>
                <w:rFonts w:ascii="Arial Narrow" w:hAnsi="Arial Narrow" w:cs="Arial Narrow"/>
                <w:b/>
                <w:bCs/>
                <w:color w:val="FFFFFF"/>
                <w:sz w:val="28"/>
                <w:szCs w:val="28"/>
              </w:rPr>
              <w:t>Proceso “Canalización de Donaciones del Departamento de Donaciones e Imagen Institucional”</w:t>
            </w:r>
          </w:p>
        </w:tc>
      </w:tr>
      <w:tr w:rsidR="0004662D" w:rsidRPr="0004662D" w:rsidTr="002A2F8C">
        <w:tc>
          <w:tcPr>
            <w:tcW w:w="2234" w:type="dxa"/>
            <w:shd w:val="clear" w:color="auto" w:fill="BFBFBF"/>
            <w:vAlign w:val="center"/>
          </w:tcPr>
          <w:p w:rsidR="0004662D" w:rsidRPr="0004662D" w:rsidRDefault="0004662D" w:rsidP="002A2F8C">
            <w:pPr>
              <w:spacing w:after="0" w:line="240" w:lineRule="auto"/>
              <w:jc w:val="center"/>
              <w:rPr>
                <w:rFonts w:ascii="Arial Narrow" w:hAnsi="Arial Narrow" w:cs="Arial Narrow"/>
                <w:b/>
                <w:bCs/>
                <w:sz w:val="24"/>
                <w:szCs w:val="24"/>
              </w:rPr>
            </w:pPr>
            <w:r w:rsidRPr="0004662D">
              <w:rPr>
                <w:rFonts w:ascii="Arial Narrow" w:hAnsi="Arial Narrow" w:cs="Arial Narrow"/>
                <w:b/>
                <w:bCs/>
                <w:sz w:val="24"/>
                <w:szCs w:val="24"/>
              </w:rPr>
              <w:t>PROPÓSITO</w:t>
            </w:r>
          </w:p>
        </w:tc>
        <w:tc>
          <w:tcPr>
            <w:tcW w:w="6486" w:type="dxa"/>
            <w:gridSpan w:val="4"/>
          </w:tcPr>
          <w:p w:rsidR="0004662D" w:rsidRPr="0004662D" w:rsidRDefault="0004662D" w:rsidP="002A2F8C">
            <w:pPr>
              <w:spacing w:after="0" w:line="240" w:lineRule="auto"/>
              <w:jc w:val="both"/>
              <w:rPr>
                <w:rFonts w:ascii="Arial Narrow" w:hAnsi="Arial Narrow" w:cs="Arial Narrow"/>
                <w:sz w:val="24"/>
                <w:szCs w:val="24"/>
              </w:rPr>
            </w:pPr>
            <w:r w:rsidRPr="0004662D">
              <w:rPr>
                <w:rFonts w:ascii="Arial Narrow" w:hAnsi="Arial Narrow" w:cs="Arial Narrow"/>
                <w:sz w:val="24"/>
                <w:szCs w:val="24"/>
              </w:rPr>
              <w:t>El presente proceso tiene como propósito el cumplimiento del siguiente objetivo:</w:t>
            </w:r>
          </w:p>
          <w:p w:rsidR="0004662D" w:rsidRPr="0004662D" w:rsidRDefault="0004662D" w:rsidP="002A2F8C">
            <w:pPr>
              <w:spacing w:after="0" w:line="240" w:lineRule="auto"/>
              <w:jc w:val="both"/>
              <w:rPr>
                <w:rFonts w:ascii="Arial Narrow" w:hAnsi="Arial Narrow" w:cs="Arial Narrow"/>
                <w:sz w:val="24"/>
                <w:szCs w:val="24"/>
              </w:rPr>
            </w:pPr>
            <w:r w:rsidRPr="0004662D">
              <w:rPr>
                <w:rFonts w:ascii="Arial Narrow" w:hAnsi="Arial Narrow" w:cs="Arial Narrow"/>
                <w:sz w:val="24"/>
                <w:szCs w:val="24"/>
              </w:rPr>
              <w:t>OSE 1: Impulsar una gestión dinámica, participativa y descentralizada que promueva el compromiso de las instituciones educativas  con el  proceso de regionalización del país, desde la propuesta educativa de FYA</w:t>
            </w:r>
          </w:p>
        </w:tc>
      </w:tr>
      <w:tr w:rsidR="0004662D" w:rsidRPr="0004662D" w:rsidTr="002A2F8C">
        <w:tc>
          <w:tcPr>
            <w:tcW w:w="2234" w:type="dxa"/>
            <w:shd w:val="clear" w:color="auto" w:fill="BFBFBF"/>
            <w:vAlign w:val="center"/>
          </w:tcPr>
          <w:p w:rsidR="0004662D" w:rsidRPr="0004662D" w:rsidRDefault="0004662D" w:rsidP="002A2F8C">
            <w:pPr>
              <w:spacing w:after="0" w:line="240" w:lineRule="auto"/>
              <w:jc w:val="center"/>
              <w:rPr>
                <w:rFonts w:ascii="Arial Narrow" w:hAnsi="Arial Narrow" w:cs="Arial Narrow"/>
                <w:b/>
                <w:bCs/>
                <w:sz w:val="24"/>
                <w:szCs w:val="24"/>
              </w:rPr>
            </w:pPr>
            <w:r w:rsidRPr="0004662D">
              <w:rPr>
                <w:rFonts w:ascii="Arial Narrow" w:hAnsi="Arial Narrow" w:cs="Arial Narrow"/>
                <w:b/>
                <w:bCs/>
                <w:sz w:val="24"/>
                <w:szCs w:val="24"/>
              </w:rPr>
              <w:t>RESPONSABLE</w:t>
            </w:r>
          </w:p>
        </w:tc>
        <w:tc>
          <w:tcPr>
            <w:tcW w:w="2940" w:type="dxa"/>
            <w:gridSpan w:val="2"/>
          </w:tcPr>
          <w:p w:rsidR="0004662D" w:rsidRPr="0004662D" w:rsidRDefault="0004662D" w:rsidP="002A2F8C">
            <w:pPr>
              <w:spacing w:after="0" w:line="240" w:lineRule="auto"/>
              <w:rPr>
                <w:rFonts w:ascii="Arial Narrow" w:hAnsi="Arial Narrow" w:cs="Arial Narrow"/>
                <w:sz w:val="24"/>
                <w:szCs w:val="24"/>
              </w:rPr>
            </w:pPr>
            <w:r w:rsidRPr="0004662D">
              <w:rPr>
                <w:rFonts w:ascii="Arial Narrow" w:hAnsi="Arial Narrow" w:cs="Arial Narrow"/>
                <w:sz w:val="24"/>
                <w:szCs w:val="24"/>
              </w:rPr>
              <w:t>Coordinador de Donaciones</w:t>
            </w:r>
          </w:p>
        </w:tc>
        <w:tc>
          <w:tcPr>
            <w:tcW w:w="1377" w:type="dxa"/>
            <w:shd w:val="clear" w:color="auto" w:fill="D9D9D9"/>
            <w:vAlign w:val="center"/>
          </w:tcPr>
          <w:p w:rsidR="0004662D" w:rsidRPr="0004662D" w:rsidRDefault="0004662D" w:rsidP="002A2F8C">
            <w:pPr>
              <w:spacing w:after="0" w:line="240" w:lineRule="auto"/>
              <w:jc w:val="center"/>
              <w:rPr>
                <w:rFonts w:ascii="Arial Narrow" w:hAnsi="Arial Narrow" w:cs="Arial Narrow"/>
                <w:b/>
                <w:bCs/>
                <w:sz w:val="24"/>
                <w:szCs w:val="24"/>
              </w:rPr>
            </w:pPr>
            <w:r w:rsidRPr="0004662D">
              <w:rPr>
                <w:rFonts w:ascii="Arial Narrow" w:hAnsi="Arial Narrow" w:cs="Arial Narrow"/>
                <w:b/>
                <w:bCs/>
                <w:sz w:val="24"/>
                <w:szCs w:val="24"/>
              </w:rPr>
              <w:t>BASE LEGAL</w:t>
            </w:r>
          </w:p>
        </w:tc>
        <w:tc>
          <w:tcPr>
            <w:tcW w:w="2169" w:type="dxa"/>
          </w:tcPr>
          <w:p w:rsidR="0004662D" w:rsidRPr="0004662D" w:rsidRDefault="0004662D" w:rsidP="002A2F8C">
            <w:pPr>
              <w:spacing w:after="0" w:line="240" w:lineRule="auto"/>
              <w:rPr>
                <w:rFonts w:ascii="Arial Narrow" w:hAnsi="Arial Narrow" w:cs="Arial Narrow"/>
                <w:sz w:val="24"/>
                <w:szCs w:val="24"/>
              </w:rPr>
            </w:pPr>
            <w:r w:rsidRPr="0004662D">
              <w:rPr>
                <w:rFonts w:ascii="Arial Narrow" w:hAnsi="Arial Narrow" w:cs="Arial Narrow"/>
                <w:sz w:val="24"/>
                <w:szCs w:val="24"/>
              </w:rPr>
              <w:t>No Aplica</w:t>
            </w:r>
          </w:p>
        </w:tc>
      </w:tr>
      <w:tr w:rsidR="0004662D" w:rsidRPr="0004662D" w:rsidTr="002A2F8C">
        <w:tc>
          <w:tcPr>
            <w:tcW w:w="2234" w:type="dxa"/>
            <w:shd w:val="clear" w:color="auto" w:fill="BFBFBF"/>
            <w:vAlign w:val="center"/>
          </w:tcPr>
          <w:p w:rsidR="0004662D" w:rsidRPr="0004662D" w:rsidRDefault="0004662D" w:rsidP="002A2F8C">
            <w:pPr>
              <w:spacing w:after="0" w:line="240" w:lineRule="auto"/>
              <w:jc w:val="center"/>
              <w:rPr>
                <w:rFonts w:ascii="Arial Narrow" w:hAnsi="Arial Narrow" w:cs="Arial Narrow"/>
                <w:b/>
                <w:bCs/>
                <w:sz w:val="24"/>
                <w:szCs w:val="24"/>
              </w:rPr>
            </w:pPr>
            <w:r w:rsidRPr="0004662D">
              <w:rPr>
                <w:rFonts w:ascii="Arial Narrow" w:hAnsi="Arial Narrow" w:cs="Arial Narrow"/>
                <w:b/>
                <w:bCs/>
                <w:sz w:val="24"/>
                <w:szCs w:val="24"/>
              </w:rPr>
              <w:t>ACTORES DEL PROCESO</w:t>
            </w:r>
          </w:p>
        </w:tc>
        <w:tc>
          <w:tcPr>
            <w:tcW w:w="6486" w:type="dxa"/>
            <w:gridSpan w:val="4"/>
          </w:tcPr>
          <w:p w:rsidR="0004662D" w:rsidRPr="0004662D" w:rsidRDefault="0004662D" w:rsidP="002A2F8C">
            <w:pPr>
              <w:autoSpaceDE w:val="0"/>
              <w:autoSpaceDN w:val="0"/>
              <w:adjustRightInd w:val="0"/>
              <w:spacing w:after="0" w:line="240" w:lineRule="auto"/>
              <w:jc w:val="both"/>
              <w:rPr>
                <w:rFonts w:ascii="Arial Narrow" w:hAnsi="Arial Narrow" w:cs="Arial Narrow"/>
                <w:sz w:val="24"/>
                <w:szCs w:val="24"/>
              </w:rPr>
            </w:pPr>
            <w:r w:rsidRPr="0004662D">
              <w:rPr>
                <w:rFonts w:ascii="Arial Narrow" w:hAnsi="Arial Narrow" w:cs="Arial Narrow"/>
                <w:sz w:val="24"/>
                <w:szCs w:val="24"/>
                <w:u w:val="single"/>
              </w:rPr>
              <w:t>Coordinador de Donaciones</w:t>
            </w:r>
            <w:r w:rsidRPr="0004662D">
              <w:rPr>
                <w:rFonts w:ascii="Arial Narrow" w:hAnsi="Arial Narrow" w:cs="Arial Narrow"/>
                <w:sz w:val="24"/>
                <w:szCs w:val="24"/>
              </w:rPr>
              <w:t>.-  Persona contratada por la Oficina central de Fe y Alegría Perú, encargada de realizar la canalización de las donaciones proveniente de empresas voluntarias.</w:t>
            </w:r>
          </w:p>
          <w:p w:rsidR="0004662D" w:rsidRPr="0004662D" w:rsidRDefault="0004662D" w:rsidP="002A2F8C">
            <w:pPr>
              <w:autoSpaceDE w:val="0"/>
              <w:autoSpaceDN w:val="0"/>
              <w:adjustRightInd w:val="0"/>
              <w:spacing w:after="0" w:line="240" w:lineRule="auto"/>
              <w:jc w:val="both"/>
              <w:rPr>
                <w:rFonts w:ascii="Arial Narrow" w:hAnsi="Arial Narrow" w:cs="Arial Narrow"/>
                <w:sz w:val="24"/>
                <w:szCs w:val="24"/>
              </w:rPr>
            </w:pPr>
            <w:r w:rsidRPr="0004662D">
              <w:rPr>
                <w:rFonts w:ascii="Arial Narrow" w:hAnsi="Arial Narrow" w:cs="Arial Narrow"/>
                <w:sz w:val="24"/>
                <w:szCs w:val="24"/>
                <w:u w:val="single"/>
              </w:rPr>
              <w:t>Asistente de Imagen Institucional</w:t>
            </w:r>
            <w:r w:rsidRPr="0004662D">
              <w:rPr>
                <w:rFonts w:ascii="Arial Narrow" w:hAnsi="Arial Narrow" w:cs="Arial Narrow"/>
                <w:sz w:val="24"/>
                <w:szCs w:val="24"/>
              </w:rPr>
              <w:t>.-  Persona contratada por la Oficina central de Fe y Alegría Perú, encargada de asistir a los Coordinadores de Imagen Institucional y Donaciones, además de estar a cargo de la elaboración de las notas periodísticas.</w:t>
            </w:r>
          </w:p>
        </w:tc>
      </w:tr>
      <w:tr w:rsidR="0004662D" w:rsidRPr="0004662D" w:rsidTr="002A2F8C">
        <w:tc>
          <w:tcPr>
            <w:tcW w:w="2234" w:type="dxa"/>
            <w:shd w:val="clear" w:color="auto" w:fill="BFBFBF"/>
            <w:vAlign w:val="center"/>
          </w:tcPr>
          <w:p w:rsidR="0004662D" w:rsidRPr="0004662D" w:rsidRDefault="0004662D" w:rsidP="002A2F8C">
            <w:pPr>
              <w:spacing w:after="0" w:line="240" w:lineRule="auto"/>
              <w:jc w:val="center"/>
              <w:rPr>
                <w:rFonts w:ascii="Arial Narrow" w:hAnsi="Arial Narrow" w:cs="Arial Narrow"/>
                <w:b/>
                <w:bCs/>
                <w:sz w:val="24"/>
                <w:szCs w:val="24"/>
              </w:rPr>
            </w:pPr>
            <w:r w:rsidRPr="0004662D">
              <w:rPr>
                <w:rFonts w:ascii="Arial Narrow" w:hAnsi="Arial Narrow" w:cs="Arial Narrow"/>
                <w:b/>
                <w:bCs/>
                <w:sz w:val="24"/>
                <w:szCs w:val="24"/>
              </w:rPr>
              <w:t>CLIENTES INTERNOS</w:t>
            </w:r>
          </w:p>
        </w:tc>
        <w:tc>
          <w:tcPr>
            <w:tcW w:w="2162" w:type="dxa"/>
          </w:tcPr>
          <w:p w:rsidR="0004662D" w:rsidRPr="0004662D" w:rsidRDefault="0004662D" w:rsidP="002A2F8C">
            <w:pPr>
              <w:spacing w:after="0" w:line="240" w:lineRule="auto"/>
              <w:rPr>
                <w:rFonts w:ascii="Arial Narrow" w:hAnsi="Arial Narrow" w:cs="Arial Narrow"/>
                <w:sz w:val="24"/>
                <w:szCs w:val="24"/>
              </w:rPr>
            </w:pPr>
            <w:r w:rsidRPr="0004662D">
              <w:rPr>
                <w:rFonts w:ascii="Arial Narrow" w:hAnsi="Arial Narrow" w:cs="Arial Narrow"/>
                <w:sz w:val="24"/>
                <w:szCs w:val="24"/>
              </w:rPr>
              <w:t xml:space="preserve">Oficina Central Fe y Alegría Perú </w:t>
            </w:r>
          </w:p>
        </w:tc>
        <w:tc>
          <w:tcPr>
            <w:tcW w:w="2155" w:type="dxa"/>
            <w:gridSpan w:val="2"/>
            <w:shd w:val="clear" w:color="auto" w:fill="D9D9D9"/>
            <w:vAlign w:val="center"/>
          </w:tcPr>
          <w:p w:rsidR="0004662D" w:rsidRPr="0004662D" w:rsidRDefault="0004662D" w:rsidP="002A2F8C">
            <w:pPr>
              <w:spacing w:after="0" w:line="240" w:lineRule="auto"/>
              <w:jc w:val="center"/>
              <w:rPr>
                <w:rFonts w:ascii="Arial Narrow" w:hAnsi="Arial Narrow" w:cs="Arial Narrow"/>
                <w:b/>
                <w:bCs/>
                <w:sz w:val="24"/>
                <w:szCs w:val="24"/>
              </w:rPr>
            </w:pPr>
            <w:r w:rsidRPr="0004662D">
              <w:rPr>
                <w:rFonts w:ascii="Arial Narrow" w:hAnsi="Arial Narrow" w:cs="Arial Narrow"/>
                <w:b/>
                <w:bCs/>
                <w:sz w:val="24"/>
                <w:szCs w:val="24"/>
              </w:rPr>
              <w:t>CLIENTES EXTERNOS</w:t>
            </w:r>
          </w:p>
        </w:tc>
        <w:tc>
          <w:tcPr>
            <w:tcW w:w="2169" w:type="dxa"/>
          </w:tcPr>
          <w:p w:rsidR="0004662D" w:rsidRPr="0004662D" w:rsidRDefault="0004662D" w:rsidP="002A2F8C">
            <w:pPr>
              <w:spacing w:after="0" w:line="240" w:lineRule="auto"/>
              <w:rPr>
                <w:rFonts w:ascii="Arial Narrow" w:hAnsi="Arial Narrow" w:cs="Arial Narrow"/>
                <w:sz w:val="24"/>
                <w:szCs w:val="24"/>
              </w:rPr>
            </w:pPr>
            <w:r w:rsidRPr="0004662D">
              <w:rPr>
                <w:rFonts w:ascii="Arial Narrow" w:hAnsi="Arial Narrow" w:cs="Arial Narrow"/>
                <w:sz w:val="24"/>
                <w:szCs w:val="24"/>
              </w:rPr>
              <w:t>No Aplica</w:t>
            </w:r>
          </w:p>
        </w:tc>
      </w:tr>
      <w:tr w:rsidR="0004662D" w:rsidRPr="0004662D" w:rsidTr="002A2F8C">
        <w:tc>
          <w:tcPr>
            <w:tcW w:w="2234" w:type="dxa"/>
            <w:shd w:val="clear" w:color="auto" w:fill="BFBFBF"/>
            <w:vAlign w:val="center"/>
          </w:tcPr>
          <w:p w:rsidR="0004662D" w:rsidRPr="0004662D" w:rsidRDefault="0004662D" w:rsidP="002A2F8C">
            <w:pPr>
              <w:spacing w:after="0" w:line="240" w:lineRule="auto"/>
              <w:jc w:val="center"/>
              <w:rPr>
                <w:rFonts w:ascii="Arial Narrow" w:hAnsi="Arial Narrow" w:cs="Arial Narrow"/>
                <w:b/>
                <w:bCs/>
                <w:sz w:val="24"/>
                <w:szCs w:val="24"/>
              </w:rPr>
            </w:pPr>
            <w:r w:rsidRPr="0004662D">
              <w:rPr>
                <w:rFonts w:ascii="Arial Narrow" w:hAnsi="Arial Narrow" w:cs="Arial Narrow"/>
                <w:b/>
                <w:bCs/>
                <w:sz w:val="24"/>
                <w:szCs w:val="24"/>
              </w:rPr>
              <w:t>ALCANCE</w:t>
            </w:r>
          </w:p>
        </w:tc>
        <w:tc>
          <w:tcPr>
            <w:tcW w:w="6486" w:type="dxa"/>
            <w:gridSpan w:val="4"/>
          </w:tcPr>
          <w:p w:rsidR="0004662D" w:rsidRPr="0004662D" w:rsidRDefault="0004662D" w:rsidP="002A2F8C">
            <w:pPr>
              <w:spacing w:after="0" w:line="240" w:lineRule="auto"/>
              <w:jc w:val="both"/>
              <w:rPr>
                <w:rFonts w:ascii="Arial Narrow" w:hAnsi="Arial Narrow" w:cs="Arial Narrow"/>
                <w:sz w:val="24"/>
                <w:szCs w:val="24"/>
              </w:rPr>
            </w:pPr>
            <w:r w:rsidRPr="0004662D">
              <w:rPr>
                <w:rFonts w:ascii="Arial Narrow" w:hAnsi="Arial Narrow" w:cs="Arial Narrow"/>
                <w:sz w:val="24"/>
                <w:szCs w:val="24"/>
              </w:rPr>
              <w:t xml:space="preserve">El alcance del presente proceso se encuentra enfocado en la canalización de las iniciativas de responsabilidad social que tienen las empresas con Fe y Alegría por medio de campañas ó voluntariados, según lo indicado por la Empresa. </w:t>
            </w:r>
          </w:p>
          <w:p w:rsidR="0004662D" w:rsidRPr="0004662D" w:rsidRDefault="0004662D" w:rsidP="002A2F8C">
            <w:pPr>
              <w:spacing w:after="0" w:line="240" w:lineRule="auto"/>
              <w:jc w:val="both"/>
              <w:rPr>
                <w:rFonts w:ascii="Arial Narrow" w:hAnsi="Arial Narrow" w:cs="Arial Narrow"/>
                <w:sz w:val="24"/>
                <w:szCs w:val="24"/>
              </w:rPr>
            </w:pPr>
            <w:r w:rsidRPr="0004662D">
              <w:rPr>
                <w:rFonts w:ascii="Arial Narrow" w:hAnsi="Arial Narrow" w:cs="Arial Narrow"/>
                <w:sz w:val="24"/>
                <w:szCs w:val="24"/>
              </w:rPr>
              <w:t>El presente proceso no contempla la ejecución de los voluntariados ó campañas.</w:t>
            </w:r>
          </w:p>
        </w:tc>
      </w:tr>
      <w:tr w:rsidR="0004662D" w:rsidRPr="0004662D" w:rsidTr="002A2F8C">
        <w:tc>
          <w:tcPr>
            <w:tcW w:w="2234" w:type="dxa"/>
            <w:shd w:val="clear" w:color="auto" w:fill="BFBFBF"/>
            <w:vAlign w:val="center"/>
          </w:tcPr>
          <w:p w:rsidR="0004662D" w:rsidRPr="0004662D" w:rsidRDefault="0004662D" w:rsidP="002A2F8C">
            <w:pPr>
              <w:spacing w:after="0" w:line="240" w:lineRule="auto"/>
              <w:jc w:val="center"/>
              <w:rPr>
                <w:rFonts w:ascii="Arial Narrow" w:hAnsi="Arial Narrow" w:cs="Arial Narrow"/>
                <w:b/>
                <w:bCs/>
                <w:sz w:val="24"/>
                <w:szCs w:val="24"/>
              </w:rPr>
            </w:pPr>
            <w:r w:rsidRPr="0004662D">
              <w:rPr>
                <w:rFonts w:ascii="Arial Narrow" w:hAnsi="Arial Narrow" w:cs="Arial Narrow"/>
                <w:b/>
                <w:bCs/>
                <w:sz w:val="24"/>
                <w:szCs w:val="24"/>
              </w:rPr>
              <w:t>PROCEDIMIENTO</w:t>
            </w:r>
          </w:p>
        </w:tc>
        <w:tc>
          <w:tcPr>
            <w:tcW w:w="6486" w:type="dxa"/>
            <w:gridSpan w:val="4"/>
            <w:vAlign w:val="center"/>
          </w:tcPr>
          <w:p w:rsidR="0004662D" w:rsidRPr="0004662D" w:rsidRDefault="0004662D" w:rsidP="00B420B6">
            <w:pPr>
              <w:numPr>
                <w:ilvl w:val="0"/>
                <w:numId w:val="19"/>
              </w:numPr>
              <w:autoSpaceDE w:val="0"/>
              <w:autoSpaceDN w:val="0"/>
              <w:adjustRightInd w:val="0"/>
              <w:spacing w:after="0" w:line="240" w:lineRule="auto"/>
              <w:jc w:val="both"/>
              <w:rPr>
                <w:rFonts w:ascii="Arial Narrow" w:hAnsi="Arial Narrow" w:cs="Arial Narrow"/>
                <w:sz w:val="24"/>
                <w:szCs w:val="24"/>
              </w:rPr>
            </w:pPr>
            <w:r w:rsidRPr="0004662D">
              <w:rPr>
                <w:rFonts w:ascii="Arial Narrow" w:hAnsi="Arial Narrow" w:cs="Arial Narrow"/>
                <w:sz w:val="24"/>
                <w:szCs w:val="24"/>
              </w:rPr>
              <w:t>El asistente de Imagen Institucional recibe la solicitud de donación proveniente de una empresa voluntaria que desea realizar una iniciativa de responsabilidad social.</w:t>
            </w:r>
          </w:p>
          <w:p w:rsidR="0004662D" w:rsidRPr="0004662D" w:rsidRDefault="0004662D" w:rsidP="00B420B6">
            <w:pPr>
              <w:numPr>
                <w:ilvl w:val="0"/>
                <w:numId w:val="19"/>
              </w:numPr>
              <w:autoSpaceDE w:val="0"/>
              <w:autoSpaceDN w:val="0"/>
              <w:adjustRightInd w:val="0"/>
              <w:spacing w:after="0" w:line="240" w:lineRule="auto"/>
              <w:jc w:val="both"/>
              <w:rPr>
                <w:rFonts w:ascii="Arial Narrow" w:hAnsi="Arial Narrow" w:cs="Arial Narrow"/>
                <w:sz w:val="24"/>
                <w:szCs w:val="24"/>
              </w:rPr>
            </w:pPr>
            <w:r w:rsidRPr="0004662D">
              <w:rPr>
                <w:rFonts w:ascii="Arial Narrow" w:hAnsi="Arial Narrow" w:cs="Arial Narrow"/>
                <w:sz w:val="24"/>
                <w:szCs w:val="24"/>
              </w:rPr>
              <w:t>Se procede a coordinar una reunión con la Empresa Voluntaria a fin de determinar si la donación se canalizará a través de un voluntariado ó campaña.</w:t>
            </w:r>
          </w:p>
          <w:p w:rsidR="0004662D" w:rsidRPr="0004662D" w:rsidRDefault="0004662D" w:rsidP="00B420B6">
            <w:pPr>
              <w:numPr>
                <w:ilvl w:val="1"/>
                <w:numId w:val="19"/>
              </w:numPr>
              <w:autoSpaceDE w:val="0"/>
              <w:autoSpaceDN w:val="0"/>
              <w:adjustRightInd w:val="0"/>
              <w:spacing w:after="0" w:line="240" w:lineRule="auto"/>
              <w:jc w:val="both"/>
              <w:rPr>
                <w:rFonts w:ascii="Arial Narrow" w:hAnsi="Arial Narrow" w:cs="Arial Narrow"/>
                <w:sz w:val="24"/>
                <w:szCs w:val="24"/>
              </w:rPr>
            </w:pPr>
            <w:r w:rsidRPr="0004662D">
              <w:rPr>
                <w:rFonts w:ascii="Arial Narrow" w:hAnsi="Arial Narrow" w:cs="Arial Narrow"/>
                <w:sz w:val="24"/>
                <w:szCs w:val="24"/>
              </w:rPr>
              <w:t xml:space="preserve">En caso se trate de un voluntariado, el Coordinador de donaciones procede a mostrar el Plan de requerimientos, enviado por el Departamento de proyectos a la empresa voluntaria, a fin de que ésta escoja la actividad que desarrollará. </w:t>
            </w:r>
          </w:p>
          <w:p w:rsidR="0004662D" w:rsidRPr="0004662D" w:rsidRDefault="0004662D" w:rsidP="00B420B6">
            <w:pPr>
              <w:numPr>
                <w:ilvl w:val="1"/>
                <w:numId w:val="19"/>
              </w:numPr>
              <w:autoSpaceDE w:val="0"/>
              <w:autoSpaceDN w:val="0"/>
              <w:adjustRightInd w:val="0"/>
              <w:spacing w:after="0" w:line="240" w:lineRule="auto"/>
              <w:jc w:val="both"/>
              <w:rPr>
                <w:rFonts w:ascii="Arial Narrow" w:hAnsi="Arial Narrow" w:cs="Arial Narrow"/>
                <w:sz w:val="24"/>
                <w:szCs w:val="24"/>
              </w:rPr>
            </w:pPr>
            <w:r w:rsidRPr="0004662D">
              <w:rPr>
                <w:rFonts w:ascii="Arial Narrow" w:hAnsi="Arial Narrow" w:cs="Arial Narrow"/>
                <w:sz w:val="24"/>
                <w:szCs w:val="24"/>
              </w:rPr>
              <w:t>En caso se trate de una campaña, el Coordinador de donaciones procede a realizar los ajustes pertinentes a la campaña que proponga la Empresa.</w:t>
            </w:r>
          </w:p>
          <w:p w:rsidR="0004662D" w:rsidRPr="0004662D" w:rsidRDefault="0004662D" w:rsidP="00B420B6">
            <w:pPr>
              <w:numPr>
                <w:ilvl w:val="0"/>
                <w:numId w:val="19"/>
              </w:numPr>
              <w:autoSpaceDE w:val="0"/>
              <w:autoSpaceDN w:val="0"/>
              <w:adjustRightInd w:val="0"/>
              <w:spacing w:after="0" w:line="240" w:lineRule="auto"/>
              <w:jc w:val="both"/>
              <w:rPr>
                <w:rFonts w:ascii="Arial Narrow" w:hAnsi="Arial Narrow" w:cs="Arial Narrow"/>
                <w:sz w:val="24"/>
                <w:szCs w:val="24"/>
              </w:rPr>
            </w:pPr>
            <w:r w:rsidRPr="0004662D">
              <w:rPr>
                <w:rFonts w:ascii="Arial Narrow" w:hAnsi="Arial Narrow" w:cs="Arial Narrow"/>
                <w:sz w:val="24"/>
                <w:szCs w:val="24"/>
              </w:rPr>
              <w:t>De acuerdo a la forma en que la empresa voluntaria desarrolle la donación, el Coordinador de donaciones procede a elaborar un Plan de ejecución, el cual será enviado al Departamento de proyectos para su ejecución.</w:t>
            </w:r>
          </w:p>
        </w:tc>
      </w:tr>
    </w:tbl>
    <w:p w:rsidR="0004662D" w:rsidRPr="0004662D" w:rsidRDefault="0004662D" w:rsidP="0004662D">
      <w:pPr>
        <w:pStyle w:val="Caption"/>
        <w:jc w:val="center"/>
        <w:rPr>
          <w:rFonts w:asciiTheme="majorHAnsi" w:hAnsiTheme="majorHAnsi"/>
          <w:sz w:val="16"/>
          <w:szCs w:val="16"/>
        </w:rPr>
      </w:pPr>
      <w:bookmarkStart w:id="263" w:name="_Toc266031712"/>
      <w:r w:rsidRPr="0004662D">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26</w:t>
      </w:r>
      <w:r w:rsidR="00C74554">
        <w:rPr>
          <w:rFonts w:asciiTheme="majorHAnsi" w:hAnsiTheme="majorHAnsi"/>
          <w:sz w:val="16"/>
          <w:szCs w:val="16"/>
        </w:rPr>
        <w:fldChar w:fldCharType="end"/>
      </w:r>
      <w:r w:rsidRPr="0004662D">
        <w:rPr>
          <w:rFonts w:asciiTheme="majorHAnsi" w:hAnsiTheme="majorHAnsi"/>
          <w:sz w:val="16"/>
          <w:szCs w:val="16"/>
        </w:rPr>
        <w:t>.-  Definición de Proceso "Canalización de Donaciones del Departamento de Donaciones e Imagen Institucional”</w:t>
      </w:r>
      <w:bookmarkEnd w:id="263"/>
      <w:r w:rsidRPr="0004662D">
        <w:rPr>
          <w:rFonts w:asciiTheme="majorHAnsi" w:hAnsiTheme="majorHAnsi"/>
          <w:sz w:val="16"/>
          <w:szCs w:val="16"/>
        </w:rPr>
        <w:t xml:space="preserve"> </w:t>
      </w:r>
    </w:p>
    <w:p w:rsidR="0004662D" w:rsidRPr="0004662D" w:rsidRDefault="0004662D" w:rsidP="0004662D">
      <w:pPr>
        <w:pStyle w:val="Caption"/>
        <w:jc w:val="center"/>
        <w:rPr>
          <w:rFonts w:asciiTheme="majorHAnsi" w:hAnsiTheme="majorHAnsi"/>
          <w:sz w:val="16"/>
          <w:szCs w:val="16"/>
        </w:rPr>
      </w:pPr>
      <w:r w:rsidRPr="0004662D">
        <w:rPr>
          <w:rFonts w:asciiTheme="majorHAnsi" w:hAnsiTheme="majorHAnsi"/>
          <w:sz w:val="16"/>
          <w:szCs w:val="16"/>
        </w:rPr>
        <w:t>Fuente:   Elaboración propia</w:t>
      </w:r>
    </w:p>
    <w:p w:rsidR="0004662D" w:rsidRDefault="0004662D" w:rsidP="0004662D"/>
    <w:p w:rsidR="0004662D" w:rsidRDefault="0004662D" w:rsidP="0004662D"/>
    <w:p w:rsidR="0004662D" w:rsidRDefault="0004662D" w:rsidP="0004662D">
      <w:pPr>
        <w:sectPr w:rsidR="0004662D" w:rsidSect="002A2F8C">
          <w:footerReference w:type="default" r:id="rId56"/>
          <w:pgSz w:w="11906" w:h="16838" w:code="9"/>
          <w:pgMar w:top="1701" w:right="1701" w:bottom="1418" w:left="1701" w:header="709" w:footer="709" w:gutter="0"/>
          <w:cols w:space="708"/>
          <w:docGrid w:linePitch="360"/>
        </w:sectPr>
      </w:pPr>
    </w:p>
    <w:p w:rsidR="0004662D" w:rsidRPr="000D1080" w:rsidRDefault="001C29FE" w:rsidP="0004662D">
      <w:pPr>
        <w:pStyle w:val="Caption"/>
        <w:keepNext/>
        <w:jc w:val="center"/>
        <w:rPr>
          <w:noProof/>
          <w:lang w:eastAsia="es-PE"/>
        </w:rPr>
      </w:pPr>
      <w:r>
        <w:rPr>
          <w:noProof/>
          <w:lang w:val="es-ES"/>
        </w:rPr>
        <w:drawing>
          <wp:inline distT="0" distB="0" distL="0" distR="0">
            <wp:extent cx="7235553" cy="4818743"/>
            <wp:effectExtent l="19050" t="0" r="3447" b="0"/>
            <wp:docPr id="22" name="Picture 21" descr="Diagrama de procesos Donacion e Imagen v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procesos Donacion e Imagen v2.2.bmp"/>
                    <pic:cNvPicPr/>
                  </pic:nvPicPr>
                  <pic:blipFill>
                    <a:blip r:embed="rId57" cstate="print"/>
                    <a:srcRect b="10753"/>
                    <a:stretch>
                      <a:fillRect/>
                    </a:stretch>
                  </pic:blipFill>
                  <pic:spPr>
                    <a:xfrm>
                      <a:off x="0" y="0"/>
                      <a:ext cx="7235553" cy="4818743"/>
                    </a:xfrm>
                    <a:prstGeom prst="rect">
                      <a:avLst/>
                    </a:prstGeom>
                  </pic:spPr>
                </pic:pic>
              </a:graphicData>
            </a:graphic>
          </wp:inline>
        </w:drawing>
      </w:r>
    </w:p>
    <w:p w:rsidR="0004662D" w:rsidRPr="0004662D" w:rsidRDefault="0004662D" w:rsidP="0004662D">
      <w:pPr>
        <w:pStyle w:val="Caption"/>
        <w:jc w:val="center"/>
        <w:rPr>
          <w:rFonts w:asciiTheme="majorHAnsi" w:hAnsiTheme="majorHAnsi"/>
          <w:sz w:val="16"/>
          <w:szCs w:val="16"/>
        </w:rPr>
      </w:pPr>
      <w:bookmarkStart w:id="264" w:name="_Toc266031545"/>
      <w:r w:rsidRPr="0004662D">
        <w:rPr>
          <w:rFonts w:asciiTheme="majorHAnsi" w:hAnsiTheme="majorHAnsi"/>
          <w:sz w:val="16"/>
          <w:szCs w:val="16"/>
        </w:rPr>
        <w:t xml:space="preserve">Ilustración </w:t>
      </w:r>
      <w:r w:rsidR="00934198" w:rsidRPr="0004662D">
        <w:rPr>
          <w:rFonts w:asciiTheme="majorHAnsi" w:hAnsiTheme="majorHAnsi"/>
          <w:sz w:val="16"/>
          <w:szCs w:val="16"/>
        </w:rPr>
        <w:fldChar w:fldCharType="begin"/>
      </w:r>
      <w:r w:rsidRPr="0004662D">
        <w:rPr>
          <w:rFonts w:asciiTheme="majorHAnsi" w:hAnsiTheme="majorHAnsi"/>
          <w:sz w:val="16"/>
          <w:szCs w:val="16"/>
        </w:rPr>
        <w:instrText xml:space="preserve"> SEQ Ilustración \* ARABIC </w:instrText>
      </w:r>
      <w:r w:rsidR="00934198" w:rsidRPr="0004662D">
        <w:rPr>
          <w:rFonts w:asciiTheme="majorHAnsi" w:hAnsiTheme="majorHAnsi"/>
          <w:sz w:val="16"/>
          <w:szCs w:val="16"/>
        </w:rPr>
        <w:fldChar w:fldCharType="separate"/>
      </w:r>
      <w:r w:rsidR="00EB772F">
        <w:rPr>
          <w:rFonts w:asciiTheme="majorHAnsi" w:hAnsiTheme="majorHAnsi"/>
          <w:noProof/>
          <w:sz w:val="16"/>
          <w:szCs w:val="16"/>
        </w:rPr>
        <w:t>17</w:t>
      </w:r>
      <w:r w:rsidR="00934198" w:rsidRPr="0004662D">
        <w:rPr>
          <w:rFonts w:asciiTheme="majorHAnsi" w:hAnsiTheme="majorHAnsi"/>
          <w:sz w:val="16"/>
          <w:szCs w:val="16"/>
        </w:rPr>
        <w:fldChar w:fldCharType="end"/>
      </w:r>
      <w:r w:rsidRPr="0004662D">
        <w:rPr>
          <w:rFonts w:asciiTheme="majorHAnsi" w:hAnsiTheme="majorHAnsi"/>
          <w:sz w:val="16"/>
          <w:szCs w:val="16"/>
        </w:rPr>
        <w:t xml:space="preserve"> .-  Diagrama de Proceso "Canalización de Donaciones del Departamento de Donaciones e Imagen Institucional"</w:t>
      </w:r>
      <w:bookmarkEnd w:id="264"/>
    </w:p>
    <w:p w:rsidR="001C29FE" w:rsidRDefault="0004662D" w:rsidP="0004662D">
      <w:pPr>
        <w:pStyle w:val="Caption"/>
        <w:jc w:val="center"/>
        <w:rPr>
          <w:rFonts w:asciiTheme="majorHAnsi" w:hAnsiTheme="majorHAnsi"/>
          <w:sz w:val="16"/>
          <w:szCs w:val="16"/>
        </w:rPr>
      </w:pPr>
      <w:r w:rsidRPr="0004662D">
        <w:rPr>
          <w:rFonts w:asciiTheme="majorHAnsi" w:hAnsiTheme="majorHAnsi"/>
          <w:sz w:val="16"/>
          <w:szCs w:val="16"/>
        </w:rPr>
        <w:t>Fuente</w:t>
      </w:r>
      <w:r w:rsidR="00531ACF" w:rsidRPr="0004662D">
        <w:rPr>
          <w:rFonts w:asciiTheme="majorHAnsi" w:hAnsiTheme="majorHAnsi"/>
          <w:sz w:val="16"/>
          <w:szCs w:val="16"/>
        </w:rPr>
        <w:t>: Elaboración</w:t>
      </w:r>
      <w:r w:rsidRPr="0004662D">
        <w:rPr>
          <w:rFonts w:asciiTheme="majorHAnsi" w:hAnsiTheme="majorHAnsi"/>
          <w:sz w:val="16"/>
          <w:szCs w:val="16"/>
        </w:rPr>
        <w:t xml:space="preserve"> propia</w:t>
      </w:r>
    </w:p>
    <w:p w:rsidR="001C29FE" w:rsidRDefault="001C29FE" w:rsidP="001C29FE">
      <w:pPr>
        <w:rPr>
          <w:rFonts w:eastAsia="Calibri" w:cs="Times New Roman"/>
          <w:lang w:val="es-PE" w:eastAsia="es-ES" w:bidi="ar-SA"/>
        </w:rPr>
      </w:pPr>
      <w:r>
        <w:br w:type="page"/>
      </w:r>
    </w:p>
    <w:tbl>
      <w:tblPr>
        <w:tblW w:w="13652" w:type="dxa"/>
        <w:tblInd w:w="-106"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80"/>
        <w:gridCol w:w="1467"/>
        <w:gridCol w:w="1918"/>
        <w:gridCol w:w="1608"/>
        <w:gridCol w:w="4010"/>
        <w:gridCol w:w="1834"/>
        <w:gridCol w:w="1318"/>
        <w:gridCol w:w="917"/>
      </w:tblGrid>
      <w:tr w:rsidR="0004662D" w:rsidRPr="006B4EBC" w:rsidTr="002A2F8C">
        <w:trPr>
          <w:trHeight w:val="495"/>
        </w:trPr>
        <w:tc>
          <w:tcPr>
            <w:tcW w:w="580" w:type="dxa"/>
            <w:tcBorders>
              <w:right w:val="nil"/>
            </w:tcBorders>
            <w:shd w:val="clear" w:color="auto" w:fill="000000"/>
          </w:tcPr>
          <w:p w:rsidR="0004662D" w:rsidRPr="005E0077" w:rsidRDefault="0004662D" w:rsidP="0004662D">
            <w:pPr>
              <w:spacing w:after="0" w:line="240" w:lineRule="auto"/>
              <w:jc w:val="center"/>
              <w:rPr>
                <w:rFonts w:ascii="Arial Narrow" w:hAnsi="Arial Narrow" w:cs="Arial Narrow"/>
                <w:b/>
                <w:bCs/>
                <w:color w:val="FFFFFF"/>
                <w:lang w:val="es-PE" w:eastAsia="es-PE"/>
              </w:rPr>
            </w:pPr>
            <w:r w:rsidRPr="005E0077">
              <w:rPr>
                <w:b/>
                <w:bCs/>
                <w:color w:val="FFFFFF"/>
              </w:rPr>
              <w:br w:type="page"/>
            </w:r>
            <w:r w:rsidRPr="005E0077">
              <w:rPr>
                <w:rFonts w:ascii="Arial Narrow" w:hAnsi="Arial Narrow" w:cs="Arial Narrow"/>
                <w:b/>
                <w:bCs/>
                <w:color w:val="FFFFFF"/>
                <w:lang w:val="es-PE" w:eastAsia="es-PE"/>
              </w:rPr>
              <w:t>N°</w:t>
            </w:r>
          </w:p>
        </w:tc>
        <w:tc>
          <w:tcPr>
            <w:tcW w:w="1467" w:type="dxa"/>
            <w:tcBorders>
              <w:left w:val="nil"/>
              <w:right w:val="nil"/>
            </w:tcBorders>
            <w:shd w:val="clear" w:color="auto" w:fill="000000"/>
          </w:tcPr>
          <w:p w:rsidR="0004662D" w:rsidRPr="005E0077" w:rsidRDefault="0004662D" w:rsidP="0004662D">
            <w:pPr>
              <w:spacing w:after="0" w:line="240" w:lineRule="auto"/>
              <w:jc w:val="center"/>
              <w:rPr>
                <w:rFonts w:ascii="Arial Narrow" w:hAnsi="Arial Narrow" w:cs="Arial Narrow"/>
                <w:b/>
                <w:bCs/>
                <w:color w:val="FFFFFF"/>
                <w:lang w:val="es-PE" w:eastAsia="es-PE"/>
              </w:rPr>
            </w:pPr>
            <w:r w:rsidRPr="005E0077">
              <w:rPr>
                <w:rFonts w:ascii="Arial Narrow" w:hAnsi="Arial Narrow" w:cs="Arial Narrow"/>
                <w:b/>
                <w:bCs/>
                <w:color w:val="FFFFFF"/>
                <w:lang w:val="es-PE" w:eastAsia="es-PE"/>
              </w:rPr>
              <w:t>ENTRADA</w:t>
            </w:r>
          </w:p>
        </w:tc>
        <w:tc>
          <w:tcPr>
            <w:tcW w:w="1918" w:type="dxa"/>
            <w:tcBorders>
              <w:left w:val="nil"/>
              <w:right w:val="nil"/>
            </w:tcBorders>
            <w:shd w:val="clear" w:color="auto" w:fill="000000"/>
          </w:tcPr>
          <w:p w:rsidR="0004662D" w:rsidRPr="005E0077" w:rsidRDefault="0004662D" w:rsidP="0004662D">
            <w:pPr>
              <w:spacing w:after="0" w:line="240" w:lineRule="auto"/>
              <w:jc w:val="center"/>
              <w:rPr>
                <w:rFonts w:ascii="Arial Narrow" w:hAnsi="Arial Narrow" w:cs="Arial Narrow"/>
                <w:b/>
                <w:bCs/>
                <w:color w:val="FFFFFF"/>
                <w:lang w:val="es-PE" w:eastAsia="es-PE"/>
              </w:rPr>
            </w:pPr>
            <w:r w:rsidRPr="005E0077">
              <w:rPr>
                <w:rFonts w:ascii="Arial Narrow" w:hAnsi="Arial Narrow" w:cs="Arial Narrow"/>
                <w:b/>
                <w:bCs/>
                <w:color w:val="FFFFFF"/>
                <w:lang w:val="es-PE" w:eastAsia="es-PE"/>
              </w:rPr>
              <w:t>ACTIVIDAD</w:t>
            </w:r>
          </w:p>
        </w:tc>
        <w:tc>
          <w:tcPr>
            <w:tcW w:w="1608" w:type="dxa"/>
            <w:tcBorders>
              <w:left w:val="nil"/>
              <w:right w:val="nil"/>
            </w:tcBorders>
            <w:shd w:val="clear" w:color="auto" w:fill="000000"/>
          </w:tcPr>
          <w:p w:rsidR="0004662D" w:rsidRPr="005E0077" w:rsidRDefault="0004662D" w:rsidP="0004662D">
            <w:pPr>
              <w:spacing w:after="0" w:line="240" w:lineRule="auto"/>
              <w:jc w:val="center"/>
              <w:rPr>
                <w:rFonts w:ascii="Arial Narrow" w:hAnsi="Arial Narrow" w:cs="Arial Narrow"/>
                <w:b/>
                <w:bCs/>
                <w:color w:val="FFFFFF"/>
                <w:lang w:val="es-PE" w:eastAsia="es-PE"/>
              </w:rPr>
            </w:pPr>
            <w:r w:rsidRPr="005E0077">
              <w:rPr>
                <w:rFonts w:ascii="Arial Narrow" w:hAnsi="Arial Narrow" w:cs="Arial Narrow"/>
                <w:b/>
                <w:bCs/>
                <w:color w:val="FFFFFF"/>
                <w:lang w:val="es-PE" w:eastAsia="es-PE"/>
              </w:rPr>
              <w:t>SALIDA</w:t>
            </w:r>
          </w:p>
        </w:tc>
        <w:tc>
          <w:tcPr>
            <w:tcW w:w="4010" w:type="dxa"/>
            <w:tcBorders>
              <w:left w:val="nil"/>
              <w:right w:val="nil"/>
            </w:tcBorders>
            <w:shd w:val="clear" w:color="auto" w:fill="000000"/>
          </w:tcPr>
          <w:p w:rsidR="0004662D" w:rsidRPr="005E0077" w:rsidRDefault="0004662D" w:rsidP="0004662D">
            <w:pPr>
              <w:spacing w:after="0" w:line="240" w:lineRule="auto"/>
              <w:jc w:val="center"/>
              <w:rPr>
                <w:rFonts w:ascii="Arial Narrow" w:hAnsi="Arial Narrow" w:cs="Arial Narrow"/>
                <w:b/>
                <w:bCs/>
                <w:color w:val="FFFFFF"/>
                <w:lang w:val="es-PE" w:eastAsia="es-PE"/>
              </w:rPr>
            </w:pPr>
            <w:r w:rsidRPr="005E0077">
              <w:rPr>
                <w:rFonts w:ascii="Arial Narrow" w:hAnsi="Arial Narrow" w:cs="Arial Narrow"/>
                <w:b/>
                <w:bCs/>
                <w:color w:val="FFFFFF"/>
                <w:lang w:val="es-PE" w:eastAsia="es-PE"/>
              </w:rPr>
              <w:t>DESCRIPCIÓN</w:t>
            </w:r>
          </w:p>
        </w:tc>
        <w:tc>
          <w:tcPr>
            <w:tcW w:w="1834" w:type="dxa"/>
            <w:tcBorders>
              <w:left w:val="nil"/>
              <w:right w:val="nil"/>
            </w:tcBorders>
            <w:shd w:val="clear" w:color="auto" w:fill="000000"/>
          </w:tcPr>
          <w:p w:rsidR="0004662D" w:rsidRPr="005E0077" w:rsidRDefault="0004662D" w:rsidP="0004662D">
            <w:pPr>
              <w:spacing w:after="0" w:line="240" w:lineRule="auto"/>
              <w:jc w:val="center"/>
              <w:rPr>
                <w:rFonts w:ascii="Arial Narrow" w:hAnsi="Arial Narrow" w:cs="Arial Narrow"/>
                <w:b/>
                <w:bCs/>
                <w:color w:val="FFFFFF"/>
                <w:sz w:val="18"/>
                <w:szCs w:val="18"/>
                <w:lang w:val="es-PE" w:eastAsia="es-PE"/>
              </w:rPr>
            </w:pPr>
            <w:r w:rsidRPr="005E0077">
              <w:rPr>
                <w:rFonts w:ascii="Arial Narrow" w:hAnsi="Arial Narrow" w:cs="Arial Narrow"/>
                <w:b/>
                <w:bCs/>
                <w:color w:val="FFFFFF"/>
                <w:sz w:val="18"/>
                <w:szCs w:val="18"/>
                <w:lang w:val="es-PE" w:eastAsia="es-PE"/>
              </w:rPr>
              <w:t>RESPONSABLE</w:t>
            </w:r>
          </w:p>
        </w:tc>
        <w:tc>
          <w:tcPr>
            <w:tcW w:w="1318" w:type="dxa"/>
            <w:tcBorders>
              <w:left w:val="nil"/>
              <w:right w:val="nil"/>
            </w:tcBorders>
            <w:shd w:val="clear" w:color="auto" w:fill="000000"/>
          </w:tcPr>
          <w:p w:rsidR="0004662D" w:rsidRPr="005E0077" w:rsidRDefault="0004662D" w:rsidP="0004662D">
            <w:pPr>
              <w:spacing w:after="0" w:line="240" w:lineRule="auto"/>
              <w:jc w:val="center"/>
              <w:rPr>
                <w:rFonts w:ascii="Arial Narrow" w:hAnsi="Arial Narrow" w:cs="Arial Narrow"/>
                <w:b/>
                <w:bCs/>
                <w:color w:val="FFFFFF"/>
                <w:sz w:val="18"/>
                <w:szCs w:val="18"/>
                <w:lang w:val="es-PE" w:eastAsia="es-PE"/>
              </w:rPr>
            </w:pPr>
            <w:r w:rsidRPr="005E0077">
              <w:rPr>
                <w:rFonts w:ascii="Arial Narrow" w:hAnsi="Arial Narrow" w:cs="Arial Narrow"/>
                <w:b/>
                <w:bCs/>
                <w:color w:val="FFFFFF"/>
                <w:sz w:val="18"/>
                <w:szCs w:val="18"/>
                <w:lang w:val="es-PE" w:eastAsia="es-PE"/>
              </w:rPr>
              <w:t>TIPO ACTIVIDAD</w:t>
            </w:r>
          </w:p>
        </w:tc>
        <w:tc>
          <w:tcPr>
            <w:tcW w:w="917" w:type="dxa"/>
            <w:tcBorders>
              <w:left w:val="nil"/>
            </w:tcBorders>
            <w:shd w:val="clear" w:color="auto" w:fill="000000"/>
          </w:tcPr>
          <w:p w:rsidR="0004662D" w:rsidRPr="005E0077" w:rsidRDefault="0004662D" w:rsidP="0004662D">
            <w:pPr>
              <w:spacing w:after="0" w:line="240" w:lineRule="auto"/>
              <w:jc w:val="center"/>
              <w:rPr>
                <w:rFonts w:ascii="Arial Narrow" w:hAnsi="Arial Narrow" w:cs="Arial Narrow"/>
                <w:b/>
                <w:bCs/>
                <w:color w:val="FFFFFF"/>
                <w:sz w:val="18"/>
                <w:szCs w:val="18"/>
                <w:lang w:val="es-PE" w:eastAsia="es-PE"/>
              </w:rPr>
            </w:pPr>
            <w:r w:rsidRPr="005E0077">
              <w:rPr>
                <w:rFonts w:ascii="Arial Narrow" w:hAnsi="Arial Narrow" w:cs="Arial Narrow"/>
                <w:b/>
                <w:bCs/>
                <w:color w:val="FFFFFF"/>
                <w:sz w:val="18"/>
                <w:szCs w:val="18"/>
                <w:lang w:val="es-PE" w:eastAsia="es-PE"/>
              </w:rPr>
              <w:t>TIEMPO</w:t>
            </w:r>
          </w:p>
        </w:tc>
      </w:tr>
      <w:tr w:rsidR="0004662D" w:rsidRPr="005F191D" w:rsidTr="002A2F8C">
        <w:trPr>
          <w:trHeight w:val="450"/>
        </w:trPr>
        <w:tc>
          <w:tcPr>
            <w:tcW w:w="580" w:type="dxa"/>
            <w:tcBorders>
              <w:right w:val="nil"/>
            </w:tcBorders>
            <w:shd w:val="clear" w:color="auto" w:fill="C0C0C0"/>
          </w:tcPr>
          <w:p w:rsidR="0004662D" w:rsidRPr="005E0077" w:rsidRDefault="0004662D" w:rsidP="0004662D">
            <w:pPr>
              <w:spacing w:after="0" w:line="240" w:lineRule="auto"/>
              <w:jc w:val="center"/>
              <w:rPr>
                <w:rFonts w:ascii="Arial Narrow" w:hAnsi="Arial Narrow" w:cs="Arial Narrow"/>
                <w:b/>
                <w:bCs/>
                <w:sz w:val="16"/>
                <w:szCs w:val="16"/>
                <w:lang w:val="es-PE" w:eastAsia="es-PE"/>
              </w:rPr>
            </w:pPr>
            <w:r w:rsidRPr="005E0077">
              <w:rPr>
                <w:rFonts w:ascii="Arial Narrow" w:hAnsi="Arial Narrow" w:cs="Arial Narrow"/>
                <w:b/>
                <w:bCs/>
                <w:sz w:val="16"/>
                <w:szCs w:val="16"/>
                <w:lang w:val="es-PE" w:eastAsia="es-PE"/>
              </w:rPr>
              <w:t>1</w:t>
            </w:r>
          </w:p>
        </w:tc>
        <w:tc>
          <w:tcPr>
            <w:tcW w:w="1467" w:type="dxa"/>
            <w:tcBorders>
              <w:left w:val="nil"/>
              <w:right w:val="nil"/>
            </w:tcBorders>
            <w:shd w:val="clear" w:color="auto" w:fill="C0C0C0"/>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Solicitud de donación</w:t>
            </w:r>
          </w:p>
        </w:tc>
        <w:tc>
          <w:tcPr>
            <w:tcW w:w="1918" w:type="dxa"/>
            <w:tcBorders>
              <w:left w:val="nil"/>
              <w:right w:val="nil"/>
            </w:tcBorders>
            <w:shd w:val="clear" w:color="auto" w:fill="C0C0C0"/>
          </w:tcPr>
          <w:p w:rsidR="0004662D" w:rsidRPr="005E0077" w:rsidRDefault="0004662D" w:rsidP="0004662D">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Recibir solicitud de donación</w:t>
            </w:r>
          </w:p>
        </w:tc>
        <w:tc>
          <w:tcPr>
            <w:tcW w:w="1608" w:type="dxa"/>
            <w:tcBorders>
              <w:left w:val="nil"/>
              <w:right w:val="nil"/>
            </w:tcBorders>
            <w:shd w:val="clear" w:color="auto" w:fill="C0C0C0"/>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Solicitud de donación</w:t>
            </w:r>
          </w:p>
        </w:tc>
        <w:tc>
          <w:tcPr>
            <w:tcW w:w="4010" w:type="dxa"/>
            <w:tcBorders>
              <w:left w:val="nil"/>
              <w:right w:val="nil"/>
            </w:tcBorders>
            <w:shd w:val="clear" w:color="auto" w:fill="C0C0C0"/>
          </w:tcPr>
          <w:p w:rsidR="0004662D" w:rsidRPr="005E0077" w:rsidRDefault="0004662D" w:rsidP="0004662D">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Asistente de Imagen Institucional recibe una solicitud de donación por parte de una empresa voluntaria</w:t>
            </w:r>
            <w:r w:rsidRPr="005E0077">
              <w:rPr>
                <w:rFonts w:ascii="Arial Narrow" w:hAnsi="Arial Narrow" w:cs="Arial Narrow"/>
                <w:sz w:val="16"/>
                <w:szCs w:val="16"/>
                <w:lang w:val="es-PE" w:eastAsia="es-PE"/>
              </w:rPr>
              <w:t>.</w:t>
            </w:r>
          </w:p>
        </w:tc>
        <w:tc>
          <w:tcPr>
            <w:tcW w:w="1834" w:type="dxa"/>
            <w:tcBorders>
              <w:left w:val="nil"/>
              <w:right w:val="nil"/>
            </w:tcBorders>
            <w:shd w:val="clear" w:color="auto" w:fill="C0C0C0"/>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Asistente de Imagen Institucional</w:t>
            </w:r>
          </w:p>
        </w:tc>
        <w:tc>
          <w:tcPr>
            <w:tcW w:w="1318" w:type="dxa"/>
            <w:tcBorders>
              <w:left w:val="nil"/>
              <w:right w:val="nil"/>
            </w:tcBorders>
            <w:shd w:val="clear" w:color="auto" w:fill="C0C0C0"/>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Manual</w:t>
            </w:r>
          </w:p>
        </w:tc>
        <w:tc>
          <w:tcPr>
            <w:tcW w:w="917" w:type="dxa"/>
            <w:tcBorders>
              <w:left w:val="nil"/>
            </w:tcBorders>
            <w:shd w:val="clear" w:color="auto" w:fill="C0C0C0"/>
          </w:tcPr>
          <w:p w:rsidR="0004662D" w:rsidRPr="005E0077" w:rsidRDefault="0004662D" w:rsidP="0004662D">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min.</w:t>
            </w:r>
          </w:p>
        </w:tc>
      </w:tr>
      <w:tr w:rsidR="0004662D" w:rsidRPr="005F191D" w:rsidTr="002A2F8C">
        <w:trPr>
          <w:trHeight w:val="450"/>
        </w:trPr>
        <w:tc>
          <w:tcPr>
            <w:tcW w:w="580" w:type="dxa"/>
            <w:tcBorders>
              <w:right w:val="nil"/>
            </w:tcBorders>
          </w:tcPr>
          <w:p w:rsidR="0004662D" w:rsidRPr="005E0077" w:rsidRDefault="0004662D" w:rsidP="0004662D">
            <w:pPr>
              <w:spacing w:after="0" w:line="240" w:lineRule="auto"/>
              <w:jc w:val="center"/>
              <w:rPr>
                <w:rFonts w:ascii="Arial Narrow" w:hAnsi="Arial Narrow" w:cs="Arial Narrow"/>
                <w:b/>
                <w:bCs/>
                <w:sz w:val="16"/>
                <w:szCs w:val="16"/>
                <w:lang w:val="es-PE" w:eastAsia="es-PE"/>
              </w:rPr>
            </w:pPr>
            <w:r w:rsidRPr="005E0077">
              <w:rPr>
                <w:rFonts w:ascii="Arial Narrow" w:hAnsi="Arial Narrow" w:cs="Arial Narrow"/>
                <w:b/>
                <w:bCs/>
                <w:sz w:val="16"/>
                <w:szCs w:val="16"/>
                <w:lang w:val="es-PE" w:eastAsia="es-PE"/>
              </w:rPr>
              <w:t>2</w:t>
            </w:r>
          </w:p>
        </w:tc>
        <w:tc>
          <w:tcPr>
            <w:tcW w:w="1467" w:type="dxa"/>
            <w:tcBorders>
              <w:left w:val="nil"/>
              <w:right w:val="nil"/>
            </w:tcBorders>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Solicitud de donación</w:t>
            </w:r>
          </w:p>
        </w:tc>
        <w:tc>
          <w:tcPr>
            <w:tcW w:w="1918" w:type="dxa"/>
            <w:tcBorders>
              <w:left w:val="nil"/>
              <w:right w:val="nil"/>
            </w:tcBorders>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Coordinar reunión</w:t>
            </w:r>
          </w:p>
        </w:tc>
        <w:tc>
          <w:tcPr>
            <w:tcW w:w="1608" w:type="dxa"/>
            <w:tcBorders>
              <w:left w:val="nil"/>
              <w:right w:val="nil"/>
            </w:tcBorders>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Método de donación</w:t>
            </w:r>
          </w:p>
        </w:tc>
        <w:tc>
          <w:tcPr>
            <w:tcW w:w="4010" w:type="dxa"/>
            <w:tcBorders>
              <w:left w:val="nil"/>
              <w:right w:val="nil"/>
            </w:tcBorders>
          </w:tcPr>
          <w:p w:rsidR="0004662D" w:rsidRDefault="0004662D" w:rsidP="0004662D">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Asistente de Imagen Institucional procede a coordinar vía telefónica ó correo electrónico con la empresa voluntaria, a fin de determinar el método de donación a realizar y la fecha en la cual se tendrá una reunión entre ambas partes para determinar aspectos puntuales de la donación con respecto al método de donación escogido por la empresa.</w:t>
            </w:r>
          </w:p>
          <w:p w:rsidR="0004662D" w:rsidRPr="005E0077" w:rsidRDefault="0004662D" w:rsidP="0004662D">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Llegada la fecha de la reunión coordinada con la Empresa Voluntaria se procede a dar inicio al evento Tipo voluntariado.</w:t>
            </w:r>
          </w:p>
        </w:tc>
        <w:tc>
          <w:tcPr>
            <w:tcW w:w="1834" w:type="dxa"/>
            <w:tcBorders>
              <w:left w:val="nil"/>
              <w:right w:val="nil"/>
            </w:tcBorders>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Asistente de Imagen Institucional</w:t>
            </w:r>
          </w:p>
        </w:tc>
        <w:tc>
          <w:tcPr>
            <w:tcW w:w="1318" w:type="dxa"/>
            <w:tcBorders>
              <w:left w:val="nil"/>
              <w:right w:val="nil"/>
            </w:tcBorders>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Manual</w:t>
            </w:r>
          </w:p>
        </w:tc>
        <w:tc>
          <w:tcPr>
            <w:tcW w:w="917" w:type="dxa"/>
            <w:tcBorders>
              <w:left w:val="nil"/>
            </w:tcBorders>
          </w:tcPr>
          <w:p w:rsidR="0004662D" w:rsidRPr="005E0077" w:rsidRDefault="0004662D" w:rsidP="0004662D">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3 días</w:t>
            </w:r>
          </w:p>
        </w:tc>
      </w:tr>
      <w:tr w:rsidR="0004662D" w:rsidRPr="005F191D" w:rsidTr="002A2F8C">
        <w:trPr>
          <w:trHeight w:val="675"/>
        </w:trPr>
        <w:tc>
          <w:tcPr>
            <w:tcW w:w="580" w:type="dxa"/>
            <w:tcBorders>
              <w:right w:val="nil"/>
            </w:tcBorders>
            <w:shd w:val="clear" w:color="auto" w:fill="C0C0C0"/>
          </w:tcPr>
          <w:p w:rsidR="0004662D" w:rsidRPr="005E0077" w:rsidRDefault="0004662D" w:rsidP="0004662D">
            <w:pPr>
              <w:spacing w:after="0" w:line="240" w:lineRule="auto"/>
              <w:jc w:val="center"/>
              <w:rPr>
                <w:rFonts w:ascii="Arial Narrow" w:hAnsi="Arial Narrow" w:cs="Arial Narrow"/>
                <w:b/>
                <w:bCs/>
                <w:sz w:val="16"/>
                <w:szCs w:val="16"/>
                <w:lang w:val="es-PE" w:eastAsia="es-PE"/>
              </w:rPr>
            </w:pPr>
            <w:r>
              <w:rPr>
                <w:rFonts w:ascii="Arial Narrow" w:hAnsi="Arial Narrow" w:cs="Arial Narrow"/>
                <w:b/>
                <w:bCs/>
                <w:sz w:val="16"/>
                <w:szCs w:val="16"/>
                <w:lang w:val="es-PE" w:eastAsia="es-PE"/>
              </w:rPr>
              <w:t>3</w:t>
            </w:r>
          </w:p>
        </w:tc>
        <w:tc>
          <w:tcPr>
            <w:tcW w:w="1467" w:type="dxa"/>
            <w:tcBorders>
              <w:left w:val="nil"/>
              <w:right w:val="nil"/>
            </w:tcBorders>
            <w:shd w:val="clear" w:color="auto" w:fill="C0C0C0"/>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Método de donación</w:t>
            </w:r>
          </w:p>
          <w:p w:rsidR="0004662D" w:rsidRPr="005E0077" w:rsidRDefault="0004662D" w:rsidP="0004662D">
            <w:pPr>
              <w:spacing w:after="0" w:line="240" w:lineRule="auto"/>
              <w:rPr>
                <w:rFonts w:ascii="Arial Narrow" w:hAnsi="Arial Narrow" w:cs="Arial Narrow"/>
                <w:sz w:val="16"/>
                <w:szCs w:val="16"/>
                <w:lang w:val="es-PE" w:eastAsia="es-PE"/>
              </w:rPr>
            </w:pPr>
          </w:p>
        </w:tc>
        <w:tc>
          <w:tcPr>
            <w:tcW w:w="1918" w:type="dxa"/>
            <w:tcBorders>
              <w:left w:val="nil"/>
              <w:right w:val="nil"/>
            </w:tcBorders>
            <w:shd w:val="clear" w:color="auto" w:fill="C0C0C0"/>
          </w:tcPr>
          <w:p w:rsidR="0004662D" w:rsidRPr="005E0077" w:rsidRDefault="0004662D" w:rsidP="0004662D">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Tipo Donación</w:t>
            </w:r>
          </w:p>
        </w:tc>
        <w:tc>
          <w:tcPr>
            <w:tcW w:w="1608" w:type="dxa"/>
            <w:tcBorders>
              <w:left w:val="nil"/>
              <w:right w:val="nil"/>
            </w:tcBorders>
            <w:shd w:val="clear" w:color="auto" w:fill="C0C0C0"/>
          </w:tcPr>
          <w:p w:rsidR="0004662D" w:rsidRPr="005E0077" w:rsidRDefault="0004662D" w:rsidP="0004662D">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Voluntariado</w:t>
            </w:r>
          </w:p>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Campaña</w:t>
            </w:r>
          </w:p>
        </w:tc>
        <w:tc>
          <w:tcPr>
            <w:tcW w:w="4010" w:type="dxa"/>
            <w:tcBorders>
              <w:left w:val="nil"/>
              <w:right w:val="nil"/>
            </w:tcBorders>
            <w:shd w:val="clear" w:color="auto" w:fill="C0C0C0"/>
          </w:tcPr>
          <w:p w:rsidR="0004662D" w:rsidRPr="005E0077" w:rsidRDefault="0004662D" w:rsidP="0004662D">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Coordinador de Donaciones identifica el método de donación que realizará la empresa, en caso se trate de un voluntariado se procederá a dar inicio a la actividad evaluar plan de requerimientos, caso contrario, se dará inicio a la actividad Ajustar campaña.</w:t>
            </w:r>
          </w:p>
        </w:tc>
        <w:tc>
          <w:tcPr>
            <w:tcW w:w="1834" w:type="dxa"/>
            <w:tcBorders>
              <w:left w:val="nil"/>
              <w:right w:val="nil"/>
            </w:tcBorders>
            <w:shd w:val="clear" w:color="auto" w:fill="C0C0C0"/>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 xml:space="preserve">Coordinador de </w:t>
            </w:r>
            <w:r>
              <w:rPr>
                <w:rFonts w:ascii="Arial Narrow" w:hAnsi="Arial Narrow" w:cs="Arial Narrow"/>
                <w:sz w:val="16"/>
                <w:szCs w:val="16"/>
                <w:lang w:val="es-PE" w:eastAsia="es-PE"/>
              </w:rPr>
              <w:t>Donaciones</w:t>
            </w:r>
          </w:p>
        </w:tc>
        <w:tc>
          <w:tcPr>
            <w:tcW w:w="1318" w:type="dxa"/>
            <w:tcBorders>
              <w:left w:val="nil"/>
              <w:right w:val="nil"/>
            </w:tcBorders>
            <w:shd w:val="clear" w:color="auto" w:fill="C0C0C0"/>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Manual</w:t>
            </w:r>
          </w:p>
        </w:tc>
        <w:tc>
          <w:tcPr>
            <w:tcW w:w="917" w:type="dxa"/>
            <w:tcBorders>
              <w:left w:val="nil"/>
            </w:tcBorders>
            <w:shd w:val="clear" w:color="auto" w:fill="C0C0C0"/>
          </w:tcPr>
          <w:p w:rsidR="0004662D" w:rsidRPr="005E0077" w:rsidRDefault="0004662D" w:rsidP="0004662D">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min.</w:t>
            </w:r>
          </w:p>
        </w:tc>
      </w:tr>
      <w:tr w:rsidR="0004662D" w:rsidRPr="005F191D" w:rsidTr="002A2F8C">
        <w:trPr>
          <w:trHeight w:val="675"/>
        </w:trPr>
        <w:tc>
          <w:tcPr>
            <w:tcW w:w="580" w:type="dxa"/>
            <w:tcBorders>
              <w:right w:val="nil"/>
            </w:tcBorders>
          </w:tcPr>
          <w:p w:rsidR="0004662D" w:rsidRPr="005E0077" w:rsidRDefault="0004662D" w:rsidP="0004662D">
            <w:pPr>
              <w:spacing w:after="0" w:line="240" w:lineRule="auto"/>
              <w:jc w:val="center"/>
              <w:rPr>
                <w:rFonts w:ascii="Arial Narrow" w:hAnsi="Arial Narrow" w:cs="Arial Narrow"/>
                <w:b/>
                <w:bCs/>
                <w:sz w:val="16"/>
                <w:szCs w:val="16"/>
                <w:lang w:val="es-PE" w:eastAsia="es-PE"/>
              </w:rPr>
            </w:pPr>
            <w:r>
              <w:rPr>
                <w:rFonts w:ascii="Arial Narrow" w:hAnsi="Arial Narrow" w:cs="Arial Narrow"/>
                <w:b/>
                <w:bCs/>
                <w:sz w:val="16"/>
                <w:szCs w:val="16"/>
                <w:lang w:val="es-PE" w:eastAsia="es-PE"/>
              </w:rPr>
              <w:t>4</w:t>
            </w:r>
          </w:p>
        </w:tc>
        <w:tc>
          <w:tcPr>
            <w:tcW w:w="1467" w:type="dxa"/>
            <w:tcBorders>
              <w:left w:val="nil"/>
              <w:right w:val="nil"/>
            </w:tcBorders>
          </w:tcPr>
          <w:p w:rsidR="0004662D" w:rsidRPr="005E0077" w:rsidRDefault="0004662D" w:rsidP="0004662D">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Voluntariado</w:t>
            </w:r>
          </w:p>
          <w:p w:rsidR="0004662D" w:rsidRPr="005E0077" w:rsidRDefault="0004662D" w:rsidP="0004662D">
            <w:pPr>
              <w:spacing w:after="0" w:line="240" w:lineRule="auto"/>
              <w:rPr>
                <w:rFonts w:ascii="Arial Narrow" w:hAnsi="Arial Narrow" w:cs="Arial Narrow"/>
                <w:sz w:val="16"/>
                <w:szCs w:val="16"/>
                <w:lang w:val="es-PE" w:eastAsia="es-PE"/>
              </w:rPr>
            </w:pPr>
          </w:p>
        </w:tc>
        <w:tc>
          <w:tcPr>
            <w:tcW w:w="1918" w:type="dxa"/>
            <w:tcBorders>
              <w:left w:val="nil"/>
              <w:right w:val="nil"/>
            </w:tcBorders>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Evaluar plan de requerimientos</w:t>
            </w:r>
          </w:p>
        </w:tc>
        <w:tc>
          <w:tcPr>
            <w:tcW w:w="1608" w:type="dxa"/>
            <w:tcBorders>
              <w:left w:val="nil"/>
              <w:right w:val="nil"/>
            </w:tcBorders>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Requerimientos elegidos</w:t>
            </w:r>
          </w:p>
        </w:tc>
        <w:tc>
          <w:tcPr>
            <w:tcW w:w="4010" w:type="dxa"/>
            <w:tcBorders>
              <w:left w:val="nil"/>
              <w:right w:val="nil"/>
            </w:tcBorders>
          </w:tcPr>
          <w:p w:rsidR="0004662D" w:rsidRPr="005E0077" w:rsidRDefault="0004662D" w:rsidP="0004662D">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El Coordinador de Donaciones se reúne con la empresa voluntaria y le dá </w:t>
            </w:r>
            <w:r w:rsidRPr="005E0077">
              <w:rPr>
                <w:rFonts w:ascii="Arial Narrow" w:hAnsi="Arial Narrow" w:cs="Arial Narrow"/>
                <w:sz w:val="16"/>
                <w:szCs w:val="16"/>
                <w:lang w:val="es-PE" w:eastAsia="es-PE"/>
              </w:rPr>
              <w:t xml:space="preserve">a elegir </w:t>
            </w:r>
            <w:r>
              <w:rPr>
                <w:rFonts w:ascii="Arial Narrow" w:hAnsi="Arial Narrow" w:cs="Arial Narrow"/>
                <w:sz w:val="16"/>
                <w:szCs w:val="16"/>
                <w:lang w:val="es-PE" w:eastAsia="es-PE"/>
              </w:rPr>
              <w:t xml:space="preserve"> las </w:t>
            </w:r>
            <w:r w:rsidRPr="005E0077">
              <w:rPr>
                <w:rFonts w:ascii="Arial Narrow" w:hAnsi="Arial Narrow" w:cs="Arial Narrow"/>
                <w:sz w:val="16"/>
                <w:szCs w:val="16"/>
                <w:lang w:val="es-PE" w:eastAsia="es-PE"/>
              </w:rPr>
              <w:t>actividades que puede realizar</w:t>
            </w:r>
            <w:r>
              <w:rPr>
                <w:rFonts w:ascii="Arial Narrow" w:hAnsi="Arial Narrow" w:cs="Arial Narrow"/>
                <w:sz w:val="16"/>
                <w:szCs w:val="16"/>
                <w:lang w:val="es-PE" w:eastAsia="es-PE"/>
              </w:rPr>
              <w:t xml:space="preserve"> de acuerdo a</w:t>
            </w:r>
            <w:r w:rsidRPr="005E0077">
              <w:rPr>
                <w:rFonts w:ascii="Arial Narrow" w:hAnsi="Arial Narrow" w:cs="Arial Narrow"/>
                <w:sz w:val="16"/>
                <w:szCs w:val="16"/>
                <w:lang w:val="es-PE" w:eastAsia="es-PE"/>
              </w:rPr>
              <w:t>l Plan de Requerimientos</w:t>
            </w:r>
            <w:r>
              <w:rPr>
                <w:rFonts w:ascii="Arial Narrow" w:hAnsi="Arial Narrow" w:cs="Arial Narrow"/>
                <w:sz w:val="16"/>
                <w:szCs w:val="16"/>
                <w:lang w:val="es-PE" w:eastAsia="es-PE"/>
              </w:rPr>
              <w:t xml:space="preserve"> Institucionales</w:t>
            </w:r>
            <w:r w:rsidRPr="005E0077">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proveniente de la actividad actualizar necesidades institucionales del proceso de Planificación del Departamento de Proyectos.</w:t>
            </w:r>
          </w:p>
        </w:tc>
        <w:tc>
          <w:tcPr>
            <w:tcW w:w="1834" w:type="dxa"/>
            <w:tcBorders>
              <w:left w:val="nil"/>
              <w:right w:val="nil"/>
            </w:tcBorders>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 xml:space="preserve">Coordinador de </w:t>
            </w:r>
            <w:r>
              <w:rPr>
                <w:rFonts w:ascii="Arial Narrow" w:hAnsi="Arial Narrow" w:cs="Arial Narrow"/>
                <w:sz w:val="16"/>
                <w:szCs w:val="16"/>
                <w:lang w:val="es-PE" w:eastAsia="es-PE"/>
              </w:rPr>
              <w:t>Donaciones</w:t>
            </w:r>
          </w:p>
        </w:tc>
        <w:tc>
          <w:tcPr>
            <w:tcW w:w="1318" w:type="dxa"/>
            <w:tcBorders>
              <w:left w:val="nil"/>
              <w:right w:val="nil"/>
            </w:tcBorders>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Manual</w:t>
            </w:r>
          </w:p>
        </w:tc>
        <w:tc>
          <w:tcPr>
            <w:tcW w:w="917" w:type="dxa"/>
            <w:tcBorders>
              <w:left w:val="nil"/>
            </w:tcBorders>
          </w:tcPr>
          <w:p w:rsidR="0004662D" w:rsidRPr="005E0077" w:rsidRDefault="0004662D" w:rsidP="0004662D">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día</w:t>
            </w:r>
          </w:p>
        </w:tc>
      </w:tr>
      <w:tr w:rsidR="0004662D" w:rsidRPr="005F191D" w:rsidTr="002A2F8C">
        <w:trPr>
          <w:trHeight w:val="675"/>
        </w:trPr>
        <w:tc>
          <w:tcPr>
            <w:tcW w:w="580" w:type="dxa"/>
            <w:tcBorders>
              <w:right w:val="nil"/>
            </w:tcBorders>
            <w:shd w:val="clear" w:color="auto" w:fill="C0C0C0"/>
          </w:tcPr>
          <w:p w:rsidR="0004662D" w:rsidRPr="005E0077" w:rsidRDefault="0004662D" w:rsidP="0004662D">
            <w:pPr>
              <w:spacing w:after="0" w:line="240" w:lineRule="auto"/>
              <w:jc w:val="center"/>
              <w:rPr>
                <w:rFonts w:ascii="Arial Narrow" w:hAnsi="Arial Narrow" w:cs="Arial Narrow"/>
                <w:b/>
                <w:bCs/>
                <w:sz w:val="16"/>
                <w:szCs w:val="16"/>
                <w:lang w:val="es-PE" w:eastAsia="es-PE"/>
              </w:rPr>
            </w:pPr>
            <w:r>
              <w:rPr>
                <w:rFonts w:ascii="Arial Narrow" w:hAnsi="Arial Narrow" w:cs="Arial Narrow"/>
                <w:b/>
                <w:bCs/>
                <w:sz w:val="16"/>
                <w:szCs w:val="16"/>
                <w:lang w:val="es-PE" w:eastAsia="es-PE"/>
              </w:rPr>
              <w:t>5</w:t>
            </w:r>
          </w:p>
        </w:tc>
        <w:tc>
          <w:tcPr>
            <w:tcW w:w="1467" w:type="dxa"/>
            <w:tcBorders>
              <w:left w:val="nil"/>
              <w:right w:val="nil"/>
            </w:tcBorders>
            <w:shd w:val="clear" w:color="auto" w:fill="C0C0C0"/>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Campaña</w:t>
            </w:r>
            <w:r w:rsidRPr="005E0077">
              <w:rPr>
                <w:rFonts w:ascii="Arial Narrow" w:hAnsi="Arial Narrow" w:cs="Arial Narrow"/>
                <w:sz w:val="16"/>
                <w:szCs w:val="16"/>
                <w:lang w:val="es-PE" w:eastAsia="es-PE"/>
              </w:rPr>
              <w:t xml:space="preserve"> </w:t>
            </w:r>
          </w:p>
        </w:tc>
        <w:tc>
          <w:tcPr>
            <w:tcW w:w="1918" w:type="dxa"/>
            <w:tcBorders>
              <w:left w:val="nil"/>
              <w:right w:val="nil"/>
            </w:tcBorders>
            <w:shd w:val="clear" w:color="auto" w:fill="C0C0C0"/>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Ajustar campaña</w:t>
            </w:r>
          </w:p>
        </w:tc>
        <w:tc>
          <w:tcPr>
            <w:tcW w:w="1608" w:type="dxa"/>
            <w:tcBorders>
              <w:left w:val="nil"/>
              <w:right w:val="nil"/>
            </w:tcBorders>
            <w:shd w:val="clear" w:color="auto" w:fill="C0C0C0"/>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Ajuste</w:t>
            </w:r>
            <w:r w:rsidRPr="005E0077">
              <w:rPr>
                <w:rFonts w:ascii="Arial Narrow" w:hAnsi="Arial Narrow" w:cs="Arial Narrow"/>
                <w:sz w:val="16"/>
                <w:szCs w:val="16"/>
                <w:lang w:val="es-PE" w:eastAsia="es-PE"/>
              </w:rPr>
              <w:t xml:space="preserve"> de campaña</w:t>
            </w:r>
            <w:r>
              <w:rPr>
                <w:rFonts w:ascii="Arial Narrow" w:hAnsi="Arial Narrow" w:cs="Arial Narrow"/>
                <w:sz w:val="16"/>
                <w:szCs w:val="16"/>
                <w:lang w:val="es-PE" w:eastAsia="es-PE"/>
              </w:rPr>
              <w:t xml:space="preserve"> voluntaria</w:t>
            </w:r>
          </w:p>
        </w:tc>
        <w:tc>
          <w:tcPr>
            <w:tcW w:w="4010" w:type="dxa"/>
            <w:tcBorders>
              <w:left w:val="nil"/>
              <w:right w:val="nil"/>
            </w:tcBorders>
            <w:shd w:val="clear" w:color="auto" w:fill="C0C0C0"/>
          </w:tcPr>
          <w:p w:rsidR="0004662D" w:rsidRPr="005E0077" w:rsidRDefault="0004662D" w:rsidP="0004662D">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El Coordinador de Donaciones se reúne con la empresa voluntaria y procede a realizar los ajustes pertinentes a las tareas a desarrollar por la empresa voluntaria en el Centro educativo Fe y Alegría seleccionado por ésta, en función al mensaje enviado por la Empresa Voluntaria conteniendo el Colegio, Tareas a desarrollar desde la actividad Elegir colegio y tareas a desarrollar. </w:t>
            </w:r>
          </w:p>
        </w:tc>
        <w:tc>
          <w:tcPr>
            <w:tcW w:w="1834" w:type="dxa"/>
            <w:tcBorders>
              <w:left w:val="nil"/>
              <w:right w:val="nil"/>
            </w:tcBorders>
            <w:shd w:val="clear" w:color="auto" w:fill="C0C0C0"/>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 xml:space="preserve">Coordinador de </w:t>
            </w:r>
            <w:r>
              <w:rPr>
                <w:rFonts w:ascii="Arial Narrow" w:hAnsi="Arial Narrow" w:cs="Arial Narrow"/>
                <w:sz w:val="16"/>
                <w:szCs w:val="16"/>
                <w:lang w:val="es-PE" w:eastAsia="es-PE"/>
              </w:rPr>
              <w:t>Donaciones</w:t>
            </w:r>
          </w:p>
        </w:tc>
        <w:tc>
          <w:tcPr>
            <w:tcW w:w="1318" w:type="dxa"/>
            <w:tcBorders>
              <w:left w:val="nil"/>
              <w:right w:val="nil"/>
            </w:tcBorders>
            <w:shd w:val="clear" w:color="auto" w:fill="C0C0C0"/>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Manual</w:t>
            </w:r>
          </w:p>
        </w:tc>
        <w:tc>
          <w:tcPr>
            <w:tcW w:w="917" w:type="dxa"/>
            <w:tcBorders>
              <w:left w:val="nil"/>
            </w:tcBorders>
            <w:shd w:val="clear" w:color="auto" w:fill="C0C0C0"/>
          </w:tcPr>
          <w:p w:rsidR="0004662D" w:rsidRPr="005E0077" w:rsidRDefault="0004662D" w:rsidP="0004662D">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día</w:t>
            </w:r>
          </w:p>
        </w:tc>
      </w:tr>
      <w:tr w:rsidR="0004662D" w:rsidRPr="003567A3" w:rsidTr="002A2F8C">
        <w:trPr>
          <w:trHeight w:val="675"/>
        </w:trPr>
        <w:tc>
          <w:tcPr>
            <w:tcW w:w="580" w:type="dxa"/>
            <w:tcBorders>
              <w:right w:val="nil"/>
            </w:tcBorders>
          </w:tcPr>
          <w:p w:rsidR="0004662D" w:rsidRPr="005E0077" w:rsidRDefault="0004662D" w:rsidP="0004662D">
            <w:pPr>
              <w:spacing w:after="0" w:line="240" w:lineRule="auto"/>
              <w:jc w:val="center"/>
              <w:rPr>
                <w:rFonts w:ascii="Arial Narrow" w:hAnsi="Arial Narrow" w:cs="Arial Narrow"/>
                <w:b/>
                <w:bCs/>
                <w:sz w:val="16"/>
                <w:szCs w:val="16"/>
                <w:lang w:val="es-PE" w:eastAsia="es-PE"/>
              </w:rPr>
            </w:pPr>
            <w:r>
              <w:rPr>
                <w:rFonts w:ascii="Arial Narrow" w:hAnsi="Arial Narrow" w:cs="Arial Narrow"/>
                <w:b/>
                <w:bCs/>
                <w:sz w:val="16"/>
                <w:szCs w:val="16"/>
                <w:lang w:val="es-PE" w:eastAsia="es-PE"/>
              </w:rPr>
              <w:t>6</w:t>
            </w:r>
          </w:p>
        </w:tc>
        <w:tc>
          <w:tcPr>
            <w:tcW w:w="1467" w:type="dxa"/>
            <w:tcBorders>
              <w:left w:val="nil"/>
              <w:right w:val="nil"/>
            </w:tcBorders>
          </w:tcPr>
          <w:p w:rsidR="0004662D"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Ajuste</w:t>
            </w:r>
            <w:r w:rsidRPr="005E0077">
              <w:rPr>
                <w:rFonts w:ascii="Arial Narrow" w:hAnsi="Arial Narrow" w:cs="Arial Narrow"/>
                <w:sz w:val="16"/>
                <w:szCs w:val="16"/>
                <w:lang w:val="es-PE" w:eastAsia="es-PE"/>
              </w:rPr>
              <w:t xml:space="preserve"> de campaña</w:t>
            </w:r>
            <w:r>
              <w:rPr>
                <w:rFonts w:ascii="Arial Narrow" w:hAnsi="Arial Narrow" w:cs="Arial Narrow"/>
                <w:sz w:val="16"/>
                <w:szCs w:val="16"/>
                <w:lang w:val="es-PE" w:eastAsia="es-PE"/>
              </w:rPr>
              <w:t xml:space="preserve"> voluntaria</w:t>
            </w:r>
          </w:p>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Requerimientos elegidos</w:t>
            </w:r>
          </w:p>
        </w:tc>
        <w:tc>
          <w:tcPr>
            <w:tcW w:w="1918" w:type="dxa"/>
            <w:tcBorders>
              <w:left w:val="nil"/>
              <w:right w:val="nil"/>
            </w:tcBorders>
          </w:tcPr>
          <w:p w:rsidR="0004662D" w:rsidRPr="005E0077" w:rsidRDefault="0004662D" w:rsidP="0004662D">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Consolidar</w:t>
            </w:r>
          </w:p>
        </w:tc>
        <w:tc>
          <w:tcPr>
            <w:tcW w:w="1608" w:type="dxa"/>
            <w:tcBorders>
              <w:left w:val="nil"/>
              <w:right w:val="nil"/>
            </w:tcBorders>
          </w:tcPr>
          <w:p w:rsidR="0004662D"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Ajuste</w:t>
            </w:r>
            <w:r w:rsidRPr="005E0077">
              <w:rPr>
                <w:rFonts w:ascii="Arial Narrow" w:hAnsi="Arial Narrow" w:cs="Arial Narrow"/>
                <w:sz w:val="16"/>
                <w:szCs w:val="16"/>
                <w:lang w:val="es-PE" w:eastAsia="es-PE"/>
              </w:rPr>
              <w:t xml:space="preserve"> de campaña</w:t>
            </w:r>
            <w:r>
              <w:rPr>
                <w:rFonts w:ascii="Arial Narrow" w:hAnsi="Arial Narrow" w:cs="Arial Narrow"/>
                <w:sz w:val="16"/>
                <w:szCs w:val="16"/>
                <w:lang w:val="es-PE" w:eastAsia="es-PE"/>
              </w:rPr>
              <w:t xml:space="preserve"> voluntaria</w:t>
            </w:r>
          </w:p>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Requerimientos elegidos</w:t>
            </w:r>
          </w:p>
        </w:tc>
        <w:tc>
          <w:tcPr>
            <w:tcW w:w="4010" w:type="dxa"/>
            <w:tcBorders>
              <w:left w:val="nil"/>
              <w:right w:val="nil"/>
            </w:tcBorders>
          </w:tcPr>
          <w:p w:rsidR="0004662D" w:rsidRPr="005E0077" w:rsidRDefault="0004662D" w:rsidP="0004662D">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Las salidas de las actividades</w:t>
            </w:r>
            <w:r w:rsidR="009C78C2">
              <w:rPr>
                <w:rFonts w:ascii="Arial Narrow" w:hAnsi="Arial Narrow" w:cs="Arial Narrow"/>
                <w:sz w:val="16"/>
                <w:szCs w:val="16"/>
                <w:lang w:val="es-PE" w:eastAsia="es-PE"/>
              </w:rPr>
              <w:t>: Evaluar</w:t>
            </w:r>
            <w:r w:rsidRPr="005E0077">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P</w:t>
            </w:r>
            <w:r w:rsidRPr="005E0077">
              <w:rPr>
                <w:rFonts w:ascii="Arial Narrow" w:hAnsi="Arial Narrow" w:cs="Arial Narrow"/>
                <w:sz w:val="16"/>
                <w:szCs w:val="16"/>
                <w:lang w:val="es-PE" w:eastAsia="es-PE"/>
              </w:rPr>
              <w:t>lan de requerimientos</w:t>
            </w:r>
            <w:r>
              <w:rPr>
                <w:rFonts w:ascii="Arial Narrow" w:hAnsi="Arial Narrow" w:cs="Arial Narrow"/>
                <w:sz w:val="16"/>
                <w:szCs w:val="16"/>
                <w:lang w:val="es-PE" w:eastAsia="es-PE"/>
              </w:rPr>
              <w:t xml:space="preserve"> y </w:t>
            </w:r>
            <w:r w:rsidRPr="005E0077">
              <w:rPr>
                <w:rFonts w:ascii="Arial Narrow" w:hAnsi="Arial Narrow" w:cs="Arial Narrow"/>
                <w:sz w:val="16"/>
                <w:szCs w:val="16"/>
                <w:lang w:val="es-PE" w:eastAsia="es-PE"/>
              </w:rPr>
              <w:t>Ajustar campaña</w:t>
            </w:r>
            <w:r>
              <w:rPr>
                <w:rFonts w:ascii="Arial Narrow" w:hAnsi="Arial Narrow" w:cs="Arial Narrow"/>
                <w:sz w:val="16"/>
                <w:szCs w:val="16"/>
                <w:lang w:val="es-PE" w:eastAsia="es-PE"/>
              </w:rPr>
              <w:t xml:space="preserve">, deben estar realizados para proceder con su distribución a la actividad de </w:t>
            </w:r>
            <w:r w:rsidRPr="005E0077">
              <w:rPr>
                <w:rFonts w:ascii="Arial Narrow" w:hAnsi="Arial Narrow" w:cs="Arial Narrow"/>
                <w:sz w:val="16"/>
                <w:szCs w:val="16"/>
                <w:lang w:val="es-PE" w:eastAsia="es-PE"/>
              </w:rPr>
              <w:t xml:space="preserve">Elaborar </w:t>
            </w:r>
            <w:r>
              <w:rPr>
                <w:rFonts w:ascii="Arial Narrow" w:hAnsi="Arial Narrow" w:cs="Arial Narrow"/>
                <w:sz w:val="16"/>
                <w:szCs w:val="16"/>
                <w:lang w:val="es-PE" w:eastAsia="es-PE"/>
              </w:rPr>
              <w:t>P</w:t>
            </w:r>
            <w:r w:rsidRPr="005E0077">
              <w:rPr>
                <w:rFonts w:ascii="Arial Narrow" w:hAnsi="Arial Narrow" w:cs="Arial Narrow"/>
                <w:sz w:val="16"/>
                <w:szCs w:val="16"/>
                <w:lang w:val="es-PE" w:eastAsia="es-PE"/>
              </w:rPr>
              <w:t xml:space="preserve">lan </w:t>
            </w:r>
            <w:r>
              <w:rPr>
                <w:rFonts w:ascii="Arial Narrow" w:hAnsi="Arial Narrow" w:cs="Arial Narrow"/>
                <w:sz w:val="16"/>
                <w:szCs w:val="16"/>
                <w:lang w:val="es-PE" w:eastAsia="es-PE"/>
              </w:rPr>
              <w:t>de ejecución.</w:t>
            </w:r>
          </w:p>
        </w:tc>
        <w:tc>
          <w:tcPr>
            <w:tcW w:w="1834" w:type="dxa"/>
            <w:tcBorders>
              <w:left w:val="nil"/>
              <w:right w:val="nil"/>
            </w:tcBorders>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 xml:space="preserve">Coordinador de </w:t>
            </w:r>
            <w:r>
              <w:rPr>
                <w:rFonts w:ascii="Arial Narrow" w:hAnsi="Arial Narrow" w:cs="Arial Narrow"/>
                <w:sz w:val="16"/>
                <w:szCs w:val="16"/>
                <w:lang w:val="es-PE" w:eastAsia="es-PE"/>
              </w:rPr>
              <w:t>Donaciones</w:t>
            </w:r>
          </w:p>
        </w:tc>
        <w:tc>
          <w:tcPr>
            <w:tcW w:w="1318" w:type="dxa"/>
            <w:tcBorders>
              <w:left w:val="nil"/>
              <w:right w:val="nil"/>
            </w:tcBorders>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Manual</w:t>
            </w:r>
          </w:p>
        </w:tc>
        <w:tc>
          <w:tcPr>
            <w:tcW w:w="917" w:type="dxa"/>
            <w:tcBorders>
              <w:left w:val="nil"/>
            </w:tcBorders>
          </w:tcPr>
          <w:p w:rsidR="0004662D" w:rsidRPr="005E0077" w:rsidRDefault="0004662D" w:rsidP="0004662D">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min.</w:t>
            </w:r>
          </w:p>
        </w:tc>
      </w:tr>
      <w:tr w:rsidR="0004662D" w:rsidRPr="003567A3" w:rsidTr="002A2F8C">
        <w:trPr>
          <w:trHeight w:val="675"/>
        </w:trPr>
        <w:tc>
          <w:tcPr>
            <w:tcW w:w="580" w:type="dxa"/>
            <w:tcBorders>
              <w:right w:val="nil"/>
            </w:tcBorders>
            <w:shd w:val="clear" w:color="auto" w:fill="BFBFBF"/>
          </w:tcPr>
          <w:p w:rsidR="0004662D" w:rsidRPr="005E0077" w:rsidRDefault="0004662D" w:rsidP="0004662D">
            <w:pPr>
              <w:spacing w:after="0" w:line="240" w:lineRule="auto"/>
              <w:jc w:val="center"/>
              <w:rPr>
                <w:rFonts w:ascii="Arial Narrow" w:hAnsi="Arial Narrow" w:cs="Arial Narrow"/>
                <w:b/>
                <w:bCs/>
                <w:sz w:val="16"/>
                <w:szCs w:val="16"/>
                <w:lang w:val="es-PE" w:eastAsia="es-PE"/>
              </w:rPr>
            </w:pPr>
            <w:r>
              <w:rPr>
                <w:rFonts w:ascii="Arial Narrow" w:hAnsi="Arial Narrow" w:cs="Arial Narrow"/>
                <w:b/>
                <w:bCs/>
                <w:sz w:val="16"/>
                <w:szCs w:val="16"/>
                <w:lang w:val="es-PE" w:eastAsia="es-PE"/>
              </w:rPr>
              <w:t>7</w:t>
            </w:r>
          </w:p>
        </w:tc>
        <w:tc>
          <w:tcPr>
            <w:tcW w:w="1467" w:type="dxa"/>
            <w:tcBorders>
              <w:left w:val="nil"/>
              <w:right w:val="nil"/>
            </w:tcBorders>
            <w:shd w:val="clear" w:color="auto" w:fill="BFBFBF"/>
          </w:tcPr>
          <w:p w:rsidR="0004662D"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Requerimientos elegidos</w:t>
            </w:r>
          </w:p>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Ajuste</w:t>
            </w:r>
            <w:r w:rsidRPr="005E0077">
              <w:rPr>
                <w:rFonts w:ascii="Arial Narrow" w:hAnsi="Arial Narrow" w:cs="Arial Narrow"/>
                <w:sz w:val="16"/>
                <w:szCs w:val="16"/>
                <w:lang w:val="es-PE" w:eastAsia="es-PE"/>
              </w:rPr>
              <w:t xml:space="preserve"> de campaña</w:t>
            </w:r>
            <w:r>
              <w:rPr>
                <w:rFonts w:ascii="Arial Narrow" w:hAnsi="Arial Narrow" w:cs="Arial Narrow"/>
                <w:sz w:val="16"/>
                <w:szCs w:val="16"/>
                <w:lang w:val="es-PE" w:eastAsia="es-PE"/>
              </w:rPr>
              <w:t xml:space="preserve"> voluntaria</w:t>
            </w:r>
          </w:p>
        </w:tc>
        <w:tc>
          <w:tcPr>
            <w:tcW w:w="1918" w:type="dxa"/>
            <w:tcBorders>
              <w:left w:val="nil"/>
              <w:right w:val="nil"/>
            </w:tcBorders>
            <w:shd w:val="clear" w:color="auto" w:fill="BFBFBF"/>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 xml:space="preserve">Elaborar plan </w:t>
            </w:r>
            <w:r>
              <w:rPr>
                <w:rFonts w:ascii="Arial Narrow" w:hAnsi="Arial Narrow" w:cs="Arial Narrow"/>
                <w:sz w:val="16"/>
                <w:szCs w:val="16"/>
                <w:lang w:val="es-PE" w:eastAsia="es-PE"/>
              </w:rPr>
              <w:t>de ejecución</w:t>
            </w:r>
          </w:p>
        </w:tc>
        <w:tc>
          <w:tcPr>
            <w:tcW w:w="1608" w:type="dxa"/>
            <w:tcBorders>
              <w:left w:val="nil"/>
              <w:right w:val="nil"/>
            </w:tcBorders>
            <w:shd w:val="clear" w:color="auto" w:fill="BFBFBF"/>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 xml:space="preserve">- Plan </w:t>
            </w:r>
            <w:r>
              <w:rPr>
                <w:rFonts w:ascii="Arial Narrow" w:hAnsi="Arial Narrow" w:cs="Arial Narrow"/>
                <w:sz w:val="16"/>
                <w:szCs w:val="16"/>
                <w:lang w:val="es-PE" w:eastAsia="es-PE"/>
              </w:rPr>
              <w:t>de Ejecución</w:t>
            </w:r>
          </w:p>
        </w:tc>
        <w:tc>
          <w:tcPr>
            <w:tcW w:w="4010" w:type="dxa"/>
            <w:tcBorders>
              <w:left w:val="nil"/>
              <w:right w:val="nil"/>
            </w:tcBorders>
            <w:shd w:val="clear" w:color="auto" w:fill="BFBFBF"/>
          </w:tcPr>
          <w:p w:rsidR="0004662D" w:rsidRPr="005E0077" w:rsidRDefault="0004662D" w:rsidP="0004662D">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w:t>
            </w:r>
            <w:r w:rsidRPr="005E0077">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Coordinador de Donaciones procede a elaborar el Plan de ejecución con respecto al método de donación a realizar y hace entrega de este Informe al Departamento de proyectos</w:t>
            </w:r>
            <w:r w:rsidRPr="005E0077">
              <w:rPr>
                <w:rFonts w:ascii="Arial Narrow" w:hAnsi="Arial Narrow" w:cs="Arial Narrow"/>
                <w:sz w:val="16"/>
                <w:szCs w:val="16"/>
                <w:lang w:val="es-PE" w:eastAsia="es-PE"/>
              </w:rPr>
              <w:t>.</w:t>
            </w:r>
          </w:p>
        </w:tc>
        <w:tc>
          <w:tcPr>
            <w:tcW w:w="1834" w:type="dxa"/>
            <w:tcBorders>
              <w:left w:val="nil"/>
              <w:right w:val="nil"/>
            </w:tcBorders>
            <w:shd w:val="clear" w:color="auto" w:fill="BFBFBF"/>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 xml:space="preserve">Coordinador de </w:t>
            </w:r>
            <w:r>
              <w:rPr>
                <w:rFonts w:ascii="Arial Narrow" w:hAnsi="Arial Narrow" w:cs="Arial Narrow"/>
                <w:sz w:val="16"/>
                <w:szCs w:val="16"/>
                <w:lang w:val="es-PE" w:eastAsia="es-PE"/>
              </w:rPr>
              <w:t>Donaciones</w:t>
            </w:r>
          </w:p>
        </w:tc>
        <w:tc>
          <w:tcPr>
            <w:tcW w:w="1318" w:type="dxa"/>
            <w:tcBorders>
              <w:left w:val="nil"/>
              <w:right w:val="nil"/>
            </w:tcBorders>
            <w:shd w:val="clear" w:color="auto" w:fill="BFBFBF"/>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Manual</w:t>
            </w:r>
          </w:p>
        </w:tc>
        <w:tc>
          <w:tcPr>
            <w:tcW w:w="917" w:type="dxa"/>
            <w:tcBorders>
              <w:left w:val="nil"/>
            </w:tcBorders>
            <w:shd w:val="clear" w:color="auto" w:fill="BFBFBF"/>
          </w:tcPr>
          <w:p w:rsidR="0004662D" w:rsidRPr="005E0077" w:rsidRDefault="0004662D" w:rsidP="0004662D">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3 días</w:t>
            </w:r>
          </w:p>
        </w:tc>
      </w:tr>
      <w:tr w:rsidR="0004662D" w:rsidRPr="003567A3" w:rsidTr="002A2F8C">
        <w:trPr>
          <w:trHeight w:val="675"/>
        </w:trPr>
        <w:tc>
          <w:tcPr>
            <w:tcW w:w="580" w:type="dxa"/>
            <w:tcBorders>
              <w:right w:val="nil"/>
            </w:tcBorders>
          </w:tcPr>
          <w:p w:rsidR="0004662D" w:rsidRDefault="0004662D" w:rsidP="0004662D">
            <w:pPr>
              <w:spacing w:after="0" w:line="240" w:lineRule="auto"/>
              <w:jc w:val="center"/>
              <w:rPr>
                <w:rFonts w:ascii="Arial Narrow" w:hAnsi="Arial Narrow" w:cs="Arial Narrow"/>
                <w:b/>
                <w:bCs/>
                <w:sz w:val="16"/>
                <w:szCs w:val="16"/>
                <w:lang w:val="es-PE" w:eastAsia="es-PE"/>
              </w:rPr>
            </w:pPr>
            <w:r>
              <w:rPr>
                <w:rFonts w:ascii="Arial Narrow" w:hAnsi="Arial Narrow" w:cs="Arial Narrow"/>
                <w:b/>
                <w:bCs/>
                <w:sz w:val="16"/>
                <w:szCs w:val="16"/>
                <w:lang w:val="es-PE" w:eastAsia="es-PE"/>
              </w:rPr>
              <w:t>8</w:t>
            </w:r>
          </w:p>
        </w:tc>
        <w:tc>
          <w:tcPr>
            <w:tcW w:w="1467" w:type="dxa"/>
            <w:tcBorders>
              <w:left w:val="nil"/>
              <w:right w:val="nil"/>
            </w:tcBorders>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 xml:space="preserve">- Plan </w:t>
            </w:r>
            <w:r>
              <w:rPr>
                <w:rFonts w:ascii="Arial Narrow" w:hAnsi="Arial Narrow" w:cs="Arial Narrow"/>
                <w:sz w:val="16"/>
                <w:szCs w:val="16"/>
                <w:lang w:val="es-PE" w:eastAsia="es-PE"/>
              </w:rPr>
              <w:t>de Ejecución</w:t>
            </w:r>
          </w:p>
        </w:tc>
        <w:tc>
          <w:tcPr>
            <w:tcW w:w="1918" w:type="dxa"/>
            <w:tcBorders>
              <w:left w:val="nil"/>
              <w:right w:val="nil"/>
            </w:tcBorders>
          </w:tcPr>
          <w:p w:rsidR="0004662D" w:rsidRPr="005E0077" w:rsidRDefault="0004662D" w:rsidP="0004662D">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Resultado de donación</w:t>
            </w:r>
          </w:p>
        </w:tc>
        <w:tc>
          <w:tcPr>
            <w:tcW w:w="1608" w:type="dxa"/>
            <w:tcBorders>
              <w:left w:val="nil"/>
              <w:right w:val="nil"/>
            </w:tcBorders>
          </w:tcPr>
          <w:p w:rsidR="0004662D" w:rsidRPr="005E0077" w:rsidRDefault="0004662D" w:rsidP="0004662D">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Resultado de donación</w:t>
            </w:r>
          </w:p>
        </w:tc>
        <w:tc>
          <w:tcPr>
            <w:tcW w:w="4010" w:type="dxa"/>
            <w:tcBorders>
              <w:left w:val="nil"/>
              <w:right w:val="nil"/>
            </w:tcBorders>
          </w:tcPr>
          <w:p w:rsidR="0004662D" w:rsidRPr="005E0077" w:rsidRDefault="0004662D" w:rsidP="0004662D">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Coordinador de Donaciones procede a enviar un mensaje al Departamento de proyectos, informando sobre el resultado de la donación obtenida.</w:t>
            </w:r>
          </w:p>
        </w:tc>
        <w:tc>
          <w:tcPr>
            <w:tcW w:w="1834" w:type="dxa"/>
            <w:tcBorders>
              <w:left w:val="nil"/>
              <w:right w:val="nil"/>
            </w:tcBorders>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 xml:space="preserve">Coordinador de </w:t>
            </w:r>
            <w:r>
              <w:rPr>
                <w:rFonts w:ascii="Arial Narrow" w:hAnsi="Arial Narrow" w:cs="Arial Narrow"/>
                <w:sz w:val="16"/>
                <w:szCs w:val="16"/>
                <w:lang w:val="es-PE" w:eastAsia="es-PE"/>
              </w:rPr>
              <w:t>Donaciones</w:t>
            </w:r>
          </w:p>
        </w:tc>
        <w:tc>
          <w:tcPr>
            <w:tcW w:w="1318" w:type="dxa"/>
            <w:tcBorders>
              <w:left w:val="nil"/>
              <w:right w:val="nil"/>
            </w:tcBorders>
          </w:tcPr>
          <w:p w:rsidR="0004662D" w:rsidRPr="005E0077" w:rsidRDefault="0004662D" w:rsidP="0004662D">
            <w:pPr>
              <w:spacing w:after="0" w:line="240" w:lineRule="auto"/>
              <w:rPr>
                <w:rFonts w:ascii="Arial Narrow" w:hAnsi="Arial Narrow" w:cs="Arial Narrow"/>
                <w:sz w:val="16"/>
                <w:szCs w:val="16"/>
                <w:lang w:val="es-PE" w:eastAsia="es-PE"/>
              </w:rPr>
            </w:pPr>
            <w:r w:rsidRPr="005E0077">
              <w:rPr>
                <w:rFonts w:ascii="Arial Narrow" w:hAnsi="Arial Narrow" w:cs="Arial Narrow"/>
                <w:sz w:val="16"/>
                <w:szCs w:val="16"/>
                <w:lang w:val="es-PE" w:eastAsia="es-PE"/>
              </w:rPr>
              <w:t>Manual</w:t>
            </w:r>
          </w:p>
        </w:tc>
        <w:tc>
          <w:tcPr>
            <w:tcW w:w="917" w:type="dxa"/>
            <w:tcBorders>
              <w:left w:val="nil"/>
            </w:tcBorders>
          </w:tcPr>
          <w:p w:rsidR="0004662D" w:rsidRPr="005E0077" w:rsidRDefault="0004662D" w:rsidP="0004662D">
            <w:pPr>
              <w:keepNext/>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3 días</w:t>
            </w:r>
          </w:p>
        </w:tc>
      </w:tr>
    </w:tbl>
    <w:p w:rsidR="0004662D" w:rsidRPr="0004662D" w:rsidRDefault="0004662D" w:rsidP="0004662D">
      <w:pPr>
        <w:pStyle w:val="Caption"/>
        <w:jc w:val="center"/>
        <w:rPr>
          <w:rFonts w:asciiTheme="majorHAnsi" w:hAnsiTheme="majorHAnsi"/>
          <w:sz w:val="16"/>
          <w:szCs w:val="16"/>
        </w:rPr>
      </w:pPr>
      <w:bookmarkStart w:id="265" w:name="_Toc266031713"/>
      <w:r w:rsidRPr="0004662D">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27</w:t>
      </w:r>
      <w:r w:rsidR="00C74554">
        <w:rPr>
          <w:rFonts w:asciiTheme="majorHAnsi" w:hAnsiTheme="majorHAnsi"/>
          <w:sz w:val="16"/>
          <w:szCs w:val="16"/>
        </w:rPr>
        <w:fldChar w:fldCharType="end"/>
      </w:r>
      <w:r w:rsidRPr="0004662D">
        <w:rPr>
          <w:rFonts w:asciiTheme="majorHAnsi" w:hAnsiTheme="majorHAnsi"/>
          <w:sz w:val="16"/>
          <w:szCs w:val="16"/>
        </w:rPr>
        <w:t>.- Caracterización de Proceso "Canalización de Donaciones del Departamento de Donaciones e Imagen Institucional”</w:t>
      </w:r>
      <w:bookmarkEnd w:id="265"/>
    </w:p>
    <w:p w:rsidR="009C78C2" w:rsidRDefault="0004662D" w:rsidP="0004662D">
      <w:pPr>
        <w:pStyle w:val="Caption"/>
        <w:jc w:val="center"/>
        <w:rPr>
          <w:rFonts w:asciiTheme="majorHAnsi" w:hAnsiTheme="majorHAnsi"/>
          <w:sz w:val="16"/>
          <w:szCs w:val="16"/>
        </w:rPr>
        <w:sectPr w:rsidR="009C78C2" w:rsidSect="0004662D">
          <w:footerReference w:type="default" r:id="rId58"/>
          <w:pgSz w:w="16838" w:h="11906" w:orient="landscape" w:code="9"/>
          <w:pgMar w:top="1701" w:right="1418" w:bottom="1701" w:left="1701" w:header="709" w:footer="709" w:gutter="0"/>
          <w:cols w:space="708"/>
          <w:docGrid w:linePitch="360"/>
        </w:sectPr>
      </w:pPr>
      <w:r w:rsidRPr="0004662D">
        <w:rPr>
          <w:rFonts w:asciiTheme="majorHAnsi" w:hAnsiTheme="majorHAnsi"/>
          <w:sz w:val="16"/>
          <w:szCs w:val="16"/>
        </w:rPr>
        <w:t>Fuente</w:t>
      </w:r>
      <w:r w:rsidR="00531ACF" w:rsidRPr="0004662D">
        <w:rPr>
          <w:rFonts w:asciiTheme="majorHAnsi" w:hAnsiTheme="majorHAnsi"/>
          <w:sz w:val="16"/>
          <w:szCs w:val="16"/>
        </w:rPr>
        <w:t>: Elaboración</w:t>
      </w:r>
      <w:r w:rsidRPr="0004662D">
        <w:rPr>
          <w:rFonts w:asciiTheme="majorHAnsi" w:hAnsiTheme="majorHAnsi"/>
          <w:sz w:val="16"/>
          <w:szCs w:val="16"/>
        </w:rPr>
        <w:t xml:space="preserve"> propia</w:t>
      </w:r>
    </w:p>
    <w:p w:rsidR="009C78C2" w:rsidRPr="009C78C2" w:rsidRDefault="009C78C2" w:rsidP="009C78C2">
      <w:pPr>
        <w:pStyle w:val="Heading3"/>
        <w:numPr>
          <w:ilvl w:val="2"/>
          <w:numId w:val="1"/>
        </w:numPr>
        <w:spacing w:after="240"/>
        <w:rPr>
          <w:b/>
          <w:i w:val="0"/>
          <w:smallCaps w:val="0"/>
          <w:sz w:val="24"/>
          <w:szCs w:val="24"/>
        </w:rPr>
      </w:pPr>
      <w:bookmarkStart w:id="266" w:name="_Toc266033410"/>
      <w:r w:rsidRPr="009C78C2">
        <w:rPr>
          <w:b/>
          <w:i w:val="0"/>
          <w:smallCaps w:val="0"/>
          <w:sz w:val="24"/>
          <w:szCs w:val="24"/>
        </w:rPr>
        <w:t>MACRO PROCESO: Gestión de Proyectos</w:t>
      </w:r>
      <w:bookmarkEnd w:id="266"/>
    </w:p>
    <w:p w:rsidR="009C78C2" w:rsidRPr="009C78C2" w:rsidRDefault="009C78C2" w:rsidP="009C78C2">
      <w:pPr>
        <w:spacing w:line="360" w:lineRule="auto"/>
        <w:jc w:val="both"/>
        <w:rPr>
          <w:sz w:val="24"/>
        </w:rPr>
      </w:pPr>
      <w:r w:rsidRPr="009C78C2">
        <w:rPr>
          <w:sz w:val="24"/>
        </w:rPr>
        <w:t xml:space="preserve">El presente macro proceso muestra los procesos necesarios para la realización de proyectos en el movimiento Fe y Alegría Perú. El objetivo de estos proyectos es mejorar la calidad educativa que brindan los centros educativos y para ello se obtienen recursos de fuentes externas por medio de concursos y donaciones. Los proyectos que se ejecutan, pueden ir desde construcciones hasta compra de nuevas maquinarias, incluyendo la implementación de nuevas formas de educación para lograr llegar a más alumnos.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29"/>
        <w:gridCol w:w="2176"/>
        <w:gridCol w:w="2163"/>
        <w:gridCol w:w="2152"/>
      </w:tblGrid>
      <w:tr w:rsidR="009C78C2" w:rsidRPr="003B7F34" w:rsidTr="00603F6E">
        <w:trPr>
          <w:trHeight w:val="699"/>
          <w:tblHeader/>
        </w:trPr>
        <w:tc>
          <w:tcPr>
            <w:tcW w:w="8720" w:type="dxa"/>
            <w:gridSpan w:val="4"/>
            <w:shd w:val="clear" w:color="auto" w:fill="000000"/>
            <w:vAlign w:val="center"/>
          </w:tcPr>
          <w:p w:rsidR="009C78C2" w:rsidRPr="003B7F34" w:rsidRDefault="009C78C2" w:rsidP="00603F6E">
            <w:pPr>
              <w:autoSpaceDE w:val="0"/>
              <w:autoSpaceDN w:val="0"/>
              <w:adjustRightInd w:val="0"/>
              <w:spacing w:after="0" w:line="240" w:lineRule="auto"/>
              <w:jc w:val="center"/>
              <w:rPr>
                <w:rFonts w:ascii="Arial Narrow" w:hAnsi="Arial Narrow" w:cs="Arial"/>
                <w:b/>
                <w:bCs/>
                <w:color w:val="FFFFFF"/>
                <w:sz w:val="28"/>
                <w:szCs w:val="28"/>
              </w:rPr>
            </w:pPr>
            <w:r w:rsidRPr="008A3A0A">
              <w:rPr>
                <w:rFonts w:ascii="Arial Narrow" w:hAnsi="Arial Narrow"/>
                <w:b/>
                <w:color w:val="FFFFFF"/>
                <w:sz w:val="28"/>
                <w:szCs w:val="28"/>
              </w:rPr>
              <w:t>MACRO</w:t>
            </w:r>
            <w:r>
              <w:rPr>
                <w:rFonts w:ascii="Arial Narrow" w:hAnsi="Arial Narrow"/>
                <w:b/>
                <w:color w:val="FFFFFF"/>
                <w:sz w:val="28"/>
                <w:szCs w:val="28"/>
              </w:rPr>
              <w:t xml:space="preserve"> </w:t>
            </w:r>
            <w:r w:rsidRPr="008A3A0A">
              <w:rPr>
                <w:rFonts w:ascii="Arial Narrow" w:hAnsi="Arial Narrow"/>
                <w:b/>
                <w:color w:val="FFFFFF"/>
                <w:sz w:val="28"/>
                <w:szCs w:val="28"/>
              </w:rPr>
              <w:t xml:space="preserve">PROCESO </w:t>
            </w:r>
            <w:r w:rsidRPr="003B7F34">
              <w:rPr>
                <w:rFonts w:ascii="Arial Narrow" w:hAnsi="Arial Narrow"/>
                <w:b/>
                <w:color w:val="FFFFFF"/>
                <w:sz w:val="28"/>
                <w:szCs w:val="28"/>
              </w:rPr>
              <w:t>“</w:t>
            </w:r>
            <w:r w:rsidRPr="00110DC7">
              <w:rPr>
                <w:rFonts w:ascii="Arial Narrow" w:hAnsi="Arial Narrow"/>
                <w:b/>
                <w:color w:val="FFFFFF"/>
                <w:sz w:val="28"/>
                <w:szCs w:val="28"/>
              </w:rPr>
              <w:t>Gestión de Proyectos</w:t>
            </w:r>
            <w:r w:rsidRPr="003B7F34">
              <w:rPr>
                <w:rFonts w:ascii="Arial Narrow" w:hAnsi="Arial Narrow"/>
                <w:b/>
                <w:color w:val="FFFFFF"/>
                <w:sz w:val="28"/>
                <w:szCs w:val="28"/>
              </w:rPr>
              <w:t>”</w:t>
            </w:r>
          </w:p>
        </w:tc>
      </w:tr>
      <w:tr w:rsidR="009C78C2" w:rsidRPr="003B7F34" w:rsidTr="00603F6E">
        <w:tc>
          <w:tcPr>
            <w:tcW w:w="2229" w:type="dxa"/>
            <w:shd w:val="clear" w:color="auto" w:fill="BFBFBF"/>
            <w:vAlign w:val="center"/>
          </w:tcPr>
          <w:p w:rsidR="009C78C2" w:rsidRPr="003B7F34" w:rsidRDefault="009C78C2" w:rsidP="00603F6E">
            <w:pPr>
              <w:spacing w:after="0" w:line="240" w:lineRule="auto"/>
              <w:jc w:val="center"/>
              <w:rPr>
                <w:rFonts w:ascii="Arial Narrow" w:hAnsi="Arial Narrow"/>
                <w:b/>
              </w:rPr>
            </w:pPr>
            <w:r w:rsidRPr="003B7F34">
              <w:rPr>
                <w:rFonts w:ascii="Arial Narrow" w:hAnsi="Arial Narrow"/>
                <w:b/>
              </w:rPr>
              <w:t>PROPÓSITO</w:t>
            </w:r>
          </w:p>
        </w:tc>
        <w:tc>
          <w:tcPr>
            <w:tcW w:w="6491" w:type="dxa"/>
            <w:gridSpan w:val="3"/>
          </w:tcPr>
          <w:p w:rsidR="009C78C2" w:rsidRDefault="009C78C2" w:rsidP="00603F6E">
            <w:pPr>
              <w:spacing w:after="0" w:line="240" w:lineRule="auto"/>
              <w:jc w:val="both"/>
              <w:rPr>
                <w:rFonts w:ascii="Arial Narrow" w:hAnsi="Arial Narrow"/>
              </w:rPr>
            </w:pPr>
            <w:r>
              <w:rPr>
                <w:rFonts w:ascii="Arial Narrow" w:hAnsi="Arial Narrow"/>
              </w:rPr>
              <w:t>El siguiente macro proceso tiene como propósito el cumplimiento del  siguiente objetivo:</w:t>
            </w:r>
          </w:p>
          <w:p w:rsidR="009C78C2" w:rsidRPr="00DF0671" w:rsidRDefault="009C78C2" w:rsidP="00603F6E">
            <w:pPr>
              <w:spacing w:after="0" w:line="240" w:lineRule="auto"/>
              <w:jc w:val="both"/>
              <w:rPr>
                <w:rFonts w:ascii="Arial Narrow" w:hAnsi="Arial Narrow"/>
              </w:rPr>
            </w:pPr>
            <w:r w:rsidRPr="00B908E2">
              <w:rPr>
                <w:rFonts w:ascii="Arial Narrow" w:hAnsi="Arial Narrow"/>
              </w:rPr>
              <w:t>OSE 1: Impulsar una gestión dinámica, participativa y descentralizada que promueva el compromiso de las instituciones educativas  con el  proceso de regionalización del país, desde la propuesta educativa de FYA.</w:t>
            </w:r>
          </w:p>
        </w:tc>
      </w:tr>
      <w:tr w:rsidR="009C78C2" w:rsidRPr="003B7F34" w:rsidTr="00603F6E">
        <w:tc>
          <w:tcPr>
            <w:tcW w:w="2229" w:type="dxa"/>
            <w:shd w:val="clear" w:color="auto" w:fill="BFBFBF"/>
            <w:vAlign w:val="center"/>
          </w:tcPr>
          <w:p w:rsidR="009C78C2" w:rsidRPr="003B7F34" w:rsidRDefault="009C78C2" w:rsidP="00603F6E">
            <w:pPr>
              <w:spacing w:after="0" w:line="240" w:lineRule="auto"/>
              <w:jc w:val="center"/>
              <w:rPr>
                <w:rFonts w:ascii="Arial Narrow" w:hAnsi="Arial Narrow"/>
                <w:b/>
              </w:rPr>
            </w:pPr>
            <w:r w:rsidRPr="003B7F34">
              <w:rPr>
                <w:rFonts w:ascii="Arial Narrow" w:hAnsi="Arial Narrow"/>
                <w:b/>
              </w:rPr>
              <w:t>RESPONSABLE</w:t>
            </w:r>
          </w:p>
        </w:tc>
        <w:tc>
          <w:tcPr>
            <w:tcW w:w="2176" w:type="dxa"/>
            <w:vAlign w:val="center"/>
          </w:tcPr>
          <w:p w:rsidR="009C78C2" w:rsidRPr="00B908E2" w:rsidRDefault="009C78C2" w:rsidP="00603F6E">
            <w:pPr>
              <w:spacing w:after="0" w:line="240" w:lineRule="auto"/>
              <w:rPr>
                <w:rFonts w:ascii="Arial Narrow" w:hAnsi="Arial Narrow"/>
              </w:rPr>
            </w:pPr>
            <w:r>
              <w:rPr>
                <w:rFonts w:ascii="Arial Narrow" w:hAnsi="Arial Narrow"/>
              </w:rPr>
              <w:t>Jefe del Departamento de Proyectos</w:t>
            </w:r>
          </w:p>
        </w:tc>
        <w:tc>
          <w:tcPr>
            <w:tcW w:w="2163" w:type="dxa"/>
            <w:shd w:val="clear" w:color="auto" w:fill="D9D9D9"/>
            <w:vAlign w:val="center"/>
          </w:tcPr>
          <w:p w:rsidR="009C78C2" w:rsidRPr="003B7F34" w:rsidRDefault="009C78C2" w:rsidP="00603F6E">
            <w:pPr>
              <w:spacing w:after="0" w:line="240" w:lineRule="auto"/>
              <w:jc w:val="center"/>
              <w:rPr>
                <w:rFonts w:ascii="Arial Narrow" w:hAnsi="Arial Narrow"/>
                <w:b/>
              </w:rPr>
            </w:pPr>
            <w:r w:rsidRPr="003B7F34">
              <w:rPr>
                <w:rFonts w:ascii="Arial Narrow" w:hAnsi="Arial Narrow"/>
                <w:b/>
              </w:rPr>
              <w:t>BASE LEGAL</w:t>
            </w:r>
          </w:p>
        </w:tc>
        <w:tc>
          <w:tcPr>
            <w:tcW w:w="2152" w:type="dxa"/>
            <w:vAlign w:val="center"/>
          </w:tcPr>
          <w:p w:rsidR="009C78C2" w:rsidRPr="003B7F34" w:rsidRDefault="009C78C2" w:rsidP="00603F6E">
            <w:pPr>
              <w:spacing w:after="0" w:line="240" w:lineRule="auto"/>
              <w:rPr>
                <w:rFonts w:ascii="Arial Narrow" w:hAnsi="Arial Narrow"/>
              </w:rPr>
            </w:pPr>
            <w:r w:rsidRPr="003B7F34">
              <w:rPr>
                <w:rFonts w:ascii="Arial Narrow" w:hAnsi="Arial Narrow"/>
              </w:rPr>
              <w:t>No Aplica</w:t>
            </w:r>
          </w:p>
        </w:tc>
      </w:tr>
      <w:tr w:rsidR="009C78C2" w:rsidRPr="003B7F34" w:rsidTr="00603F6E">
        <w:tc>
          <w:tcPr>
            <w:tcW w:w="2229" w:type="dxa"/>
            <w:shd w:val="clear" w:color="auto" w:fill="BFBFBF"/>
            <w:vAlign w:val="center"/>
          </w:tcPr>
          <w:p w:rsidR="009C78C2" w:rsidRPr="003B7F34" w:rsidRDefault="009C78C2" w:rsidP="00603F6E">
            <w:pPr>
              <w:spacing w:after="0" w:line="240" w:lineRule="auto"/>
              <w:jc w:val="center"/>
              <w:rPr>
                <w:rFonts w:ascii="Arial Narrow" w:hAnsi="Arial Narrow"/>
                <w:b/>
              </w:rPr>
            </w:pPr>
            <w:r w:rsidRPr="003B7F34">
              <w:rPr>
                <w:rFonts w:ascii="Arial Narrow" w:hAnsi="Arial Narrow"/>
                <w:b/>
              </w:rPr>
              <w:t>ACTORES DEL PROCESO</w:t>
            </w:r>
          </w:p>
        </w:tc>
        <w:tc>
          <w:tcPr>
            <w:tcW w:w="6491" w:type="dxa"/>
            <w:gridSpan w:val="3"/>
            <w:vAlign w:val="center"/>
          </w:tcPr>
          <w:p w:rsidR="009C78C2" w:rsidRPr="00B908E2" w:rsidRDefault="009C78C2" w:rsidP="00603F6E">
            <w:pPr>
              <w:spacing w:after="0" w:line="240" w:lineRule="auto"/>
              <w:rPr>
                <w:rFonts w:ascii="Arial Narrow" w:hAnsi="Arial Narrow" w:cs="Arial"/>
                <w:bCs/>
              </w:rPr>
            </w:pPr>
            <w:r w:rsidRPr="00B908E2">
              <w:rPr>
                <w:rFonts w:ascii="Arial Narrow" w:hAnsi="Arial Narrow"/>
              </w:rPr>
              <w:t>No Aplica</w:t>
            </w:r>
          </w:p>
        </w:tc>
      </w:tr>
      <w:tr w:rsidR="009C78C2" w:rsidRPr="003B7F34" w:rsidTr="00603F6E">
        <w:tc>
          <w:tcPr>
            <w:tcW w:w="2229" w:type="dxa"/>
            <w:shd w:val="clear" w:color="auto" w:fill="BFBFBF"/>
            <w:vAlign w:val="center"/>
          </w:tcPr>
          <w:p w:rsidR="009C78C2" w:rsidRPr="003B7F34" w:rsidRDefault="009C78C2" w:rsidP="00603F6E">
            <w:pPr>
              <w:spacing w:after="0" w:line="240" w:lineRule="auto"/>
              <w:jc w:val="center"/>
              <w:rPr>
                <w:rFonts w:ascii="Arial Narrow" w:hAnsi="Arial Narrow"/>
                <w:b/>
              </w:rPr>
            </w:pPr>
            <w:r w:rsidRPr="003B7F34">
              <w:rPr>
                <w:rFonts w:ascii="Arial Narrow" w:hAnsi="Arial Narrow"/>
                <w:b/>
              </w:rPr>
              <w:t>CLIENTES INTERNOS</w:t>
            </w:r>
          </w:p>
        </w:tc>
        <w:tc>
          <w:tcPr>
            <w:tcW w:w="2176" w:type="dxa"/>
            <w:vAlign w:val="center"/>
          </w:tcPr>
          <w:p w:rsidR="009C78C2" w:rsidRPr="00BC4F03" w:rsidRDefault="009C78C2" w:rsidP="00603F6E">
            <w:pPr>
              <w:spacing w:after="0" w:line="240" w:lineRule="auto"/>
              <w:rPr>
                <w:rFonts w:ascii="Arial Narrow" w:hAnsi="Arial Narrow"/>
              </w:rPr>
            </w:pPr>
            <w:r>
              <w:rPr>
                <w:rFonts w:ascii="Arial Narrow" w:hAnsi="Arial Narrow"/>
              </w:rPr>
              <w:t>No Aplica</w:t>
            </w:r>
          </w:p>
        </w:tc>
        <w:tc>
          <w:tcPr>
            <w:tcW w:w="2163" w:type="dxa"/>
            <w:shd w:val="clear" w:color="auto" w:fill="D9D9D9"/>
            <w:vAlign w:val="center"/>
          </w:tcPr>
          <w:p w:rsidR="009C78C2" w:rsidRPr="003B7F34" w:rsidRDefault="009C78C2" w:rsidP="00603F6E">
            <w:pPr>
              <w:spacing w:after="0" w:line="240" w:lineRule="auto"/>
              <w:jc w:val="center"/>
              <w:rPr>
                <w:rFonts w:ascii="Arial Narrow" w:hAnsi="Arial Narrow"/>
                <w:b/>
              </w:rPr>
            </w:pPr>
            <w:r w:rsidRPr="003B7F34">
              <w:rPr>
                <w:rFonts w:ascii="Arial Narrow" w:hAnsi="Arial Narrow"/>
                <w:b/>
              </w:rPr>
              <w:t>CLIENTES EXTERNOS</w:t>
            </w:r>
          </w:p>
        </w:tc>
        <w:tc>
          <w:tcPr>
            <w:tcW w:w="2152" w:type="dxa"/>
          </w:tcPr>
          <w:p w:rsidR="009C78C2" w:rsidRPr="00BC4F03" w:rsidRDefault="009C78C2" w:rsidP="00603F6E">
            <w:pPr>
              <w:spacing w:after="0" w:line="240" w:lineRule="auto"/>
              <w:rPr>
                <w:rFonts w:ascii="Arial Narrow" w:hAnsi="Arial Narrow"/>
              </w:rPr>
            </w:pPr>
            <w:r>
              <w:rPr>
                <w:rFonts w:ascii="Arial Narrow" w:hAnsi="Arial Narrow"/>
              </w:rPr>
              <w:t>Centros Educativos Fe y Alegría Perú</w:t>
            </w:r>
          </w:p>
        </w:tc>
      </w:tr>
      <w:tr w:rsidR="009C78C2" w:rsidRPr="003B7F34" w:rsidTr="00603F6E">
        <w:tc>
          <w:tcPr>
            <w:tcW w:w="2229" w:type="dxa"/>
            <w:shd w:val="clear" w:color="auto" w:fill="BFBFBF"/>
            <w:vAlign w:val="center"/>
          </w:tcPr>
          <w:p w:rsidR="009C78C2" w:rsidRPr="003B7F34" w:rsidRDefault="009C78C2" w:rsidP="00603F6E">
            <w:pPr>
              <w:spacing w:after="0" w:line="240" w:lineRule="auto"/>
              <w:jc w:val="center"/>
              <w:rPr>
                <w:rFonts w:ascii="Arial Narrow" w:hAnsi="Arial Narrow"/>
                <w:b/>
              </w:rPr>
            </w:pPr>
            <w:r w:rsidRPr="003B7F34">
              <w:rPr>
                <w:rFonts w:ascii="Arial Narrow" w:hAnsi="Arial Narrow"/>
                <w:b/>
              </w:rPr>
              <w:t>ALCANCE</w:t>
            </w:r>
          </w:p>
        </w:tc>
        <w:tc>
          <w:tcPr>
            <w:tcW w:w="6491" w:type="dxa"/>
            <w:gridSpan w:val="3"/>
          </w:tcPr>
          <w:p w:rsidR="009C78C2" w:rsidRDefault="009C78C2" w:rsidP="00603F6E">
            <w:pPr>
              <w:spacing w:after="0" w:line="240" w:lineRule="auto"/>
              <w:jc w:val="both"/>
              <w:rPr>
                <w:rFonts w:ascii="Arial Narrow" w:hAnsi="Arial Narrow"/>
              </w:rPr>
            </w:pPr>
            <w:r w:rsidRPr="00E60088">
              <w:rPr>
                <w:rFonts w:ascii="Arial Narrow" w:hAnsi="Arial Narrow"/>
              </w:rPr>
              <w:t xml:space="preserve">El alcance del presente proceso se encuentra en torno a las actividades que se realizan para la realización de proyectos, este no contempla la inversión de dinero, tan solo el planeamiento y la ejecución del mismo por medio del área </w:t>
            </w:r>
            <w:r>
              <w:rPr>
                <w:rFonts w:ascii="Arial Narrow" w:hAnsi="Arial Narrow"/>
              </w:rPr>
              <w:t>ejecutora</w:t>
            </w:r>
            <w:r w:rsidRPr="00E60088">
              <w:rPr>
                <w:rFonts w:ascii="Arial Narrow" w:hAnsi="Arial Narrow"/>
              </w:rPr>
              <w:t xml:space="preserve"> designada. Los recursos para la realización de estos proyectos se obtienen de concursos y donaciones.</w:t>
            </w:r>
          </w:p>
          <w:p w:rsidR="009C78C2" w:rsidRPr="00DF0671" w:rsidRDefault="009C78C2" w:rsidP="00603F6E">
            <w:pPr>
              <w:spacing w:after="0" w:line="240" w:lineRule="auto"/>
              <w:jc w:val="both"/>
              <w:rPr>
                <w:rFonts w:ascii="Arial Narrow" w:hAnsi="Arial Narrow"/>
              </w:rPr>
            </w:pPr>
            <w:r>
              <w:rPr>
                <w:rFonts w:ascii="Arial Narrow" w:hAnsi="Arial Narrow"/>
              </w:rPr>
              <w:t xml:space="preserve">Los procesos realizados por otras organizaciones ajenas a </w:t>
            </w:r>
            <w:smartTag w:uri="urn:schemas-microsoft-com:office:smarttags" w:element="PersonName">
              <w:smartTagPr>
                <w:attr w:name="ProductID" w:val="la Oficina Central"/>
              </w:smartTagPr>
              <w:r>
                <w:rPr>
                  <w:rFonts w:ascii="Arial Narrow" w:hAnsi="Arial Narrow"/>
                </w:rPr>
                <w:t>la Oficina Central</w:t>
              </w:r>
            </w:smartTag>
            <w:r>
              <w:rPr>
                <w:rFonts w:ascii="Arial Narrow" w:hAnsi="Arial Narrow"/>
              </w:rPr>
              <w:t xml:space="preserve"> Fe y Alegría Perú se encuentran fuera del alcance de este macro proceso. </w:t>
            </w:r>
            <w:r w:rsidRPr="00E60088">
              <w:rPr>
                <w:rFonts w:ascii="Arial Narrow" w:hAnsi="Arial Narrow"/>
              </w:rPr>
              <w:t xml:space="preserve"> </w:t>
            </w:r>
          </w:p>
        </w:tc>
      </w:tr>
      <w:tr w:rsidR="009C78C2" w:rsidRPr="003B7F34" w:rsidTr="00603F6E">
        <w:tc>
          <w:tcPr>
            <w:tcW w:w="2229" w:type="dxa"/>
            <w:shd w:val="clear" w:color="auto" w:fill="BFBFBF"/>
            <w:vAlign w:val="center"/>
          </w:tcPr>
          <w:p w:rsidR="009C78C2" w:rsidRPr="003B7F34" w:rsidRDefault="009C78C2" w:rsidP="00603F6E">
            <w:pPr>
              <w:spacing w:after="0" w:line="240" w:lineRule="auto"/>
              <w:jc w:val="center"/>
              <w:rPr>
                <w:rFonts w:ascii="Arial Narrow" w:hAnsi="Arial Narrow"/>
                <w:b/>
              </w:rPr>
            </w:pPr>
            <w:r w:rsidRPr="003B7F34">
              <w:rPr>
                <w:rFonts w:ascii="Arial Narrow" w:hAnsi="Arial Narrow"/>
                <w:b/>
              </w:rPr>
              <w:t>PROCEDIMIENTO</w:t>
            </w:r>
          </w:p>
        </w:tc>
        <w:tc>
          <w:tcPr>
            <w:tcW w:w="6491" w:type="dxa"/>
            <w:gridSpan w:val="3"/>
            <w:vAlign w:val="center"/>
          </w:tcPr>
          <w:p w:rsidR="009C78C2" w:rsidRPr="00E60088" w:rsidRDefault="009C78C2" w:rsidP="00B420B6">
            <w:pPr>
              <w:numPr>
                <w:ilvl w:val="0"/>
                <w:numId w:val="20"/>
              </w:numPr>
              <w:autoSpaceDE w:val="0"/>
              <w:autoSpaceDN w:val="0"/>
              <w:adjustRightInd w:val="0"/>
              <w:spacing w:after="0" w:line="240" w:lineRule="auto"/>
              <w:jc w:val="both"/>
              <w:rPr>
                <w:rFonts w:ascii="Arial Narrow" w:hAnsi="Arial Narrow" w:cs="Arial"/>
                <w:bCs/>
              </w:rPr>
            </w:pPr>
            <w:r w:rsidRPr="00E60088">
              <w:rPr>
                <w:rFonts w:ascii="Arial Narrow" w:hAnsi="Arial Narrow" w:cs="Arial"/>
                <w:bCs/>
              </w:rPr>
              <w:t xml:space="preserve">El proceso se inicia con la participación en concursos, que consisten en la captación de recursos para la elaboración de los proyectos, ya sea por medio de concursos en los cuales se participa con ayuda de las ONG Aliadas en otros países o las donaciones de empresas privadas peruanas que son captadas por el Departamento de Donaciones e Imagen Institucional. </w:t>
            </w:r>
          </w:p>
          <w:p w:rsidR="009C78C2" w:rsidRPr="00E60088" w:rsidRDefault="009C78C2" w:rsidP="00B420B6">
            <w:pPr>
              <w:numPr>
                <w:ilvl w:val="0"/>
                <w:numId w:val="20"/>
              </w:numPr>
              <w:autoSpaceDE w:val="0"/>
              <w:autoSpaceDN w:val="0"/>
              <w:adjustRightInd w:val="0"/>
              <w:spacing w:after="0" w:line="240" w:lineRule="auto"/>
              <w:jc w:val="both"/>
              <w:rPr>
                <w:rFonts w:ascii="Arial Narrow" w:hAnsi="Arial Narrow" w:cs="Arial"/>
                <w:bCs/>
              </w:rPr>
            </w:pPr>
            <w:r w:rsidRPr="00E60088">
              <w:rPr>
                <w:rFonts w:ascii="Arial Narrow" w:hAnsi="Arial Narrow" w:cs="Arial"/>
                <w:bCs/>
              </w:rPr>
              <w:t xml:space="preserve">Con los recursos que se han logrado captar, se procede a la ejecución de los proyectos aprobados por las financieras de los concursos y las empresas privadas. En este tema, el área de Departamento de Proyectos solo realiza un rol de seguimiento, debido a que la ejecución del mismo se encuentra ligada al área </w:t>
            </w:r>
            <w:r>
              <w:rPr>
                <w:rFonts w:ascii="Arial Narrow" w:hAnsi="Arial Narrow" w:cs="Arial"/>
                <w:bCs/>
              </w:rPr>
              <w:t>ejecutora</w:t>
            </w:r>
            <w:r w:rsidRPr="00E60088">
              <w:rPr>
                <w:rFonts w:ascii="Arial Narrow" w:hAnsi="Arial Narrow" w:cs="Arial"/>
                <w:bCs/>
              </w:rPr>
              <w:t xml:space="preserve"> relacionada. A</w:t>
            </w:r>
            <w:r>
              <w:rPr>
                <w:rFonts w:ascii="Arial Narrow" w:hAnsi="Arial Narrow" w:cs="Arial"/>
                <w:bCs/>
              </w:rPr>
              <w:t>l decir</w:t>
            </w:r>
            <w:r w:rsidRPr="00E60088">
              <w:rPr>
                <w:rFonts w:ascii="Arial Narrow" w:hAnsi="Arial Narrow" w:cs="Arial"/>
                <w:bCs/>
              </w:rPr>
              <w:t xml:space="preserve"> </w:t>
            </w:r>
            <w:r>
              <w:rPr>
                <w:rFonts w:ascii="Arial Narrow" w:hAnsi="Arial Narrow" w:cs="Arial"/>
                <w:bCs/>
              </w:rPr>
              <w:t>“</w:t>
            </w:r>
            <w:r w:rsidRPr="00E60088">
              <w:rPr>
                <w:rFonts w:ascii="Arial Narrow" w:hAnsi="Arial Narrow" w:cs="Arial"/>
                <w:bCs/>
              </w:rPr>
              <w:t xml:space="preserve">áreas </w:t>
            </w:r>
            <w:r>
              <w:rPr>
                <w:rFonts w:ascii="Arial Narrow" w:hAnsi="Arial Narrow"/>
              </w:rPr>
              <w:t>ejecutoras</w:t>
            </w:r>
            <w:r>
              <w:rPr>
                <w:rFonts w:ascii="Arial Narrow" w:hAnsi="Arial Narrow" w:cs="Arial"/>
                <w:bCs/>
              </w:rPr>
              <w:t>”</w:t>
            </w:r>
            <w:r w:rsidRPr="00E60088">
              <w:rPr>
                <w:rFonts w:ascii="Arial Narrow" w:hAnsi="Arial Narrow" w:cs="Arial"/>
                <w:bCs/>
              </w:rPr>
              <w:t xml:space="preserve"> nos referimos a áreas como: Departamento de Formación, Educación Técnica, Pastoral y Educación en Valores, IRFA, entre otros. Este proceso concluye cuando se encuentra en uso el proyecto implementado.</w:t>
            </w:r>
          </w:p>
          <w:p w:rsidR="009C78C2" w:rsidRPr="00110DC7" w:rsidRDefault="009C78C2" w:rsidP="00B420B6">
            <w:pPr>
              <w:numPr>
                <w:ilvl w:val="0"/>
                <w:numId w:val="20"/>
              </w:numPr>
              <w:autoSpaceDE w:val="0"/>
              <w:autoSpaceDN w:val="0"/>
              <w:adjustRightInd w:val="0"/>
              <w:spacing w:after="0" w:line="240" w:lineRule="auto"/>
              <w:jc w:val="both"/>
              <w:rPr>
                <w:rFonts w:ascii="Arial Narrow" w:hAnsi="Arial Narrow" w:cs="Arial"/>
                <w:bCs/>
              </w:rPr>
            </w:pPr>
            <w:r w:rsidRPr="00E60088">
              <w:rPr>
                <w:rFonts w:ascii="Arial Narrow" w:hAnsi="Arial Narrow" w:cs="Arial"/>
                <w:bCs/>
              </w:rPr>
              <w:t xml:space="preserve">Finalmente, en cualquier momento se puede llevar a cabo una auditoría de proyectos, en la cual alguna financiera que haya </w:t>
            </w:r>
            <w:r>
              <w:rPr>
                <w:rFonts w:ascii="Arial Narrow" w:hAnsi="Arial Narrow" w:cs="Arial"/>
                <w:bCs/>
              </w:rPr>
              <w:t xml:space="preserve"> cubierto</w:t>
            </w:r>
            <w:r w:rsidRPr="00E60088">
              <w:rPr>
                <w:rFonts w:ascii="Arial Narrow" w:hAnsi="Arial Narrow" w:cs="Arial"/>
                <w:bCs/>
              </w:rPr>
              <w:t xml:space="preserve"> algún proyecto anteriormente, tiene la potestad de exigir una auditoría sobre dicho proyecto, para asegurar la buena aplicación de los recursos brindados.  </w:t>
            </w:r>
          </w:p>
        </w:tc>
      </w:tr>
    </w:tbl>
    <w:p w:rsidR="009C78C2" w:rsidRPr="00603F6E" w:rsidRDefault="009C78C2" w:rsidP="009C78C2">
      <w:pPr>
        <w:pStyle w:val="Caption"/>
        <w:jc w:val="center"/>
        <w:rPr>
          <w:rFonts w:asciiTheme="majorHAnsi" w:hAnsiTheme="majorHAnsi"/>
          <w:sz w:val="16"/>
          <w:szCs w:val="16"/>
        </w:rPr>
      </w:pPr>
      <w:bookmarkStart w:id="267" w:name="_Toc266031714"/>
      <w:r w:rsidRPr="00603F6E">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28</w:t>
      </w:r>
      <w:r w:rsidR="00C74554">
        <w:rPr>
          <w:rFonts w:asciiTheme="majorHAnsi" w:hAnsiTheme="majorHAnsi"/>
          <w:sz w:val="16"/>
          <w:szCs w:val="16"/>
        </w:rPr>
        <w:fldChar w:fldCharType="end"/>
      </w:r>
      <w:r w:rsidRPr="00603F6E">
        <w:rPr>
          <w:rFonts w:asciiTheme="majorHAnsi" w:hAnsiTheme="majorHAnsi"/>
          <w:sz w:val="16"/>
          <w:szCs w:val="16"/>
        </w:rPr>
        <w:t>.- Definición del macro proceso "Gestión de Proyectos”</w:t>
      </w:r>
      <w:bookmarkEnd w:id="267"/>
    </w:p>
    <w:p w:rsidR="009C78C2" w:rsidRPr="00603F6E" w:rsidRDefault="009C78C2" w:rsidP="009C78C2">
      <w:pPr>
        <w:pStyle w:val="Caption"/>
        <w:jc w:val="center"/>
        <w:rPr>
          <w:rFonts w:asciiTheme="majorHAnsi" w:hAnsiTheme="majorHAnsi"/>
          <w:sz w:val="16"/>
          <w:szCs w:val="16"/>
        </w:rPr>
      </w:pPr>
      <w:r w:rsidRPr="00603F6E">
        <w:rPr>
          <w:rFonts w:asciiTheme="majorHAnsi" w:hAnsiTheme="majorHAnsi"/>
          <w:sz w:val="16"/>
          <w:szCs w:val="16"/>
        </w:rPr>
        <w:t>Fuente: Elaboración propia</w:t>
      </w:r>
    </w:p>
    <w:p w:rsidR="009C78C2" w:rsidRDefault="009C78C2" w:rsidP="0004662D"/>
    <w:p w:rsidR="00603F6E" w:rsidRDefault="00603F6E" w:rsidP="0004662D"/>
    <w:p w:rsidR="00603F6E" w:rsidRPr="00AC7798" w:rsidRDefault="00603F6E" w:rsidP="00603F6E">
      <w:pPr>
        <w:spacing w:after="0"/>
        <w:rPr>
          <w:rFonts w:ascii="Arial Narrow" w:hAnsi="Arial Narrow" w:cs="Arial"/>
          <w:b/>
          <w:bCs/>
        </w:rPr>
      </w:pPr>
      <w:r>
        <w:rPr>
          <w:rFonts w:ascii="Arial Narrow" w:hAnsi="Arial Narrow" w:cs="Arial"/>
          <w:b/>
          <w:bCs/>
          <w:noProof/>
          <w:lang w:eastAsia="es-ES" w:bidi="ar-SA"/>
        </w:rPr>
        <w:drawing>
          <wp:inline distT="0" distB="0" distL="0" distR="0">
            <wp:extent cx="5398770" cy="5662295"/>
            <wp:effectExtent l="1905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srcRect b="8415"/>
                    <a:stretch>
                      <a:fillRect/>
                    </a:stretch>
                  </pic:blipFill>
                  <pic:spPr bwMode="auto">
                    <a:xfrm>
                      <a:off x="0" y="0"/>
                      <a:ext cx="5398770" cy="5662295"/>
                    </a:xfrm>
                    <a:prstGeom prst="rect">
                      <a:avLst/>
                    </a:prstGeom>
                    <a:noFill/>
                    <a:ln w="9525">
                      <a:noFill/>
                      <a:miter lim="800000"/>
                      <a:headEnd/>
                      <a:tailEnd/>
                    </a:ln>
                  </pic:spPr>
                </pic:pic>
              </a:graphicData>
            </a:graphic>
          </wp:inline>
        </w:drawing>
      </w:r>
    </w:p>
    <w:p w:rsidR="00603F6E" w:rsidRPr="00603F6E" w:rsidRDefault="00603F6E" w:rsidP="00603F6E">
      <w:pPr>
        <w:pStyle w:val="Caption"/>
        <w:jc w:val="center"/>
        <w:rPr>
          <w:rFonts w:asciiTheme="majorHAnsi" w:hAnsiTheme="majorHAnsi"/>
          <w:sz w:val="16"/>
          <w:szCs w:val="16"/>
        </w:rPr>
      </w:pPr>
      <w:bookmarkStart w:id="268" w:name="_Toc266031546"/>
      <w:r w:rsidRPr="00603F6E">
        <w:rPr>
          <w:rFonts w:asciiTheme="majorHAnsi" w:hAnsiTheme="majorHAnsi"/>
          <w:sz w:val="16"/>
          <w:szCs w:val="16"/>
        </w:rPr>
        <w:t xml:space="preserve">Ilustración </w:t>
      </w:r>
      <w:r w:rsidR="00934198" w:rsidRPr="00603F6E">
        <w:rPr>
          <w:rFonts w:asciiTheme="majorHAnsi" w:hAnsiTheme="majorHAnsi"/>
          <w:sz w:val="16"/>
          <w:szCs w:val="16"/>
        </w:rPr>
        <w:fldChar w:fldCharType="begin"/>
      </w:r>
      <w:r w:rsidRPr="00603F6E">
        <w:rPr>
          <w:rFonts w:asciiTheme="majorHAnsi" w:hAnsiTheme="majorHAnsi"/>
          <w:sz w:val="16"/>
          <w:szCs w:val="16"/>
        </w:rPr>
        <w:instrText xml:space="preserve"> SEQ Ilustración \* ARABIC </w:instrText>
      </w:r>
      <w:r w:rsidR="00934198" w:rsidRPr="00603F6E">
        <w:rPr>
          <w:rFonts w:asciiTheme="majorHAnsi" w:hAnsiTheme="majorHAnsi"/>
          <w:sz w:val="16"/>
          <w:szCs w:val="16"/>
        </w:rPr>
        <w:fldChar w:fldCharType="separate"/>
      </w:r>
      <w:r w:rsidR="00EB772F">
        <w:rPr>
          <w:rFonts w:asciiTheme="majorHAnsi" w:hAnsiTheme="majorHAnsi"/>
          <w:noProof/>
          <w:sz w:val="16"/>
          <w:szCs w:val="16"/>
        </w:rPr>
        <w:t>18</w:t>
      </w:r>
      <w:r w:rsidR="00934198" w:rsidRPr="00603F6E">
        <w:rPr>
          <w:rFonts w:asciiTheme="majorHAnsi" w:hAnsiTheme="majorHAnsi"/>
          <w:sz w:val="16"/>
          <w:szCs w:val="16"/>
        </w:rPr>
        <w:fldChar w:fldCharType="end"/>
      </w:r>
      <w:r w:rsidRPr="00603F6E">
        <w:rPr>
          <w:rFonts w:asciiTheme="majorHAnsi" w:hAnsiTheme="majorHAnsi"/>
          <w:sz w:val="16"/>
          <w:szCs w:val="16"/>
        </w:rPr>
        <w:t>.- Diagrama de proceso del macro proceso "Gestión de Proyectos”</w:t>
      </w:r>
      <w:bookmarkEnd w:id="268"/>
    </w:p>
    <w:p w:rsidR="00603F6E" w:rsidRPr="00603F6E" w:rsidRDefault="00603F6E" w:rsidP="00603F6E">
      <w:pPr>
        <w:pStyle w:val="Caption"/>
        <w:jc w:val="center"/>
        <w:rPr>
          <w:rFonts w:asciiTheme="majorHAnsi" w:hAnsiTheme="majorHAnsi"/>
          <w:sz w:val="16"/>
          <w:szCs w:val="16"/>
        </w:rPr>
      </w:pPr>
      <w:r w:rsidRPr="00603F6E">
        <w:rPr>
          <w:rFonts w:asciiTheme="majorHAnsi" w:hAnsiTheme="majorHAnsi"/>
          <w:sz w:val="16"/>
          <w:szCs w:val="16"/>
        </w:rPr>
        <w:t>Fuente: Elaboración propia</w:t>
      </w:r>
    </w:p>
    <w:p w:rsidR="00603F6E" w:rsidRDefault="00603F6E" w:rsidP="0004662D">
      <w:pPr>
        <w:sectPr w:rsidR="00603F6E" w:rsidSect="009C78C2">
          <w:footerReference w:type="default" r:id="rId60"/>
          <w:pgSz w:w="11906" w:h="16838" w:code="9"/>
          <w:pgMar w:top="1701" w:right="1701" w:bottom="1418" w:left="1701" w:header="709" w:footer="709" w:gutter="0"/>
          <w:cols w:space="708"/>
          <w:docGrid w:linePitch="360"/>
        </w:sectPr>
      </w:pPr>
    </w:p>
    <w:tbl>
      <w:tblPr>
        <w:tblW w:w="14142"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82"/>
        <w:gridCol w:w="1473"/>
        <w:gridCol w:w="1929"/>
        <w:gridCol w:w="1617"/>
        <w:gridCol w:w="4713"/>
        <w:gridCol w:w="1831"/>
        <w:gridCol w:w="1004"/>
        <w:gridCol w:w="993"/>
      </w:tblGrid>
      <w:tr w:rsidR="00603F6E" w:rsidRPr="003B7F34" w:rsidTr="00603F6E">
        <w:trPr>
          <w:trHeight w:val="495"/>
          <w:tblHeader/>
        </w:trPr>
        <w:tc>
          <w:tcPr>
            <w:tcW w:w="582" w:type="dxa"/>
            <w:tcBorders>
              <w:right w:val="nil"/>
            </w:tcBorders>
            <w:shd w:val="clear" w:color="auto" w:fill="000000"/>
          </w:tcPr>
          <w:p w:rsidR="00603F6E" w:rsidRPr="003B7F34" w:rsidRDefault="00603F6E" w:rsidP="00603F6E">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N°</w:t>
            </w:r>
          </w:p>
        </w:tc>
        <w:tc>
          <w:tcPr>
            <w:tcW w:w="1473" w:type="dxa"/>
            <w:tcBorders>
              <w:left w:val="nil"/>
              <w:right w:val="nil"/>
            </w:tcBorders>
            <w:shd w:val="clear" w:color="auto" w:fill="000000"/>
          </w:tcPr>
          <w:p w:rsidR="00603F6E" w:rsidRPr="003B7F34" w:rsidRDefault="00603F6E" w:rsidP="00603F6E">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ENTRADA</w:t>
            </w:r>
          </w:p>
        </w:tc>
        <w:tc>
          <w:tcPr>
            <w:tcW w:w="1929" w:type="dxa"/>
            <w:tcBorders>
              <w:left w:val="nil"/>
              <w:right w:val="nil"/>
            </w:tcBorders>
            <w:shd w:val="clear" w:color="auto" w:fill="000000"/>
          </w:tcPr>
          <w:p w:rsidR="00603F6E" w:rsidRPr="003B7F34" w:rsidRDefault="00603F6E" w:rsidP="00603F6E">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ACTIVIDAD</w:t>
            </w:r>
          </w:p>
        </w:tc>
        <w:tc>
          <w:tcPr>
            <w:tcW w:w="1617" w:type="dxa"/>
            <w:tcBorders>
              <w:left w:val="nil"/>
              <w:right w:val="nil"/>
            </w:tcBorders>
            <w:shd w:val="clear" w:color="auto" w:fill="000000"/>
          </w:tcPr>
          <w:p w:rsidR="00603F6E" w:rsidRPr="003B7F34" w:rsidRDefault="00603F6E" w:rsidP="00603F6E">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SALIDA</w:t>
            </w:r>
          </w:p>
        </w:tc>
        <w:tc>
          <w:tcPr>
            <w:tcW w:w="4713" w:type="dxa"/>
            <w:tcBorders>
              <w:left w:val="nil"/>
              <w:right w:val="nil"/>
            </w:tcBorders>
            <w:shd w:val="clear" w:color="auto" w:fill="000000"/>
          </w:tcPr>
          <w:p w:rsidR="00603F6E" w:rsidRPr="003B7F34" w:rsidRDefault="00603F6E" w:rsidP="00603F6E">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DESCRIPCIÓN</w:t>
            </w:r>
          </w:p>
        </w:tc>
        <w:tc>
          <w:tcPr>
            <w:tcW w:w="1831" w:type="dxa"/>
            <w:tcBorders>
              <w:left w:val="nil"/>
              <w:right w:val="nil"/>
            </w:tcBorders>
            <w:shd w:val="clear" w:color="auto" w:fill="000000"/>
          </w:tcPr>
          <w:p w:rsidR="00603F6E" w:rsidRPr="003B7F34" w:rsidRDefault="00603F6E" w:rsidP="00603F6E">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RESPONSABLE</w:t>
            </w:r>
          </w:p>
        </w:tc>
        <w:tc>
          <w:tcPr>
            <w:tcW w:w="1004" w:type="dxa"/>
            <w:tcBorders>
              <w:left w:val="nil"/>
              <w:right w:val="nil"/>
            </w:tcBorders>
            <w:shd w:val="clear" w:color="auto" w:fill="000000"/>
          </w:tcPr>
          <w:p w:rsidR="00603F6E" w:rsidRPr="003B7F34" w:rsidRDefault="00603F6E" w:rsidP="00603F6E">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TIPO ACTIVIDAD</w:t>
            </w:r>
          </w:p>
        </w:tc>
        <w:tc>
          <w:tcPr>
            <w:tcW w:w="993" w:type="dxa"/>
            <w:tcBorders>
              <w:left w:val="nil"/>
            </w:tcBorders>
            <w:shd w:val="clear" w:color="auto" w:fill="000000"/>
          </w:tcPr>
          <w:p w:rsidR="00603F6E" w:rsidRPr="003B7F34" w:rsidRDefault="00603F6E" w:rsidP="00603F6E">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TIEMPO</w:t>
            </w:r>
          </w:p>
        </w:tc>
      </w:tr>
      <w:tr w:rsidR="00603F6E" w:rsidRPr="003B7F34" w:rsidTr="00603F6E">
        <w:trPr>
          <w:trHeight w:val="450"/>
        </w:trPr>
        <w:tc>
          <w:tcPr>
            <w:tcW w:w="582" w:type="dxa"/>
            <w:tcBorders>
              <w:right w:val="nil"/>
            </w:tcBorders>
            <w:shd w:val="clear" w:color="auto" w:fill="C0C0C0"/>
          </w:tcPr>
          <w:p w:rsidR="00603F6E" w:rsidRPr="00DF0671" w:rsidRDefault="00603F6E" w:rsidP="00603F6E">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2</w:t>
            </w:r>
          </w:p>
        </w:tc>
        <w:tc>
          <w:tcPr>
            <w:tcW w:w="1473" w:type="dxa"/>
            <w:tcBorders>
              <w:left w:val="nil"/>
              <w:right w:val="nil"/>
            </w:tcBorders>
            <w:shd w:val="clear" w:color="auto" w:fill="C0C0C0"/>
          </w:tcPr>
          <w:p w:rsidR="00603F6E" w:rsidRPr="00484520" w:rsidRDefault="00603F6E" w:rsidP="00603F6E">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Notificación enviada</w:t>
            </w:r>
          </w:p>
          <w:p w:rsidR="00603F6E" w:rsidRDefault="00603F6E" w:rsidP="00603F6E">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No faltan actividades</w:t>
            </w:r>
          </w:p>
          <w:p w:rsidR="00603F6E" w:rsidRPr="00DF0671" w:rsidRDefault="00603F6E" w:rsidP="00603F6E">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Base de concurso</w:t>
            </w:r>
          </w:p>
        </w:tc>
        <w:tc>
          <w:tcPr>
            <w:tcW w:w="1929" w:type="dxa"/>
            <w:tcBorders>
              <w:left w:val="nil"/>
              <w:right w:val="nil"/>
            </w:tcBorders>
            <w:shd w:val="clear" w:color="auto" w:fill="C0C0C0"/>
          </w:tcPr>
          <w:p w:rsidR="00603F6E" w:rsidRPr="00DF0671" w:rsidRDefault="00603F6E" w:rsidP="00603F6E">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Participación en concurso del Departamento de Proyectos</w:t>
            </w:r>
          </w:p>
        </w:tc>
        <w:tc>
          <w:tcPr>
            <w:tcW w:w="1617" w:type="dxa"/>
            <w:tcBorders>
              <w:left w:val="nil"/>
              <w:right w:val="nil"/>
            </w:tcBorders>
            <w:shd w:val="clear" w:color="auto" w:fill="C0C0C0"/>
          </w:tcPr>
          <w:p w:rsidR="00603F6E" w:rsidRPr="00C05DCD" w:rsidRDefault="00603F6E" w:rsidP="00603F6E">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 Resumen</w:t>
            </w:r>
          </w:p>
          <w:p w:rsidR="00603F6E" w:rsidRPr="00C05DCD" w:rsidRDefault="00603F6E" w:rsidP="00603F6E">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 Descripción de contexto</w:t>
            </w:r>
          </w:p>
          <w:p w:rsidR="00603F6E" w:rsidRPr="00C05DCD" w:rsidRDefault="00603F6E" w:rsidP="00603F6E">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 Justificación</w:t>
            </w:r>
          </w:p>
          <w:p w:rsidR="00603F6E" w:rsidRDefault="00603F6E" w:rsidP="00603F6E">
            <w:pPr>
              <w:numPr>
                <w:ins w:id="269" w:author="Juanete" w:date="2010-05-19T20:12:00Z"/>
              </w:numPr>
              <w:spacing w:after="0" w:line="240" w:lineRule="auto"/>
              <w:rPr>
                <w:rFonts w:ascii="Arial Narrow" w:hAnsi="Arial Narrow" w:cs="Arial"/>
                <w:sz w:val="16"/>
                <w:szCs w:val="16"/>
                <w:lang w:val="es-PE" w:eastAsia="es-PE"/>
              </w:rPr>
            </w:pPr>
            <w:r w:rsidRPr="00C05DCD">
              <w:rPr>
                <w:rFonts w:ascii="Arial Narrow" w:hAnsi="Arial Narrow" w:cs="Arial Narrow"/>
                <w:sz w:val="16"/>
                <w:szCs w:val="16"/>
                <w:lang w:val="es-PE" w:eastAsia="es-PE"/>
              </w:rPr>
              <w:t>- Jerarquía</w:t>
            </w:r>
            <w:r w:rsidRPr="00DF0671">
              <w:rPr>
                <w:rFonts w:ascii="Arial Narrow" w:hAnsi="Arial Narrow" w:cs="Arial"/>
                <w:sz w:val="16"/>
                <w:szCs w:val="16"/>
                <w:lang w:val="es-PE" w:eastAsia="es-PE"/>
              </w:rPr>
              <w:t xml:space="preserve"> </w:t>
            </w:r>
          </w:p>
          <w:p w:rsidR="00603F6E" w:rsidRPr="00DF0671" w:rsidRDefault="00603F6E" w:rsidP="00603F6E">
            <w:pPr>
              <w:spacing w:after="0" w:line="240" w:lineRule="auto"/>
              <w:rPr>
                <w:rFonts w:ascii="Arial Narrow" w:hAnsi="Arial Narrow" w:cs="Arial"/>
                <w:sz w:val="16"/>
                <w:szCs w:val="16"/>
                <w:lang w:val="es-PE" w:eastAsia="es-PE"/>
              </w:rPr>
            </w:pPr>
            <w:r>
              <w:rPr>
                <w:rFonts w:ascii="Arial Narrow" w:hAnsi="Arial Narrow" w:cs="Arial Narrow"/>
                <w:sz w:val="16"/>
                <w:szCs w:val="16"/>
                <w:lang w:val="es-PE" w:eastAsia="es-PE"/>
              </w:rPr>
              <w:t>- Proyecto Participante</w:t>
            </w:r>
          </w:p>
        </w:tc>
        <w:tc>
          <w:tcPr>
            <w:tcW w:w="4713" w:type="dxa"/>
            <w:tcBorders>
              <w:left w:val="nil"/>
              <w:right w:val="nil"/>
            </w:tcBorders>
            <w:shd w:val="clear" w:color="auto" w:fill="C0C0C0"/>
          </w:tcPr>
          <w:p w:rsidR="00603F6E" w:rsidRDefault="00603F6E" w:rsidP="00603F6E">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Luego de la elaboración del Plan Operativo Anual del Departamento de Proyectos se encuentra concluido, dado que no faltan actividades o se están haciendo agre</w:t>
            </w:r>
            <w:r>
              <w:rPr>
                <w:rFonts w:ascii="Arial Narrow" w:hAnsi="Arial Narrow" w:cs="Arial"/>
                <w:sz w:val="16"/>
                <w:szCs w:val="16"/>
                <w:lang w:val="es-PE" w:eastAsia="es-PE"/>
              </w:rPr>
              <w:t>gaciones de actividades a este Plan Operativo Anual  por medio de notificaciones, se procede a</w:t>
            </w:r>
            <w:r w:rsidRPr="00E60088">
              <w:rPr>
                <w:rFonts w:ascii="Arial Narrow" w:hAnsi="Arial Narrow" w:cs="Arial"/>
                <w:sz w:val="16"/>
                <w:szCs w:val="16"/>
                <w:lang w:val="es-PE" w:eastAsia="es-PE"/>
              </w:rPr>
              <w:t xml:space="preserve"> </w:t>
            </w:r>
            <w:r>
              <w:rPr>
                <w:rFonts w:ascii="Arial Narrow" w:hAnsi="Arial Narrow" w:cs="Arial"/>
                <w:sz w:val="16"/>
                <w:szCs w:val="16"/>
                <w:lang w:val="es-PE" w:eastAsia="es-PE"/>
              </w:rPr>
              <w:t>realizar la captación</w:t>
            </w:r>
            <w:r w:rsidRPr="00E60088">
              <w:rPr>
                <w:rFonts w:ascii="Arial Narrow" w:hAnsi="Arial Narrow" w:cs="Arial"/>
                <w:sz w:val="16"/>
                <w:szCs w:val="16"/>
                <w:lang w:val="es-PE" w:eastAsia="es-PE"/>
              </w:rPr>
              <w:t xml:space="preserve"> recursos </w:t>
            </w:r>
            <w:r>
              <w:rPr>
                <w:rFonts w:ascii="Arial Narrow" w:hAnsi="Arial Narrow" w:cs="Arial"/>
                <w:sz w:val="16"/>
                <w:szCs w:val="16"/>
                <w:lang w:val="es-PE" w:eastAsia="es-PE"/>
              </w:rPr>
              <w:t xml:space="preserve">económicos </w:t>
            </w:r>
            <w:r w:rsidRPr="00E60088">
              <w:rPr>
                <w:rFonts w:ascii="Arial Narrow" w:hAnsi="Arial Narrow" w:cs="Arial"/>
                <w:sz w:val="16"/>
                <w:szCs w:val="16"/>
                <w:lang w:val="es-PE" w:eastAsia="es-PE"/>
              </w:rPr>
              <w:t xml:space="preserve">para la elaboración de proyectos, </w:t>
            </w:r>
            <w:r>
              <w:rPr>
                <w:rFonts w:ascii="Arial Narrow" w:hAnsi="Arial Narrow" w:cs="Arial"/>
                <w:sz w:val="16"/>
                <w:szCs w:val="16"/>
                <w:lang w:val="es-PE" w:eastAsia="es-PE"/>
              </w:rPr>
              <w:t>esta captación se realiza mediante la participación en</w:t>
            </w:r>
            <w:r w:rsidRPr="00E60088">
              <w:rPr>
                <w:rFonts w:ascii="Arial Narrow" w:hAnsi="Arial Narrow" w:cs="Arial"/>
                <w:sz w:val="16"/>
                <w:szCs w:val="16"/>
                <w:lang w:val="es-PE" w:eastAsia="es-PE"/>
              </w:rPr>
              <w:t xml:space="preserve"> concursos de fondos para proyectos educativos de países extranjeros, a los cuales accede el movimiento Fe y Alegría Perú por medio de una ONG Aliada que los representa </w:t>
            </w:r>
            <w:r>
              <w:rPr>
                <w:rFonts w:ascii="Arial Narrow" w:hAnsi="Arial Narrow" w:cs="Arial"/>
                <w:sz w:val="16"/>
                <w:szCs w:val="16"/>
                <w:lang w:val="es-PE" w:eastAsia="es-PE"/>
              </w:rPr>
              <w:t>en el</w:t>
            </w:r>
            <w:r w:rsidRPr="00E60088">
              <w:rPr>
                <w:rFonts w:ascii="Arial Narrow" w:hAnsi="Arial Narrow" w:cs="Arial"/>
                <w:sz w:val="16"/>
                <w:szCs w:val="16"/>
                <w:lang w:val="es-PE" w:eastAsia="es-PE"/>
              </w:rPr>
              <w:t xml:space="preserve"> concurso. </w:t>
            </w:r>
          </w:p>
          <w:p w:rsidR="00603F6E" w:rsidRPr="00E60088" w:rsidRDefault="00603F6E" w:rsidP="00603F6E">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Se recibe las Bases de </w:t>
            </w:r>
            <w:r w:rsidRPr="00815508">
              <w:rPr>
                <w:rFonts w:ascii="Arial Narrow" w:hAnsi="Arial Narrow" w:cs="Arial"/>
                <w:sz w:val="16"/>
                <w:szCs w:val="16"/>
                <w:lang w:val="es-PE" w:eastAsia="es-PE"/>
              </w:rPr>
              <w:t>concurso</w:t>
            </w:r>
            <w:r>
              <w:rPr>
                <w:rFonts w:ascii="Arial Narrow" w:hAnsi="Arial Narrow" w:cs="Arial"/>
                <w:sz w:val="16"/>
                <w:szCs w:val="16"/>
                <w:lang w:val="es-PE" w:eastAsia="es-PE"/>
              </w:rPr>
              <w:t>, por parte de la ONG Aliada,</w:t>
            </w:r>
            <w:r w:rsidRPr="00815508">
              <w:rPr>
                <w:rFonts w:ascii="Arial Narrow" w:hAnsi="Arial Narrow" w:cs="Arial"/>
                <w:sz w:val="16"/>
                <w:szCs w:val="16"/>
                <w:lang w:val="es-PE" w:eastAsia="es-PE"/>
              </w:rPr>
              <w:t xml:space="preserve"> y</w:t>
            </w:r>
            <w:r>
              <w:rPr>
                <w:rFonts w:ascii="Arial Narrow" w:hAnsi="Arial Narrow" w:cs="Arial"/>
                <w:sz w:val="16"/>
                <w:szCs w:val="16"/>
                <w:lang w:val="es-PE" w:eastAsia="es-PE"/>
              </w:rPr>
              <w:t xml:space="preserve"> se</w:t>
            </w:r>
            <w:r w:rsidRPr="00815508">
              <w:rPr>
                <w:rFonts w:ascii="Arial Narrow" w:hAnsi="Arial Narrow" w:cs="Arial"/>
                <w:sz w:val="16"/>
                <w:szCs w:val="16"/>
                <w:lang w:val="es-PE" w:eastAsia="es-PE"/>
              </w:rPr>
              <w:t xml:space="preserve"> envía la documentación del proyecto </w:t>
            </w:r>
            <w:r>
              <w:rPr>
                <w:rFonts w:ascii="Arial Narrow" w:hAnsi="Arial Narrow" w:cs="Arial"/>
                <w:sz w:val="16"/>
                <w:szCs w:val="16"/>
                <w:lang w:val="es-PE" w:eastAsia="es-PE"/>
              </w:rPr>
              <w:t xml:space="preserve">a realizar </w:t>
            </w:r>
            <w:r w:rsidRPr="00815508">
              <w:rPr>
                <w:rFonts w:ascii="Arial Narrow" w:hAnsi="Arial Narrow" w:cs="Arial"/>
                <w:sz w:val="16"/>
                <w:szCs w:val="16"/>
                <w:lang w:val="es-PE" w:eastAsia="es-PE"/>
              </w:rPr>
              <w:t>(resumen, descripción de contexto, etc.)</w:t>
            </w:r>
            <w:r>
              <w:rPr>
                <w:rFonts w:ascii="Arial Narrow" w:hAnsi="Arial Narrow" w:cs="Arial"/>
                <w:sz w:val="16"/>
                <w:szCs w:val="16"/>
                <w:lang w:val="es-PE" w:eastAsia="es-PE"/>
              </w:rPr>
              <w:t xml:space="preserve"> al proceso Participación en concurso de </w:t>
            </w:r>
            <w:smartTag w:uri="urn:schemas-microsoft-com:office:smarttags" w:element="PersonName">
              <w:smartTagPr>
                <w:attr w:name="ProductID" w:val="la ONG Aliada."/>
              </w:smartTagPr>
              <w:r>
                <w:rPr>
                  <w:rFonts w:ascii="Arial Narrow" w:hAnsi="Arial Narrow" w:cs="Arial"/>
                  <w:sz w:val="16"/>
                  <w:szCs w:val="16"/>
                  <w:lang w:val="es-PE" w:eastAsia="es-PE"/>
                </w:rPr>
                <w:t>la ONG Aliada.</w:t>
              </w:r>
            </w:smartTag>
            <w:r>
              <w:rPr>
                <w:rFonts w:ascii="Arial Narrow" w:hAnsi="Arial Narrow" w:cs="Arial"/>
                <w:sz w:val="16"/>
                <w:szCs w:val="16"/>
                <w:lang w:val="es-PE" w:eastAsia="es-PE"/>
              </w:rPr>
              <w:t xml:space="preserve"> Asimismo, se recibe del proceso de Planificación del Departamento de Proyectos el </w:t>
            </w:r>
            <w:r w:rsidRPr="00815508">
              <w:rPr>
                <w:rFonts w:ascii="Arial Narrow" w:hAnsi="Arial Narrow" w:cs="Arial"/>
                <w:sz w:val="16"/>
                <w:szCs w:val="16"/>
                <w:lang w:val="es-PE" w:eastAsia="es-PE"/>
              </w:rPr>
              <w:t>Plan de requerimientos institucionales</w:t>
            </w:r>
            <w:r>
              <w:rPr>
                <w:rFonts w:ascii="Arial Narrow" w:hAnsi="Arial Narrow" w:cs="Arial"/>
                <w:sz w:val="16"/>
                <w:szCs w:val="16"/>
                <w:lang w:val="es-PE" w:eastAsia="es-PE"/>
              </w:rPr>
              <w:t xml:space="preserve"> para saber qué requerimientos cubrir y se comunica con el proceso Inventariado de Talleres de Educación Técnica para indicarle las necesidades pendientes que no fueron cubiertas. </w:t>
            </w:r>
          </w:p>
        </w:tc>
        <w:tc>
          <w:tcPr>
            <w:tcW w:w="1831" w:type="dxa"/>
            <w:tcBorders>
              <w:left w:val="nil"/>
              <w:right w:val="nil"/>
            </w:tcBorders>
            <w:shd w:val="clear" w:color="auto" w:fill="C0C0C0"/>
          </w:tcPr>
          <w:p w:rsidR="00603F6E" w:rsidRPr="00DF0671" w:rsidRDefault="00603F6E" w:rsidP="00603F6E">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Departamento de Proyectos</w:t>
            </w:r>
          </w:p>
        </w:tc>
        <w:tc>
          <w:tcPr>
            <w:tcW w:w="1004" w:type="dxa"/>
            <w:tcBorders>
              <w:left w:val="nil"/>
              <w:right w:val="nil"/>
            </w:tcBorders>
            <w:shd w:val="clear" w:color="auto" w:fill="C0C0C0"/>
          </w:tcPr>
          <w:p w:rsidR="00603F6E" w:rsidRPr="00DF0671" w:rsidRDefault="00603F6E" w:rsidP="00603F6E">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Manual</w:t>
            </w:r>
          </w:p>
        </w:tc>
        <w:tc>
          <w:tcPr>
            <w:tcW w:w="993" w:type="dxa"/>
            <w:tcBorders>
              <w:left w:val="nil"/>
            </w:tcBorders>
            <w:shd w:val="clear" w:color="auto" w:fill="C0C0C0"/>
          </w:tcPr>
          <w:p w:rsidR="00603F6E" w:rsidRPr="00DF0671" w:rsidRDefault="00603F6E" w:rsidP="00603F6E">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mes</w:t>
            </w:r>
          </w:p>
        </w:tc>
      </w:tr>
      <w:tr w:rsidR="00603F6E" w:rsidRPr="003B7F34" w:rsidTr="00603F6E">
        <w:trPr>
          <w:trHeight w:val="511"/>
        </w:trPr>
        <w:tc>
          <w:tcPr>
            <w:tcW w:w="582" w:type="dxa"/>
            <w:tcBorders>
              <w:right w:val="nil"/>
            </w:tcBorders>
          </w:tcPr>
          <w:p w:rsidR="00603F6E" w:rsidRPr="00DF0671" w:rsidRDefault="00603F6E" w:rsidP="00603F6E">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3</w:t>
            </w:r>
          </w:p>
        </w:tc>
        <w:tc>
          <w:tcPr>
            <w:tcW w:w="1473" w:type="dxa"/>
            <w:tcBorders>
              <w:left w:val="nil"/>
              <w:right w:val="nil"/>
            </w:tcBorders>
          </w:tcPr>
          <w:p w:rsidR="00603F6E" w:rsidRDefault="00603F6E" w:rsidP="00603F6E">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Proyecto Participante</w:t>
            </w:r>
          </w:p>
          <w:p w:rsidR="00603F6E" w:rsidRPr="00DF0671" w:rsidRDefault="00603F6E" w:rsidP="00603F6E">
            <w:pPr>
              <w:spacing w:after="0" w:line="240" w:lineRule="auto"/>
              <w:rPr>
                <w:rFonts w:ascii="Arial Narrow" w:hAnsi="Arial Narrow" w:cs="Arial"/>
                <w:sz w:val="16"/>
                <w:szCs w:val="16"/>
                <w:lang w:val="es-PE" w:eastAsia="es-PE"/>
              </w:rPr>
            </w:pPr>
          </w:p>
        </w:tc>
        <w:tc>
          <w:tcPr>
            <w:tcW w:w="1929" w:type="dxa"/>
            <w:tcBorders>
              <w:left w:val="nil"/>
              <w:right w:val="nil"/>
            </w:tcBorders>
          </w:tcPr>
          <w:p w:rsidR="00603F6E" w:rsidRPr="00DF0671" w:rsidRDefault="00603F6E" w:rsidP="00603F6E">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Ejecución de Proyectos del Departamento de Proyectos</w:t>
            </w:r>
          </w:p>
        </w:tc>
        <w:tc>
          <w:tcPr>
            <w:tcW w:w="1617" w:type="dxa"/>
            <w:tcBorders>
              <w:left w:val="nil"/>
              <w:right w:val="nil"/>
            </w:tcBorders>
          </w:tcPr>
          <w:p w:rsidR="00603F6E" w:rsidRPr="00DF0671" w:rsidRDefault="00603F6E" w:rsidP="00603F6E">
            <w:pPr>
              <w:spacing w:after="0" w:line="240" w:lineRule="auto"/>
              <w:rPr>
                <w:rFonts w:ascii="Arial Narrow" w:hAnsi="Arial Narrow" w:cs="Arial"/>
                <w:sz w:val="16"/>
                <w:szCs w:val="16"/>
                <w:lang w:val="es-PE" w:eastAsia="es-PE"/>
              </w:rPr>
            </w:pPr>
            <w:r>
              <w:rPr>
                <w:rFonts w:ascii="Arial Narrow" w:hAnsi="Arial Narrow" w:cs="Arial Narrow"/>
                <w:sz w:val="16"/>
                <w:szCs w:val="16"/>
                <w:lang w:val="es-PE" w:eastAsia="es-PE"/>
              </w:rPr>
              <w:t>- Proyecto Ejecutado</w:t>
            </w:r>
          </w:p>
        </w:tc>
        <w:tc>
          <w:tcPr>
            <w:tcW w:w="4713" w:type="dxa"/>
            <w:tcBorders>
              <w:left w:val="nil"/>
              <w:right w:val="nil"/>
            </w:tcBorders>
          </w:tcPr>
          <w:p w:rsidR="00603F6E" w:rsidRDefault="00603F6E" w:rsidP="00603F6E">
            <w:pPr>
              <w:spacing w:after="0" w:line="240" w:lineRule="auto"/>
              <w:jc w:val="both"/>
              <w:rPr>
                <w:rFonts w:ascii="Arial Narrow" w:hAnsi="Arial Narrow" w:cs="Arial"/>
                <w:sz w:val="16"/>
                <w:szCs w:val="16"/>
                <w:lang w:val="es-PE" w:eastAsia="es-PE"/>
              </w:rPr>
            </w:pPr>
            <w:r w:rsidRPr="00E60088">
              <w:rPr>
                <w:rFonts w:ascii="Arial Narrow" w:hAnsi="Arial Narrow" w:cs="Arial"/>
                <w:sz w:val="16"/>
                <w:szCs w:val="16"/>
                <w:lang w:val="es-PE" w:eastAsia="es-PE"/>
              </w:rPr>
              <w:t xml:space="preserve">En función </w:t>
            </w:r>
            <w:r>
              <w:rPr>
                <w:rFonts w:ascii="Arial Narrow" w:hAnsi="Arial Narrow" w:cs="Arial"/>
                <w:sz w:val="16"/>
                <w:szCs w:val="16"/>
                <w:lang w:val="es-PE" w:eastAsia="es-PE"/>
              </w:rPr>
              <w:t>de que un proyecto se encuentre participante de una donación u proyecto se esperar el</w:t>
            </w:r>
            <w:r w:rsidRPr="00E60088">
              <w:rPr>
                <w:rFonts w:ascii="Arial Narrow" w:hAnsi="Arial Narrow" w:cs="Arial"/>
                <w:sz w:val="16"/>
                <w:szCs w:val="16"/>
                <w:lang w:val="es-PE" w:eastAsia="es-PE"/>
              </w:rPr>
              <w:t xml:space="preserve"> resultado</w:t>
            </w:r>
            <w:r>
              <w:rPr>
                <w:rFonts w:ascii="Arial Narrow" w:hAnsi="Arial Narrow" w:cs="Arial"/>
                <w:sz w:val="16"/>
                <w:szCs w:val="16"/>
                <w:lang w:val="es-PE" w:eastAsia="es-PE"/>
              </w:rPr>
              <w:t xml:space="preserve"> positivo</w:t>
            </w:r>
            <w:r w:rsidRPr="00E60088">
              <w:rPr>
                <w:rFonts w:ascii="Arial Narrow" w:hAnsi="Arial Narrow" w:cs="Arial"/>
                <w:sz w:val="16"/>
                <w:szCs w:val="16"/>
                <w:lang w:val="es-PE" w:eastAsia="es-PE"/>
              </w:rPr>
              <w:t xml:space="preserve"> del concurso o de la donación </w:t>
            </w:r>
            <w:r>
              <w:rPr>
                <w:rFonts w:ascii="Arial Narrow" w:hAnsi="Arial Narrow" w:cs="Arial"/>
                <w:sz w:val="16"/>
                <w:szCs w:val="16"/>
                <w:lang w:val="es-PE" w:eastAsia="es-PE"/>
              </w:rPr>
              <w:t>para</w:t>
            </w:r>
            <w:r w:rsidRPr="00E60088">
              <w:rPr>
                <w:rFonts w:ascii="Arial Narrow" w:hAnsi="Arial Narrow" w:cs="Arial"/>
                <w:sz w:val="16"/>
                <w:szCs w:val="16"/>
                <w:lang w:val="es-PE" w:eastAsia="es-PE"/>
              </w:rPr>
              <w:t xml:space="preserve"> procede</w:t>
            </w:r>
            <w:r>
              <w:rPr>
                <w:rFonts w:ascii="Arial Narrow" w:hAnsi="Arial Narrow" w:cs="Arial"/>
                <w:sz w:val="16"/>
                <w:szCs w:val="16"/>
                <w:lang w:val="es-PE" w:eastAsia="es-PE"/>
              </w:rPr>
              <w:t>r</w:t>
            </w:r>
            <w:r w:rsidRPr="00E60088">
              <w:rPr>
                <w:rFonts w:ascii="Arial Narrow" w:hAnsi="Arial Narrow" w:cs="Arial"/>
                <w:sz w:val="16"/>
                <w:szCs w:val="16"/>
                <w:lang w:val="es-PE" w:eastAsia="es-PE"/>
              </w:rPr>
              <w:t xml:space="preserve"> a ejecutar el proyecto planeado. </w:t>
            </w:r>
          </w:p>
          <w:p w:rsidR="00603F6E" w:rsidRDefault="00603F6E" w:rsidP="00603F6E">
            <w:pPr>
              <w:spacing w:after="0" w:line="240" w:lineRule="auto"/>
              <w:jc w:val="both"/>
              <w:rPr>
                <w:rFonts w:ascii="Arial Narrow" w:hAnsi="Arial Narrow" w:cs="Arial"/>
                <w:sz w:val="16"/>
                <w:szCs w:val="16"/>
                <w:lang w:val="es-PE" w:eastAsia="es-PE"/>
              </w:rPr>
            </w:pPr>
            <w:r w:rsidRPr="00E60088">
              <w:rPr>
                <w:rFonts w:ascii="Arial Narrow" w:hAnsi="Arial Narrow" w:cs="Arial"/>
                <w:sz w:val="16"/>
                <w:szCs w:val="16"/>
                <w:lang w:val="es-PE" w:eastAsia="es-PE"/>
              </w:rPr>
              <w:t xml:space="preserve">La ejecución de la misma está a cargo del área </w:t>
            </w:r>
            <w:r>
              <w:rPr>
                <w:rFonts w:ascii="Arial Narrow" w:hAnsi="Arial Narrow" w:cs="Arial"/>
                <w:sz w:val="16"/>
                <w:szCs w:val="16"/>
                <w:lang w:val="es-PE" w:eastAsia="es-PE"/>
              </w:rPr>
              <w:t>ejecutora</w:t>
            </w:r>
            <w:r w:rsidRPr="00E60088">
              <w:rPr>
                <w:rFonts w:ascii="Arial Narrow" w:hAnsi="Arial Narrow" w:cs="Arial"/>
                <w:sz w:val="16"/>
                <w:szCs w:val="16"/>
                <w:lang w:val="es-PE" w:eastAsia="es-PE"/>
              </w:rPr>
              <w:t xml:space="preserve"> involucrada. Mientras el departamento de Proyectos se encarga de desarrollar un rol de seguimiento del proyecto.</w:t>
            </w:r>
          </w:p>
          <w:p w:rsidR="00603F6E" w:rsidRDefault="00603F6E" w:rsidP="00603F6E">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En caso el proyecto a ejecutar venga de una donación, el Plan de Ejecución elaborado en el proceso </w:t>
            </w:r>
            <w:r w:rsidRPr="00C10CCD">
              <w:rPr>
                <w:rFonts w:ascii="Arial Narrow" w:hAnsi="Arial Narrow" w:cs="Arial"/>
                <w:sz w:val="16"/>
                <w:szCs w:val="16"/>
                <w:lang w:val="es-PE" w:eastAsia="es-PE"/>
              </w:rPr>
              <w:t>Canalización de Donaciones del Departamento de Donaciones e Imagen Institucional</w:t>
            </w:r>
            <w:r>
              <w:rPr>
                <w:rFonts w:ascii="Arial Narrow" w:hAnsi="Arial Narrow" w:cs="Arial"/>
                <w:sz w:val="16"/>
                <w:szCs w:val="16"/>
                <w:lang w:val="es-PE" w:eastAsia="es-PE"/>
              </w:rPr>
              <w:t xml:space="preserve">, procede a ser modificado y utilizado como base de la ejecución del proyecto. </w:t>
            </w:r>
          </w:p>
          <w:p w:rsidR="00603F6E" w:rsidRPr="00E60088" w:rsidRDefault="00603F6E" w:rsidP="00603F6E">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Para la ejecución del proyecto se comunicará al proceso Planificación y Ejecución </w:t>
            </w:r>
            <w:r w:rsidRPr="00815508">
              <w:rPr>
                <w:rFonts w:ascii="Arial Narrow" w:hAnsi="Arial Narrow" w:cs="Arial"/>
                <w:sz w:val="16"/>
                <w:szCs w:val="16"/>
                <w:lang w:val="es-PE" w:eastAsia="es-PE"/>
              </w:rPr>
              <w:t xml:space="preserve">de Obra Civil </w:t>
            </w:r>
            <w:r>
              <w:rPr>
                <w:rFonts w:ascii="Arial Narrow" w:hAnsi="Arial Narrow" w:cs="Arial"/>
                <w:sz w:val="16"/>
                <w:szCs w:val="16"/>
                <w:lang w:val="es-PE" w:eastAsia="es-PE"/>
              </w:rPr>
              <w:t>los</w:t>
            </w:r>
            <w:r w:rsidRPr="00815508">
              <w:rPr>
                <w:rFonts w:ascii="Arial Narrow" w:hAnsi="Arial Narrow" w:cs="Arial"/>
                <w:sz w:val="16"/>
                <w:szCs w:val="16"/>
                <w:lang w:val="es-PE" w:eastAsia="es-PE"/>
              </w:rPr>
              <w:t xml:space="preserve"> </w:t>
            </w:r>
            <w:r>
              <w:rPr>
                <w:rFonts w:ascii="Arial Narrow" w:hAnsi="Arial Narrow" w:cs="Arial"/>
                <w:sz w:val="16"/>
                <w:szCs w:val="16"/>
                <w:lang w:val="es-PE" w:eastAsia="es-PE"/>
              </w:rPr>
              <w:t>“Requerimientos de Construcción”</w:t>
            </w:r>
            <w:r w:rsidRPr="00815508">
              <w:rPr>
                <w:rFonts w:ascii="Arial Narrow" w:hAnsi="Arial Narrow" w:cs="Arial"/>
                <w:sz w:val="16"/>
                <w:szCs w:val="16"/>
                <w:lang w:val="es-PE" w:eastAsia="es-PE"/>
              </w:rPr>
              <w:t xml:space="preserve">. Asimismo, se le indicará al proceso Aprovisionamiento de recursos, </w:t>
            </w:r>
            <w:r>
              <w:rPr>
                <w:rFonts w:ascii="Arial Narrow" w:hAnsi="Arial Narrow" w:cs="Arial"/>
                <w:sz w:val="16"/>
                <w:szCs w:val="16"/>
                <w:lang w:val="es-PE" w:eastAsia="es-PE"/>
              </w:rPr>
              <w:t xml:space="preserve"> el listado</w:t>
            </w:r>
            <w:r w:rsidRPr="00815508">
              <w:rPr>
                <w:rFonts w:ascii="Arial Narrow" w:hAnsi="Arial Narrow" w:cs="Arial"/>
                <w:sz w:val="16"/>
                <w:szCs w:val="16"/>
                <w:lang w:val="es-PE" w:eastAsia="es-PE"/>
              </w:rPr>
              <w:t xml:space="preserve"> de requerimientos de recursos</w:t>
            </w:r>
            <w:r>
              <w:rPr>
                <w:rFonts w:ascii="Arial Narrow" w:hAnsi="Arial Narrow" w:cs="Arial"/>
                <w:sz w:val="16"/>
                <w:szCs w:val="16"/>
                <w:lang w:val="es-PE" w:eastAsia="es-PE"/>
              </w:rPr>
              <w:t>.</w:t>
            </w:r>
            <w:r w:rsidRPr="00815508">
              <w:rPr>
                <w:rFonts w:ascii="Arial Narrow" w:hAnsi="Arial Narrow" w:cs="Arial"/>
                <w:sz w:val="16"/>
                <w:szCs w:val="16"/>
                <w:lang w:val="es-PE" w:eastAsia="es-PE"/>
              </w:rPr>
              <w:t xml:space="preserve"> </w:t>
            </w:r>
          </w:p>
        </w:tc>
        <w:tc>
          <w:tcPr>
            <w:tcW w:w="1831" w:type="dxa"/>
            <w:tcBorders>
              <w:left w:val="nil"/>
              <w:right w:val="nil"/>
            </w:tcBorders>
          </w:tcPr>
          <w:p w:rsidR="00603F6E" w:rsidRPr="00DF0671" w:rsidRDefault="00603F6E" w:rsidP="00603F6E">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Departamento de Proyectos</w:t>
            </w:r>
          </w:p>
        </w:tc>
        <w:tc>
          <w:tcPr>
            <w:tcW w:w="1004" w:type="dxa"/>
            <w:tcBorders>
              <w:left w:val="nil"/>
              <w:right w:val="nil"/>
            </w:tcBorders>
          </w:tcPr>
          <w:p w:rsidR="00603F6E" w:rsidRPr="00DF0671" w:rsidRDefault="00603F6E" w:rsidP="00603F6E">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993" w:type="dxa"/>
            <w:tcBorders>
              <w:left w:val="nil"/>
            </w:tcBorders>
          </w:tcPr>
          <w:p w:rsidR="00603F6E" w:rsidRPr="00DF0671" w:rsidRDefault="00603F6E" w:rsidP="00603F6E">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Tiempo estimado del Proyecto</w:t>
            </w:r>
          </w:p>
        </w:tc>
      </w:tr>
      <w:tr w:rsidR="00603F6E" w:rsidRPr="003B7F34" w:rsidTr="00603F6E">
        <w:trPr>
          <w:trHeight w:val="675"/>
        </w:trPr>
        <w:tc>
          <w:tcPr>
            <w:tcW w:w="582" w:type="dxa"/>
            <w:tcBorders>
              <w:right w:val="nil"/>
            </w:tcBorders>
            <w:shd w:val="clear" w:color="auto" w:fill="C0C0C0"/>
          </w:tcPr>
          <w:p w:rsidR="00603F6E" w:rsidRPr="00DF0671" w:rsidRDefault="00603F6E" w:rsidP="00603F6E">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4</w:t>
            </w:r>
          </w:p>
        </w:tc>
        <w:tc>
          <w:tcPr>
            <w:tcW w:w="1473" w:type="dxa"/>
            <w:tcBorders>
              <w:left w:val="nil"/>
              <w:right w:val="nil"/>
            </w:tcBorders>
            <w:shd w:val="clear" w:color="auto" w:fill="C0C0C0"/>
          </w:tcPr>
          <w:p w:rsidR="00603F6E" w:rsidRDefault="00603F6E" w:rsidP="00603F6E">
            <w:pPr>
              <w:spacing w:after="0" w:line="240" w:lineRule="auto"/>
              <w:rPr>
                <w:rFonts w:ascii="Arial Narrow" w:hAnsi="Arial Narrow" w:cs="Arial"/>
                <w:sz w:val="16"/>
                <w:szCs w:val="16"/>
                <w:lang w:val="es-PE" w:eastAsia="es-PE"/>
              </w:rPr>
            </w:pPr>
            <w:r>
              <w:rPr>
                <w:rFonts w:ascii="Arial Narrow" w:hAnsi="Arial Narrow" w:cs="Arial Narrow"/>
                <w:sz w:val="16"/>
                <w:szCs w:val="16"/>
                <w:lang w:val="es-PE" w:eastAsia="es-PE"/>
              </w:rPr>
              <w:t>- Proyecto Ejecutado</w:t>
            </w:r>
          </w:p>
          <w:p w:rsidR="00603F6E" w:rsidRPr="00DF0671" w:rsidRDefault="00603F6E" w:rsidP="00603F6E">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w:t>
            </w:r>
            <w:r w:rsidRPr="004C414B">
              <w:rPr>
                <w:rFonts w:ascii="Arial Narrow" w:hAnsi="Arial Narrow" w:cs="Arial Narrow"/>
                <w:sz w:val="16"/>
                <w:szCs w:val="16"/>
                <w:lang w:val="es-PE" w:eastAsia="es-PE"/>
              </w:rPr>
              <w:t>Solicitud de realización de auditoría</w:t>
            </w:r>
          </w:p>
        </w:tc>
        <w:tc>
          <w:tcPr>
            <w:tcW w:w="1929" w:type="dxa"/>
            <w:tcBorders>
              <w:left w:val="nil"/>
              <w:right w:val="nil"/>
            </w:tcBorders>
            <w:shd w:val="clear" w:color="auto" w:fill="C0C0C0"/>
          </w:tcPr>
          <w:p w:rsidR="00603F6E" w:rsidRPr="00DF0671" w:rsidRDefault="00603F6E" w:rsidP="00603F6E">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Auditoría del Departamento de Proyectos</w:t>
            </w:r>
          </w:p>
        </w:tc>
        <w:tc>
          <w:tcPr>
            <w:tcW w:w="1617" w:type="dxa"/>
            <w:tcBorders>
              <w:left w:val="nil"/>
              <w:right w:val="nil"/>
            </w:tcBorders>
            <w:shd w:val="clear" w:color="auto" w:fill="C0C0C0"/>
          </w:tcPr>
          <w:p w:rsidR="00603F6E" w:rsidRPr="00DF0671" w:rsidRDefault="00603F6E" w:rsidP="00603F6E">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w:t>
            </w:r>
            <w:r w:rsidRPr="00665E36">
              <w:rPr>
                <w:rFonts w:ascii="Arial Narrow" w:hAnsi="Arial Narrow" w:cs="Arial Narrow"/>
                <w:sz w:val="16"/>
                <w:szCs w:val="16"/>
                <w:lang w:val="pt-BR" w:eastAsia="es-PE"/>
              </w:rPr>
              <w:t>Auditoria entregada a ONG Aliada</w:t>
            </w:r>
          </w:p>
        </w:tc>
        <w:tc>
          <w:tcPr>
            <w:tcW w:w="4713" w:type="dxa"/>
            <w:tcBorders>
              <w:left w:val="nil"/>
              <w:right w:val="nil"/>
            </w:tcBorders>
            <w:shd w:val="clear" w:color="auto" w:fill="C0C0C0"/>
          </w:tcPr>
          <w:p w:rsidR="00603F6E" w:rsidRPr="00E60088" w:rsidRDefault="00603F6E" w:rsidP="00603F6E">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En caso algún proyecto se encuentre ejecutado</w:t>
            </w:r>
            <w:r w:rsidRPr="00E60088">
              <w:rPr>
                <w:rFonts w:ascii="Arial Narrow" w:hAnsi="Arial Narrow" w:cs="Arial"/>
                <w:sz w:val="16"/>
                <w:szCs w:val="16"/>
                <w:lang w:val="es-PE" w:eastAsia="es-PE"/>
              </w:rPr>
              <w:t>, puede llegar una solicitud de auditoría</w:t>
            </w:r>
            <w:r>
              <w:rPr>
                <w:rFonts w:ascii="Arial Narrow" w:hAnsi="Arial Narrow" w:cs="Arial"/>
                <w:sz w:val="16"/>
                <w:szCs w:val="16"/>
                <w:lang w:val="es-PE" w:eastAsia="es-PE"/>
              </w:rPr>
              <w:t xml:space="preserve">, por parte de la ONG Aliada, </w:t>
            </w:r>
            <w:r w:rsidRPr="00E60088">
              <w:rPr>
                <w:rFonts w:ascii="Arial Narrow" w:hAnsi="Arial Narrow" w:cs="Arial"/>
                <w:sz w:val="16"/>
                <w:szCs w:val="16"/>
                <w:lang w:val="es-PE" w:eastAsia="es-PE"/>
              </w:rPr>
              <w:t xml:space="preserve"> </w:t>
            </w:r>
            <w:r>
              <w:rPr>
                <w:rFonts w:ascii="Arial Narrow" w:hAnsi="Arial Narrow" w:cs="Arial"/>
                <w:sz w:val="16"/>
                <w:szCs w:val="16"/>
                <w:lang w:val="es-PE" w:eastAsia="es-PE"/>
              </w:rPr>
              <w:t>a</w:t>
            </w:r>
            <w:r w:rsidRPr="00E60088">
              <w:rPr>
                <w:rFonts w:ascii="Arial Narrow" w:hAnsi="Arial Narrow" w:cs="Arial"/>
                <w:sz w:val="16"/>
                <w:szCs w:val="16"/>
                <w:lang w:val="es-PE" w:eastAsia="es-PE"/>
              </w:rPr>
              <w:t>l Departamento de proyectos en función a cualquier proyecto realizado anteriormente.</w:t>
            </w:r>
            <w:r>
              <w:rPr>
                <w:rFonts w:ascii="Arial Narrow" w:hAnsi="Arial Narrow" w:cs="Arial"/>
                <w:sz w:val="16"/>
                <w:szCs w:val="16"/>
                <w:lang w:val="es-PE" w:eastAsia="es-PE"/>
              </w:rPr>
              <w:t xml:space="preserve"> Para ello se apoya en el proceso Realizar Auditoría  por parte de la empresa auditora en el cual se le entregue la documentación del proyecto y a cambio nos entregue el informe final de auditoría. </w:t>
            </w:r>
          </w:p>
        </w:tc>
        <w:tc>
          <w:tcPr>
            <w:tcW w:w="1831" w:type="dxa"/>
            <w:tcBorders>
              <w:left w:val="nil"/>
              <w:right w:val="nil"/>
            </w:tcBorders>
            <w:shd w:val="clear" w:color="auto" w:fill="C0C0C0"/>
          </w:tcPr>
          <w:p w:rsidR="00603F6E" w:rsidRPr="00DF0671" w:rsidRDefault="00603F6E" w:rsidP="00603F6E">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Departamento de Proyectos</w:t>
            </w:r>
          </w:p>
        </w:tc>
        <w:tc>
          <w:tcPr>
            <w:tcW w:w="1004" w:type="dxa"/>
            <w:tcBorders>
              <w:left w:val="nil"/>
              <w:right w:val="nil"/>
            </w:tcBorders>
            <w:shd w:val="clear" w:color="auto" w:fill="C0C0C0"/>
          </w:tcPr>
          <w:p w:rsidR="00603F6E" w:rsidRPr="00DF0671" w:rsidRDefault="00603F6E" w:rsidP="00603F6E">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993" w:type="dxa"/>
            <w:tcBorders>
              <w:left w:val="nil"/>
            </w:tcBorders>
            <w:shd w:val="clear" w:color="auto" w:fill="C0C0C0"/>
          </w:tcPr>
          <w:p w:rsidR="00603F6E" w:rsidRPr="00DF0671" w:rsidRDefault="00603F6E" w:rsidP="00603F6E">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mes</w:t>
            </w:r>
          </w:p>
        </w:tc>
      </w:tr>
    </w:tbl>
    <w:p w:rsidR="00603F6E" w:rsidRPr="00603F6E" w:rsidRDefault="00603F6E" w:rsidP="00603F6E">
      <w:pPr>
        <w:pStyle w:val="Caption"/>
        <w:jc w:val="center"/>
        <w:rPr>
          <w:rFonts w:asciiTheme="majorHAnsi" w:hAnsiTheme="majorHAnsi"/>
          <w:sz w:val="16"/>
          <w:szCs w:val="16"/>
        </w:rPr>
      </w:pPr>
      <w:bookmarkStart w:id="270" w:name="_Toc266031715"/>
      <w:r w:rsidRPr="00603F6E">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29</w:t>
      </w:r>
      <w:r w:rsidR="00C74554">
        <w:rPr>
          <w:rFonts w:asciiTheme="majorHAnsi" w:hAnsiTheme="majorHAnsi"/>
          <w:sz w:val="16"/>
          <w:szCs w:val="16"/>
        </w:rPr>
        <w:fldChar w:fldCharType="end"/>
      </w:r>
      <w:r w:rsidRPr="00603F6E">
        <w:rPr>
          <w:rFonts w:asciiTheme="majorHAnsi" w:hAnsiTheme="majorHAnsi"/>
          <w:sz w:val="16"/>
          <w:szCs w:val="16"/>
        </w:rPr>
        <w:t>.- Caracterización del macro proceso " Gestión de Proyectos"</w:t>
      </w:r>
      <w:bookmarkEnd w:id="270"/>
    </w:p>
    <w:p w:rsidR="00603F6E" w:rsidRPr="00603F6E" w:rsidRDefault="00603F6E" w:rsidP="00603F6E">
      <w:pPr>
        <w:pStyle w:val="Caption"/>
        <w:jc w:val="center"/>
        <w:rPr>
          <w:rFonts w:asciiTheme="majorHAnsi" w:hAnsiTheme="majorHAnsi"/>
          <w:sz w:val="16"/>
          <w:szCs w:val="16"/>
        </w:rPr>
      </w:pPr>
      <w:r w:rsidRPr="00603F6E">
        <w:rPr>
          <w:rFonts w:asciiTheme="majorHAnsi" w:hAnsiTheme="majorHAnsi"/>
          <w:sz w:val="16"/>
          <w:szCs w:val="16"/>
        </w:rPr>
        <w:t>Fuente: Elaboración Propia</w:t>
      </w:r>
    </w:p>
    <w:p w:rsidR="00603F6E" w:rsidRPr="00CF4E58" w:rsidRDefault="00603F6E" w:rsidP="0004662D">
      <w:pPr>
        <w:sectPr w:rsidR="00603F6E" w:rsidRPr="00CF4E58" w:rsidSect="00603F6E">
          <w:footerReference w:type="default" r:id="rId61"/>
          <w:pgSz w:w="16838" w:h="11906" w:orient="landscape" w:code="9"/>
          <w:pgMar w:top="1701" w:right="1418" w:bottom="1701" w:left="1701" w:header="709" w:footer="709" w:gutter="0"/>
          <w:cols w:space="708"/>
          <w:docGrid w:linePitch="360"/>
        </w:sectPr>
      </w:pPr>
    </w:p>
    <w:p w:rsidR="00AC545B" w:rsidRPr="00AC545B" w:rsidRDefault="00AC545B" w:rsidP="00AC545B">
      <w:pPr>
        <w:pStyle w:val="Heading3"/>
        <w:numPr>
          <w:ilvl w:val="3"/>
          <w:numId w:val="1"/>
        </w:numPr>
        <w:spacing w:after="240"/>
        <w:rPr>
          <w:smallCaps w:val="0"/>
          <w:sz w:val="24"/>
          <w:szCs w:val="24"/>
        </w:rPr>
      </w:pPr>
      <w:bookmarkStart w:id="271" w:name="_Toc266033411"/>
      <w:r w:rsidRPr="00AC545B">
        <w:rPr>
          <w:smallCaps w:val="0"/>
          <w:sz w:val="24"/>
          <w:szCs w:val="24"/>
        </w:rPr>
        <w:t>PROCESO: Participación en concurso del Departamento de Proyectos</w:t>
      </w:r>
      <w:bookmarkEnd w:id="271"/>
    </w:p>
    <w:p w:rsidR="00AC545B" w:rsidRDefault="00AC545B" w:rsidP="00AC545B">
      <w:pPr>
        <w:spacing w:after="0" w:line="360" w:lineRule="auto"/>
        <w:jc w:val="both"/>
        <w:rPr>
          <w:rFonts w:cs="Times New Roman"/>
          <w:sz w:val="24"/>
          <w:szCs w:val="24"/>
        </w:rPr>
      </w:pPr>
      <w:r w:rsidRPr="000814BE">
        <w:rPr>
          <w:sz w:val="24"/>
          <w:szCs w:val="24"/>
        </w:rPr>
        <w:t xml:space="preserve">El presente proceso describirá las actividades realizadas para participar en concursos por fondos educativos y para recibir donaciones de entidades privadas nacionales. Estos recursos recibidos serán utilizados para la </w:t>
      </w:r>
      <w:r>
        <w:rPr>
          <w:sz w:val="24"/>
          <w:szCs w:val="24"/>
        </w:rPr>
        <w:t>elaboración</w:t>
      </w:r>
      <w:r w:rsidRPr="000814BE">
        <w:rPr>
          <w:sz w:val="24"/>
          <w:szCs w:val="24"/>
        </w:rPr>
        <w:t xml:space="preserve"> de proyectos de mejora de</w:t>
      </w:r>
      <w:r>
        <w:rPr>
          <w:sz w:val="24"/>
          <w:szCs w:val="24"/>
        </w:rPr>
        <w:t xml:space="preserve"> calidad educativa en los C</w:t>
      </w:r>
      <w:r w:rsidRPr="000814BE">
        <w:rPr>
          <w:sz w:val="24"/>
          <w:szCs w:val="24"/>
        </w:rPr>
        <w:t xml:space="preserve">entros educativos del </w:t>
      </w:r>
      <w:r>
        <w:rPr>
          <w:sz w:val="24"/>
          <w:szCs w:val="24"/>
        </w:rPr>
        <w:t>M</w:t>
      </w:r>
      <w:r w:rsidRPr="000814BE">
        <w:rPr>
          <w:sz w:val="24"/>
          <w:szCs w:val="24"/>
        </w:rPr>
        <w:t xml:space="preserve">ovimiento Fe y Alegría Perú. </w:t>
      </w:r>
      <w:r>
        <w:rPr>
          <w:sz w:val="24"/>
          <w:szCs w:val="24"/>
        </w:rPr>
        <w:t xml:space="preserve"> </w:t>
      </w:r>
      <w:r w:rsidRPr="000814BE">
        <w:rPr>
          <w:sz w:val="24"/>
          <w:szCs w:val="24"/>
        </w:rPr>
        <w:t xml:space="preserve">La realización </w:t>
      </w:r>
      <w:r>
        <w:rPr>
          <w:sz w:val="24"/>
          <w:szCs w:val="24"/>
        </w:rPr>
        <w:t xml:space="preserve">de estos proyectos se </w:t>
      </w:r>
      <w:r w:rsidRPr="000814BE">
        <w:rPr>
          <w:sz w:val="24"/>
          <w:szCs w:val="24"/>
        </w:rPr>
        <w:t xml:space="preserve">verá </w:t>
      </w:r>
      <w:r>
        <w:rPr>
          <w:sz w:val="24"/>
          <w:szCs w:val="24"/>
        </w:rPr>
        <w:t xml:space="preserve">detallada </w:t>
      </w:r>
      <w:r w:rsidRPr="000814BE">
        <w:rPr>
          <w:sz w:val="24"/>
          <w:szCs w:val="24"/>
        </w:rPr>
        <w:t xml:space="preserve">en el proceso </w:t>
      </w:r>
      <w:r>
        <w:rPr>
          <w:sz w:val="24"/>
          <w:szCs w:val="24"/>
        </w:rPr>
        <w:t>“</w:t>
      </w:r>
      <w:r w:rsidRPr="000814BE">
        <w:rPr>
          <w:sz w:val="24"/>
          <w:szCs w:val="24"/>
        </w:rPr>
        <w:t xml:space="preserve">Ejecución de </w:t>
      </w:r>
      <w:r>
        <w:rPr>
          <w:sz w:val="24"/>
          <w:szCs w:val="24"/>
        </w:rPr>
        <w:t>Proyecto del Departamento de Proyectos”</w:t>
      </w:r>
      <w:r w:rsidRPr="000814BE">
        <w:rPr>
          <w:sz w:val="24"/>
          <w:szCs w:val="24"/>
        </w:rPr>
        <w:t xml:space="preserve">. </w:t>
      </w:r>
    </w:p>
    <w:p w:rsidR="00AC545B" w:rsidRDefault="00AC545B" w:rsidP="00AC545B">
      <w:pPr>
        <w:spacing w:after="0" w:line="240" w:lineRule="auto"/>
        <w:jc w:val="both"/>
        <w:rPr>
          <w:rFonts w:cs="Times New Roman"/>
          <w:sz w:val="24"/>
          <w:szCs w:val="24"/>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51"/>
        <w:gridCol w:w="2209"/>
        <w:gridCol w:w="2196"/>
        <w:gridCol w:w="2171"/>
      </w:tblGrid>
      <w:tr w:rsidR="00AC545B" w:rsidRPr="00C05DCD" w:rsidTr="000455C0">
        <w:trPr>
          <w:trHeight w:val="699"/>
          <w:tblHeader/>
        </w:trPr>
        <w:tc>
          <w:tcPr>
            <w:tcW w:w="9054" w:type="dxa"/>
            <w:gridSpan w:val="4"/>
            <w:shd w:val="clear" w:color="auto" w:fill="000000"/>
            <w:vAlign w:val="center"/>
          </w:tcPr>
          <w:p w:rsidR="00AC545B" w:rsidRDefault="00AC545B" w:rsidP="000455C0">
            <w:pPr>
              <w:autoSpaceDE w:val="0"/>
              <w:autoSpaceDN w:val="0"/>
              <w:adjustRightInd w:val="0"/>
              <w:spacing w:after="0" w:line="240" w:lineRule="auto"/>
              <w:jc w:val="center"/>
              <w:rPr>
                <w:rFonts w:ascii="Arial Narrow" w:hAnsi="Arial Narrow" w:cs="Arial Narrow"/>
                <w:b/>
                <w:bCs/>
                <w:color w:val="FFFFFF"/>
                <w:sz w:val="28"/>
                <w:szCs w:val="28"/>
              </w:rPr>
            </w:pPr>
            <w:r w:rsidRPr="00915AF5">
              <w:rPr>
                <w:rFonts w:ascii="Arial Narrow" w:hAnsi="Arial Narrow" w:cs="Arial Narrow"/>
                <w:b/>
                <w:bCs/>
                <w:color w:val="FFFFFF"/>
                <w:sz w:val="28"/>
                <w:szCs w:val="28"/>
              </w:rPr>
              <w:t xml:space="preserve">MACROPROCESO: </w:t>
            </w:r>
            <w:r>
              <w:rPr>
                <w:rFonts w:ascii="Arial Narrow" w:hAnsi="Arial Narrow" w:cs="Arial Narrow"/>
                <w:b/>
                <w:bCs/>
                <w:color w:val="FFFFFF"/>
                <w:sz w:val="28"/>
                <w:szCs w:val="28"/>
              </w:rPr>
              <w:t xml:space="preserve">  </w:t>
            </w:r>
            <w:r w:rsidRPr="00915AF5">
              <w:rPr>
                <w:rFonts w:ascii="Arial Narrow" w:hAnsi="Arial Narrow" w:cs="Arial Narrow"/>
                <w:b/>
                <w:bCs/>
                <w:color w:val="FFFFFF"/>
                <w:sz w:val="28"/>
                <w:szCs w:val="28"/>
              </w:rPr>
              <w:t>Gestión de Proyectos</w:t>
            </w:r>
          </w:p>
          <w:p w:rsidR="00AC545B" w:rsidRPr="00C05DCD" w:rsidRDefault="00AC545B" w:rsidP="000455C0">
            <w:pPr>
              <w:autoSpaceDE w:val="0"/>
              <w:autoSpaceDN w:val="0"/>
              <w:adjustRightInd w:val="0"/>
              <w:spacing w:after="0" w:line="240" w:lineRule="auto"/>
              <w:jc w:val="center"/>
              <w:rPr>
                <w:rFonts w:ascii="Arial Narrow" w:hAnsi="Arial Narrow" w:cs="Arial Narrow"/>
                <w:b/>
                <w:bCs/>
                <w:color w:val="FFFFFF"/>
                <w:sz w:val="28"/>
                <w:szCs w:val="28"/>
              </w:rPr>
            </w:pPr>
            <w:r w:rsidRPr="00C05DCD">
              <w:rPr>
                <w:rFonts w:ascii="Arial Narrow" w:hAnsi="Arial Narrow" w:cs="Arial Narrow"/>
                <w:b/>
                <w:bCs/>
                <w:color w:val="FFFFFF"/>
                <w:sz w:val="28"/>
                <w:szCs w:val="28"/>
              </w:rPr>
              <w:t>Proceso “Participación en concurso del Departamento de Proyectos”</w:t>
            </w:r>
          </w:p>
        </w:tc>
      </w:tr>
      <w:tr w:rsidR="00AC545B" w:rsidRPr="00C05DCD" w:rsidTr="000455C0">
        <w:tc>
          <w:tcPr>
            <w:tcW w:w="2276" w:type="dxa"/>
            <w:shd w:val="clear" w:color="auto" w:fill="BFBFBF"/>
            <w:vAlign w:val="center"/>
          </w:tcPr>
          <w:p w:rsidR="00AC545B" w:rsidRPr="00C05DCD" w:rsidRDefault="00AC545B" w:rsidP="000455C0">
            <w:pPr>
              <w:spacing w:after="0" w:line="240" w:lineRule="auto"/>
              <w:jc w:val="center"/>
              <w:rPr>
                <w:rFonts w:ascii="Arial Narrow" w:hAnsi="Arial Narrow" w:cs="Arial Narrow"/>
                <w:b/>
                <w:bCs/>
                <w:sz w:val="24"/>
                <w:szCs w:val="24"/>
              </w:rPr>
            </w:pPr>
            <w:r w:rsidRPr="00C05DCD">
              <w:rPr>
                <w:rFonts w:ascii="Arial Narrow" w:hAnsi="Arial Narrow" w:cs="Arial Narrow"/>
                <w:b/>
                <w:bCs/>
                <w:sz w:val="24"/>
                <w:szCs w:val="24"/>
              </w:rPr>
              <w:t>PROPÓSITO</w:t>
            </w:r>
          </w:p>
        </w:tc>
        <w:tc>
          <w:tcPr>
            <w:tcW w:w="6778" w:type="dxa"/>
            <w:gridSpan w:val="3"/>
          </w:tcPr>
          <w:p w:rsidR="00AC545B" w:rsidRPr="00C555D1" w:rsidRDefault="00AC545B" w:rsidP="000455C0">
            <w:pPr>
              <w:spacing w:after="0" w:line="240" w:lineRule="auto"/>
              <w:jc w:val="both"/>
              <w:rPr>
                <w:rFonts w:ascii="Arial Narrow" w:hAnsi="Arial Narrow" w:cs="Arial Narrow"/>
                <w:sz w:val="24"/>
                <w:szCs w:val="24"/>
              </w:rPr>
            </w:pPr>
            <w:r w:rsidRPr="00C555D1">
              <w:rPr>
                <w:rFonts w:ascii="Arial Narrow" w:hAnsi="Arial Narrow" w:cs="Arial Narrow"/>
                <w:sz w:val="24"/>
                <w:szCs w:val="24"/>
              </w:rPr>
              <w:t xml:space="preserve">El presente proceso tiene como propósito cumplir con </w:t>
            </w:r>
            <w:r>
              <w:rPr>
                <w:rFonts w:ascii="Arial Narrow" w:hAnsi="Arial Narrow" w:cs="Arial Narrow"/>
                <w:sz w:val="24"/>
                <w:szCs w:val="24"/>
              </w:rPr>
              <w:t>el siguiente</w:t>
            </w:r>
            <w:r w:rsidRPr="00C555D1">
              <w:rPr>
                <w:rFonts w:ascii="Arial Narrow" w:hAnsi="Arial Narrow" w:cs="Arial Narrow"/>
                <w:sz w:val="24"/>
                <w:szCs w:val="24"/>
              </w:rPr>
              <w:t xml:space="preserve"> </w:t>
            </w:r>
            <w:r>
              <w:rPr>
                <w:rFonts w:ascii="Arial Narrow" w:hAnsi="Arial Narrow" w:cs="Arial Narrow"/>
                <w:sz w:val="24"/>
                <w:szCs w:val="24"/>
              </w:rPr>
              <w:t>objetivo institucional</w:t>
            </w:r>
            <w:r w:rsidRPr="00766649">
              <w:rPr>
                <w:rFonts w:ascii="Arial Narrow" w:hAnsi="Arial Narrow" w:cs="Arial Narrow"/>
                <w:sz w:val="24"/>
                <w:szCs w:val="24"/>
              </w:rPr>
              <w:t>:</w:t>
            </w:r>
          </w:p>
          <w:p w:rsidR="00AC545B" w:rsidRPr="00C05DCD" w:rsidRDefault="00AC545B" w:rsidP="000455C0">
            <w:pPr>
              <w:spacing w:after="0" w:line="240" w:lineRule="auto"/>
              <w:jc w:val="both"/>
              <w:rPr>
                <w:rFonts w:ascii="Arial Narrow" w:hAnsi="Arial Narrow" w:cs="Arial Narrow"/>
                <w:sz w:val="24"/>
                <w:szCs w:val="24"/>
                <w:lang w:val="es-PE"/>
              </w:rPr>
            </w:pPr>
            <w:r>
              <w:rPr>
                <w:rFonts w:ascii="Arial Narrow" w:hAnsi="Arial Narrow" w:cs="Arial Narrow"/>
                <w:sz w:val="24"/>
                <w:szCs w:val="24"/>
              </w:rPr>
              <w:t xml:space="preserve">OSE 1: </w:t>
            </w:r>
            <w:r w:rsidRPr="00FD4712">
              <w:rPr>
                <w:rFonts w:ascii="Arial Narrow" w:hAnsi="Arial Narrow" w:cs="Arial Narrow"/>
                <w:sz w:val="24"/>
                <w:szCs w:val="24"/>
              </w:rPr>
              <w:t>Impulsar una gestión dinámica, participativa y descentralizada que promueva el compromiso de las instituciones educativas  con el  proceso de regionalización del país, desde la propuesta educativa de FYA.</w:t>
            </w:r>
          </w:p>
        </w:tc>
      </w:tr>
      <w:tr w:rsidR="00AC545B" w:rsidRPr="00C05DCD" w:rsidTr="000455C0">
        <w:tc>
          <w:tcPr>
            <w:tcW w:w="2276" w:type="dxa"/>
            <w:shd w:val="clear" w:color="auto" w:fill="BFBFBF"/>
            <w:vAlign w:val="center"/>
          </w:tcPr>
          <w:p w:rsidR="00AC545B" w:rsidRPr="00C05DCD" w:rsidRDefault="00AC545B" w:rsidP="000455C0">
            <w:pPr>
              <w:spacing w:after="0" w:line="240" w:lineRule="auto"/>
              <w:jc w:val="center"/>
              <w:rPr>
                <w:rFonts w:ascii="Arial Narrow" w:hAnsi="Arial Narrow" w:cs="Arial Narrow"/>
                <w:b/>
                <w:bCs/>
                <w:sz w:val="24"/>
                <w:szCs w:val="24"/>
              </w:rPr>
            </w:pPr>
            <w:r w:rsidRPr="00C05DCD">
              <w:rPr>
                <w:rFonts w:ascii="Arial Narrow" w:hAnsi="Arial Narrow" w:cs="Arial Narrow"/>
                <w:b/>
                <w:bCs/>
                <w:sz w:val="24"/>
                <w:szCs w:val="24"/>
              </w:rPr>
              <w:t>RESPONSABLE</w:t>
            </w:r>
          </w:p>
        </w:tc>
        <w:tc>
          <w:tcPr>
            <w:tcW w:w="2257" w:type="dxa"/>
          </w:tcPr>
          <w:p w:rsidR="00AC545B" w:rsidRPr="00C05DCD" w:rsidRDefault="00AC545B" w:rsidP="000455C0">
            <w:pPr>
              <w:spacing w:after="0" w:line="240" w:lineRule="auto"/>
              <w:rPr>
                <w:rFonts w:ascii="Arial Narrow" w:hAnsi="Arial Narrow" w:cs="Arial Narrow"/>
                <w:sz w:val="24"/>
                <w:szCs w:val="24"/>
              </w:rPr>
            </w:pPr>
            <w:r w:rsidRPr="00C05DCD">
              <w:rPr>
                <w:rFonts w:ascii="Arial Narrow" w:hAnsi="Arial Narrow" w:cs="Arial Narrow"/>
                <w:sz w:val="24"/>
                <w:szCs w:val="24"/>
              </w:rPr>
              <w:t>Jefe del Departamento de Proyectos</w:t>
            </w:r>
          </w:p>
        </w:tc>
        <w:tc>
          <w:tcPr>
            <w:tcW w:w="2258" w:type="dxa"/>
            <w:shd w:val="clear" w:color="auto" w:fill="D9D9D9"/>
            <w:vAlign w:val="center"/>
          </w:tcPr>
          <w:p w:rsidR="00AC545B" w:rsidRPr="00C05DCD" w:rsidRDefault="00AC545B" w:rsidP="000455C0">
            <w:pPr>
              <w:spacing w:after="0" w:line="240" w:lineRule="auto"/>
              <w:jc w:val="center"/>
              <w:rPr>
                <w:rFonts w:ascii="Arial Narrow" w:hAnsi="Arial Narrow" w:cs="Arial Narrow"/>
                <w:b/>
                <w:bCs/>
                <w:sz w:val="24"/>
                <w:szCs w:val="24"/>
              </w:rPr>
            </w:pPr>
            <w:r>
              <w:rPr>
                <w:rFonts w:ascii="Arial Narrow" w:hAnsi="Arial Narrow" w:cs="Arial Narrow"/>
                <w:b/>
                <w:bCs/>
                <w:sz w:val="24"/>
                <w:szCs w:val="24"/>
              </w:rPr>
              <w:t>BASE LEGAL</w:t>
            </w:r>
          </w:p>
        </w:tc>
        <w:tc>
          <w:tcPr>
            <w:tcW w:w="2263" w:type="dxa"/>
          </w:tcPr>
          <w:p w:rsidR="00AC545B" w:rsidRPr="00C05DCD" w:rsidRDefault="00AC545B" w:rsidP="000455C0">
            <w:pPr>
              <w:spacing w:after="0" w:line="240" w:lineRule="auto"/>
              <w:rPr>
                <w:rFonts w:ascii="Arial Narrow" w:hAnsi="Arial Narrow" w:cs="Arial Narrow"/>
                <w:sz w:val="24"/>
                <w:szCs w:val="24"/>
              </w:rPr>
            </w:pPr>
            <w:r>
              <w:rPr>
                <w:rFonts w:ascii="Arial Narrow" w:hAnsi="Arial Narrow" w:cs="Arial Narrow"/>
                <w:sz w:val="24"/>
                <w:szCs w:val="24"/>
              </w:rPr>
              <w:t>No Aplica</w:t>
            </w:r>
          </w:p>
        </w:tc>
      </w:tr>
      <w:tr w:rsidR="00AC545B" w:rsidRPr="00C05DCD" w:rsidTr="000455C0">
        <w:tc>
          <w:tcPr>
            <w:tcW w:w="2276" w:type="dxa"/>
            <w:shd w:val="clear" w:color="auto" w:fill="BFBFBF"/>
            <w:vAlign w:val="center"/>
          </w:tcPr>
          <w:p w:rsidR="00AC545B" w:rsidRPr="00C05DCD" w:rsidRDefault="00AC545B" w:rsidP="000455C0">
            <w:pPr>
              <w:spacing w:after="0" w:line="240" w:lineRule="auto"/>
              <w:jc w:val="center"/>
              <w:rPr>
                <w:rFonts w:ascii="Arial Narrow" w:hAnsi="Arial Narrow" w:cs="Arial Narrow"/>
                <w:b/>
                <w:bCs/>
                <w:sz w:val="24"/>
                <w:szCs w:val="24"/>
              </w:rPr>
            </w:pPr>
            <w:r w:rsidRPr="00C05DCD">
              <w:rPr>
                <w:rFonts w:ascii="Arial Narrow" w:hAnsi="Arial Narrow" w:cs="Arial Narrow"/>
                <w:b/>
                <w:bCs/>
                <w:sz w:val="24"/>
                <w:szCs w:val="24"/>
              </w:rPr>
              <w:t>ACTORES DEL PROCESO</w:t>
            </w:r>
          </w:p>
        </w:tc>
        <w:tc>
          <w:tcPr>
            <w:tcW w:w="6778" w:type="dxa"/>
            <w:gridSpan w:val="3"/>
          </w:tcPr>
          <w:p w:rsidR="00AC545B" w:rsidRDefault="00AC545B" w:rsidP="000455C0">
            <w:pPr>
              <w:pStyle w:val="NormalWeb"/>
              <w:rPr>
                <w:rFonts w:ascii="Arial Narrow" w:hAnsi="Arial Narrow" w:cs="Arial Narrow"/>
                <w:lang w:val="es-ES" w:eastAsia="en-US"/>
              </w:rPr>
            </w:pPr>
            <w:r w:rsidRPr="00CE5A35">
              <w:rPr>
                <w:rFonts w:ascii="Arial Narrow" w:hAnsi="Arial Narrow" w:cs="Arial Narrow"/>
                <w:u w:val="single"/>
                <w:lang w:val="es-ES" w:eastAsia="en-US"/>
              </w:rPr>
              <w:t>Jefe del Departamento de Proyectos</w:t>
            </w:r>
            <w:r w:rsidRPr="00CE5A35">
              <w:rPr>
                <w:rFonts w:ascii="Arial Narrow" w:hAnsi="Arial Narrow" w:cs="Arial Narrow"/>
                <w:lang w:val="es-ES" w:eastAsia="en-US"/>
              </w:rPr>
              <w:t xml:space="preserve">.- Persona contratada </w:t>
            </w:r>
            <w:r>
              <w:rPr>
                <w:rFonts w:ascii="Arial Narrow" w:hAnsi="Arial Narrow" w:cs="Arial Narrow"/>
                <w:lang w:val="es-ES" w:eastAsia="en-US"/>
              </w:rPr>
              <w:t>por la Oficina C</w:t>
            </w:r>
            <w:r w:rsidRPr="00CE5A35">
              <w:rPr>
                <w:rFonts w:ascii="Arial Narrow" w:hAnsi="Arial Narrow" w:cs="Arial Narrow"/>
                <w:lang w:val="es-ES" w:eastAsia="en-US"/>
              </w:rPr>
              <w:t xml:space="preserve">entral de Fe y Alegría Perú, encargada de la obtención de fuentes de financiamiento y la elaboración del </w:t>
            </w:r>
            <w:r>
              <w:rPr>
                <w:rFonts w:ascii="Arial Narrow" w:hAnsi="Arial Narrow" w:cs="Arial Narrow"/>
                <w:lang w:val="es-ES" w:eastAsia="en-US"/>
              </w:rPr>
              <w:t>P</w:t>
            </w:r>
            <w:r w:rsidRPr="00CE5A35">
              <w:rPr>
                <w:rFonts w:ascii="Arial Narrow" w:hAnsi="Arial Narrow" w:cs="Arial Narrow"/>
                <w:lang w:val="es-ES" w:eastAsia="en-US"/>
              </w:rPr>
              <w:t xml:space="preserve">lan </w:t>
            </w:r>
            <w:r>
              <w:rPr>
                <w:rFonts w:ascii="Arial Narrow" w:hAnsi="Arial Narrow" w:cs="Arial Narrow"/>
                <w:lang w:val="es-ES" w:eastAsia="en-US"/>
              </w:rPr>
              <w:t>O</w:t>
            </w:r>
            <w:r w:rsidRPr="00CE5A35">
              <w:rPr>
                <w:rFonts w:ascii="Arial Narrow" w:hAnsi="Arial Narrow" w:cs="Arial Narrow"/>
                <w:lang w:val="es-ES" w:eastAsia="en-US"/>
              </w:rPr>
              <w:t xml:space="preserve">perativo </w:t>
            </w:r>
            <w:r>
              <w:rPr>
                <w:rFonts w:ascii="Arial Narrow" w:hAnsi="Arial Narrow" w:cs="Arial Narrow"/>
                <w:lang w:val="es-ES" w:eastAsia="en-US"/>
              </w:rPr>
              <w:t>A</w:t>
            </w:r>
            <w:r w:rsidRPr="00CE5A35">
              <w:rPr>
                <w:rFonts w:ascii="Arial Narrow" w:hAnsi="Arial Narrow" w:cs="Arial Narrow"/>
                <w:lang w:val="es-ES" w:eastAsia="en-US"/>
              </w:rPr>
              <w:t>nual del Departamento de Proyectos.</w:t>
            </w:r>
          </w:p>
          <w:p w:rsidR="00AC545B" w:rsidRPr="00CE5A35" w:rsidRDefault="00AC545B" w:rsidP="000455C0">
            <w:pPr>
              <w:pStyle w:val="NormalWeb"/>
              <w:rPr>
                <w:rFonts w:ascii="Arial Narrow" w:hAnsi="Arial Narrow" w:cs="Arial Narrow"/>
                <w:lang w:val="es-ES" w:eastAsia="en-US"/>
              </w:rPr>
            </w:pPr>
          </w:p>
          <w:p w:rsidR="00AC545B" w:rsidRDefault="00AC545B" w:rsidP="000455C0">
            <w:pPr>
              <w:pStyle w:val="NormalWeb"/>
              <w:rPr>
                <w:rFonts w:ascii="Arial Narrow" w:hAnsi="Arial Narrow" w:cs="Arial Narrow"/>
                <w:lang w:val="es-ES" w:eastAsia="en-US"/>
              </w:rPr>
            </w:pPr>
            <w:r w:rsidRPr="00CE5A35">
              <w:rPr>
                <w:rFonts w:ascii="Arial Narrow" w:hAnsi="Arial Narrow" w:cs="Arial Narrow"/>
                <w:u w:val="single"/>
                <w:lang w:val="es-ES" w:eastAsia="en-US"/>
              </w:rPr>
              <w:t>Oficial de Proyectos</w:t>
            </w:r>
            <w:r>
              <w:rPr>
                <w:rFonts w:ascii="Arial Narrow" w:hAnsi="Arial Narrow" w:cs="Arial Narrow"/>
                <w:lang w:val="es-ES" w:eastAsia="en-US"/>
              </w:rPr>
              <w:t>.- Persona contratada por la Oficina C</w:t>
            </w:r>
            <w:r w:rsidRPr="00CE5A35">
              <w:rPr>
                <w:rFonts w:ascii="Arial Narrow" w:hAnsi="Arial Narrow" w:cs="Arial Narrow"/>
                <w:lang w:val="es-ES" w:eastAsia="en-US"/>
              </w:rPr>
              <w:t>entral de Fe y Alegría, encargada de asistir al Jefe del Departamento de Proyectos y realizar el seguimiento a la ejecución de los proyectos.</w:t>
            </w:r>
          </w:p>
          <w:p w:rsidR="00AC545B" w:rsidRDefault="00AC545B" w:rsidP="000455C0">
            <w:pPr>
              <w:pStyle w:val="NormalWeb"/>
              <w:rPr>
                <w:rFonts w:ascii="Arial Narrow" w:hAnsi="Arial Narrow" w:cs="Arial Narrow"/>
                <w:lang w:val="es-ES" w:eastAsia="en-US"/>
              </w:rPr>
            </w:pPr>
          </w:p>
          <w:p w:rsidR="00AC545B" w:rsidRPr="00F17F32" w:rsidRDefault="00AC545B" w:rsidP="000455C0">
            <w:pPr>
              <w:pStyle w:val="NormalWeb"/>
              <w:rPr>
                <w:rFonts w:ascii="Arial Narrow" w:hAnsi="Arial Narrow" w:cs="Arial Narrow"/>
                <w:lang w:val="es-ES" w:eastAsia="en-US"/>
              </w:rPr>
            </w:pPr>
            <w:r>
              <w:rPr>
                <w:rFonts w:ascii="Arial Narrow" w:hAnsi="Arial Narrow" w:cs="Arial Narrow"/>
                <w:u w:val="single"/>
                <w:lang w:val="es-ES" w:eastAsia="en-US"/>
              </w:rPr>
              <w:t>Área Ejecutora</w:t>
            </w:r>
            <w:r>
              <w:rPr>
                <w:rFonts w:ascii="Arial Narrow" w:hAnsi="Arial Narrow" w:cs="Arial Narrow"/>
                <w:lang w:val="es-ES" w:eastAsia="en-US"/>
              </w:rPr>
              <w:t>.- Departamento ó área de la Oficina Central Fe y Alegría que se encuentra a cargo de la ejecución de un proyecto presentado a un concurso de financiamiento.</w:t>
            </w:r>
          </w:p>
        </w:tc>
      </w:tr>
      <w:tr w:rsidR="00AC545B" w:rsidRPr="00C05DCD" w:rsidTr="000455C0">
        <w:tc>
          <w:tcPr>
            <w:tcW w:w="2276" w:type="dxa"/>
            <w:shd w:val="clear" w:color="auto" w:fill="BFBFBF"/>
            <w:vAlign w:val="center"/>
          </w:tcPr>
          <w:p w:rsidR="00AC545B" w:rsidRPr="00C05DCD" w:rsidRDefault="00AC545B" w:rsidP="000455C0">
            <w:pPr>
              <w:spacing w:after="0" w:line="240" w:lineRule="auto"/>
              <w:jc w:val="center"/>
              <w:rPr>
                <w:rFonts w:ascii="Arial Narrow" w:hAnsi="Arial Narrow" w:cs="Arial Narrow"/>
                <w:b/>
                <w:bCs/>
                <w:sz w:val="24"/>
                <w:szCs w:val="24"/>
              </w:rPr>
            </w:pPr>
            <w:r w:rsidRPr="00C05DCD">
              <w:rPr>
                <w:rFonts w:ascii="Arial Narrow" w:hAnsi="Arial Narrow" w:cs="Arial Narrow"/>
                <w:b/>
                <w:bCs/>
                <w:sz w:val="24"/>
                <w:szCs w:val="24"/>
              </w:rPr>
              <w:t>CLIENTES INTERNOS</w:t>
            </w:r>
          </w:p>
        </w:tc>
        <w:tc>
          <w:tcPr>
            <w:tcW w:w="2257" w:type="dxa"/>
          </w:tcPr>
          <w:p w:rsidR="00AC545B" w:rsidRPr="00C05DCD" w:rsidRDefault="00AC545B" w:rsidP="000455C0">
            <w:pPr>
              <w:spacing w:after="0" w:line="240" w:lineRule="auto"/>
              <w:rPr>
                <w:rFonts w:ascii="Arial Narrow" w:hAnsi="Arial Narrow" w:cs="Arial Narrow"/>
                <w:sz w:val="24"/>
                <w:szCs w:val="24"/>
              </w:rPr>
            </w:pPr>
            <w:r>
              <w:rPr>
                <w:rFonts w:ascii="Arial Narrow" w:hAnsi="Arial Narrow" w:cs="Arial Narrow"/>
                <w:sz w:val="24"/>
                <w:szCs w:val="24"/>
              </w:rPr>
              <w:t>No Aplica</w:t>
            </w:r>
          </w:p>
        </w:tc>
        <w:tc>
          <w:tcPr>
            <w:tcW w:w="2258" w:type="dxa"/>
            <w:shd w:val="clear" w:color="auto" w:fill="D9D9D9"/>
            <w:vAlign w:val="center"/>
          </w:tcPr>
          <w:p w:rsidR="00AC545B" w:rsidRPr="00C05DCD" w:rsidRDefault="00AC545B" w:rsidP="000455C0">
            <w:pPr>
              <w:spacing w:after="0" w:line="240" w:lineRule="auto"/>
              <w:jc w:val="center"/>
              <w:rPr>
                <w:rFonts w:ascii="Arial Narrow" w:hAnsi="Arial Narrow" w:cs="Arial Narrow"/>
                <w:b/>
                <w:bCs/>
                <w:sz w:val="24"/>
                <w:szCs w:val="24"/>
              </w:rPr>
            </w:pPr>
            <w:r w:rsidRPr="00C05DCD">
              <w:rPr>
                <w:rFonts w:ascii="Arial Narrow" w:hAnsi="Arial Narrow" w:cs="Arial Narrow"/>
                <w:b/>
                <w:bCs/>
                <w:sz w:val="24"/>
                <w:szCs w:val="24"/>
              </w:rPr>
              <w:t>CLIENTES INTERNOS</w:t>
            </w:r>
          </w:p>
        </w:tc>
        <w:tc>
          <w:tcPr>
            <w:tcW w:w="2263" w:type="dxa"/>
          </w:tcPr>
          <w:p w:rsidR="00AC545B" w:rsidRPr="00C05DCD" w:rsidRDefault="00AC545B" w:rsidP="000455C0">
            <w:pPr>
              <w:spacing w:after="0" w:line="240" w:lineRule="auto"/>
              <w:rPr>
                <w:rFonts w:ascii="Arial Narrow" w:hAnsi="Arial Narrow" w:cs="Arial Narrow"/>
                <w:sz w:val="24"/>
                <w:szCs w:val="24"/>
              </w:rPr>
            </w:pPr>
            <w:r>
              <w:rPr>
                <w:rFonts w:ascii="Arial Narrow" w:hAnsi="Arial Narrow" w:cs="Arial Narrow"/>
                <w:sz w:val="24"/>
                <w:szCs w:val="24"/>
              </w:rPr>
              <w:t>No Aplica</w:t>
            </w:r>
          </w:p>
        </w:tc>
      </w:tr>
      <w:tr w:rsidR="00AC545B" w:rsidRPr="00C05DCD" w:rsidTr="000455C0">
        <w:tc>
          <w:tcPr>
            <w:tcW w:w="2276" w:type="dxa"/>
            <w:shd w:val="clear" w:color="auto" w:fill="BFBFBF"/>
            <w:vAlign w:val="center"/>
          </w:tcPr>
          <w:p w:rsidR="00AC545B" w:rsidRPr="00C05DCD" w:rsidRDefault="00AC545B" w:rsidP="000455C0">
            <w:pPr>
              <w:spacing w:after="0" w:line="240" w:lineRule="auto"/>
              <w:jc w:val="center"/>
              <w:rPr>
                <w:rFonts w:ascii="Arial Narrow" w:hAnsi="Arial Narrow" w:cs="Arial Narrow"/>
                <w:b/>
                <w:bCs/>
                <w:sz w:val="24"/>
                <w:szCs w:val="24"/>
              </w:rPr>
            </w:pPr>
            <w:r w:rsidRPr="00C05DCD">
              <w:rPr>
                <w:rFonts w:ascii="Arial Narrow" w:hAnsi="Arial Narrow" w:cs="Arial Narrow"/>
                <w:b/>
                <w:bCs/>
                <w:sz w:val="24"/>
                <w:szCs w:val="24"/>
              </w:rPr>
              <w:t>ALCANCE</w:t>
            </w:r>
          </w:p>
        </w:tc>
        <w:tc>
          <w:tcPr>
            <w:tcW w:w="6778" w:type="dxa"/>
            <w:gridSpan w:val="3"/>
          </w:tcPr>
          <w:p w:rsidR="00AC545B" w:rsidRDefault="00AC545B" w:rsidP="000455C0">
            <w:pPr>
              <w:spacing w:after="0" w:line="240" w:lineRule="auto"/>
              <w:jc w:val="both"/>
              <w:rPr>
                <w:rFonts w:ascii="Arial Narrow" w:hAnsi="Arial Narrow" w:cs="Arial Narrow"/>
                <w:sz w:val="24"/>
                <w:szCs w:val="24"/>
              </w:rPr>
            </w:pPr>
            <w:r w:rsidRPr="00C05DCD">
              <w:rPr>
                <w:rFonts w:ascii="Arial Narrow" w:hAnsi="Arial Narrow" w:cs="Arial Narrow"/>
                <w:sz w:val="24"/>
                <w:szCs w:val="24"/>
              </w:rPr>
              <w:t xml:space="preserve">El alcance del presente </w:t>
            </w:r>
            <w:r>
              <w:rPr>
                <w:rFonts w:ascii="Arial Narrow" w:hAnsi="Arial Narrow" w:cs="Arial Narrow"/>
                <w:sz w:val="24"/>
                <w:szCs w:val="24"/>
              </w:rPr>
              <w:t xml:space="preserve">proceso </w:t>
            </w:r>
            <w:r w:rsidRPr="00C05DCD">
              <w:rPr>
                <w:rFonts w:ascii="Arial Narrow" w:hAnsi="Arial Narrow" w:cs="Arial Narrow"/>
                <w:sz w:val="24"/>
                <w:szCs w:val="24"/>
              </w:rPr>
              <w:t>consiste en las actividades realiza</w:t>
            </w:r>
            <w:r>
              <w:rPr>
                <w:rFonts w:ascii="Arial Narrow" w:hAnsi="Arial Narrow" w:cs="Arial Narrow"/>
                <w:sz w:val="24"/>
                <w:szCs w:val="24"/>
              </w:rPr>
              <w:t>das por</w:t>
            </w:r>
            <w:r w:rsidRPr="00C05DCD">
              <w:rPr>
                <w:rFonts w:ascii="Arial Narrow" w:hAnsi="Arial Narrow" w:cs="Arial Narrow"/>
                <w:sz w:val="24"/>
                <w:szCs w:val="24"/>
              </w:rPr>
              <w:t xml:space="preserve"> el Departamento de </w:t>
            </w:r>
            <w:r>
              <w:rPr>
                <w:rFonts w:ascii="Arial Narrow" w:hAnsi="Arial Narrow" w:cs="Arial Narrow"/>
                <w:sz w:val="24"/>
                <w:szCs w:val="24"/>
              </w:rPr>
              <w:t>P</w:t>
            </w:r>
            <w:r w:rsidRPr="00C05DCD">
              <w:rPr>
                <w:rFonts w:ascii="Arial Narrow" w:hAnsi="Arial Narrow" w:cs="Arial Narrow"/>
                <w:sz w:val="24"/>
                <w:szCs w:val="24"/>
              </w:rPr>
              <w:t>royecto</w:t>
            </w:r>
            <w:r>
              <w:rPr>
                <w:rFonts w:ascii="Arial Narrow" w:hAnsi="Arial Narrow" w:cs="Arial Narrow"/>
                <w:sz w:val="24"/>
                <w:szCs w:val="24"/>
              </w:rPr>
              <w:t>s</w:t>
            </w:r>
            <w:r w:rsidRPr="00C05DCD">
              <w:rPr>
                <w:rFonts w:ascii="Arial Narrow" w:hAnsi="Arial Narrow" w:cs="Arial Narrow"/>
                <w:sz w:val="24"/>
                <w:szCs w:val="24"/>
              </w:rPr>
              <w:t xml:space="preserve"> para la captación de recursos por medio de donaciones de empresas nacionales</w:t>
            </w:r>
            <w:r>
              <w:rPr>
                <w:rFonts w:ascii="Arial Narrow" w:hAnsi="Arial Narrow" w:cs="Arial Narrow"/>
                <w:sz w:val="24"/>
                <w:szCs w:val="24"/>
              </w:rPr>
              <w:t xml:space="preserve"> </w:t>
            </w:r>
            <w:r w:rsidRPr="00C05DCD">
              <w:rPr>
                <w:rFonts w:ascii="Arial Narrow" w:hAnsi="Arial Narrow" w:cs="Arial Narrow"/>
                <w:sz w:val="24"/>
                <w:szCs w:val="24"/>
              </w:rPr>
              <w:t>privadas y de concursos para fondos educativos.</w:t>
            </w:r>
          </w:p>
          <w:p w:rsidR="00AC545B" w:rsidRPr="00C05DCD" w:rsidRDefault="00AC545B" w:rsidP="000455C0">
            <w:pPr>
              <w:spacing w:after="0" w:line="240" w:lineRule="auto"/>
              <w:jc w:val="both"/>
              <w:rPr>
                <w:rFonts w:ascii="Arial Narrow" w:hAnsi="Arial Narrow" w:cs="Arial Narrow"/>
                <w:sz w:val="24"/>
                <w:szCs w:val="24"/>
              </w:rPr>
            </w:pPr>
            <w:r>
              <w:rPr>
                <w:rFonts w:ascii="Arial Narrow" w:hAnsi="Arial Narrow" w:cs="Arial Narrow"/>
                <w:sz w:val="24"/>
                <w:szCs w:val="24"/>
              </w:rPr>
              <w:t xml:space="preserve">Este proceso no entrará a detallar sobre las labores realizadas </w:t>
            </w:r>
            <w:r w:rsidRPr="00C05DCD">
              <w:rPr>
                <w:rFonts w:ascii="Arial Narrow" w:hAnsi="Arial Narrow" w:cs="Arial Narrow"/>
                <w:sz w:val="24"/>
                <w:szCs w:val="24"/>
              </w:rPr>
              <w:t xml:space="preserve"> </w:t>
            </w:r>
            <w:r>
              <w:rPr>
                <w:rFonts w:ascii="Arial Narrow" w:hAnsi="Arial Narrow" w:cs="Arial Narrow"/>
                <w:sz w:val="24"/>
                <w:szCs w:val="24"/>
              </w:rPr>
              <w:t>por las áreas Técnicas y la ONG aliada durante el desarrollo de este proceso.</w:t>
            </w:r>
          </w:p>
        </w:tc>
      </w:tr>
      <w:tr w:rsidR="00AC545B" w:rsidRPr="00C05DCD" w:rsidTr="000455C0">
        <w:tc>
          <w:tcPr>
            <w:tcW w:w="2276" w:type="dxa"/>
            <w:shd w:val="clear" w:color="auto" w:fill="BFBFBF"/>
            <w:vAlign w:val="center"/>
          </w:tcPr>
          <w:p w:rsidR="00AC545B" w:rsidRPr="00C05DCD" w:rsidRDefault="00AC545B" w:rsidP="000455C0">
            <w:pPr>
              <w:spacing w:after="0" w:line="240" w:lineRule="auto"/>
              <w:jc w:val="center"/>
              <w:rPr>
                <w:rFonts w:ascii="Arial Narrow" w:hAnsi="Arial Narrow" w:cs="Arial Narrow"/>
                <w:b/>
                <w:bCs/>
                <w:sz w:val="24"/>
                <w:szCs w:val="24"/>
              </w:rPr>
            </w:pPr>
            <w:r w:rsidRPr="00C05DCD">
              <w:rPr>
                <w:rFonts w:ascii="Arial Narrow" w:hAnsi="Arial Narrow" w:cs="Arial Narrow"/>
                <w:b/>
                <w:bCs/>
                <w:sz w:val="24"/>
                <w:szCs w:val="24"/>
              </w:rPr>
              <w:t>PROCEDIMIENTO</w:t>
            </w:r>
          </w:p>
        </w:tc>
        <w:tc>
          <w:tcPr>
            <w:tcW w:w="6778" w:type="dxa"/>
            <w:gridSpan w:val="3"/>
            <w:vAlign w:val="center"/>
          </w:tcPr>
          <w:p w:rsidR="00AC545B" w:rsidRPr="00C05DCD" w:rsidRDefault="00AC545B" w:rsidP="00B420B6">
            <w:pPr>
              <w:numPr>
                <w:ilvl w:val="0"/>
                <w:numId w:val="21"/>
              </w:numPr>
              <w:autoSpaceDE w:val="0"/>
              <w:autoSpaceDN w:val="0"/>
              <w:adjustRightInd w:val="0"/>
              <w:spacing w:after="0" w:line="240" w:lineRule="auto"/>
              <w:jc w:val="both"/>
              <w:rPr>
                <w:rFonts w:ascii="Arial Narrow" w:hAnsi="Arial Narrow" w:cs="Arial Narrow"/>
                <w:sz w:val="24"/>
                <w:szCs w:val="24"/>
              </w:rPr>
            </w:pPr>
            <w:r w:rsidRPr="00C05DCD">
              <w:rPr>
                <w:rFonts w:ascii="Arial Narrow" w:hAnsi="Arial Narrow" w:cs="Arial Narrow"/>
                <w:sz w:val="24"/>
                <w:szCs w:val="24"/>
              </w:rPr>
              <w:t>El proceso inicia y se realiza el diagn</w:t>
            </w:r>
            <w:r>
              <w:rPr>
                <w:rFonts w:ascii="Arial Narrow" w:hAnsi="Arial Narrow" w:cs="Arial Narrow"/>
                <w:sz w:val="24"/>
                <w:szCs w:val="24"/>
              </w:rPr>
              <w:t>ó</w:t>
            </w:r>
            <w:r w:rsidRPr="00C05DCD">
              <w:rPr>
                <w:rFonts w:ascii="Arial Narrow" w:hAnsi="Arial Narrow" w:cs="Arial Narrow"/>
                <w:sz w:val="24"/>
                <w:szCs w:val="24"/>
              </w:rPr>
              <w:t>stico de necesidades institucionales por medio de la recopilación y priorización de necesidades de las diferentes áreas.</w:t>
            </w:r>
          </w:p>
          <w:p w:rsidR="00AC545B" w:rsidRPr="00C05DCD" w:rsidRDefault="00AC545B" w:rsidP="00B420B6">
            <w:pPr>
              <w:numPr>
                <w:ilvl w:val="0"/>
                <w:numId w:val="21"/>
              </w:numPr>
              <w:autoSpaceDE w:val="0"/>
              <w:autoSpaceDN w:val="0"/>
              <w:adjustRightInd w:val="0"/>
              <w:spacing w:after="0" w:line="240" w:lineRule="auto"/>
              <w:jc w:val="both"/>
              <w:rPr>
                <w:rFonts w:ascii="Arial Narrow" w:hAnsi="Arial Narrow" w:cs="Arial Narrow"/>
                <w:sz w:val="24"/>
                <w:szCs w:val="24"/>
              </w:rPr>
            </w:pPr>
            <w:r w:rsidRPr="00C05DCD">
              <w:rPr>
                <w:rFonts w:ascii="Arial Narrow" w:hAnsi="Arial Narrow" w:cs="Arial Narrow"/>
                <w:sz w:val="24"/>
                <w:szCs w:val="24"/>
              </w:rPr>
              <w:t>Con alguna información y el diagn</w:t>
            </w:r>
            <w:r>
              <w:rPr>
                <w:rFonts w:ascii="Arial Narrow" w:hAnsi="Arial Narrow" w:cs="Arial Narrow"/>
                <w:sz w:val="24"/>
                <w:szCs w:val="24"/>
              </w:rPr>
              <w:t>ó</w:t>
            </w:r>
            <w:r w:rsidRPr="00C05DCD">
              <w:rPr>
                <w:rFonts w:ascii="Arial Narrow" w:hAnsi="Arial Narrow" w:cs="Arial Narrow"/>
                <w:sz w:val="24"/>
                <w:szCs w:val="24"/>
              </w:rPr>
              <w:t>stico de necesidades institucionales se procede a la generación de proyectos que respondan a las características de las donaciones</w:t>
            </w:r>
            <w:r>
              <w:rPr>
                <w:rFonts w:ascii="Arial Narrow" w:hAnsi="Arial Narrow" w:cs="Arial Narrow"/>
                <w:sz w:val="24"/>
                <w:szCs w:val="24"/>
              </w:rPr>
              <w:t xml:space="preserve"> y/o </w:t>
            </w:r>
            <w:r w:rsidRPr="00C05DCD">
              <w:rPr>
                <w:rFonts w:ascii="Arial Narrow" w:hAnsi="Arial Narrow" w:cs="Arial Narrow"/>
                <w:sz w:val="24"/>
                <w:szCs w:val="24"/>
              </w:rPr>
              <w:t>concursos en fu</w:t>
            </w:r>
            <w:r>
              <w:rPr>
                <w:rFonts w:ascii="Arial Narrow" w:hAnsi="Arial Narrow" w:cs="Arial Narrow"/>
                <w:sz w:val="24"/>
                <w:szCs w:val="24"/>
              </w:rPr>
              <w:t>nción de las necesidades de la I</w:t>
            </w:r>
            <w:r w:rsidRPr="00C05DCD">
              <w:rPr>
                <w:rFonts w:ascii="Arial Narrow" w:hAnsi="Arial Narrow" w:cs="Arial Narrow"/>
                <w:sz w:val="24"/>
                <w:szCs w:val="24"/>
              </w:rPr>
              <w:t xml:space="preserve">nstitución. </w:t>
            </w:r>
          </w:p>
          <w:p w:rsidR="00AC545B" w:rsidRPr="00C05DCD" w:rsidRDefault="00AC545B" w:rsidP="00B420B6">
            <w:pPr>
              <w:numPr>
                <w:ilvl w:val="1"/>
                <w:numId w:val="21"/>
              </w:numPr>
              <w:autoSpaceDE w:val="0"/>
              <w:autoSpaceDN w:val="0"/>
              <w:adjustRightInd w:val="0"/>
              <w:spacing w:after="0" w:line="240" w:lineRule="auto"/>
              <w:jc w:val="both"/>
              <w:rPr>
                <w:rFonts w:ascii="Arial Narrow" w:hAnsi="Arial Narrow" w:cs="Arial Narrow"/>
                <w:sz w:val="24"/>
                <w:szCs w:val="24"/>
              </w:rPr>
            </w:pPr>
            <w:r w:rsidRPr="00C05DCD">
              <w:rPr>
                <w:rFonts w:ascii="Arial Narrow" w:hAnsi="Arial Narrow" w:cs="Arial Narrow"/>
                <w:sz w:val="24"/>
                <w:szCs w:val="24"/>
              </w:rPr>
              <w:t xml:space="preserve">En caso no se cubran </w:t>
            </w:r>
            <w:r w:rsidR="00531ACF" w:rsidRPr="00C05DCD">
              <w:rPr>
                <w:rFonts w:ascii="Arial Narrow" w:hAnsi="Arial Narrow" w:cs="Arial Narrow"/>
                <w:sz w:val="24"/>
                <w:szCs w:val="24"/>
              </w:rPr>
              <w:t>todas las necesidades</w:t>
            </w:r>
            <w:r>
              <w:rPr>
                <w:rFonts w:ascii="Arial Narrow" w:hAnsi="Arial Narrow" w:cs="Arial Narrow"/>
                <w:sz w:val="24"/>
                <w:szCs w:val="24"/>
              </w:rPr>
              <w:t>,</w:t>
            </w:r>
            <w:r w:rsidRPr="00C05DCD">
              <w:rPr>
                <w:rFonts w:ascii="Arial Narrow" w:hAnsi="Arial Narrow" w:cs="Arial Narrow"/>
                <w:sz w:val="24"/>
                <w:szCs w:val="24"/>
              </w:rPr>
              <w:t xml:space="preserve"> se informa a Educación técnica</w:t>
            </w:r>
            <w:r>
              <w:rPr>
                <w:rFonts w:ascii="Arial Narrow" w:hAnsi="Arial Narrow" w:cs="Arial Narrow"/>
                <w:sz w:val="24"/>
                <w:szCs w:val="24"/>
              </w:rPr>
              <w:t>.</w:t>
            </w:r>
            <w:r w:rsidRPr="00C05DCD">
              <w:rPr>
                <w:rFonts w:ascii="Arial Narrow" w:hAnsi="Arial Narrow" w:cs="Arial Narrow"/>
                <w:sz w:val="24"/>
                <w:szCs w:val="24"/>
              </w:rPr>
              <w:t xml:space="preserve"> </w:t>
            </w:r>
          </w:p>
          <w:p w:rsidR="00AC545B" w:rsidRDefault="00AC545B" w:rsidP="00B420B6">
            <w:pPr>
              <w:numPr>
                <w:ilvl w:val="0"/>
                <w:numId w:val="21"/>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El O</w:t>
            </w:r>
            <w:r w:rsidRPr="00AF207C">
              <w:rPr>
                <w:rFonts w:ascii="Arial Narrow" w:hAnsi="Arial Narrow" w:cs="Arial Narrow"/>
                <w:sz w:val="24"/>
                <w:szCs w:val="24"/>
              </w:rPr>
              <w:t>fici</w:t>
            </w:r>
            <w:r>
              <w:rPr>
                <w:rFonts w:ascii="Arial Narrow" w:hAnsi="Arial Narrow" w:cs="Arial Narrow"/>
                <w:sz w:val="24"/>
                <w:szCs w:val="24"/>
              </w:rPr>
              <w:t>al de P</w:t>
            </w:r>
            <w:r w:rsidRPr="00AF207C">
              <w:rPr>
                <w:rFonts w:ascii="Arial Narrow" w:hAnsi="Arial Narrow" w:cs="Arial Narrow"/>
                <w:sz w:val="24"/>
                <w:szCs w:val="24"/>
              </w:rPr>
              <w:t xml:space="preserve">royectos procede a reunirse con las áreas ejecutoras del proyecto a fin </w:t>
            </w:r>
            <w:r>
              <w:rPr>
                <w:rFonts w:ascii="Arial Narrow" w:hAnsi="Arial Narrow" w:cs="Arial Narrow"/>
                <w:sz w:val="24"/>
                <w:szCs w:val="24"/>
              </w:rPr>
              <w:t>guiarlos en el armado</w:t>
            </w:r>
            <w:r w:rsidRPr="00AF207C">
              <w:rPr>
                <w:rFonts w:ascii="Arial Narrow" w:hAnsi="Arial Narrow" w:cs="Arial Narrow"/>
                <w:sz w:val="24"/>
                <w:szCs w:val="24"/>
              </w:rPr>
              <w:t xml:space="preserve"> </w:t>
            </w:r>
            <w:r>
              <w:rPr>
                <w:rFonts w:ascii="Arial Narrow" w:hAnsi="Arial Narrow" w:cs="Arial Narrow"/>
                <w:sz w:val="24"/>
                <w:szCs w:val="24"/>
              </w:rPr>
              <w:t>del</w:t>
            </w:r>
            <w:r w:rsidRPr="00AF207C">
              <w:rPr>
                <w:rFonts w:ascii="Arial Narrow" w:hAnsi="Arial Narrow" w:cs="Arial Narrow"/>
                <w:sz w:val="24"/>
                <w:szCs w:val="24"/>
              </w:rPr>
              <w:t xml:space="preserve"> </w:t>
            </w:r>
            <w:r>
              <w:rPr>
                <w:rFonts w:ascii="Arial Narrow" w:hAnsi="Arial Narrow" w:cs="Arial Narrow"/>
                <w:sz w:val="24"/>
                <w:szCs w:val="24"/>
              </w:rPr>
              <w:t>P</w:t>
            </w:r>
            <w:r w:rsidRPr="00AF207C">
              <w:rPr>
                <w:rFonts w:ascii="Arial Narrow" w:hAnsi="Arial Narrow" w:cs="Arial Narrow"/>
                <w:sz w:val="24"/>
                <w:szCs w:val="24"/>
              </w:rPr>
              <w:t>lan de ejecuci</w:t>
            </w:r>
            <w:r>
              <w:rPr>
                <w:rFonts w:ascii="Arial Narrow" w:hAnsi="Arial Narrow" w:cs="Arial Narrow"/>
                <w:sz w:val="24"/>
                <w:szCs w:val="24"/>
              </w:rPr>
              <w:t>ón.</w:t>
            </w:r>
          </w:p>
          <w:p w:rsidR="00AC545B" w:rsidRPr="00AF207C" w:rsidRDefault="00AC545B" w:rsidP="00B420B6">
            <w:pPr>
              <w:numPr>
                <w:ilvl w:val="0"/>
                <w:numId w:val="21"/>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El Oficial de P</w:t>
            </w:r>
            <w:r w:rsidRPr="00AF207C">
              <w:rPr>
                <w:rFonts w:ascii="Arial Narrow" w:hAnsi="Arial Narrow" w:cs="Arial Narrow"/>
                <w:sz w:val="24"/>
                <w:szCs w:val="24"/>
              </w:rPr>
              <w:t xml:space="preserve">royectos </w:t>
            </w:r>
            <w:r w:rsidRPr="00C05DCD">
              <w:rPr>
                <w:rFonts w:ascii="Arial Narrow" w:hAnsi="Arial Narrow" w:cs="Arial Narrow"/>
                <w:sz w:val="24"/>
                <w:szCs w:val="24"/>
              </w:rPr>
              <w:t>procede a preparar la documenta</w:t>
            </w:r>
            <w:r>
              <w:rPr>
                <w:rFonts w:ascii="Arial Narrow" w:hAnsi="Arial Narrow" w:cs="Arial Narrow"/>
                <w:sz w:val="24"/>
                <w:szCs w:val="24"/>
              </w:rPr>
              <w:t>ción requerida para que la ONG a</w:t>
            </w:r>
            <w:r w:rsidRPr="00C05DCD">
              <w:rPr>
                <w:rFonts w:ascii="Arial Narrow" w:hAnsi="Arial Narrow" w:cs="Arial Narrow"/>
                <w:sz w:val="24"/>
                <w:szCs w:val="24"/>
              </w:rPr>
              <w:t xml:space="preserve">liada </w:t>
            </w:r>
            <w:r>
              <w:rPr>
                <w:rFonts w:ascii="Arial Narrow" w:hAnsi="Arial Narrow" w:cs="Arial Narrow"/>
                <w:sz w:val="24"/>
                <w:szCs w:val="24"/>
              </w:rPr>
              <w:t xml:space="preserve">a fin de que ésta </w:t>
            </w:r>
            <w:r w:rsidRPr="00C05DCD">
              <w:rPr>
                <w:rFonts w:ascii="Arial Narrow" w:hAnsi="Arial Narrow" w:cs="Arial Narrow"/>
                <w:sz w:val="24"/>
                <w:szCs w:val="24"/>
              </w:rPr>
              <w:t xml:space="preserve">proceda a presentar el </w:t>
            </w:r>
            <w:r>
              <w:rPr>
                <w:rFonts w:ascii="Arial Narrow" w:hAnsi="Arial Narrow" w:cs="Arial Narrow"/>
                <w:sz w:val="24"/>
                <w:szCs w:val="24"/>
              </w:rPr>
              <w:t>P</w:t>
            </w:r>
            <w:r w:rsidRPr="00C05DCD">
              <w:rPr>
                <w:rFonts w:ascii="Arial Narrow" w:hAnsi="Arial Narrow" w:cs="Arial Narrow"/>
                <w:sz w:val="24"/>
                <w:szCs w:val="24"/>
              </w:rPr>
              <w:t>royecto a</w:t>
            </w:r>
            <w:r>
              <w:rPr>
                <w:rFonts w:ascii="Arial Narrow" w:hAnsi="Arial Narrow" w:cs="Arial Narrow"/>
                <w:sz w:val="24"/>
                <w:szCs w:val="24"/>
              </w:rPr>
              <w:t>l concurso. Finalmente, la ONG a</w:t>
            </w:r>
            <w:r w:rsidRPr="00C05DCD">
              <w:rPr>
                <w:rFonts w:ascii="Arial Narrow" w:hAnsi="Arial Narrow" w:cs="Arial Narrow"/>
                <w:sz w:val="24"/>
                <w:szCs w:val="24"/>
              </w:rPr>
              <w:t>liada comunicará el resultado del concurso</w:t>
            </w:r>
            <w:r>
              <w:rPr>
                <w:rFonts w:ascii="Arial Narrow" w:hAnsi="Arial Narrow" w:cs="Arial Narrow"/>
                <w:sz w:val="24"/>
                <w:szCs w:val="24"/>
              </w:rPr>
              <w:t xml:space="preserve"> al Departamento de Proyectos</w:t>
            </w:r>
            <w:r w:rsidRPr="00C05DCD">
              <w:rPr>
                <w:rFonts w:ascii="Arial Narrow" w:hAnsi="Arial Narrow" w:cs="Arial Narrow"/>
                <w:sz w:val="24"/>
                <w:szCs w:val="24"/>
              </w:rPr>
              <w:t>.</w:t>
            </w:r>
          </w:p>
        </w:tc>
      </w:tr>
    </w:tbl>
    <w:p w:rsidR="00AC545B" w:rsidRPr="00AC545B" w:rsidRDefault="00AC545B" w:rsidP="00AC545B">
      <w:pPr>
        <w:pStyle w:val="Caption"/>
        <w:jc w:val="center"/>
        <w:rPr>
          <w:rFonts w:asciiTheme="majorHAnsi" w:hAnsiTheme="majorHAnsi"/>
          <w:sz w:val="16"/>
          <w:szCs w:val="16"/>
        </w:rPr>
      </w:pPr>
      <w:bookmarkStart w:id="272" w:name="_Toc266031716"/>
      <w:r w:rsidRPr="00AC545B">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30</w:t>
      </w:r>
      <w:r w:rsidR="00C74554">
        <w:rPr>
          <w:rFonts w:asciiTheme="majorHAnsi" w:hAnsiTheme="majorHAnsi"/>
          <w:sz w:val="16"/>
          <w:szCs w:val="16"/>
        </w:rPr>
        <w:fldChar w:fldCharType="end"/>
      </w:r>
      <w:r w:rsidRPr="00AC545B">
        <w:rPr>
          <w:rFonts w:asciiTheme="majorHAnsi" w:hAnsiTheme="majorHAnsi"/>
          <w:sz w:val="16"/>
          <w:szCs w:val="16"/>
        </w:rPr>
        <w:t>.-   Definición de Proceso "Participación en concurso del Departamento de Proyectos"</w:t>
      </w:r>
      <w:bookmarkEnd w:id="272"/>
    </w:p>
    <w:p w:rsidR="00AC545B" w:rsidRPr="00AC545B" w:rsidRDefault="00AC545B" w:rsidP="00AC545B">
      <w:pPr>
        <w:pStyle w:val="Caption"/>
        <w:jc w:val="center"/>
        <w:rPr>
          <w:rFonts w:asciiTheme="majorHAnsi" w:hAnsiTheme="majorHAnsi"/>
          <w:sz w:val="16"/>
          <w:szCs w:val="16"/>
        </w:rPr>
      </w:pPr>
      <w:r w:rsidRPr="00AC545B">
        <w:rPr>
          <w:rFonts w:asciiTheme="majorHAnsi" w:hAnsiTheme="majorHAnsi"/>
          <w:sz w:val="16"/>
          <w:szCs w:val="16"/>
        </w:rPr>
        <w:t>Fuente:   Elaboración propia</w:t>
      </w:r>
    </w:p>
    <w:p w:rsidR="00B0598D" w:rsidRDefault="00B0598D" w:rsidP="00B0598D"/>
    <w:p w:rsidR="00AC545B" w:rsidRDefault="00AC545B" w:rsidP="00AC545B">
      <w:pPr>
        <w:spacing w:after="0"/>
        <w:rPr>
          <w:rFonts w:cs="Times New Roman"/>
        </w:rPr>
      </w:pPr>
      <w:r>
        <w:rPr>
          <w:rFonts w:cs="Times New Roman"/>
          <w:noProof/>
          <w:lang w:eastAsia="es-ES" w:bidi="ar-SA"/>
        </w:rPr>
        <w:drawing>
          <wp:inline distT="0" distB="0" distL="0" distR="0">
            <wp:extent cx="5560695" cy="4444365"/>
            <wp:effectExtent l="19050" t="0" r="1905"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2" cstate="print"/>
                    <a:srcRect b="9859"/>
                    <a:stretch>
                      <a:fillRect/>
                    </a:stretch>
                  </pic:blipFill>
                  <pic:spPr bwMode="auto">
                    <a:xfrm>
                      <a:off x="0" y="0"/>
                      <a:ext cx="5560695" cy="4444365"/>
                    </a:xfrm>
                    <a:prstGeom prst="rect">
                      <a:avLst/>
                    </a:prstGeom>
                    <a:noFill/>
                    <a:ln w="9525">
                      <a:noFill/>
                      <a:miter lim="800000"/>
                      <a:headEnd/>
                      <a:tailEnd/>
                    </a:ln>
                  </pic:spPr>
                </pic:pic>
              </a:graphicData>
            </a:graphic>
          </wp:inline>
        </w:drawing>
      </w:r>
    </w:p>
    <w:p w:rsidR="00AC545B" w:rsidRPr="00AC545B" w:rsidRDefault="00AC545B" w:rsidP="00AC545B">
      <w:pPr>
        <w:pStyle w:val="Caption"/>
        <w:jc w:val="center"/>
        <w:rPr>
          <w:rFonts w:asciiTheme="majorHAnsi" w:hAnsiTheme="majorHAnsi"/>
          <w:sz w:val="16"/>
          <w:szCs w:val="16"/>
        </w:rPr>
      </w:pPr>
      <w:bookmarkStart w:id="273" w:name="_Toc266031547"/>
      <w:r w:rsidRPr="00AC545B">
        <w:rPr>
          <w:rFonts w:asciiTheme="majorHAnsi" w:hAnsiTheme="majorHAnsi"/>
          <w:sz w:val="16"/>
          <w:szCs w:val="16"/>
        </w:rPr>
        <w:t xml:space="preserve">Ilustración </w:t>
      </w:r>
      <w:r w:rsidR="00934198" w:rsidRPr="00AC545B">
        <w:rPr>
          <w:rFonts w:asciiTheme="majorHAnsi" w:hAnsiTheme="majorHAnsi"/>
          <w:sz w:val="16"/>
          <w:szCs w:val="16"/>
        </w:rPr>
        <w:fldChar w:fldCharType="begin"/>
      </w:r>
      <w:r w:rsidRPr="00AC545B">
        <w:rPr>
          <w:rFonts w:asciiTheme="majorHAnsi" w:hAnsiTheme="majorHAnsi"/>
          <w:sz w:val="16"/>
          <w:szCs w:val="16"/>
        </w:rPr>
        <w:instrText xml:space="preserve"> SEQ Ilustración \* ARABIC </w:instrText>
      </w:r>
      <w:r w:rsidR="00934198" w:rsidRPr="00AC545B">
        <w:rPr>
          <w:rFonts w:asciiTheme="majorHAnsi" w:hAnsiTheme="majorHAnsi"/>
          <w:sz w:val="16"/>
          <w:szCs w:val="16"/>
        </w:rPr>
        <w:fldChar w:fldCharType="separate"/>
      </w:r>
      <w:r w:rsidR="00EB772F">
        <w:rPr>
          <w:rFonts w:asciiTheme="majorHAnsi" w:hAnsiTheme="majorHAnsi"/>
          <w:noProof/>
          <w:sz w:val="16"/>
          <w:szCs w:val="16"/>
        </w:rPr>
        <w:t>19</w:t>
      </w:r>
      <w:r w:rsidR="00934198" w:rsidRPr="00AC545B">
        <w:rPr>
          <w:rFonts w:asciiTheme="majorHAnsi" w:hAnsiTheme="majorHAnsi"/>
          <w:sz w:val="16"/>
          <w:szCs w:val="16"/>
        </w:rPr>
        <w:fldChar w:fldCharType="end"/>
      </w:r>
      <w:r w:rsidRPr="00AC545B">
        <w:rPr>
          <w:rFonts w:asciiTheme="majorHAnsi" w:hAnsiTheme="majorHAnsi"/>
          <w:sz w:val="16"/>
          <w:szCs w:val="16"/>
        </w:rPr>
        <w:t>.-   Diagrama de Proceso "Participación en concurso del Departamento de Proyectos"</w:t>
      </w:r>
      <w:bookmarkEnd w:id="273"/>
    </w:p>
    <w:p w:rsidR="00AC545B" w:rsidRPr="00AC545B" w:rsidRDefault="00AC545B" w:rsidP="00AC545B">
      <w:pPr>
        <w:pStyle w:val="Caption"/>
        <w:jc w:val="center"/>
        <w:rPr>
          <w:rFonts w:asciiTheme="majorHAnsi" w:hAnsiTheme="majorHAnsi"/>
          <w:sz w:val="16"/>
          <w:szCs w:val="16"/>
        </w:rPr>
      </w:pPr>
      <w:r w:rsidRPr="00AC545B">
        <w:rPr>
          <w:rFonts w:asciiTheme="majorHAnsi" w:hAnsiTheme="majorHAnsi"/>
          <w:sz w:val="16"/>
          <w:szCs w:val="16"/>
        </w:rPr>
        <w:t>Fuente:    Elaboración propia</w:t>
      </w:r>
    </w:p>
    <w:p w:rsidR="00AC545B" w:rsidRDefault="00AC545B" w:rsidP="00B0598D">
      <w:pPr>
        <w:sectPr w:rsidR="00AC545B" w:rsidSect="00BD71F7">
          <w:footerReference w:type="default" r:id="rId63"/>
          <w:pgSz w:w="11907" w:h="16839" w:code="9"/>
          <w:pgMar w:top="1417" w:right="1701" w:bottom="1417" w:left="1701" w:header="708" w:footer="708" w:gutter="0"/>
          <w:cols w:space="708"/>
          <w:docGrid w:linePitch="360"/>
        </w:sectPr>
      </w:pPr>
    </w:p>
    <w:tbl>
      <w:tblPr>
        <w:tblW w:w="13652" w:type="dxa"/>
        <w:tblInd w:w="-106"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82"/>
        <w:gridCol w:w="1473"/>
        <w:gridCol w:w="1929"/>
        <w:gridCol w:w="1617"/>
        <w:gridCol w:w="4053"/>
        <w:gridCol w:w="1843"/>
        <w:gridCol w:w="1324"/>
        <w:gridCol w:w="831"/>
      </w:tblGrid>
      <w:tr w:rsidR="00AC545B" w:rsidRPr="00C05DCD" w:rsidTr="000455C0">
        <w:trPr>
          <w:trHeight w:val="495"/>
          <w:tblHeader/>
        </w:trPr>
        <w:tc>
          <w:tcPr>
            <w:tcW w:w="582" w:type="dxa"/>
            <w:tcBorders>
              <w:right w:val="nil"/>
            </w:tcBorders>
            <w:shd w:val="clear" w:color="auto" w:fill="000000"/>
          </w:tcPr>
          <w:p w:rsidR="00AC545B" w:rsidRPr="00C05DCD" w:rsidRDefault="00AC545B" w:rsidP="00AC545B">
            <w:pPr>
              <w:spacing w:after="0" w:line="240" w:lineRule="auto"/>
              <w:jc w:val="center"/>
              <w:rPr>
                <w:rFonts w:ascii="Arial Narrow" w:hAnsi="Arial Narrow" w:cs="Arial Narrow"/>
                <w:b/>
                <w:bCs/>
                <w:color w:val="FFFFFF"/>
                <w:sz w:val="20"/>
                <w:szCs w:val="20"/>
                <w:lang w:val="es-PE" w:eastAsia="es-PE"/>
              </w:rPr>
            </w:pPr>
            <w:r w:rsidRPr="00C05DCD">
              <w:rPr>
                <w:rFonts w:ascii="Arial Narrow" w:hAnsi="Arial Narrow" w:cs="Arial Narrow"/>
                <w:color w:val="FFFFFF"/>
                <w:sz w:val="20"/>
                <w:szCs w:val="20"/>
                <w:lang w:val="es-PE" w:eastAsia="es-PE"/>
              </w:rPr>
              <w:t>N°</w:t>
            </w:r>
          </w:p>
        </w:tc>
        <w:tc>
          <w:tcPr>
            <w:tcW w:w="1473" w:type="dxa"/>
            <w:tcBorders>
              <w:left w:val="nil"/>
              <w:right w:val="nil"/>
            </w:tcBorders>
            <w:shd w:val="clear" w:color="auto" w:fill="000000"/>
          </w:tcPr>
          <w:p w:rsidR="00AC545B" w:rsidRPr="00C05DCD" w:rsidRDefault="00AC545B" w:rsidP="00AC545B">
            <w:pPr>
              <w:spacing w:after="0" w:line="240" w:lineRule="auto"/>
              <w:jc w:val="center"/>
              <w:rPr>
                <w:rFonts w:ascii="Arial Narrow" w:hAnsi="Arial Narrow" w:cs="Arial Narrow"/>
                <w:b/>
                <w:bCs/>
                <w:color w:val="FFFFFF"/>
                <w:sz w:val="20"/>
                <w:szCs w:val="20"/>
                <w:lang w:val="es-PE" w:eastAsia="es-PE"/>
              </w:rPr>
            </w:pPr>
            <w:r w:rsidRPr="00C05DCD">
              <w:rPr>
                <w:rFonts w:ascii="Arial Narrow" w:hAnsi="Arial Narrow" w:cs="Arial Narrow"/>
                <w:color w:val="FFFFFF"/>
                <w:sz w:val="20"/>
                <w:szCs w:val="20"/>
                <w:lang w:val="es-PE" w:eastAsia="es-PE"/>
              </w:rPr>
              <w:t>ENTRADA</w:t>
            </w:r>
          </w:p>
        </w:tc>
        <w:tc>
          <w:tcPr>
            <w:tcW w:w="1929" w:type="dxa"/>
            <w:tcBorders>
              <w:left w:val="nil"/>
              <w:right w:val="nil"/>
            </w:tcBorders>
            <w:shd w:val="clear" w:color="auto" w:fill="000000"/>
          </w:tcPr>
          <w:p w:rsidR="00AC545B" w:rsidRPr="00C05DCD" w:rsidRDefault="00AC545B" w:rsidP="00AC545B">
            <w:pPr>
              <w:spacing w:after="0" w:line="240" w:lineRule="auto"/>
              <w:jc w:val="center"/>
              <w:rPr>
                <w:rFonts w:ascii="Arial Narrow" w:hAnsi="Arial Narrow" w:cs="Arial Narrow"/>
                <w:b/>
                <w:bCs/>
                <w:color w:val="FFFFFF"/>
                <w:sz w:val="20"/>
                <w:szCs w:val="20"/>
                <w:lang w:val="es-PE" w:eastAsia="es-PE"/>
              </w:rPr>
            </w:pPr>
            <w:r w:rsidRPr="00C05DCD">
              <w:rPr>
                <w:rFonts w:ascii="Arial Narrow" w:hAnsi="Arial Narrow" w:cs="Arial Narrow"/>
                <w:color w:val="FFFFFF"/>
                <w:sz w:val="20"/>
                <w:szCs w:val="20"/>
                <w:lang w:val="es-PE" w:eastAsia="es-PE"/>
              </w:rPr>
              <w:t>ACTIVIDAD</w:t>
            </w:r>
          </w:p>
        </w:tc>
        <w:tc>
          <w:tcPr>
            <w:tcW w:w="1617" w:type="dxa"/>
            <w:tcBorders>
              <w:left w:val="nil"/>
              <w:right w:val="nil"/>
            </w:tcBorders>
            <w:shd w:val="clear" w:color="auto" w:fill="000000"/>
          </w:tcPr>
          <w:p w:rsidR="00AC545B" w:rsidRPr="00C05DCD" w:rsidRDefault="00AC545B" w:rsidP="00AC545B">
            <w:pPr>
              <w:spacing w:after="0" w:line="240" w:lineRule="auto"/>
              <w:jc w:val="center"/>
              <w:rPr>
                <w:rFonts w:ascii="Arial Narrow" w:hAnsi="Arial Narrow" w:cs="Arial Narrow"/>
                <w:b/>
                <w:bCs/>
                <w:color w:val="FFFFFF"/>
                <w:sz w:val="20"/>
                <w:szCs w:val="20"/>
                <w:lang w:val="es-PE" w:eastAsia="es-PE"/>
              </w:rPr>
            </w:pPr>
            <w:r w:rsidRPr="00C05DCD">
              <w:rPr>
                <w:rFonts w:ascii="Arial Narrow" w:hAnsi="Arial Narrow" w:cs="Arial Narrow"/>
                <w:color w:val="FFFFFF"/>
                <w:sz w:val="20"/>
                <w:szCs w:val="20"/>
                <w:lang w:val="es-PE" w:eastAsia="es-PE"/>
              </w:rPr>
              <w:t>SALIDA</w:t>
            </w:r>
          </w:p>
        </w:tc>
        <w:tc>
          <w:tcPr>
            <w:tcW w:w="4053" w:type="dxa"/>
            <w:tcBorders>
              <w:left w:val="nil"/>
              <w:right w:val="nil"/>
            </w:tcBorders>
            <w:shd w:val="clear" w:color="auto" w:fill="000000"/>
          </w:tcPr>
          <w:p w:rsidR="00AC545B" w:rsidRPr="00C05DCD" w:rsidRDefault="00AC545B" w:rsidP="00AC545B">
            <w:pPr>
              <w:spacing w:after="0" w:line="240" w:lineRule="auto"/>
              <w:jc w:val="center"/>
              <w:rPr>
                <w:rFonts w:ascii="Arial Narrow" w:hAnsi="Arial Narrow" w:cs="Arial Narrow"/>
                <w:b/>
                <w:bCs/>
                <w:color w:val="FFFFFF"/>
                <w:sz w:val="20"/>
                <w:szCs w:val="20"/>
                <w:lang w:val="es-PE" w:eastAsia="es-PE"/>
              </w:rPr>
            </w:pPr>
            <w:r w:rsidRPr="00C05DCD">
              <w:rPr>
                <w:rFonts w:ascii="Arial Narrow" w:hAnsi="Arial Narrow" w:cs="Arial Narrow"/>
                <w:color w:val="FFFFFF"/>
                <w:sz w:val="20"/>
                <w:szCs w:val="20"/>
                <w:lang w:val="es-PE" w:eastAsia="es-PE"/>
              </w:rPr>
              <w:t>DESCRIPCIÓN</w:t>
            </w:r>
          </w:p>
        </w:tc>
        <w:tc>
          <w:tcPr>
            <w:tcW w:w="1843" w:type="dxa"/>
            <w:tcBorders>
              <w:left w:val="nil"/>
              <w:right w:val="nil"/>
            </w:tcBorders>
            <w:shd w:val="clear" w:color="auto" w:fill="000000"/>
          </w:tcPr>
          <w:p w:rsidR="00AC545B" w:rsidRPr="00C05DCD" w:rsidRDefault="00AC545B" w:rsidP="00AC545B">
            <w:pPr>
              <w:spacing w:after="0" w:line="240" w:lineRule="auto"/>
              <w:jc w:val="center"/>
              <w:rPr>
                <w:rFonts w:ascii="Arial Narrow" w:hAnsi="Arial Narrow" w:cs="Arial Narrow"/>
                <w:b/>
                <w:bCs/>
                <w:color w:val="FFFFFF"/>
                <w:sz w:val="18"/>
                <w:szCs w:val="18"/>
                <w:lang w:val="es-PE" w:eastAsia="es-PE"/>
              </w:rPr>
            </w:pPr>
            <w:r w:rsidRPr="00C05DCD">
              <w:rPr>
                <w:rFonts w:ascii="Arial Narrow" w:hAnsi="Arial Narrow" w:cs="Arial Narrow"/>
                <w:color w:val="FFFFFF"/>
                <w:sz w:val="18"/>
                <w:szCs w:val="18"/>
                <w:lang w:val="es-PE" w:eastAsia="es-PE"/>
              </w:rPr>
              <w:t>RESPONSABLE</w:t>
            </w:r>
          </w:p>
        </w:tc>
        <w:tc>
          <w:tcPr>
            <w:tcW w:w="1324" w:type="dxa"/>
            <w:tcBorders>
              <w:left w:val="nil"/>
              <w:right w:val="nil"/>
            </w:tcBorders>
            <w:shd w:val="clear" w:color="auto" w:fill="000000"/>
          </w:tcPr>
          <w:p w:rsidR="00AC545B" w:rsidRPr="00C05DCD" w:rsidRDefault="00AC545B" w:rsidP="00AC545B">
            <w:pPr>
              <w:spacing w:after="0" w:line="240" w:lineRule="auto"/>
              <w:jc w:val="center"/>
              <w:rPr>
                <w:rFonts w:ascii="Arial Narrow" w:hAnsi="Arial Narrow" w:cs="Arial Narrow"/>
                <w:b/>
                <w:bCs/>
                <w:color w:val="FFFFFF"/>
                <w:sz w:val="18"/>
                <w:szCs w:val="18"/>
                <w:lang w:val="es-PE" w:eastAsia="es-PE"/>
              </w:rPr>
            </w:pPr>
            <w:r w:rsidRPr="00C05DCD">
              <w:rPr>
                <w:rFonts w:ascii="Arial Narrow" w:hAnsi="Arial Narrow" w:cs="Arial Narrow"/>
                <w:color w:val="FFFFFF"/>
                <w:sz w:val="18"/>
                <w:szCs w:val="18"/>
                <w:lang w:val="es-PE" w:eastAsia="es-PE"/>
              </w:rPr>
              <w:t>TIPO ACTIVIDAD</w:t>
            </w:r>
          </w:p>
        </w:tc>
        <w:tc>
          <w:tcPr>
            <w:tcW w:w="831" w:type="dxa"/>
            <w:tcBorders>
              <w:left w:val="nil"/>
            </w:tcBorders>
            <w:shd w:val="clear" w:color="auto" w:fill="000000"/>
          </w:tcPr>
          <w:p w:rsidR="00AC545B" w:rsidRPr="00C05DCD" w:rsidRDefault="00AC545B" w:rsidP="00AC545B">
            <w:pPr>
              <w:spacing w:after="0" w:line="240" w:lineRule="auto"/>
              <w:jc w:val="center"/>
              <w:rPr>
                <w:rFonts w:ascii="Arial Narrow" w:hAnsi="Arial Narrow" w:cs="Arial Narrow"/>
                <w:b/>
                <w:bCs/>
                <w:color w:val="FFFFFF"/>
                <w:sz w:val="18"/>
                <w:szCs w:val="18"/>
                <w:lang w:val="es-PE" w:eastAsia="es-PE"/>
              </w:rPr>
            </w:pPr>
            <w:r w:rsidRPr="00C05DCD">
              <w:rPr>
                <w:rFonts w:ascii="Arial Narrow" w:hAnsi="Arial Narrow" w:cs="Arial Narrow"/>
                <w:color w:val="FFFFFF"/>
                <w:sz w:val="18"/>
                <w:szCs w:val="18"/>
                <w:lang w:val="es-PE" w:eastAsia="es-PE"/>
              </w:rPr>
              <w:t>TIEMPO</w:t>
            </w:r>
          </w:p>
        </w:tc>
      </w:tr>
      <w:tr w:rsidR="00AC545B" w:rsidRPr="00C05DCD" w:rsidTr="000455C0">
        <w:trPr>
          <w:trHeight w:val="743"/>
        </w:trPr>
        <w:tc>
          <w:tcPr>
            <w:tcW w:w="582" w:type="dxa"/>
            <w:tcBorders>
              <w:right w:val="nil"/>
            </w:tcBorders>
            <w:shd w:val="clear" w:color="auto" w:fill="C0C0C0"/>
          </w:tcPr>
          <w:p w:rsidR="00AC545B" w:rsidRPr="00C05DCD" w:rsidRDefault="00AC545B" w:rsidP="00AC545B">
            <w:pPr>
              <w:spacing w:after="0" w:line="240" w:lineRule="auto"/>
              <w:jc w:val="center"/>
              <w:rPr>
                <w:rFonts w:ascii="Arial Narrow" w:hAnsi="Arial Narrow" w:cs="Arial Narrow"/>
                <w:b/>
                <w:bCs/>
                <w:sz w:val="16"/>
                <w:szCs w:val="16"/>
                <w:lang w:val="es-PE" w:eastAsia="es-PE"/>
              </w:rPr>
            </w:pPr>
            <w:r w:rsidRPr="00C05DCD">
              <w:rPr>
                <w:rFonts w:ascii="Arial Narrow" w:hAnsi="Arial Narrow" w:cs="Arial Narrow"/>
                <w:sz w:val="16"/>
                <w:szCs w:val="16"/>
                <w:lang w:val="es-PE" w:eastAsia="es-PE"/>
              </w:rPr>
              <w:t>1</w:t>
            </w:r>
          </w:p>
        </w:tc>
        <w:tc>
          <w:tcPr>
            <w:tcW w:w="1473" w:type="dxa"/>
            <w:tcBorders>
              <w:left w:val="nil"/>
              <w:right w:val="nil"/>
            </w:tcBorders>
            <w:shd w:val="clear" w:color="auto" w:fill="C0C0C0"/>
          </w:tcPr>
          <w:p w:rsidR="00AC545B" w:rsidRPr="00484520" w:rsidRDefault="00AC545B" w:rsidP="00AC545B">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Notificación enviada</w:t>
            </w:r>
          </w:p>
          <w:p w:rsidR="00AC545B" w:rsidRDefault="00AC545B" w:rsidP="00AC545B">
            <w:pPr>
              <w:spacing w:after="0" w:line="240" w:lineRule="auto"/>
              <w:rPr>
                <w:rFonts w:ascii="Arial Narrow" w:hAnsi="Arial Narrow" w:cs="Arial Narrow"/>
                <w:sz w:val="16"/>
                <w:szCs w:val="16"/>
                <w:lang w:val="es-PE" w:eastAsia="es-PE"/>
              </w:rPr>
            </w:pPr>
            <w:r w:rsidRPr="00484520">
              <w:rPr>
                <w:rFonts w:ascii="Arial Narrow" w:hAnsi="Arial Narrow" w:cs="Arial"/>
                <w:sz w:val="16"/>
                <w:szCs w:val="16"/>
                <w:lang w:val="es-PE" w:eastAsia="es-PE"/>
              </w:rPr>
              <w:t>- No faltan actividades</w:t>
            </w:r>
          </w:p>
          <w:p w:rsidR="00AC545B" w:rsidRPr="00C05DCD" w:rsidRDefault="00AC545B" w:rsidP="00AC545B">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Base de concurso</w:t>
            </w:r>
          </w:p>
        </w:tc>
        <w:tc>
          <w:tcPr>
            <w:tcW w:w="1929" w:type="dxa"/>
            <w:tcBorders>
              <w:left w:val="nil"/>
              <w:right w:val="nil"/>
            </w:tcBorders>
            <w:shd w:val="clear" w:color="auto" w:fill="C0C0C0"/>
          </w:tcPr>
          <w:p w:rsidR="00AC545B" w:rsidRPr="00C05DCD" w:rsidRDefault="00AC545B" w:rsidP="00AC545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Recibir base de concurso</w:t>
            </w:r>
          </w:p>
        </w:tc>
        <w:tc>
          <w:tcPr>
            <w:tcW w:w="1617" w:type="dxa"/>
            <w:tcBorders>
              <w:left w:val="nil"/>
              <w:right w:val="nil"/>
            </w:tcBorders>
            <w:shd w:val="clear" w:color="auto" w:fill="C0C0C0"/>
          </w:tcPr>
          <w:p w:rsidR="00AC545B" w:rsidRPr="00C05DCD" w:rsidRDefault="00AC545B" w:rsidP="00AC545B">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Base de concurso</w:t>
            </w:r>
          </w:p>
        </w:tc>
        <w:tc>
          <w:tcPr>
            <w:tcW w:w="4053" w:type="dxa"/>
            <w:tcBorders>
              <w:left w:val="nil"/>
              <w:right w:val="nil"/>
            </w:tcBorders>
            <w:shd w:val="clear" w:color="auto" w:fill="C0C0C0"/>
          </w:tcPr>
          <w:p w:rsidR="00AC545B" w:rsidRDefault="00AC545B" w:rsidP="00AC545B">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Luego de la elaboración del Plan Operativo Anual del Departamento de Proyectos se encuentra concluido, dado que no faltan actividades o se están haciendo agre</w:t>
            </w:r>
            <w:r>
              <w:rPr>
                <w:rFonts w:ascii="Arial Narrow" w:hAnsi="Arial Narrow" w:cs="Arial"/>
                <w:sz w:val="16"/>
                <w:szCs w:val="16"/>
                <w:lang w:val="es-PE" w:eastAsia="es-PE"/>
              </w:rPr>
              <w:t>gaciones de actividades a este.</w:t>
            </w:r>
          </w:p>
          <w:p w:rsidR="00AC545B" w:rsidRPr="00C05DCD" w:rsidRDefault="00AC545B" w:rsidP="00AC545B">
            <w:pPr>
              <w:spacing w:after="0" w:line="240" w:lineRule="auto"/>
              <w:jc w:val="both"/>
              <w:rPr>
                <w:rFonts w:ascii="Arial Narrow" w:hAnsi="Arial Narrow" w:cs="Arial Narrow"/>
                <w:sz w:val="16"/>
                <w:szCs w:val="16"/>
                <w:lang w:val="es-PE" w:eastAsia="es-PE"/>
              </w:rPr>
            </w:pPr>
            <w:r w:rsidRPr="00C05DCD">
              <w:rPr>
                <w:rFonts w:ascii="Arial Narrow" w:hAnsi="Arial Narrow" w:cs="Arial Narrow"/>
                <w:sz w:val="16"/>
                <w:szCs w:val="16"/>
                <w:lang w:val="es-PE" w:eastAsia="es-PE"/>
              </w:rPr>
              <w:t>El Jefe de</w:t>
            </w:r>
            <w:r>
              <w:rPr>
                <w:rFonts w:ascii="Arial Narrow" w:hAnsi="Arial Narrow" w:cs="Arial Narrow"/>
                <w:sz w:val="16"/>
                <w:szCs w:val="16"/>
                <w:lang w:val="es-PE" w:eastAsia="es-PE"/>
              </w:rPr>
              <w:t>l</w:t>
            </w:r>
            <w:r w:rsidRPr="00C05DCD">
              <w:rPr>
                <w:rFonts w:ascii="Arial Narrow" w:hAnsi="Arial Narrow" w:cs="Arial Narrow"/>
                <w:sz w:val="16"/>
                <w:szCs w:val="16"/>
                <w:lang w:val="es-PE" w:eastAsia="es-PE"/>
              </w:rPr>
              <w:t xml:space="preserve"> Departamento de Proyec</w:t>
            </w:r>
            <w:r>
              <w:rPr>
                <w:rFonts w:ascii="Arial Narrow" w:hAnsi="Arial Narrow" w:cs="Arial Narrow"/>
                <w:sz w:val="16"/>
                <w:szCs w:val="16"/>
                <w:lang w:val="es-PE" w:eastAsia="es-PE"/>
              </w:rPr>
              <w:t>tos procede a esperar la llegada de una Base de concurso de proyectos de financiamiento por parte de la ONG Aliada</w:t>
            </w:r>
            <w:r w:rsidRPr="00C05DCD">
              <w:rPr>
                <w:rFonts w:ascii="Arial Narrow" w:hAnsi="Arial Narrow" w:cs="Arial Narrow"/>
                <w:sz w:val="16"/>
                <w:szCs w:val="16"/>
                <w:lang w:val="es-PE" w:eastAsia="es-PE"/>
              </w:rPr>
              <w:t xml:space="preserve">. </w:t>
            </w:r>
          </w:p>
        </w:tc>
        <w:tc>
          <w:tcPr>
            <w:tcW w:w="1843" w:type="dxa"/>
            <w:tcBorders>
              <w:left w:val="nil"/>
              <w:right w:val="nil"/>
            </w:tcBorders>
            <w:shd w:val="clear" w:color="auto" w:fill="C0C0C0"/>
          </w:tcPr>
          <w:p w:rsidR="00AC545B" w:rsidRPr="00C05DCD" w:rsidRDefault="00AC545B" w:rsidP="00AC545B">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Jefe de</w:t>
            </w:r>
            <w:r>
              <w:rPr>
                <w:rFonts w:ascii="Arial Narrow" w:hAnsi="Arial Narrow" w:cs="Arial Narrow"/>
                <w:sz w:val="16"/>
                <w:szCs w:val="16"/>
                <w:lang w:val="es-PE" w:eastAsia="es-PE"/>
              </w:rPr>
              <w:t>l</w:t>
            </w:r>
            <w:r w:rsidRPr="00C05DCD">
              <w:rPr>
                <w:rFonts w:ascii="Arial Narrow" w:hAnsi="Arial Narrow" w:cs="Arial Narrow"/>
                <w:sz w:val="16"/>
                <w:szCs w:val="16"/>
                <w:lang w:val="es-PE" w:eastAsia="es-PE"/>
              </w:rPr>
              <w:t xml:space="preserve"> Departamento de Proyectos</w:t>
            </w:r>
          </w:p>
        </w:tc>
        <w:tc>
          <w:tcPr>
            <w:tcW w:w="1324" w:type="dxa"/>
            <w:tcBorders>
              <w:left w:val="nil"/>
              <w:right w:val="nil"/>
            </w:tcBorders>
            <w:shd w:val="clear" w:color="auto" w:fill="C0C0C0"/>
          </w:tcPr>
          <w:p w:rsidR="00AC545B" w:rsidRPr="00C05DCD" w:rsidRDefault="00AC545B" w:rsidP="00AC545B">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Manual</w:t>
            </w:r>
          </w:p>
        </w:tc>
        <w:tc>
          <w:tcPr>
            <w:tcW w:w="831" w:type="dxa"/>
            <w:tcBorders>
              <w:left w:val="nil"/>
            </w:tcBorders>
            <w:shd w:val="clear" w:color="auto" w:fill="C0C0C0"/>
          </w:tcPr>
          <w:p w:rsidR="00AC545B" w:rsidRPr="00C05DCD" w:rsidRDefault="00AC545B" w:rsidP="00AC545B">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1 minuto</w:t>
            </w:r>
          </w:p>
        </w:tc>
      </w:tr>
      <w:tr w:rsidR="00AC545B" w:rsidRPr="00C05DCD" w:rsidTr="000455C0">
        <w:trPr>
          <w:trHeight w:val="927"/>
        </w:trPr>
        <w:tc>
          <w:tcPr>
            <w:tcW w:w="582" w:type="dxa"/>
            <w:tcBorders>
              <w:right w:val="nil"/>
            </w:tcBorders>
          </w:tcPr>
          <w:p w:rsidR="00AC545B" w:rsidRPr="00C05DCD" w:rsidRDefault="00AC545B" w:rsidP="00AC545B">
            <w:pPr>
              <w:spacing w:after="0" w:line="240" w:lineRule="auto"/>
              <w:jc w:val="center"/>
              <w:rPr>
                <w:rFonts w:ascii="Arial Narrow" w:hAnsi="Arial Narrow" w:cs="Arial Narrow"/>
                <w:b/>
                <w:bCs/>
                <w:sz w:val="16"/>
                <w:szCs w:val="16"/>
                <w:lang w:val="es-PE" w:eastAsia="es-PE"/>
              </w:rPr>
            </w:pPr>
            <w:r w:rsidRPr="00C05DCD">
              <w:rPr>
                <w:rFonts w:ascii="Arial Narrow" w:hAnsi="Arial Narrow" w:cs="Arial Narrow"/>
                <w:sz w:val="16"/>
                <w:szCs w:val="16"/>
                <w:lang w:val="es-PE" w:eastAsia="es-PE"/>
              </w:rPr>
              <w:t>2</w:t>
            </w:r>
          </w:p>
        </w:tc>
        <w:tc>
          <w:tcPr>
            <w:tcW w:w="1473" w:type="dxa"/>
            <w:tcBorders>
              <w:left w:val="nil"/>
              <w:right w:val="nil"/>
            </w:tcBorders>
          </w:tcPr>
          <w:p w:rsidR="00AC545B" w:rsidRDefault="00AC545B" w:rsidP="00AC545B">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Base de concurso</w:t>
            </w:r>
          </w:p>
          <w:p w:rsidR="00AC545B" w:rsidRPr="00C05DCD" w:rsidRDefault="00AC545B" w:rsidP="00AC545B">
            <w:pPr>
              <w:spacing w:after="0" w:line="240" w:lineRule="auto"/>
              <w:rPr>
                <w:rFonts w:ascii="Arial Narrow" w:hAnsi="Arial Narrow" w:cs="Arial Narrow"/>
                <w:sz w:val="16"/>
                <w:szCs w:val="16"/>
                <w:lang w:val="es-PE" w:eastAsia="es-PE"/>
              </w:rPr>
            </w:pPr>
          </w:p>
        </w:tc>
        <w:tc>
          <w:tcPr>
            <w:tcW w:w="1929" w:type="dxa"/>
            <w:tcBorders>
              <w:left w:val="nil"/>
              <w:right w:val="nil"/>
            </w:tcBorders>
          </w:tcPr>
          <w:p w:rsidR="00AC545B" w:rsidRPr="00C05DCD" w:rsidRDefault="00AC545B" w:rsidP="00AC545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Análisis de necesidades institucionales</w:t>
            </w:r>
          </w:p>
        </w:tc>
        <w:tc>
          <w:tcPr>
            <w:tcW w:w="1617" w:type="dxa"/>
            <w:tcBorders>
              <w:left w:val="nil"/>
              <w:right w:val="nil"/>
            </w:tcBorders>
          </w:tcPr>
          <w:p w:rsidR="00AC545B" w:rsidRPr="006F70BA" w:rsidRDefault="00AC545B" w:rsidP="00AC545B">
            <w:pPr>
              <w:spacing w:after="0" w:line="240" w:lineRule="auto"/>
              <w:rPr>
                <w:rFonts w:ascii="Arial Narrow" w:hAnsi="Arial Narrow" w:cs="Arial Narrow"/>
                <w:sz w:val="16"/>
                <w:szCs w:val="16"/>
                <w:lang w:val="pt-BR" w:eastAsia="es-PE"/>
              </w:rPr>
            </w:pPr>
            <w:r w:rsidRPr="006F70BA">
              <w:rPr>
                <w:rFonts w:ascii="Arial Narrow" w:hAnsi="Arial Narrow" w:cs="Arial Narrow"/>
                <w:sz w:val="16"/>
                <w:szCs w:val="16"/>
                <w:lang w:val="pt-BR" w:eastAsia="es-PE"/>
              </w:rPr>
              <w:t xml:space="preserve">- </w:t>
            </w:r>
            <w:r>
              <w:rPr>
                <w:rFonts w:ascii="Arial Narrow" w:hAnsi="Arial Narrow" w:cs="Arial Narrow"/>
                <w:sz w:val="16"/>
                <w:szCs w:val="16"/>
                <w:lang w:val="pt-BR" w:eastAsia="es-PE"/>
              </w:rPr>
              <w:t>Requerimientos priorizados</w:t>
            </w:r>
          </w:p>
        </w:tc>
        <w:tc>
          <w:tcPr>
            <w:tcW w:w="4053" w:type="dxa"/>
            <w:tcBorders>
              <w:left w:val="nil"/>
              <w:right w:val="nil"/>
            </w:tcBorders>
          </w:tcPr>
          <w:p w:rsidR="00AC545B" w:rsidRPr="00C05DCD" w:rsidRDefault="00AC545B" w:rsidP="00AC545B">
            <w:pPr>
              <w:spacing w:after="0" w:line="240" w:lineRule="auto"/>
              <w:jc w:val="both"/>
              <w:rPr>
                <w:rFonts w:ascii="Arial Narrow" w:hAnsi="Arial Narrow" w:cs="Arial Narrow"/>
                <w:sz w:val="16"/>
                <w:szCs w:val="16"/>
                <w:lang w:val="es-PE" w:eastAsia="es-PE"/>
              </w:rPr>
            </w:pPr>
            <w:r w:rsidRPr="00C05DCD">
              <w:rPr>
                <w:rFonts w:ascii="Arial Narrow" w:hAnsi="Arial Narrow" w:cs="Arial Narrow"/>
                <w:sz w:val="16"/>
                <w:szCs w:val="16"/>
                <w:lang w:val="es-PE" w:eastAsia="es-PE"/>
              </w:rPr>
              <w:t>El Jefe de</w:t>
            </w:r>
            <w:r>
              <w:rPr>
                <w:rFonts w:ascii="Arial Narrow" w:hAnsi="Arial Narrow" w:cs="Arial Narrow"/>
                <w:sz w:val="16"/>
                <w:szCs w:val="16"/>
                <w:lang w:val="es-PE" w:eastAsia="es-PE"/>
              </w:rPr>
              <w:t>l</w:t>
            </w:r>
            <w:r w:rsidRPr="00C05DCD">
              <w:rPr>
                <w:rFonts w:ascii="Arial Narrow" w:hAnsi="Arial Narrow" w:cs="Arial Narrow"/>
                <w:sz w:val="16"/>
                <w:szCs w:val="16"/>
                <w:lang w:val="es-PE" w:eastAsia="es-PE"/>
              </w:rPr>
              <w:t xml:space="preserve"> Departamento de Proyec</w:t>
            </w:r>
            <w:r>
              <w:rPr>
                <w:rFonts w:ascii="Arial Narrow" w:hAnsi="Arial Narrow" w:cs="Arial Narrow"/>
                <w:sz w:val="16"/>
                <w:szCs w:val="16"/>
                <w:lang w:val="es-PE" w:eastAsia="es-PE"/>
              </w:rPr>
              <w:t>tos procede a realizar una priorización de las necesidades encontradas en el Plan de requerimientos institucionales proveniente de la actividad actualizar necesidades institucionales del proceso planificación del departamento de proyectos, dándole mayor prioridad a los requerimientos que pueden ser cubiertos por el concurso, según lo indicado por la Base de concurso.</w:t>
            </w:r>
          </w:p>
        </w:tc>
        <w:tc>
          <w:tcPr>
            <w:tcW w:w="1843" w:type="dxa"/>
            <w:tcBorders>
              <w:left w:val="nil"/>
              <w:right w:val="nil"/>
            </w:tcBorders>
          </w:tcPr>
          <w:p w:rsidR="00AC545B" w:rsidRPr="00C05DCD" w:rsidRDefault="00AC545B" w:rsidP="00AC545B">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Jefe de</w:t>
            </w:r>
            <w:r>
              <w:rPr>
                <w:rFonts w:ascii="Arial Narrow" w:hAnsi="Arial Narrow" w:cs="Arial Narrow"/>
                <w:sz w:val="16"/>
                <w:szCs w:val="16"/>
                <w:lang w:val="es-PE" w:eastAsia="es-PE"/>
              </w:rPr>
              <w:t>l</w:t>
            </w:r>
            <w:r w:rsidRPr="00C05DCD">
              <w:rPr>
                <w:rFonts w:ascii="Arial Narrow" w:hAnsi="Arial Narrow" w:cs="Arial Narrow"/>
                <w:sz w:val="16"/>
                <w:szCs w:val="16"/>
                <w:lang w:val="es-PE" w:eastAsia="es-PE"/>
              </w:rPr>
              <w:t xml:space="preserve"> Departamento de Proyectos</w:t>
            </w:r>
          </w:p>
        </w:tc>
        <w:tc>
          <w:tcPr>
            <w:tcW w:w="1324" w:type="dxa"/>
            <w:tcBorders>
              <w:left w:val="nil"/>
              <w:right w:val="nil"/>
            </w:tcBorders>
          </w:tcPr>
          <w:p w:rsidR="00AC545B" w:rsidRPr="00C05DCD" w:rsidRDefault="00AC545B" w:rsidP="00AC545B">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Manual</w:t>
            </w:r>
          </w:p>
        </w:tc>
        <w:tc>
          <w:tcPr>
            <w:tcW w:w="831" w:type="dxa"/>
            <w:tcBorders>
              <w:left w:val="nil"/>
            </w:tcBorders>
          </w:tcPr>
          <w:p w:rsidR="00AC545B" w:rsidRPr="00C05DCD" w:rsidRDefault="00AC545B" w:rsidP="00AC545B">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2 días</w:t>
            </w:r>
          </w:p>
        </w:tc>
      </w:tr>
      <w:tr w:rsidR="00AC545B" w:rsidRPr="00C05DCD" w:rsidTr="000455C0">
        <w:trPr>
          <w:trHeight w:val="675"/>
        </w:trPr>
        <w:tc>
          <w:tcPr>
            <w:tcW w:w="582" w:type="dxa"/>
            <w:tcBorders>
              <w:right w:val="nil"/>
            </w:tcBorders>
            <w:shd w:val="clear" w:color="auto" w:fill="C0C0C0"/>
          </w:tcPr>
          <w:p w:rsidR="00AC545B" w:rsidRPr="00C05DCD" w:rsidRDefault="00AC545B" w:rsidP="00AC545B">
            <w:pPr>
              <w:spacing w:after="0" w:line="240" w:lineRule="auto"/>
              <w:jc w:val="center"/>
              <w:rPr>
                <w:rFonts w:ascii="Arial Narrow" w:hAnsi="Arial Narrow" w:cs="Arial Narrow"/>
                <w:b/>
                <w:bCs/>
                <w:sz w:val="16"/>
                <w:szCs w:val="16"/>
                <w:lang w:val="es-PE" w:eastAsia="es-PE"/>
              </w:rPr>
            </w:pPr>
            <w:r w:rsidRPr="00C05DCD">
              <w:rPr>
                <w:rFonts w:ascii="Arial Narrow" w:hAnsi="Arial Narrow" w:cs="Arial Narrow"/>
                <w:sz w:val="16"/>
                <w:szCs w:val="16"/>
                <w:lang w:val="es-PE" w:eastAsia="es-PE"/>
              </w:rPr>
              <w:t>3</w:t>
            </w:r>
          </w:p>
        </w:tc>
        <w:tc>
          <w:tcPr>
            <w:tcW w:w="1473" w:type="dxa"/>
            <w:tcBorders>
              <w:left w:val="nil"/>
              <w:right w:val="nil"/>
            </w:tcBorders>
            <w:shd w:val="clear" w:color="auto" w:fill="C0C0C0"/>
          </w:tcPr>
          <w:p w:rsidR="00AC545B" w:rsidRPr="006F70BA" w:rsidRDefault="00AC545B" w:rsidP="00AC545B">
            <w:pPr>
              <w:spacing w:after="0" w:line="240" w:lineRule="auto"/>
              <w:rPr>
                <w:rFonts w:ascii="Arial Narrow" w:hAnsi="Arial Narrow" w:cs="Arial Narrow"/>
                <w:sz w:val="16"/>
                <w:szCs w:val="16"/>
                <w:lang w:val="pt-BR" w:eastAsia="es-PE"/>
              </w:rPr>
            </w:pPr>
            <w:r w:rsidRPr="006F70BA">
              <w:rPr>
                <w:rFonts w:ascii="Arial Narrow" w:hAnsi="Arial Narrow" w:cs="Arial Narrow"/>
                <w:sz w:val="16"/>
                <w:szCs w:val="16"/>
                <w:lang w:val="pt-BR" w:eastAsia="es-PE"/>
              </w:rPr>
              <w:t xml:space="preserve">- </w:t>
            </w:r>
            <w:r>
              <w:rPr>
                <w:rFonts w:ascii="Arial Narrow" w:hAnsi="Arial Narrow" w:cs="Arial Narrow"/>
                <w:sz w:val="16"/>
                <w:szCs w:val="16"/>
                <w:lang w:val="pt-BR" w:eastAsia="es-PE"/>
              </w:rPr>
              <w:t>Requerimientos priorizados</w:t>
            </w:r>
          </w:p>
        </w:tc>
        <w:tc>
          <w:tcPr>
            <w:tcW w:w="1929" w:type="dxa"/>
            <w:tcBorders>
              <w:left w:val="nil"/>
              <w:right w:val="nil"/>
            </w:tcBorders>
            <w:shd w:val="clear" w:color="auto" w:fill="C0C0C0"/>
          </w:tcPr>
          <w:p w:rsidR="00AC545B" w:rsidRPr="00C05DCD" w:rsidRDefault="00AC545B" w:rsidP="00AC545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Generación de Proyecto</w:t>
            </w:r>
          </w:p>
        </w:tc>
        <w:tc>
          <w:tcPr>
            <w:tcW w:w="1617" w:type="dxa"/>
            <w:tcBorders>
              <w:left w:val="nil"/>
              <w:right w:val="nil"/>
            </w:tcBorders>
            <w:shd w:val="clear" w:color="auto" w:fill="C0C0C0"/>
          </w:tcPr>
          <w:p w:rsidR="00AC545B" w:rsidRPr="00C05DCD" w:rsidRDefault="00AC545B" w:rsidP="00AC545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pt-BR" w:eastAsia="es-PE"/>
              </w:rPr>
              <w:t>- Lista de Proyectos</w:t>
            </w:r>
          </w:p>
        </w:tc>
        <w:tc>
          <w:tcPr>
            <w:tcW w:w="4053" w:type="dxa"/>
            <w:tcBorders>
              <w:left w:val="nil"/>
              <w:right w:val="nil"/>
            </w:tcBorders>
            <w:shd w:val="clear" w:color="auto" w:fill="C0C0C0"/>
          </w:tcPr>
          <w:p w:rsidR="00AC545B" w:rsidRPr="00C05DCD" w:rsidRDefault="00AC545B" w:rsidP="00AC545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De acuerdo a la lista de </w:t>
            </w:r>
            <w:r w:rsidRPr="006A4406">
              <w:rPr>
                <w:rFonts w:ascii="Arial Narrow" w:hAnsi="Arial Narrow" w:cs="Arial Narrow"/>
                <w:sz w:val="16"/>
                <w:szCs w:val="16"/>
                <w:lang w:eastAsia="es-PE"/>
              </w:rPr>
              <w:t>requerimientos priorizados</w:t>
            </w:r>
            <w:r>
              <w:rPr>
                <w:rFonts w:ascii="Arial Narrow" w:hAnsi="Arial Narrow" w:cs="Arial Narrow"/>
                <w:sz w:val="16"/>
                <w:szCs w:val="16"/>
                <w:lang w:val="es-PE" w:eastAsia="es-PE"/>
              </w:rPr>
              <w:t xml:space="preserve">, el Jefe del Departamento de proyectos procede a dar paso a </w:t>
            </w:r>
            <w:r w:rsidRPr="00C05DCD">
              <w:rPr>
                <w:rFonts w:ascii="Arial Narrow" w:hAnsi="Arial Narrow" w:cs="Arial Narrow"/>
                <w:sz w:val="16"/>
                <w:szCs w:val="16"/>
                <w:lang w:val="es-PE" w:eastAsia="es-PE"/>
              </w:rPr>
              <w:t>la generación de proyectos</w:t>
            </w:r>
            <w:r>
              <w:rPr>
                <w:rFonts w:ascii="Arial Narrow" w:hAnsi="Arial Narrow" w:cs="Arial Narrow"/>
                <w:sz w:val="16"/>
                <w:szCs w:val="16"/>
                <w:lang w:val="es-PE" w:eastAsia="es-PE"/>
              </w:rPr>
              <w:t xml:space="preserve"> los cuales cubran en gran parte estos requerimientos.</w:t>
            </w:r>
          </w:p>
        </w:tc>
        <w:tc>
          <w:tcPr>
            <w:tcW w:w="1843" w:type="dxa"/>
            <w:tcBorders>
              <w:left w:val="nil"/>
              <w:right w:val="nil"/>
            </w:tcBorders>
            <w:shd w:val="clear" w:color="auto" w:fill="C0C0C0"/>
          </w:tcPr>
          <w:p w:rsidR="00AC545B" w:rsidRPr="00C05DCD" w:rsidRDefault="00AC545B" w:rsidP="00AC545B">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Jefe de</w:t>
            </w:r>
            <w:r>
              <w:rPr>
                <w:rFonts w:ascii="Arial Narrow" w:hAnsi="Arial Narrow" w:cs="Arial Narrow"/>
                <w:sz w:val="16"/>
                <w:szCs w:val="16"/>
                <w:lang w:val="es-PE" w:eastAsia="es-PE"/>
              </w:rPr>
              <w:t>l</w:t>
            </w:r>
            <w:r w:rsidRPr="00C05DCD">
              <w:rPr>
                <w:rFonts w:ascii="Arial Narrow" w:hAnsi="Arial Narrow" w:cs="Arial Narrow"/>
                <w:sz w:val="16"/>
                <w:szCs w:val="16"/>
                <w:lang w:val="es-PE" w:eastAsia="es-PE"/>
              </w:rPr>
              <w:t xml:space="preserve"> Departamento de Proyectos</w:t>
            </w:r>
          </w:p>
        </w:tc>
        <w:tc>
          <w:tcPr>
            <w:tcW w:w="1324" w:type="dxa"/>
            <w:tcBorders>
              <w:left w:val="nil"/>
              <w:right w:val="nil"/>
            </w:tcBorders>
            <w:shd w:val="clear" w:color="auto" w:fill="C0C0C0"/>
          </w:tcPr>
          <w:p w:rsidR="00AC545B" w:rsidRPr="00C05DCD" w:rsidRDefault="00AC545B" w:rsidP="00AC545B">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Manual</w:t>
            </w:r>
          </w:p>
        </w:tc>
        <w:tc>
          <w:tcPr>
            <w:tcW w:w="831" w:type="dxa"/>
            <w:tcBorders>
              <w:left w:val="nil"/>
            </w:tcBorders>
            <w:shd w:val="clear" w:color="auto" w:fill="C0C0C0"/>
          </w:tcPr>
          <w:p w:rsidR="00AC545B" w:rsidRPr="00C05DCD" w:rsidRDefault="00AC545B" w:rsidP="00AC545B">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2 días</w:t>
            </w:r>
          </w:p>
        </w:tc>
      </w:tr>
      <w:tr w:rsidR="00AC545B" w:rsidRPr="00C05DCD" w:rsidTr="000455C0">
        <w:trPr>
          <w:trHeight w:val="900"/>
        </w:trPr>
        <w:tc>
          <w:tcPr>
            <w:tcW w:w="582" w:type="dxa"/>
            <w:tcBorders>
              <w:right w:val="nil"/>
            </w:tcBorders>
          </w:tcPr>
          <w:p w:rsidR="00AC545B" w:rsidRPr="00C05DCD" w:rsidRDefault="00AC545B" w:rsidP="00AC545B">
            <w:pPr>
              <w:spacing w:after="0" w:line="240" w:lineRule="auto"/>
              <w:jc w:val="center"/>
              <w:rPr>
                <w:rFonts w:ascii="Arial Narrow" w:hAnsi="Arial Narrow" w:cs="Arial Narrow"/>
                <w:b/>
                <w:bCs/>
                <w:sz w:val="16"/>
                <w:szCs w:val="16"/>
                <w:lang w:val="es-PE" w:eastAsia="es-PE"/>
              </w:rPr>
            </w:pPr>
            <w:r w:rsidRPr="00C05DCD">
              <w:rPr>
                <w:rFonts w:ascii="Arial Narrow" w:hAnsi="Arial Narrow" w:cs="Arial Narrow"/>
                <w:sz w:val="16"/>
                <w:szCs w:val="16"/>
                <w:lang w:val="es-PE" w:eastAsia="es-PE"/>
              </w:rPr>
              <w:t>4</w:t>
            </w:r>
          </w:p>
        </w:tc>
        <w:tc>
          <w:tcPr>
            <w:tcW w:w="1473" w:type="dxa"/>
            <w:tcBorders>
              <w:left w:val="nil"/>
              <w:right w:val="nil"/>
            </w:tcBorders>
          </w:tcPr>
          <w:p w:rsidR="00AC545B" w:rsidRPr="00C05DCD" w:rsidRDefault="00AC545B" w:rsidP="00AC545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Plan de requerimientos Institucionales</w:t>
            </w:r>
          </w:p>
          <w:p w:rsidR="00AC545B" w:rsidRPr="00C05DCD" w:rsidRDefault="00AC545B" w:rsidP="00AC545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pt-BR" w:eastAsia="es-PE"/>
              </w:rPr>
              <w:t>- Lista de Proyectos</w:t>
            </w:r>
          </w:p>
        </w:tc>
        <w:tc>
          <w:tcPr>
            <w:tcW w:w="1929" w:type="dxa"/>
            <w:tcBorders>
              <w:left w:val="nil"/>
              <w:right w:val="nil"/>
            </w:tcBorders>
          </w:tcPr>
          <w:p w:rsidR="00AC545B" w:rsidRPr="00C05DCD" w:rsidRDefault="00AC545B" w:rsidP="00AC545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Envío de necesidad pendiente</w:t>
            </w:r>
          </w:p>
        </w:tc>
        <w:tc>
          <w:tcPr>
            <w:tcW w:w="1617" w:type="dxa"/>
            <w:tcBorders>
              <w:left w:val="nil"/>
              <w:right w:val="nil"/>
            </w:tcBorders>
          </w:tcPr>
          <w:p w:rsidR="00AC545B" w:rsidRDefault="00AC545B" w:rsidP="00AC545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Necesidades no cubiertas enviadas</w:t>
            </w:r>
          </w:p>
          <w:p w:rsidR="00AC545B" w:rsidRPr="00C05DCD" w:rsidRDefault="00AC545B" w:rsidP="00AC545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pt-BR" w:eastAsia="es-PE"/>
              </w:rPr>
              <w:t>- Lista de Proyectos</w:t>
            </w:r>
          </w:p>
        </w:tc>
        <w:tc>
          <w:tcPr>
            <w:tcW w:w="4053" w:type="dxa"/>
            <w:tcBorders>
              <w:left w:val="nil"/>
              <w:right w:val="nil"/>
            </w:tcBorders>
          </w:tcPr>
          <w:p w:rsidR="00AC545B" w:rsidRPr="00C05DCD" w:rsidRDefault="00AC545B" w:rsidP="00AC545B">
            <w:pPr>
              <w:spacing w:after="0" w:line="240" w:lineRule="auto"/>
              <w:jc w:val="both"/>
              <w:rPr>
                <w:rFonts w:ascii="Arial Narrow" w:hAnsi="Arial Narrow" w:cs="Arial Narrow"/>
                <w:sz w:val="16"/>
                <w:szCs w:val="16"/>
                <w:lang w:val="es-PE" w:eastAsia="es-PE"/>
              </w:rPr>
            </w:pPr>
            <w:r w:rsidRPr="00C05DCD">
              <w:rPr>
                <w:rFonts w:ascii="Arial Narrow" w:hAnsi="Arial Narrow" w:cs="Arial Narrow"/>
                <w:sz w:val="16"/>
                <w:szCs w:val="16"/>
                <w:lang w:val="es-PE" w:eastAsia="es-PE"/>
              </w:rPr>
              <w:t>El Jefe de</w:t>
            </w:r>
            <w:r>
              <w:rPr>
                <w:rFonts w:ascii="Arial Narrow" w:hAnsi="Arial Narrow" w:cs="Arial Narrow"/>
                <w:sz w:val="16"/>
                <w:szCs w:val="16"/>
                <w:lang w:val="es-PE" w:eastAsia="es-PE"/>
              </w:rPr>
              <w:t>l</w:t>
            </w:r>
            <w:r w:rsidRPr="00C05DCD">
              <w:rPr>
                <w:rFonts w:ascii="Arial Narrow" w:hAnsi="Arial Narrow" w:cs="Arial Narrow"/>
                <w:sz w:val="16"/>
                <w:szCs w:val="16"/>
                <w:lang w:val="es-PE" w:eastAsia="es-PE"/>
              </w:rPr>
              <w:t xml:space="preserve"> Departamento de Proyec</w:t>
            </w:r>
            <w:r>
              <w:rPr>
                <w:rFonts w:ascii="Arial Narrow" w:hAnsi="Arial Narrow" w:cs="Arial Narrow"/>
                <w:sz w:val="16"/>
                <w:szCs w:val="16"/>
                <w:lang w:val="es-PE" w:eastAsia="es-PE"/>
              </w:rPr>
              <w:t xml:space="preserve">tos de acuerdo a Lista de proyectos generados, procede a identificar las necesidades  técnicas que no pudieron ser cubiertas y notifica de ello al área de Educación Técnica por medio del mensaje envío de necesidad pendiente del proceso Inventariado de Talleres de Educación Técnica. </w:t>
            </w:r>
          </w:p>
        </w:tc>
        <w:tc>
          <w:tcPr>
            <w:tcW w:w="1843" w:type="dxa"/>
            <w:tcBorders>
              <w:left w:val="nil"/>
              <w:right w:val="nil"/>
            </w:tcBorders>
          </w:tcPr>
          <w:p w:rsidR="00AC545B" w:rsidRPr="00C05DCD" w:rsidRDefault="00AC545B" w:rsidP="00AC545B">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Jefe de</w:t>
            </w:r>
            <w:r>
              <w:rPr>
                <w:rFonts w:ascii="Arial Narrow" w:hAnsi="Arial Narrow" w:cs="Arial Narrow"/>
                <w:sz w:val="16"/>
                <w:szCs w:val="16"/>
                <w:lang w:val="es-PE" w:eastAsia="es-PE"/>
              </w:rPr>
              <w:t>l</w:t>
            </w:r>
            <w:r w:rsidRPr="00C05DCD">
              <w:rPr>
                <w:rFonts w:ascii="Arial Narrow" w:hAnsi="Arial Narrow" w:cs="Arial Narrow"/>
                <w:sz w:val="16"/>
                <w:szCs w:val="16"/>
                <w:lang w:val="es-PE" w:eastAsia="es-PE"/>
              </w:rPr>
              <w:t xml:space="preserve"> Departamento de Proyectos</w:t>
            </w:r>
          </w:p>
        </w:tc>
        <w:tc>
          <w:tcPr>
            <w:tcW w:w="1324" w:type="dxa"/>
            <w:tcBorders>
              <w:left w:val="nil"/>
              <w:right w:val="nil"/>
            </w:tcBorders>
          </w:tcPr>
          <w:p w:rsidR="00AC545B" w:rsidRPr="00C05DCD" w:rsidRDefault="00AC545B" w:rsidP="00AC545B">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Manual</w:t>
            </w:r>
          </w:p>
        </w:tc>
        <w:tc>
          <w:tcPr>
            <w:tcW w:w="831" w:type="dxa"/>
            <w:tcBorders>
              <w:left w:val="nil"/>
            </w:tcBorders>
          </w:tcPr>
          <w:p w:rsidR="00AC545B" w:rsidRPr="00C05DCD" w:rsidRDefault="00AC545B" w:rsidP="00AC545B">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10 minutos</w:t>
            </w:r>
          </w:p>
        </w:tc>
      </w:tr>
      <w:tr w:rsidR="00AC545B" w:rsidRPr="00C05DCD" w:rsidTr="000455C0">
        <w:trPr>
          <w:trHeight w:val="900"/>
        </w:trPr>
        <w:tc>
          <w:tcPr>
            <w:tcW w:w="582" w:type="dxa"/>
            <w:tcBorders>
              <w:right w:val="nil"/>
            </w:tcBorders>
            <w:shd w:val="clear" w:color="auto" w:fill="BFBFBF"/>
          </w:tcPr>
          <w:p w:rsidR="00AC545B" w:rsidRPr="00C05DCD" w:rsidRDefault="00AC545B" w:rsidP="00AC545B">
            <w:pPr>
              <w:spacing w:after="0" w:line="240" w:lineRule="auto"/>
              <w:jc w:val="center"/>
              <w:rPr>
                <w:rFonts w:ascii="Arial Narrow" w:hAnsi="Arial Narrow" w:cs="Arial Narrow"/>
                <w:b/>
                <w:bCs/>
                <w:sz w:val="16"/>
                <w:szCs w:val="16"/>
                <w:lang w:val="es-PE" w:eastAsia="es-PE"/>
              </w:rPr>
            </w:pPr>
            <w:r w:rsidRPr="00C05DCD">
              <w:rPr>
                <w:rFonts w:ascii="Arial Narrow" w:hAnsi="Arial Narrow" w:cs="Arial Narrow"/>
                <w:sz w:val="16"/>
                <w:szCs w:val="16"/>
                <w:lang w:val="es-PE" w:eastAsia="es-PE"/>
              </w:rPr>
              <w:t>5</w:t>
            </w:r>
          </w:p>
        </w:tc>
        <w:tc>
          <w:tcPr>
            <w:tcW w:w="1473" w:type="dxa"/>
            <w:tcBorders>
              <w:left w:val="nil"/>
              <w:right w:val="nil"/>
            </w:tcBorders>
            <w:shd w:val="clear" w:color="auto" w:fill="BFBFBF"/>
          </w:tcPr>
          <w:p w:rsidR="00AC545B" w:rsidRDefault="00AC545B" w:rsidP="00AC545B">
            <w:pPr>
              <w:spacing w:after="0" w:line="240" w:lineRule="auto"/>
              <w:rPr>
                <w:rFonts w:ascii="Arial Narrow" w:hAnsi="Arial Narrow" w:cs="Arial Narrow"/>
                <w:sz w:val="16"/>
                <w:szCs w:val="16"/>
                <w:lang w:val="pt-BR" w:eastAsia="es-PE"/>
              </w:rPr>
            </w:pPr>
            <w:r>
              <w:rPr>
                <w:rFonts w:ascii="Arial Narrow" w:hAnsi="Arial Narrow" w:cs="Arial Narrow"/>
                <w:sz w:val="16"/>
                <w:szCs w:val="16"/>
                <w:lang w:val="pt-BR" w:eastAsia="es-PE"/>
              </w:rPr>
              <w:t>- Lista de Proyectos</w:t>
            </w:r>
          </w:p>
          <w:p w:rsidR="00AC545B" w:rsidRPr="00C05DCD" w:rsidRDefault="00AC545B" w:rsidP="00AC545B">
            <w:pPr>
              <w:spacing w:after="0" w:line="240" w:lineRule="auto"/>
              <w:rPr>
                <w:rFonts w:ascii="Arial Narrow" w:hAnsi="Arial Narrow" w:cs="Arial Narrow"/>
                <w:sz w:val="16"/>
                <w:szCs w:val="16"/>
                <w:lang w:val="es-PE" w:eastAsia="es-PE"/>
              </w:rPr>
            </w:pPr>
          </w:p>
        </w:tc>
        <w:tc>
          <w:tcPr>
            <w:tcW w:w="1929" w:type="dxa"/>
            <w:tcBorders>
              <w:left w:val="nil"/>
              <w:right w:val="nil"/>
            </w:tcBorders>
            <w:shd w:val="clear" w:color="auto" w:fill="BFBFBF"/>
          </w:tcPr>
          <w:p w:rsidR="00AC545B" w:rsidRPr="00C05DCD" w:rsidRDefault="00AC545B" w:rsidP="00AC545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Estructurar Plan de Ejecución</w:t>
            </w:r>
          </w:p>
        </w:tc>
        <w:tc>
          <w:tcPr>
            <w:tcW w:w="1617" w:type="dxa"/>
            <w:tcBorders>
              <w:left w:val="nil"/>
              <w:right w:val="nil"/>
            </w:tcBorders>
            <w:shd w:val="clear" w:color="auto" w:fill="BFBFBF"/>
          </w:tcPr>
          <w:p w:rsidR="00AC545B" w:rsidRPr="00C05DCD" w:rsidRDefault="00AC545B" w:rsidP="00AC545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Plan de Ejecución</w:t>
            </w:r>
          </w:p>
        </w:tc>
        <w:tc>
          <w:tcPr>
            <w:tcW w:w="4053" w:type="dxa"/>
            <w:tcBorders>
              <w:left w:val="nil"/>
              <w:right w:val="nil"/>
            </w:tcBorders>
            <w:shd w:val="clear" w:color="auto" w:fill="BFBFBF"/>
          </w:tcPr>
          <w:p w:rsidR="00AC545B" w:rsidRPr="00C05DCD" w:rsidRDefault="00AC545B" w:rsidP="00AC545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De acuerdo a la Lista de proyecto, cada área ejecutora procede a elaborar su Plan de ejecución con apoyo del Oficial de Proyectos.</w:t>
            </w:r>
          </w:p>
        </w:tc>
        <w:tc>
          <w:tcPr>
            <w:tcW w:w="1843" w:type="dxa"/>
            <w:tcBorders>
              <w:left w:val="nil"/>
              <w:right w:val="nil"/>
            </w:tcBorders>
            <w:shd w:val="clear" w:color="auto" w:fill="BFBFBF"/>
          </w:tcPr>
          <w:p w:rsidR="00AC545B" w:rsidRPr="00C05DCD" w:rsidRDefault="00AC545B" w:rsidP="00AC545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Área Ejecutora</w:t>
            </w:r>
          </w:p>
        </w:tc>
        <w:tc>
          <w:tcPr>
            <w:tcW w:w="1324" w:type="dxa"/>
            <w:tcBorders>
              <w:left w:val="nil"/>
              <w:right w:val="nil"/>
            </w:tcBorders>
            <w:shd w:val="clear" w:color="auto" w:fill="BFBFBF"/>
          </w:tcPr>
          <w:p w:rsidR="00AC545B" w:rsidRPr="00C05DCD" w:rsidRDefault="00AC545B" w:rsidP="00AC545B">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Manual</w:t>
            </w:r>
          </w:p>
        </w:tc>
        <w:tc>
          <w:tcPr>
            <w:tcW w:w="831" w:type="dxa"/>
            <w:tcBorders>
              <w:left w:val="nil"/>
            </w:tcBorders>
            <w:shd w:val="clear" w:color="auto" w:fill="BFBFBF"/>
          </w:tcPr>
          <w:p w:rsidR="00AC545B" w:rsidRPr="00C05DCD" w:rsidRDefault="00AC545B" w:rsidP="00AC545B">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2 días</w:t>
            </w:r>
          </w:p>
        </w:tc>
      </w:tr>
      <w:tr w:rsidR="00AC545B" w:rsidRPr="00C05DCD" w:rsidTr="000455C0">
        <w:trPr>
          <w:trHeight w:val="675"/>
        </w:trPr>
        <w:tc>
          <w:tcPr>
            <w:tcW w:w="582" w:type="dxa"/>
            <w:tcBorders>
              <w:right w:val="nil"/>
            </w:tcBorders>
          </w:tcPr>
          <w:p w:rsidR="00AC545B" w:rsidRPr="00C05DCD" w:rsidRDefault="00AC545B" w:rsidP="00AC545B">
            <w:pPr>
              <w:spacing w:after="0" w:line="240" w:lineRule="auto"/>
              <w:jc w:val="center"/>
              <w:rPr>
                <w:rFonts w:ascii="Arial Narrow" w:hAnsi="Arial Narrow" w:cs="Arial Narrow"/>
                <w:b/>
                <w:bCs/>
                <w:sz w:val="16"/>
                <w:szCs w:val="16"/>
                <w:lang w:val="es-PE" w:eastAsia="es-PE"/>
              </w:rPr>
            </w:pPr>
            <w:r w:rsidRPr="00C05DCD">
              <w:rPr>
                <w:rFonts w:ascii="Arial Narrow" w:hAnsi="Arial Narrow" w:cs="Arial Narrow"/>
                <w:sz w:val="16"/>
                <w:szCs w:val="16"/>
                <w:lang w:val="es-PE" w:eastAsia="es-PE"/>
              </w:rPr>
              <w:t>6</w:t>
            </w:r>
          </w:p>
        </w:tc>
        <w:tc>
          <w:tcPr>
            <w:tcW w:w="1473" w:type="dxa"/>
            <w:tcBorders>
              <w:left w:val="nil"/>
              <w:right w:val="nil"/>
            </w:tcBorders>
          </w:tcPr>
          <w:p w:rsidR="00AC545B" w:rsidRDefault="00AC545B" w:rsidP="00AC545B">
            <w:pPr>
              <w:spacing w:after="0" w:line="240" w:lineRule="auto"/>
              <w:rPr>
                <w:rFonts w:ascii="Arial Narrow" w:hAnsi="Arial Narrow" w:cs="Arial Narrow"/>
                <w:sz w:val="16"/>
                <w:szCs w:val="16"/>
                <w:lang w:val="pt-BR" w:eastAsia="es-PE"/>
              </w:rPr>
            </w:pPr>
            <w:r>
              <w:rPr>
                <w:rFonts w:ascii="Arial Narrow" w:hAnsi="Arial Narrow" w:cs="Arial Narrow"/>
                <w:sz w:val="16"/>
                <w:szCs w:val="16"/>
                <w:lang w:val="pt-BR" w:eastAsia="es-PE"/>
              </w:rPr>
              <w:t>- Lista de Proyectos</w:t>
            </w:r>
          </w:p>
          <w:p w:rsidR="00AC545B" w:rsidRPr="00C05DCD" w:rsidRDefault="00AC545B" w:rsidP="00AC545B">
            <w:pPr>
              <w:spacing w:after="0" w:line="240" w:lineRule="auto"/>
              <w:rPr>
                <w:rFonts w:ascii="Arial Narrow" w:hAnsi="Arial Narrow" w:cs="Arial Narrow"/>
                <w:sz w:val="16"/>
                <w:szCs w:val="16"/>
                <w:lang w:val="es-PE" w:eastAsia="es-PE"/>
              </w:rPr>
            </w:pPr>
          </w:p>
        </w:tc>
        <w:tc>
          <w:tcPr>
            <w:tcW w:w="1929" w:type="dxa"/>
            <w:tcBorders>
              <w:left w:val="nil"/>
              <w:right w:val="nil"/>
            </w:tcBorders>
          </w:tcPr>
          <w:p w:rsidR="00AC545B" w:rsidRPr="00C05DCD" w:rsidRDefault="00AC545B" w:rsidP="00AC545B">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Preparar documentación requerida</w:t>
            </w:r>
          </w:p>
        </w:tc>
        <w:tc>
          <w:tcPr>
            <w:tcW w:w="1617" w:type="dxa"/>
            <w:tcBorders>
              <w:left w:val="nil"/>
              <w:right w:val="nil"/>
            </w:tcBorders>
          </w:tcPr>
          <w:p w:rsidR="00AC545B" w:rsidRPr="00C05DCD" w:rsidRDefault="00AC545B" w:rsidP="00AC545B">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 Resumen</w:t>
            </w:r>
          </w:p>
          <w:p w:rsidR="00AC545B" w:rsidRPr="00C05DCD" w:rsidRDefault="00AC545B" w:rsidP="00AC545B">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 Descripción de contexto</w:t>
            </w:r>
          </w:p>
          <w:p w:rsidR="00AC545B" w:rsidRPr="00C05DCD" w:rsidRDefault="00AC545B" w:rsidP="00AC545B">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 Justificación</w:t>
            </w:r>
          </w:p>
          <w:p w:rsidR="00AC545B" w:rsidRDefault="00AC545B" w:rsidP="00AC545B">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 Jerarquía</w:t>
            </w:r>
          </w:p>
          <w:p w:rsidR="00AC545B" w:rsidRPr="00C05DCD" w:rsidRDefault="00AC545B" w:rsidP="00AC545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Proyecto Participante</w:t>
            </w:r>
          </w:p>
        </w:tc>
        <w:tc>
          <w:tcPr>
            <w:tcW w:w="4053" w:type="dxa"/>
            <w:tcBorders>
              <w:left w:val="nil"/>
              <w:right w:val="nil"/>
            </w:tcBorders>
          </w:tcPr>
          <w:p w:rsidR="00AC545B" w:rsidRPr="00C05DCD" w:rsidRDefault="00AC545B" w:rsidP="00AC545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El Oficial de Proyectos </w:t>
            </w:r>
            <w:r w:rsidRPr="00C05DCD">
              <w:rPr>
                <w:rFonts w:ascii="Arial Narrow" w:hAnsi="Arial Narrow" w:cs="Arial Narrow"/>
                <w:sz w:val="16"/>
                <w:szCs w:val="16"/>
                <w:lang w:val="es-PE" w:eastAsia="es-PE"/>
              </w:rPr>
              <w:t xml:space="preserve">procede a preparar la documentación requerida </w:t>
            </w:r>
            <w:r>
              <w:rPr>
                <w:rFonts w:ascii="Arial Narrow" w:hAnsi="Arial Narrow" w:cs="Arial Narrow"/>
                <w:sz w:val="16"/>
                <w:szCs w:val="16"/>
                <w:lang w:val="es-PE" w:eastAsia="es-PE"/>
              </w:rPr>
              <w:t xml:space="preserve">por cada proyecto generado a fin de presentarla al concurso por medio de </w:t>
            </w:r>
            <w:r w:rsidRPr="00C05DCD">
              <w:rPr>
                <w:rFonts w:ascii="Arial Narrow" w:hAnsi="Arial Narrow" w:cs="Arial Narrow"/>
                <w:sz w:val="16"/>
                <w:szCs w:val="16"/>
                <w:lang w:val="es-PE" w:eastAsia="es-PE"/>
              </w:rPr>
              <w:t>la ONG aliada.</w:t>
            </w:r>
          </w:p>
        </w:tc>
        <w:tc>
          <w:tcPr>
            <w:tcW w:w="1843" w:type="dxa"/>
            <w:tcBorders>
              <w:left w:val="nil"/>
              <w:right w:val="nil"/>
            </w:tcBorders>
          </w:tcPr>
          <w:p w:rsidR="00AC545B" w:rsidRPr="00C05DCD" w:rsidRDefault="00AC545B" w:rsidP="00AC545B">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Oficial de Proyectos</w:t>
            </w:r>
          </w:p>
        </w:tc>
        <w:tc>
          <w:tcPr>
            <w:tcW w:w="1324" w:type="dxa"/>
            <w:tcBorders>
              <w:left w:val="nil"/>
              <w:right w:val="nil"/>
            </w:tcBorders>
          </w:tcPr>
          <w:p w:rsidR="00AC545B" w:rsidRPr="00C05DCD" w:rsidRDefault="00AC545B" w:rsidP="00AC545B">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Manual</w:t>
            </w:r>
          </w:p>
        </w:tc>
        <w:tc>
          <w:tcPr>
            <w:tcW w:w="831" w:type="dxa"/>
            <w:tcBorders>
              <w:left w:val="nil"/>
            </w:tcBorders>
          </w:tcPr>
          <w:p w:rsidR="00AC545B" w:rsidRPr="00C05DCD" w:rsidRDefault="00AC545B" w:rsidP="00AC545B">
            <w:pPr>
              <w:spacing w:after="0" w:line="240" w:lineRule="auto"/>
              <w:rPr>
                <w:rFonts w:ascii="Arial Narrow" w:hAnsi="Arial Narrow" w:cs="Arial Narrow"/>
                <w:sz w:val="16"/>
                <w:szCs w:val="16"/>
                <w:lang w:val="es-PE" w:eastAsia="es-PE"/>
              </w:rPr>
            </w:pPr>
            <w:r w:rsidRPr="00C05DCD">
              <w:rPr>
                <w:rFonts w:ascii="Arial Narrow" w:hAnsi="Arial Narrow" w:cs="Arial Narrow"/>
                <w:sz w:val="16"/>
                <w:szCs w:val="16"/>
                <w:lang w:val="es-PE" w:eastAsia="es-PE"/>
              </w:rPr>
              <w:t>1 semana</w:t>
            </w:r>
          </w:p>
        </w:tc>
      </w:tr>
    </w:tbl>
    <w:p w:rsidR="00AC545B" w:rsidRPr="00AC545B" w:rsidRDefault="00AC545B" w:rsidP="00AC545B">
      <w:pPr>
        <w:pStyle w:val="Caption"/>
        <w:jc w:val="center"/>
        <w:rPr>
          <w:rFonts w:asciiTheme="majorHAnsi" w:hAnsiTheme="majorHAnsi"/>
          <w:sz w:val="16"/>
          <w:szCs w:val="16"/>
        </w:rPr>
      </w:pPr>
      <w:bookmarkStart w:id="274" w:name="_Toc266031717"/>
      <w:r w:rsidRPr="00AC545B">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31</w:t>
      </w:r>
      <w:r w:rsidR="00C74554">
        <w:rPr>
          <w:rFonts w:asciiTheme="majorHAnsi" w:hAnsiTheme="majorHAnsi"/>
          <w:sz w:val="16"/>
          <w:szCs w:val="16"/>
        </w:rPr>
        <w:fldChar w:fldCharType="end"/>
      </w:r>
      <w:r w:rsidRPr="00AC545B">
        <w:rPr>
          <w:rFonts w:asciiTheme="majorHAnsi" w:hAnsiTheme="majorHAnsi"/>
          <w:sz w:val="16"/>
          <w:szCs w:val="16"/>
        </w:rPr>
        <w:t>.-   Caracterización de Proceso "Participación en concurso del Departamento de Proyectos"</w:t>
      </w:r>
      <w:bookmarkEnd w:id="274"/>
    </w:p>
    <w:p w:rsidR="00AC545B" w:rsidRPr="00AC545B" w:rsidRDefault="00AC545B" w:rsidP="00AC545B">
      <w:pPr>
        <w:pStyle w:val="Caption"/>
        <w:jc w:val="center"/>
        <w:rPr>
          <w:rFonts w:asciiTheme="majorHAnsi" w:hAnsiTheme="majorHAnsi"/>
          <w:sz w:val="16"/>
          <w:szCs w:val="16"/>
        </w:rPr>
      </w:pPr>
      <w:r w:rsidRPr="00AC545B">
        <w:rPr>
          <w:rFonts w:asciiTheme="majorHAnsi" w:hAnsiTheme="majorHAnsi"/>
          <w:sz w:val="16"/>
          <w:szCs w:val="16"/>
        </w:rPr>
        <w:t>Fuente:   Elaboración propia</w:t>
      </w:r>
    </w:p>
    <w:p w:rsidR="00AC545B" w:rsidRDefault="00AC545B" w:rsidP="00B0598D"/>
    <w:p w:rsidR="00AC545B" w:rsidRDefault="00AC545B" w:rsidP="00B0598D">
      <w:pPr>
        <w:sectPr w:rsidR="00AC545B" w:rsidSect="00AC545B">
          <w:footerReference w:type="default" r:id="rId64"/>
          <w:pgSz w:w="16839" w:h="11907" w:orient="landscape" w:code="9"/>
          <w:pgMar w:top="1701" w:right="1417" w:bottom="1701" w:left="1417" w:header="708" w:footer="708" w:gutter="0"/>
          <w:cols w:space="708"/>
          <w:docGrid w:linePitch="360"/>
        </w:sectPr>
      </w:pPr>
    </w:p>
    <w:p w:rsidR="00AC545B" w:rsidRPr="00AC545B" w:rsidRDefault="00AC545B" w:rsidP="00AC545B">
      <w:pPr>
        <w:pStyle w:val="Heading3"/>
        <w:numPr>
          <w:ilvl w:val="3"/>
          <w:numId w:val="1"/>
        </w:numPr>
        <w:spacing w:after="240"/>
        <w:rPr>
          <w:smallCaps w:val="0"/>
          <w:sz w:val="24"/>
          <w:szCs w:val="24"/>
        </w:rPr>
      </w:pPr>
      <w:bookmarkStart w:id="275" w:name="_Toc266033412"/>
      <w:r w:rsidRPr="00AC545B">
        <w:rPr>
          <w:smallCaps w:val="0"/>
          <w:sz w:val="24"/>
          <w:szCs w:val="24"/>
        </w:rPr>
        <w:t>PROCESO: Ejecución de Proyectos del Departamento de Proyectos</w:t>
      </w:r>
      <w:bookmarkEnd w:id="275"/>
    </w:p>
    <w:p w:rsidR="00AC545B" w:rsidRDefault="00AC545B" w:rsidP="00AC545B">
      <w:pPr>
        <w:spacing w:after="0" w:line="360" w:lineRule="auto"/>
        <w:jc w:val="both"/>
        <w:rPr>
          <w:rFonts w:cs="Times New Roman"/>
          <w:sz w:val="24"/>
          <w:szCs w:val="24"/>
        </w:rPr>
      </w:pPr>
      <w:r w:rsidRPr="000814BE">
        <w:rPr>
          <w:sz w:val="24"/>
          <w:szCs w:val="24"/>
        </w:rPr>
        <w:t xml:space="preserve">El presente proceso describirá las actividades realizadas </w:t>
      </w:r>
      <w:r>
        <w:rPr>
          <w:sz w:val="24"/>
          <w:szCs w:val="24"/>
        </w:rPr>
        <w:t xml:space="preserve">por el Departamento de Proyectos </w:t>
      </w:r>
      <w:r w:rsidRPr="000814BE">
        <w:rPr>
          <w:sz w:val="24"/>
          <w:szCs w:val="24"/>
        </w:rPr>
        <w:t xml:space="preserve">para </w:t>
      </w:r>
      <w:r>
        <w:rPr>
          <w:sz w:val="24"/>
          <w:szCs w:val="24"/>
        </w:rPr>
        <w:t>monitorear la ejecución</w:t>
      </w:r>
      <w:r w:rsidRPr="000814BE">
        <w:rPr>
          <w:sz w:val="24"/>
          <w:szCs w:val="24"/>
        </w:rPr>
        <w:t xml:space="preserve"> </w:t>
      </w:r>
      <w:r>
        <w:rPr>
          <w:sz w:val="24"/>
          <w:szCs w:val="24"/>
        </w:rPr>
        <w:t xml:space="preserve">de </w:t>
      </w:r>
      <w:r w:rsidRPr="000814BE">
        <w:rPr>
          <w:sz w:val="24"/>
          <w:szCs w:val="24"/>
        </w:rPr>
        <w:t xml:space="preserve">los diversos proyectos del </w:t>
      </w:r>
      <w:r>
        <w:rPr>
          <w:sz w:val="24"/>
          <w:szCs w:val="24"/>
        </w:rPr>
        <w:t>M</w:t>
      </w:r>
      <w:r w:rsidRPr="000814BE">
        <w:rPr>
          <w:sz w:val="24"/>
          <w:szCs w:val="24"/>
        </w:rPr>
        <w:t xml:space="preserve">ovimiento Fe y Alegría en el Perú. </w:t>
      </w:r>
      <w:r>
        <w:rPr>
          <w:sz w:val="24"/>
          <w:szCs w:val="24"/>
        </w:rPr>
        <w:t xml:space="preserve"> </w:t>
      </w:r>
      <w:r w:rsidRPr="000814BE">
        <w:rPr>
          <w:sz w:val="24"/>
          <w:szCs w:val="24"/>
        </w:rPr>
        <w:t xml:space="preserve">Estas actividades se </w:t>
      </w:r>
      <w:r>
        <w:rPr>
          <w:sz w:val="24"/>
          <w:szCs w:val="24"/>
        </w:rPr>
        <w:t>realizarán</w:t>
      </w:r>
      <w:r w:rsidRPr="000814BE">
        <w:rPr>
          <w:sz w:val="24"/>
          <w:szCs w:val="24"/>
        </w:rPr>
        <w:t xml:space="preserve"> una vez obtenido un resultado favorable en algún concurso o donación, </w:t>
      </w:r>
      <w:r>
        <w:rPr>
          <w:sz w:val="24"/>
          <w:szCs w:val="24"/>
        </w:rPr>
        <w:t xml:space="preserve">los cuales proveerán </w:t>
      </w:r>
      <w:r w:rsidRPr="000814BE">
        <w:rPr>
          <w:sz w:val="24"/>
          <w:szCs w:val="24"/>
        </w:rPr>
        <w:t xml:space="preserve">los recursos para realizar los proyectos educativos. </w:t>
      </w:r>
      <w:r>
        <w:rPr>
          <w:sz w:val="24"/>
          <w:szCs w:val="24"/>
        </w:rPr>
        <w:t xml:space="preserve"> </w:t>
      </w:r>
      <w:r w:rsidRPr="000814BE">
        <w:rPr>
          <w:sz w:val="24"/>
          <w:szCs w:val="24"/>
        </w:rPr>
        <w:t xml:space="preserve">Estos proyectos de mejora educativa, pueden ir desde la implementación de un aula telemática hasta la creación de un </w:t>
      </w:r>
      <w:r>
        <w:rPr>
          <w:sz w:val="24"/>
          <w:szCs w:val="24"/>
        </w:rPr>
        <w:t>I</w:t>
      </w:r>
      <w:r w:rsidRPr="000814BE">
        <w:rPr>
          <w:sz w:val="24"/>
          <w:szCs w:val="24"/>
        </w:rPr>
        <w:t>nstituto técnico,</w:t>
      </w:r>
      <w:r>
        <w:rPr>
          <w:sz w:val="24"/>
          <w:szCs w:val="24"/>
        </w:rPr>
        <w:t xml:space="preserve"> </w:t>
      </w:r>
      <w:r w:rsidRPr="000814BE">
        <w:rPr>
          <w:sz w:val="24"/>
          <w:szCs w:val="24"/>
        </w:rPr>
        <w:t xml:space="preserve"> entre otros. </w:t>
      </w:r>
    </w:p>
    <w:p w:rsidR="00AC545B" w:rsidRDefault="00AC545B" w:rsidP="00AC545B">
      <w:pPr>
        <w:spacing w:after="0" w:line="240" w:lineRule="auto"/>
        <w:jc w:val="both"/>
        <w:rPr>
          <w:rFonts w:cs="Times New Roman"/>
          <w:sz w:val="24"/>
          <w:szCs w:val="24"/>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53"/>
        <w:gridCol w:w="2204"/>
        <w:gridCol w:w="2196"/>
        <w:gridCol w:w="2174"/>
      </w:tblGrid>
      <w:tr w:rsidR="00AC545B" w:rsidRPr="00C555D1" w:rsidTr="000455C0">
        <w:trPr>
          <w:trHeight w:val="699"/>
          <w:tblHeader/>
        </w:trPr>
        <w:tc>
          <w:tcPr>
            <w:tcW w:w="9005" w:type="dxa"/>
            <w:gridSpan w:val="4"/>
            <w:shd w:val="clear" w:color="auto" w:fill="000000"/>
            <w:vAlign w:val="center"/>
          </w:tcPr>
          <w:p w:rsidR="00AC545B" w:rsidRDefault="00AC545B" w:rsidP="000455C0">
            <w:pPr>
              <w:autoSpaceDE w:val="0"/>
              <w:autoSpaceDN w:val="0"/>
              <w:adjustRightInd w:val="0"/>
              <w:spacing w:after="0" w:line="240" w:lineRule="auto"/>
              <w:jc w:val="center"/>
              <w:rPr>
                <w:rFonts w:ascii="Arial Narrow" w:hAnsi="Arial Narrow" w:cs="Arial Narrow"/>
                <w:b/>
                <w:bCs/>
                <w:color w:val="FFFFFF"/>
                <w:sz w:val="28"/>
                <w:szCs w:val="28"/>
              </w:rPr>
            </w:pPr>
            <w:r w:rsidRPr="006A4E85">
              <w:rPr>
                <w:rFonts w:ascii="Arial Narrow" w:hAnsi="Arial Narrow" w:cs="Arial Narrow"/>
                <w:b/>
                <w:bCs/>
                <w:color w:val="FFFFFF"/>
                <w:sz w:val="28"/>
                <w:szCs w:val="28"/>
              </w:rPr>
              <w:t>MACRO</w:t>
            </w:r>
            <w:r>
              <w:rPr>
                <w:rFonts w:ascii="Arial Narrow" w:hAnsi="Arial Narrow" w:cs="Arial Narrow"/>
                <w:b/>
                <w:bCs/>
                <w:color w:val="FFFFFF"/>
                <w:sz w:val="28"/>
                <w:szCs w:val="28"/>
              </w:rPr>
              <w:t xml:space="preserve"> </w:t>
            </w:r>
            <w:r w:rsidRPr="006A4E85">
              <w:rPr>
                <w:rFonts w:ascii="Arial Narrow" w:hAnsi="Arial Narrow" w:cs="Arial Narrow"/>
                <w:b/>
                <w:bCs/>
                <w:color w:val="FFFFFF"/>
                <w:sz w:val="28"/>
                <w:szCs w:val="28"/>
              </w:rPr>
              <w:t>PROCESO:</w:t>
            </w:r>
            <w:r>
              <w:rPr>
                <w:rFonts w:ascii="Arial Narrow" w:hAnsi="Arial Narrow" w:cs="Arial Narrow"/>
                <w:b/>
                <w:bCs/>
                <w:color w:val="FFFFFF"/>
                <w:sz w:val="28"/>
                <w:szCs w:val="28"/>
              </w:rPr>
              <w:t xml:space="preserve">   </w:t>
            </w:r>
            <w:r w:rsidRPr="006A4E85">
              <w:rPr>
                <w:rFonts w:ascii="Arial Narrow" w:hAnsi="Arial Narrow" w:cs="Arial Narrow"/>
                <w:b/>
                <w:bCs/>
                <w:color w:val="FFFFFF"/>
                <w:sz w:val="28"/>
                <w:szCs w:val="28"/>
              </w:rPr>
              <w:t xml:space="preserve"> Gestión de Proyectos</w:t>
            </w:r>
          </w:p>
          <w:p w:rsidR="00AC545B" w:rsidRPr="00C555D1" w:rsidRDefault="00AC545B" w:rsidP="000455C0">
            <w:pPr>
              <w:autoSpaceDE w:val="0"/>
              <w:autoSpaceDN w:val="0"/>
              <w:adjustRightInd w:val="0"/>
              <w:spacing w:after="0" w:line="240" w:lineRule="auto"/>
              <w:jc w:val="center"/>
              <w:rPr>
                <w:rFonts w:ascii="Arial Narrow" w:hAnsi="Arial Narrow" w:cs="Arial Narrow"/>
                <w:b/>
                <w:bCs/>
                <w:color w:val="FFFFFF"/>
                <w:sz w:val="28"/>
                <w:szCs w:val="28"/>
              </w:rPr>
            </w:pPr>
            <w:r w:rsidRPr="00C555D1">
              <w:rPr>
                <w:rFonts w:ascii="Arial Narrow" w:hAnsi="Arial Narrow" w:cs="Arial Narrow"/>
                <w:b/>
                <w:bCs/>
                <w:color w:val="FFFFFF"/>
                <w:sz w:val="28"/>
                <w:szCs w:val="28"/>
              </w:rPr>
              <w:t>Proceso “</w:t>
            </w:r>
            <w:r w:rsidRPr="008777BC">
              <w:rPr>
                <w:rFonts w:ascii="Arial Narrow" w:hAnsi="Arial Narrow" w:cs="Arial Narrow"/>
                <w:b/>
                <w:bCs/>
                <w:color w:val="FFFFFF"/>
                <w:sz w:val="28"/>
                <w:szCs w:val="28"/>
              </w:rPr>
              <w:t>Ejecución de Proyectos del Departamento de Proyectos</w:t>
            </w:r>
            <w:r w:rsidRPr="00C555D1">
              <w:rPr>
                <w:rFonts w:ascii="Arial Narrow" w:hAnsi="Arial Narrow" w:cs="Arial Narrow"/>
                <w:b/>
                <w:bCs/>
                <w:color w:val="FFFFFF"/>
                <w:sz w:val="28"/>
                <w:szCs w:val="28"/>
              </w:rPr>
              <w:t>.”</w:t>
            </w:r>
          </w:p>
        </w:tc>
      </w:tr>
      <w:tr w:rsidR="00AC545B" w:rsidRPr="00C555D1" w:rsidTr="000455C0">
        <w:tc>
          <w:tcPr>
            <w:tcW w:w="2272" w:type="dxa"/>
            <w:shd w:val="clear" w:color="auto" w:fill="BFBFBF"/>
            <w:vAlign w:val="center"/>
          </w:tcPr>
          <w:p w:rsidR="00AC545B" w:rsidRPr="00237EA2" w:rsidRDefault="00AC545B" w:rsidP="000455C0">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PROPÓSITO</w:t>
            </w:r>
          </w:p>
        </w:tc>
        <w:tc>
          <w:tcPr>
            <w:tcW w:w="6733" w:type="dxa"/>
            <w:gridSpan w:val="3"/>
          </w:tcPr>
          <w:p w:rsidR="00AC545B" w:rsidRPr="00C555D1" w:rsidRDefault="00AC545B" w:rsidP="000455C0">
            <w:pPr>
              <w:spacing w:after="0" w:line="240" w:lineRule="auto"/>
              <w:jc w:val="both"/>
              <w:rPr>
                <w:rFonts w:ascii="Arial Narrow" w:hAnsi="Arial Narrow" w:cs="Arial Narrow"/>
                <w:sz w:val="24"/>
                <w:szCs w:val="24"/>
              </w:rPr>
            </w:pPr>
            <w:r w:rsidRPr="00C555D1">
              <w:rPr>
                <w:rFonts w:ascii="Arial Narrow" w:hAnsi="Arial Narrow" w:cs="Arial Narrow"/>
                <w:sz w:val="24"/>
                <w:szCs w:val="24"/>
              </w:rPr>
              <w:t>El presente proceso tie</w:t>
            </w:r>
            <w:r>
              <w:rPr>
                <w:rFonts w:ascii="Arial Narrow" w:hAnsi="Arial Narrow" w:cs="Arial Narrow"/>
                <w:sz w:val="24"/>
                <w:szCs w:val="24"/>
              </w:rPr>
              <w:t>ne como propósito cumplir con el</w:t>
            </w:r>
            <w:r w:rsidRPr="00C555D1">
              <w:rPr>
                <w:rFonts w:ascii="Arial Narrow" w:hAnsi="Arial Narrow" w:cs="Arial Narrow"/>
                <w:sz w:val="24"/>
                <w:szCs w:val="24"/>
              </w:rPr>
              <w:t xml:space="preserve"> siguiente </w:t>
            </w:r>
            <w:r w:rsidRPr="00766649">
              <w:rPr>
                <w:rFonts w:ascii="Arial Narrow" w:hAnsi="Arial Narrow" w:cs="Arial Narrow"/>
                <w:sz w:val="24"/>
                <w:szCs w:val="24"/>
              </w:rPr>
              <w:t>objetivo institucional:</w:t>
            </w:r>
          </w:p>
          <w:p w:rsidR="00AC545B" w:rsidRPr="008777BC" w:rsidRDefault="00AC545B" w:rsidP="000455C0">
            <w:pPr>
              <w:spacing w:after="0" w:line="240" w:lineRule="auto"/>
              <w:jc w:val="both"/>
              <w:rPr>
                <w:rFonts w:ascii="Arial Narrow" w:hAnsi="Arial Narrow" w:cs="Arial Narrow"/>
                <w:sz w:val="24"/>
                <w:szCs w:val="24"/>
              </w:rPr>
            </w:pPr>
            <w:r>
              <w:rPr>
                <w:rFonts w:ascii="Arial Narrow" w:hAnsi="Arial Narrow" w:cs="Arial Narrow"/>
                <w:sz w:val="24"/>
                <w:szCs w:val="24"/>
              </w:rPr>
              <w:t xml:space="preserve">OSE 1: </w:t>
            </w:r>
            <w:r w:rsidRPr="00FD4712">
              <w:rPr>
                <w:rFonts w:ascii="Arial Narrow" w:hAnsi="Arial Narrow" w:cs="Arial Narrow"/>
                <w:sz w:val="24"/>
                <w:szCs w:val="24"/>
              </w:rPr>
              <w:t>Impulsar una gestión dinámica, participativa y descentralizada que promueva el compromiso de las instituciones educativas  con el  proceso de regionalización del país, desde la propuesta educativa de FYA.</w:t>
            </w:r>
          </w:p>
        </w:tc>
      </w:tr>
      <w:tr w:rsidR="00AC545B" w:rsidRPr="00C555D1" w:rsidTr="000455C0">
        <w:tc>
          <w:tcPr>
            <w:tcW w:w="2272" w:type="dxa"/>
            <w:shd w:val="clear" w:color="auto" w:fill="BFBFBF"/>
            <w:vAlign w:val="center"/>
          </w:tcPr>
          <w:p w:rsidR="00AC545B" w:rsidRPr="00237EA2" w:rsidRDefault="00AC545B" w:rsidP="000455C0">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RESPONSABLE</w:t>
            </w:r>
          </w:p>
        </w:tc>
        <w:tc>
          <w:tcPr>
            <w:tcW w:w="2242" w:type="dxa"/>
          </w:tcPr>
          <w:p w:rsidR="00AC545B" w:rsidRPr="008777BC" w:rsidRDefault="00AC545B" w:rsidP="000455C0">
            <w:pPr>
              <w:spacing w:after="0" w:line="240" w:lineRule="auto"/>
              <w:rPr>
                <w:rFonts w:ascii="Arial Narrow" w:hAnsi="Arial Narrow" w:cs="Arial Narrow"/>
                <w:sz w:val="24"/>
                <w:szCs w:val="24"/>
              </w:rPr>
            </w:pPr>
            <w:r w:rsidRPr="008777BC">
              <w:rPr>
                <w:rFonts w:ascii="Arial Narrow" w:hAnsi="Arial Narrow" w:cs="Arial Narrow"/>
                <w:sz w:val="24"/>
                <w:szCs w:val="24"/>
              </w:rPr>
              <w:t>Jefe del Departamento de Proyectos</w:t>
            </w:r>
          </w:p>
        </w:tc>
        <w:tc>
          <w:tcPr>
            <w:tcW w:w="2243" w:type="dxa"/>
            <w:shd w:val="clear" w:color="auto" w:fill="D9D9D9"/>
            <w:vAlign w:val="center"/>
          </w:tcPr>
          <w:p w:rsidR="00AC545B" w:rsidRPr="008777BC" w:rsidRDefault="00AC545B" w:rsidP="000455C0">
            <w:pPr>
              <w:spacing w:after="0" w:line="240" w:lineRule="auto"/>
              <w:jc w:val="center"/>
              <w:rPr>
                <w:rFonts w:ascii="Arial Narrow" w:hAnsi="Arial Narrow" w:cs="Arial Narrow"/>
                <w:b/>
                <w:bCs/>
                <w:sz w:val="24"/>
                <w:szCs w:val="24"/>
              </w:rPr>
            </w:pPr>
            <w:r w:rsidRPr="008777BC">
              <w:rPr>
                <w:rFonts w:ascii="Arial Narrow" w:hAnsi="Arial Narrow" w:cs="Arial Narrow"/>
                <w:b/>
                <w:bCs/>
                <w:sz w:val="24"/>
                <w:szCs w:val="24"/>
              </w:rPr>
              <w:t>BASE LEGAL</w:t>
            </w:r>
          </w:p>
        </w:tc>
        <w:tc>
          <w:tcPr>
            <w:tcW w:w="2248" w:type="dxa"/>
          </w:tcPr>
          <w:p w:rsidR="00AC545B" w:rsidRPr="008777BC" w:rsidRDefault="00AC545B" w:rsidP="000455C0">
            <w:pPr>
              <w:spacing w:after="0" w:line="240" w:lineRule="auto"/>
              <w:rPr>
                <w:rFonts w:ascii="Arial Narrow" w:hAnsi="Arial Narrow" w:cs="Arial Narrow"/>
                <w:sz w:val="24"/>
                <w:szCs w:val="24"/>
              </w:rPr>
            </w:pPr>
            <w:r w:rsidRPr="008777BC">
              <w:rPr>
                <w:rFonts w:ascii="Arial Narrow" w:hAnsi="Arial Narrow" w:cs="Arial Narrow"/>
                <w:sz w:val="24"/>
                <w:szCs w:val="24"/>
              </w:rPr>
              <w:t>No Aplica</w:t>
            </w:r>
          </w:p>
        </w:tc>
      </w:tr>
      <w:tr w:rsidR="00AC545B" w:rsidRPr="00C555D1" w:rsidTr="000455C0">
        <w:tc>
          <w:tcPr>
            <w:tcW w:w="2272" w:type="dxa"/>
            <w:shd w:val="clear" w:color="auto" w:fill="BFBFBF"/>
            <w:vAlign w:val="center"/>
          </w:tcPr>
          <w:p w:rsidR="00AC545B" w:rsidRPr="00237EA2" w:rsidRDefault="00AC545B" w:rsidP="000455C0">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ACTORES DEL PROCESO</w:t>
            </w:r>
          </w:p>
        </w:tc>
        <w:tc>
          <w:tcPr>
            <w:tcW w:w="6733" w:type="dxa"/>
            <w:gridSpan w:val="3"/>
          </w:tcPr>
          <w:p w:rsidR="00AC545B" w:rsidRDefault="00AC545B" w:rsidP="000455C0">
            <w:pPr>
              <w:spacing w:after="0" w:line="240" w:lineRule="auto"/>
              <w:rPr>
                <w:rFonts w:ascii="Arial Narrow" w:hAnsi="Arial Narrow" w:cs="Arial Narrow"/>
                <w:sz w:val="24"/>
                <w:szCs w:val="24"/>
              </w:rPr>
            </w:pPr>
            <w:r w:rsidRPr="00B7157D">
              <w:rPr>
                <w:rFonts w:ascii="Arial Narrow" w:hAnsi="Arial Narrow" w:cs="Arial Narrow"/>
                <w:sz w:val="24"/>
                <w:szCs w:val="24"/>
                <w:u w:val="single"/>
              </w:rPr>
              <w:t>Jefe del Departamento de Proyectos</w:t>
            </w:r>
            <w:r w:rsidRPr="00B7157D">
              <w:rPr>
                <w:rFonts w:ascii="Arial Narrow" w:hAnsi="Arial Narrow" w:cs="Arial Narrow"/>
                <w:sz w:val="24"/>
                <w:szCs w:val="24"/>
              </w:rPr>
              <w:t xml:space="preserve">.- Persona contratada por la </w:t>
            </w:r>
            <w:r>
              <w:rPr>
                <w:rFonts w:ascii="Arial Narrow" w:hAnsi="Arial Narrow" w:cs="Arial Narrow"/>
                <w:sz w:val="24"/>
                <w:szCs w:val="24"/>
              </w:rPr>
              <w:t>O</w:t>
            </w:r>
            <w:r w:rsidRPr="00B7157D">
              <w:rPr>
                <w:rFonts w:ascii="Arial Narrow" w:hAnsi="Arial Narrow" w:cs="Arial Narrow"/>
                <w:sz w:val="24"/>
                <w:szCs w:val="24"/>
              </w:rPr>
              <w:t xml:space="preserve">ficina </w:t>
            </w:r>
            <w:r>
              <w:rPr>
                <w:rFonts w:ascii="Arial Narrow" w:hAnsi="Arial Narrow" w:cs="Arial Narrow"/>
                <w:sz w:val="24"/>
                <w:szCs w:val="24"/>
              </w:rPr>
              <w:t>C</w:t>
            </w:r>
            <w:r w:rsidRPr="00B7157D">
              <w:rPr>
                <w:rFonts w:ascii="Arial Narrow" w:hAnsi="Arial Narrow" w:cs="Arial Narrow"/>
                <w:sz w:val="24"/>
                <w:szCs w:val="24"/>
              </w:rPr>
              <w:t xml:space="preserve">entral de Fe y Alegría Perú, encargada de la obtención de fuentes de financiamiento y la elaboración del </w:t>
            </w:r>
            <w:r>
              <w:rPr>
                <w:rFonts w:ascii="Arial Narrow" w:hAnsi="Arial Narrow" w:cs="Arial Narrow"/>
                <w:sz w:val="24"/>
                <w:szCs w:val="24"/>
              </w:rPr>
              <w:t>P</w:t>
            </w:r>
            <w:r w:rsidRPr="00B7157D">
              <w:rPr>
                <w:rFonts w:ascii="Arial Narrow" w:hAnsi="Arial Narrow" w:cs="Arial Narrow"/>
                <w:sz w:val="24"/>
                <w:szCs w:val="24"/>
              </w:rPr>
              <w:t xml:space="preserve">lan </w:t>
            </w:r>
            <w:r>
              <w:rPr>
                <w:rFonts w:ascii="Arial Narrow" w:hAnsi="Arial Narrow" w:cs="Arial Narrow"/>
                <w:sz w:val="24"/>
                <w:szCs w:val="24"/>
              </w:rPr>
              <w:t>O</w:t>
            </w:r>
            <w:r w:rsidRPr="00B7157D">
              <w:rPr>
                <w:rFonts w:ascii="Arial Narrow" w:hAnsi="Arial Narrow" w:cs="Arial Narrow"/>
                <w:sz w:val="24"/>
                <w:szCs w:val="24"/>
              </w:rPr>
              <w:t xml:space="preserve">perativo </w:t>
            </w:r>
            <w:r>
              <w:rPr>
                <w:rFonts w:ascii="Arial Narrow" w:hAnsi="Arial Narrow" w:cs="Arial Narrow"/>
                <w:sz w:val="24"/>
                <w:szCs w:val="24"/>
              </w:rPr>
              <w:t>A</w:t>
            </w:r>
            <w:r w:rsidRPr="00B7157D">
              <w:rPr>
                <w:rFonts w:ascii="Arial Narrow" w:hAnsi="Arial Narrow" w:cs="Arial Narrow"/>
                <w:sz w:val="24"/>
                <w:szCs w:val="24"/>
              </w:rPr>
              <w:t xml:space="preserve">nual del </w:t>
            </w:r>
            <w:r>
              <w:rPr>
                <w:rFonts w:ascii="Arial Narrow" w:hAnsi="Arial Narrow" w:cs="Arial Narrow"/>
                <w:sz w:val="24"/>
                <w:szCs w:val="24"/>
              </w:rPr>
              <w:t>D</w:t>
            </w:r>
            <w:r w:rsidRPr="00B7157D">
              <w:rPr>
                <w:rFonts w:ascii="Arial Narrow" w:hAnsi="Arial Narrow" w:cs="Arial Narrow"/>
                <w:sz w:val="24"/>
                <w:szCs w:val="24"/>
              </w:rPr>
              <w:t>epartamento de Proyectos.</w:t>
            </w:r>
          </w:p>
          <w:p w:rsidR="00AC545B" w:rsidRPr="00B7157D" w:rsidRDefault="00AC545B" w:rsidP="000455C0">
            <w:pPr>
              <w:spacing w:after="0" w:line="240" w:lineRule="auto"/>
              <w:rPr>
                <w:rFonts w:ascii="Arial Narrow" w:hAnsi="Arial Narrow" w:cs="Arial Narrow"/>
                <w:sz w:val="24"/>
                <w:szCs w:val="24"/>
              </w:rPr>
            </w:pPr>
          </w:p>
          <w:p w:rsidR="00AC545B" w:rsidRDefault="00AC545B" w:rsidP="000455C0">
            <w:pPr>
              <w:spacing w:after="0" w:line="240" w:lineRule="auto"/>
              <w:rPr>
                <w:rFonts w:ascii="Arial Narrow" w:hAnsi="Arial Narrow" w:cs="Arial Narrow"/>
                <w:sz w:val="24"/>
                <w:szCs w:val="24"/>
              </w:rPr>
            </w:pPr>
            <w:r w:rsidRPr="00B7157D">
              <w:rPr>
                <w:rFonts w:ascii="Arial Narrow" w:hAnsi="Arial Narrow" w:cs="Arial Narrow"/>
                <w:sz w:val="24"/>
                <w:szCs w:val="24"/>
                <w:u w:val="single"/>
              </w:rPr>
              <w:t>Oficial de Proyectos</w:t>
            </w:r>
            <w:r w:rsidRPr="00B7157D">
              <w:rPr>
                <w:rFonts w:ascii="Arial Narrow" w:hAnsi="Arial Narrow" w:cs="Arial Narrow"/>
                <w:sz w:val="24"/>
                <w:szCs w:val="24"/>
              </w:rPr>
              <w:t xml:space="preserve">.- Persona contratada por la </w:t>
            </w:r>
            <w:r>
              <w:rPr>
                <w:rFonts w:ascii="Arial Narrow" w:hAnsi="Arial Narrow" w:cs="Arial Narrow"/>
                <w:sz w:val="24"/>
                <w:szCs w:val="24"/>
              </w:rPr>
              <w:t>O</w:t>
            </w:r>
            <w:r w:rsidRPr="00B7157D">
              <w:rPr>
                <w:rFonts w:ascii="Arial Narrow" w:hAnsi="Arial Narrow" w:cs="Arial Narrow"/>
                <w:sz w:val="24"/>
                <w:szCs w:val="24"/>
              </w:rPr>
              <w:t xml:space="preserve">ficina </w:t>
            </w:r>
            <w:r>
              <w:rPr>
                <w:rFonts w:ascii="Arial Narrow" w:hAnsi="Arial Narrow" w:cs="Arial Narrow"/>
                <w:sz w:val="24"/>
                <w:szCs w:val="24"/>
              </w:rPr>
              <w:t>C</w:t>
            </w:r>
            <w:r w:rsidRPr="00B7157D">
              <w:rPr>
                <w:rFonts w:ascii="Arial Narrow" w:hAnsi="Arial Narrow" w:cs="Arial Narrow"/>
                <w:sz w:val="24"/>
                <w:szCs w:val="24"/>
              </w:rPr>
              <w:t>entral de Fe y Alegría</w:t>
            </w:r>
            <w:r>
              <w:rPr>
                <w:rFonts w:ascii="Arial Narrow" w:hAnsi="Arial Narrow" w:cs="Arial Narrow"/>
                <w:sz w:val="24"/>
                <w:szCs w:val="24"/>
              </w:rPr>
              <w:t xml:space="preserve"> Perú</w:t>
            </w:r>
            <w:r w:rsidRPr="00B7157D">
              <w:rPr>
                <w:rFonts w:ascii="Arial Narrow" w:hAnsi="Arial Narrow" w:cs="Arial Narrow"/>
                <w:sz w:val="24"/>
                <w:szCs w:val="24"/>
              </w:rPr>
              <w:t>, encargada de asistir al Jefe del Departamento de Proyectos y realizar el seguimiento a la ejecución de los proyectos.</w:t>
            </w:r>
          </w:p>
          <w:p w:rsidR="00AC545B" w:rsidRDefault="00AC545B" w:rsidP="000455C0">
            <w:pPr>
              <w:spacing w:after="0" w:line="240" w:lineRule="auto"/>
              <w:rPr>
                <w:rFonts w:ascii="Arial Narrow" w:hAnsi="Arial Narrow" w:cs="Arial Narrow"/>
                <w:sz w:val="24"/>
                <w:szCs w:val="24"/>
              </w:rPr>
            </w:pPr>
          </w:p>
          <w:p w:rsidR="00AC545B" w:rsidRPr="00B7157D" w:rsidRDefault="00AC545B" w:rsidP="000455C0">
            <w:pPr>
              <w:spacing w:after="0" w:line="240" w:lineRule="auto"/>
              <w:rPr>
                <w:rFonts w:ascii="Arial Narrow" w:hAnsi="Arial Narrow" w:cs="Arial Narrow"/>
                <w:sz w:val="24"/>
                <w:szCs w:val="24"/>
              </w:rPr>
            </w:pPr>
            <w:r w:rsidRPr="00B7157D">
              <w:rPr>
                <w:rFonts w:ascii="Arial Narrow" w:hAnsi="Arial Narrow" w:cs="Arial Narrow"/>
                <w:sz w:val="24"/>
                <w:szCs w:val="24"/>
                <w:u w:val="single"/>
              </w:rPr>
              <w:t>Área Ejecutora</w:t>
            </w:r>
            <w:r>
              <w:rPr>
                <w:rFonts w:ascii="Arial Narrow" w:hAnsi="Arial Narrow" w:cs="Arial Narrow"/>
                <w:sz w:val="24"/>
                <w:szCs w:val="24"/>
              </w:rPr>
              <w:t xml:space="preserve">.- Persona responsable de un área ó Departamento,  se encargará de llevar a cabo la ejecución propia de un proyecto. </w:t>
            </w:r>
          </w:p>
        </w:tc>
      </w:tr>
      <w:tr w:rsidR="00AC545B" w:rsidRPr="00C555D1" w:rsidTr="000455C0">
        <w:tc>
          <w:tcPr>
            <w:tcW w:w="2272" w:type="dxa"/>
            <w:shd w:val="clear" w:color="auto" w:fill="BFBFBF"/>
            <w:vAlign w:val="center"/>
          </w:tcPr>
          <w:p w:rsidR="00AC545B" w:rsidRPr="00237EA2" w:rsidRDefault="00AC545B" w:rsidP="000455C0">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CLIENTES INTERNOS</w:t>
            </w:r>
          </w:p>
        </w:tc>
        <w:tc>
          <w:tcPr>
            <w:tcW w:w="2242" w:type="dxa"/>
            <w:vAlign w:val="center"/>
          </w:tcPr>
          <w:p w:rsidR="00AC545B" w:rsidRPr="008777BC" w:rsidRDefault="00AC545B" w:rsidP="000455C0">
            <w:pPr>
              <w:spacing w:after="0" w:line="240" w:lineRule="auto"/>
              <w:rPr>
                <w:rFonts w:ascii="Arial Narrow" w:hAnsi="Arial Narrow" w:cs="Arial Narrow"/>
                <w:sz w:val="24"/>
                <w:szCs w:val="24"/>
              </w:rPr>
            </w:pPr>
            <w:r>
              <w:rPr>
                <w:rFonts w:ascii="Arial Narrow" w:hAnsi="Arial Narrow" w:cs="Arial Narrow"/>
                <w:sz w:val="24"/>
                <w:szCs w:val="24"/>
              </w:rPr>
              <w:t>No Aplica</w:t>
            </w:r>
          </w:p>
        </w:tc>
        <w:tc>
          <w:tcPr>
            <w:tcW w:w="2243" w:type="dxa"/>
            <w:shd w:val="clear" w:color="auto" w:fill="D9D9D9"/>
            <w:vAlign w:val="center"/>
          </w:tcPr>
          <w:p w:rsidR="00AC545B" w:rsidRPr="008777BC" w:rsidRDefault="00AC545B" w:rsidP="000455C0">
            <w:pPr>
              <w:spacing w:after="0" w:line="240" w:lineRule="auto"/>
              <w:jc w:val="center"/>
              <w:rPr>
                <w:rFonts w:ascii="Arial Narrow" w:hAnsi="Arial Narrow" w:cs="Arial Narrow"/>
                <w:b/>
                <w:bCs/>
                <w:sz w:val="24"/>
                <w:szCs w:val="24"/>
              </w:rPr>
            </w:pPr>
            <w:r w:rsidRPr="008777BC">
              <w:rPr>
                <w:rFonts w:ascii="Arial Narrow" w:hAnsi="Arial Narrow" w:cs="Arial Narrow"/>
                <w:b/>
                <w:bCs/>
                <w:sz w:val="24"/>
                <w:szCs w:val="24"/>
              </w:rPr>
              <w:t>CLIENTES EXTERNOS</w:t>
            </w:r>
          </w:p>
        </w:tc>
        <w:tc>
          <w:tcPr>
            <w:tcW w:w="2248" w:type="dxa"/>
            <w:vAlign w:val="center"/>
          </w:tcPr>
          <w:p w:rsidR="00AC545B" w:rsidRPr="008777BC" w:rsidRDefault="00AC545B" w:rsidP="000455C0">
            <w:pPr>
              <w:spacing w:after="0" w:line="240" w:lineRule="auto"/>
              <w:rPr>
                <w:rFonts w:ascii="Arial Narrow" w:hAnsi="Arial Narrow" w:cs="Arial Narrow"/>
                <w:sz w:val="24"/>
                <w:szCs w:val="24"/>
              </w:rPr>
            </w:pPr>
            <w:r>
              <w:rPr>
                <w:rFonts w:ascii="Arial Narrow" w:hAnsi="Arial Narrow" w:cs="Arial Narrow"/>
                <w:sz w:val="24"/>
                <w:szCs w:val="24"/>
              </w:rPr>
              <w:t>No Aplica</w:t>
            </w:r>
          </w:p>
        </w:tc>
      </w:tr>
      <w:tr w:rsidR="00AC545B" w:rsidRPr="00C555D1" w:rsidTr="000455C0">
        <w:tc>
          <w:tcPr>
            <w:tcW w:w="2272" w:type="dxa"/>
            <w:shd w:val="clear" w:color="auto" w:fill="BFBFBF"/>
            <w:vAlign w:val="center"/>
          </w:tcPr>
          <w:p w:rsidR="00AC545B" w:rsidRPr="00237EA2" w:rsidRDefault="00AC545B" w:rsidP="000455C0">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ALCANCE</w:t>
            </w:r>
          </w:p>
        </w:tc>
        <w:tc>
          <w:tcPr>
            <w:tcW w:w="6733" w:type="dxa"/>
            <w:gridSpan w:val="3"/>
          </w:tcPr>
          <w:p w:rsidR="00AC545B" w:rsidRDefault="00AC545B" w:rsidP="000455C0">
            <w:pPr>
              <w:spacing w:after="0" w:line="240" w:lineRule="auto"/>
              <w:jc w:val="both"/>
              <w:rPr>
                <w:rFonts w:ascii="Arial Narrow" w:hAnsi="Arial Narrow" w:cs="Arial Narrow"/>
                <w:sz w:val="24"/>
                <w:szCs w:val="24"/>
              </w:rPr>
            </w:pPr>
            <w:r w:rsidRPr="008777BC">
              <w:rPr>
                <w:rFonts w:ascii="Arial Narrow" w:hAnsi="Arial Narrow" w:cs="Arial Narrow"/>
                <w:sz w:val="24"/>
                <w:szCs w:val="24"/>
              </w:rPr>
              <w:t xml:space="preserve">El alcance del presente proceso consiste en </w:t>
            </w:r>
            <w:r>
              <w:rPr>
                <w:rFonts w:ascii="Arial Narrow" w:hAnsi="Arial Narrow" w:cs="Arial Narrow"/>
                <w:sz w:val="24"/>
                <w:szCs w:val="24"/>
              </w:rPr>
              <w:t xml:space="preserve">describir </w:t>
            </w:r>
            <w:r w:rsidRPr="008777BC">
              <w:rPr>
                <w:rFonts w:ascii="Arial Narrow" w:hAnsi="Arial Narrow" w:cs="Arial Narrow"/>
                <w:sz w:val="24"/>
                <w:szCs w:val="24"/>
              </w:rPr>
              <w:t xml:space="preserve">las actividades que realiza el Departamento de Proyectos para </w:t>
            </w:r>
            <w:r>
              <w:rPr>
                <w:rFonts w:ascii="Arial Narrow" w:hAnsi="Arial Narrow" w:cs="Arial Narrow"/>
                <w:sz w:val="24"/>
                <w:szCs w:val="24"/>
              </w:rPr>
              <w:t>el monitoreo de la</w:t>
            </w:r>
            <w:r w:rsidRPr="008777BC">
              <w:rPr>
                <w:rFonts w:ascii="Arial Narrow" w:hAnsi="Arial Narrow" w:cs="Arial Narrow"/>
                <w:sz w:val="24"/>
                <w:szCs w:val="24"/>
              </w:rPr>
              <w:t xml:space="preserve"> ejecución de los proyectos</w:t>
            </w:r>
            <w:r>
              <w:rPr>
                <w:rFonts w:ascii="Arial Narrow" w:hAnsi="Arial Narrow" w:cs="Arial Narrow"/>
                <w:sz w:val="24"/>
                <w:szCs w:val="24"/>
              </w:rPr>
              <w:t xml:space="preserve"> </w:t>
            </w:r>
            <w:r w:rsidRPr="008777BC">
              <w:rPr>
                <w:rFonts w:ascii="Arial Narrow" w:hAnsi="Arial Narrow" w:cs="Arial Narrow"/>
                <w:sz w:val="24"/>
                <w:szCs w:val="24"/>
              </w:rPr>
              <w:t xml:space="preserve">planteados en su Plan Operativo Anual.  </w:t>
            </w:r>
          </w:p>
          <w:p w:rsidR="00AC545B" w:rsidRPr="008777BC" w:rsidRDefault="00AC545B" w:rsidP="000455C0">
            <w:pPr>
              <w:spacing w:after="0" w:line="240" w:lineRule="auto"/>
              <w:jc w:val="both"/>
              <w:rPr>
                <w:rFonts w:ascii="Arial Narrow" w:hAnsi="Arial Narrow" w:cs="Arial Narrow"/>
                <w:sz w:val="24"/>
                <w:szCs w:val="24"/>
              </w:rPr>
            </w:pPr>
            <w:r>
              <w:rPr>
                <w:rFonts w:ascii="Arial Narrow" w:hAnsi="Arial Narrow" w:cs="Arial Narrow"/>
                <w:sz w:val="24"/>
                <w:szCs w:val="24"/>
              </w:rPr>
              <w:t xml:space="preserve">Este proceso no contemplará el trabajo realizado por el Departamento de Donaciones e Imagen Institucional para conseguir las donaciones para el desarrollo de los proyectos ó el trabajo realizado por el Departamento de Proyectos para obtener el financiamiento por medio de concursos. </w:t>
            </w:r>
          </w:p>
        </w:tc>
      </w:tr>
      <w:tr w:rsidR="00AC545B" w:rsidRPr="00C555D1" w:rsidTr="000455C0">
        <w:tc>
          <w:tcPr>
            <w:tcW w:w="2272" w:type="dxa"/>
            <w:shd w:val="clear" w:color="auto" w:fill="BFBFBF"/>
            <w:vAlign w:val="center"/>
          </w:tcPr>
          <w:p w:rsidR="00AC545B" w:rsidRPr="00237EA2" w:rsidRDefault="00AC545B" w:rsidP="000455C0">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PROCEDIMIENTO</w:t>
            </w:r>
          </w:p>
        </w:tc>
        <w:tc>
          <w:tcPr>
            <w:tcW w:w="6733" w:type="dxa"/>
            <w:gridSpan w:val="3"/>
            <w:vAlign w:val="center"/>
          </w:tcPr>
          <w:p w:rsidR="00AC545B" w:rsidRPr="008777BC" w:rsidRDefault="00AC545B" w:rsidP="00B420B6">
            <w:pPr>
              <w:numPr>
                <w:ilvl w:val="0"/>
                <w:numId w:val="22"/>
              </w:numPr>
              <w:autoSpaceDE w:val="0"/>
              <w:autoSpaceDN w:val="0"/>
              <w:adjustRightInd w:val="0"/>
              <w:spacing w:after="0" w:line="240" w:lineRule="auto"/>
              <w:jc w:val="both"/>
              <w:rPr>
                <w:rFonts w:ascii="Arial Narrow" w:hAnsi="Arial Narrow" w:cs="Arial Narrow"/>
                <w:sz w:val="24"/>
                <w:szCs w:val="24"/>
              </w:rPr>
            </w:pPr>
            <w:r w:rsidRPr="008777BC">
              <w:rPr>
                <w:rFonts w:ascii="Arial Narrow" w:hAnsi="Arial Narrow" w:cs="Arial Narrow"/>
                <w:sz w:val="24"/>
                <w:szCs w:val="24"/>
              </w:rPr>
              <w:t>El proceso inicia cuando se recibe un mensaje aprobatorio de algún concurso o donación.</w:t>
            </w:r>
          </w:p>
          <w:p w:rsidR="00AC545B" w:rsidRPr="008777BC" w:rsidRDefault="00AC545B" w:rsidP="00B420B6">
            <w:pPr>
              <w:numPr>
                <w:ilvl w:val="0"/>
                <w:numId w:val="22"/>
              </w:numPr>
              <w:autoSpaceDE w:val="0"/>
              <w:autoSpaceDN w:val="0"/>
              <w:adjustRightInd w:val="0"/>
              <w:spacing w:after="0" w:line="240" w:lineRule="auto"/>
              <w:jc w:val="both"/>
              <w:rPr>
                <w:rFonts w:ascii="Arial Narrow" w:hAnsi="Arial Narrow" w:cs="Arial Narrow"/>
                <w:sz w:val="24"/>
                <w:szCs w:val="24"/>
              </w:rPr>
            </w:pPr>
            <w:r w:rsidRPr="008777BC">
              <w:rPr>
                <w:rFonts w:ascii="Arial Narrow" w:hAnsi="Arial Narrow" w:cs="Arial Narrow"/>
                <w:sz w:val="24"/>
                <w:szCs w:val="24"/>
              </w:rPr>
              <w:t xml:space="preserve">Se ajusta nuevamente el </w:t>
            </w:r>
            <w:r>
              <w:rPr>
                <w:rFonts w:ascii="Arial Narrow" w:hAnsi="Arial Narrow" w:cs="Arial Narrow"/>
                <w:sz w:val="24"/>
                <w:szCs w:val="24"/>
              </w:rPr>
              <w:t>P</w:t>
            </w:r>
            <w:r w:rsidRPr="008777BC">
              <w:rPr>
                <w:rFonts w:ascii="Arial Narrow" w:hAnsi="Arial Narrow" w:cs="Arial Narrow"/>
                <w:sz w:val="24"/>
                <w:szCs w:val="24"/>
              </w:rPr>
              <w:t xml:space="preserve">lan de ejecución de acuerdo al tiempo disponible y las reglas de la donación </w:t>
            </w:r>
            <w:r>
              <w:rPr>
                <w:rFonts w:ascii="Arial Narrow" w:hAnsi="Arial Narrow" w:cs="Arial Narrow"/>
                <w:sz w:val="24"/>
                <w:szCs w:val="24"/>
              </w:rPr>
              <w:t>ó</w:t>
            </w:r>
            <w:r w:rsidRPr="008777BC">
              <w:rPr>
                <w:rFonts w:ascii="Arial Narrow" w:hAnsi="Arial Narrow" w:cs="Arial Narrow"/>
                <w:sz w:val="24"/>
                <w:szCs w:val="24"/>
              </w:rPr>
              <w:t xml:space="preserve"> concurso.</w:t>
            </w:r>
          </w:p>
          <w:p w:rsidR="00AC545B" w:rsidRPr="008777BC" w:rsidRDefault="00AC545B" w:rsidP="00B420B6">
            <w:pPr>
              <w:numPr>
                <w:ilvl w:val="0"/>
                <w:numId w:val="22"/>
              </w:numPr>
              <w:autoSpaceDE w:val="0"/>
              <w:autoSpaceDN w:val="0"/>
              <w:adjustRightInd w:val="0"/>
              <w:spacing w:after="0" w:line="240" w:lineRule="auto"/>
              <w:jc w:val="both"/>
              <w:rPr>
                <w:rFonts w:ascii="Arial Narrow" w:hAnsi="Arial Narrow" w:cs="Arial Narrow"/>
                <w:sz w:val="24"/>
                <w:szCs w:val="24"/>
              </w:rPr>
            </w:pPr>
            <w:r w:rsidRPr="008777BC">
              <w:rPr>
                <w:rFonts w:ascii="Arial Narrow" w:hAnsi="Arial Narrow" w:cs="Arial Narrow"/>
                <w:sz w:val="24"/>
                <w:szCs w:val="24"/>
              </w:rPr>
              <w:t xml:space="preserve">Se realizan las coordinaciones pertinentes entre </w:t>
            </w:r>
            <w:r>
              <w:rPr>
                <w:rFonts w:ascii="Arial Narrow" w:hAnsi="Arial Narrow" w:cs="Arial Narrow"/>
                <w:sz w:val="24"/>
                <w:szCs w:val="24"/>
              </w:rPr>
              <w:t>Financiera,</w:t>
            </w:r>
            <w:r w:rsidRPr="008777BC">
              <w:rPr>
                <w:rFonts w:ascii="Arial Narrow" w:hAnsi="Arial Narrow" w:cs="Arial Narrow"/>
                <w:sz w:val="24"/>
                <w:szCs w:val="24"/>
              </w:rPr>
              <w:t xml:space="preserve"> áreas </w:t>
            </w:r>
            <w:r>
              <w:rPr>
                <w:rFonts w:ascii="Arial Narrow" w:hAnsi="Arial Narrow" w:cs="Arial Narrow"/>
                <w:sz w:val="24"/>
                <w:szCs w:val="24"/>
              </w:rPr>
              <w:t xml:space="preserve">ejecutoras, Planificación y Administración y Abastecimiento </w:t>
            </w:r>
            <w:r w:rsidRPr="008777BC">
              <w:rPr>
                <w:rFonts w:ascii="Arial Narrow" w:hAnsi="Arial Narrow" w:cs="Arial Narrow"/>
                <w:sz w:val="24"/>
                <w:szCs w:val="24"/>
              </w:rPr>
              <w:t>a</w:t>
            </w:r>
            <w:r>
              <w:rPr>
                <w:rFonts w:ascii="Arial Narrow" w:hAnsi="Arial Narrow" w:cs="Arial Narrow"/>
                <w:sz w:val="24"/>
                <w:szCs w:val="24"/>
              </w:rPr>
              <w:t xml:space="preserve"> fin de llevar a cabo la ejecución de</w:t>
            </w:r>
            <w:r w:rsidRPr="008777BC">
              <w:rPr>
                <w:rFonts w:ascii="Arial Narrow" w:hAnsi="Arial Narrow" w:cs="Arial Narrow"/>
                <w:sz w:val="24"/>
                <w:szCs w:val="24"/>
              </w:rPr>
              <w:t xml:space="preserve">l proyecto. </w:t>
            </w:r>
          </w:p>
          <w:p w:rsidR="00AC545B" w:rsidRPr="008777BC" w:rsidRDefault="00AC545B" w:rsidP="00B420B6">
            <w:pPr>
              <w:numPr>
                <w:ilvl w:val="0"/>
                <w:numId w:val="22"/>
              </w:numPr>
              <w:autoSpaceDE w:val="0"/>
              <w:autoSpaceDN w:val="0"/>
              <w:adjustRightInd w:val="0"/>
              <w:spacing w:after="0" w:line="240" w:lineRule="auto"/>
              <w:jc w:val="both"/>
              <w:rPr>
                <w:rFonts w:ascii="Arial Narrow" w:hAnsi="Arial Narrow" w:cs="Arial Narrow"/>
                <w:sz w:val="24"/>
                <w:szCs w:val="24"/>
              </w:rPr>
            </w:pPr>
            <w:r w:rsidRPr="008777BC">
              <w:rPr>
                <w:rFonts w:ascii="Arial Narrow" w:hAnsi="Arial Narrow" w:cs="Arial Narrow"/>
                <w:sz w:val="24"/>
                <w:szCs w:val="24"/>
              </w:rPr>
              <w:t>La tarea más importante por parte del Departamento de Proyectos es realizar el seguimiento de manera repetitiva durante toda la ejecución del proyecto:</w:t>
            </w:r>
          </w:p>
          <w:p w:rsidR="00AC545B" w:rsidRPr="008777BC" w:rsidRDefault="00AC545B" w:rsidP="00B420B6">
            <w:pPr>
              <w:numPr>
                <w:ilvl w:val="1"/>
                <w:numId w:val="22"/>
              </w:numPr>
              <w:autoSpaceDE w:val="0"/>
              <w:autoSpaceDN w:val="0"/>
              <w:adjustRightInd w:val="0"/>
              <w:spacing w:after="0" w:line="240" w:lineRule="auto"/>
              <w:jc w:val="both"/>
              <w:rPr>
                <w:rFonts w:ascii="Arial Narrow" w:hAnsi="Arial Narrow" w:cs="Arial Narrow"/>
                <w:sz w:val="24"/>
                <w:szCs w:val="24"/>
              </w:rPr>
            </w:pPr>
            <w:r w:rsidRPr="008777BC">
              <w:rPr>
                <w:rFonts w:ascii="Arial Narrow" w:hAnsi="Arial Narrow" w:cs="Arial Narrow"/>
                <w:sz w:val="24"/>
                <w:szCs w:val="24"/>
              </w:rPr>
              <w:t xml:space="preserve">Se inicia cuando el área </w:t>
            </w:r>
            <w:r>
              <w:rPr>
                <w:rFonts w:ascii="Arial Narrow" w:hAnsi="Arial Narrow" w:cs="Arial Narrow"/>
                <w:sz w:val="24"/>
                <w:szCs w:val="24"/>
              </w:rPr>
              <w:t>ejecutora</w:t>
            </w:r>
            <w:r w:rsidRPr="008777BC">
              <w:rPr>
                <w:rFonts w:ascii="Arial Narrow" w:hAnsi="Arial Narrow" w:cs="Arial Narrow"/>
                <w:sz w:val="24"/>
                <w:szCs w:val="24"/>
              </w:rPr>
              <w:t xml:space="preserve"> ejecuta alguna tarea del Plan de Ejecución</w:t>
            </w:r>
            <w:r>
              <w:rPr>
                <w:rFonts w:ascii="Arial Narrow" w:hAnsi="Arial Narrow" w:cs="Arial Narrow"/>
                <w:sz w:val="24"/>
                <w:szCs w:val="24"/>
              </w:rPr>
              <w:t>.</w:t>
            </w:r>
          </w:p>
          <w:p w:rsidR="00AC545B" w:rsidRPr="008777BC" w:rsidRDefault="00AC545B" w:rsidP="00B420B6">
            <w:pPr>
              <w:numPr>
                <w:ilvl w:val="1"/>
                <w:numId w:val="22"/>
              </w:numPr>
              <w:autoSpaceDE w:val="0"/>
              <w:autoSpaceDN w:val="0"/>
              <w:adjustRightInd w:val="0"/>
              <w:spacing w:after="0" w:line="240" w:lineRule="auto"/>
              <w:jc w:val="both"/>
              <w:rPr>
                <w:rFonts w:ascii="Arial Narrow" w:hAnsi="Arial Narrow" w:cs="Arial Narrow"/>
                <w:sz w:val="24"/>
                <w:szCs w:val="24"/>
              </w:rPr>
            </w:pPr>
            <w:r w:rsidRPr="008777BC">
              <w:rPr>
                <w:rFonts w:ascii="Arial Narrow" w:hAnsi="Arial Narrow" w:cs="Arial Narrow"/>
                <w:sz w:val="24"/>
                <w:szCs w:val="24"/>
              </w:rPr>
              <w:t xml:space="preserve">Cada cierto tiempo el Oficial de proyecto se encarga de realizar el </w:t>
            </w:r>
            <w:r>
              <w:rPr>
                <w:rFonts w:ascii="Arial Narrow" w:hAnsi="Arial Narrow" w:cs="Arial Narrow"/>
                <w:sz w:val="24"/>
                <w:szCs w:val="24"/>
              </w:rPr>
              <w:t>I</w:t>
            </w:r>
            <w:r w:rsidRPr="008777BC">
              <w:rPr>
                <w:rFonts w:ascii="Arial Narrow" w:hAnsi="Arial Narrow" w:cs="Arial Narrow"/>
                <w:sz w:val="24"/>
                <w:szCs w:val="24"/>
              </w:rPr>
              <w:t>nforme de seguimiento del proyecto.</w:t>
            </w:r>
          </w:p>
          <w:p w:rsidR="00AC545B" w:rsidRPr="008777BC" w:rsidRDefault="00AC545B" w:rsidP="00B420B6">
            <w:pPr>
              <w:numPr>
                <w:ilvl w:val="1"/>
                <w:numId w:val="22"/>
              </w:numPr>
              <w:autoSpaceDE w:val="0"/>
              <w:autoSpaceDN w:val="0"/>
              <w:adjustRightInd w:val="0"/>
              <w:spacing w:after="0" w:line="240" w:lineRule="auto"/>
              <w:jc w:val="both"/>
              <w:rPr>
                <w:rFonts w:ascii="Arial Narrow" w:hAnsi="Arial Narrow" w:cs="Arial Narrow"/>
                <w:sz w:val="24"/>
                <w:szCs w:val="24"/>
              </w:rPr>
            </w:pPr>
            <w:r w:rsidRPr="008777BC">
              <w:rPr>
                <w:rFonts w:ascii="Arial Narrow" w:hAnsi="Arial Narrow" w:cs="Arial Narrow"/>
                <w:sz w:val="24"/>
                <w:szCs w:val="24"/>
              </w:rPr>
              <w:t xml:space="preserve">En función a este </w:t>
            </w:r>
            <w:r>
              <w:rPr>
                <w:rFonts w:ascii="Arial Narrow" w:hAnsi="Arial Narrow" w:cs="Arial Narrow"/>
                <w:sz w:val="24"/>
                <w:szCs w:val="24"/>
              </w:rPr>
              <w:t>I</w:t>
            </w:r>
            <w:r w:rsidRPr="008777BC">
              <w:rPr>
                <w:rFonts w:ascii="Arial Narrow" w:hAnsi="Arial Narrow" w:cs="Arial Narrow"/>
                <w:sz w:val="24"/>
                <w:szCs w:val="24"/>
              </w:rPr>
              <w:t xml:space="preserve">nforme, el </w:t>
            </w:r>
            <w:r>
              <w:rPr>
                <w:rFonts w:ascii="Arial Narrow" w:hAnsi="Arial Narrow" w:cs="Arial Narrow"/>
                <w:sz w:val="24"/>
                <w:szCs w:val="24"/>
              </w:rPr>
              <w:t>J</w:t>
            </w:r>
            <w:r w:rsidRPr="008777BC">
              <w:rPr>
                <w:rFonts w:ascii="Arial Narrow" w:hAnsi="Arial Narrow" w:cs="Arial Narrow"/>
                <w:sz w:val="24"/>
                <w:szCs w:val="24"/>
              </w:rPr>
              <w:t>efe de</w:t>
            </w:r>
            <w:r>
              <w:rPr>
                <w:rFonts w:ascii="Arial Narrow" w:hAnsi="Arial Narrow" w:cs="Arial Narrow"/>
                <w:sz w:val="24"/>
                <w:szCs w:val="24"/>
              </w:rPr>
              <w:t>l Departamento de</w:t>
            </w:r>
            <w:r w:rsidRPr="008777BC">
              <w:rPr>
                <w:rFonts w:ascii="Arial Narrow" w:hAnsi="Arial Narrow" w:cs="Arial Narrow"/>
                <w:sz w:val="24"/>
                <w:szCs w:val="24"/>
              </w:rPr>
              <w:t xml:space="preserve"> </w:t>
            </w:r>
            <w:r>
              <w:rPr>
                <w:rFonts w:ascii="Arial Narrow" w:hAnsi="Arial Narrow" w:cs="Arial Narrow"/>
                <w:sz w:val="24"/>
                <w:szCs w:val="24"/>
              </w:rPr>
              <w:t>P</w:t>
            </w:r>
            <w:r w:rsidRPr="008777BC">
              <w:rPr>
                <w:rFonts w:ascii="Arial Narrow" w:hAnsi="Arial Narrow" w:cs="Arial Narrow"/>
                <w:sz w:val="24"/>
                <w:szCs w:val="24"/>
              </w:rPr>
              <w:t>royectos hace el análisis de estado del proyecto</w:t>
            </w:r>
            <w:r>
              <w:rPr>
                <w:rFonts w:ascii="Arial Narrow" w:hAnsi="Arial Narrow" w:cs="Arial Narrow"/>
                <w:sz w:val="24"/>
                <w:szCs w:val="24"/>
              </w:rPr>
              <w:t xml:space="preserve">. En caso el proyecto </w:t>
            </w:r>
            <w:r w:rsidRPr="008777BC">
              <w:rPr>
                <w:rFonts w:ascii="Arial Narrow" w:hAnsi="Arial Narrow" w:cs="Arial Narrow"/>
                <w:sz w:val="24"/>
                <w:szCs w:val="24"/>
              </w:rPr>
              <w:t>se encuentre atrasado según el Plan de Ejecución o con alguna anomalía se recurre a Realizar el Ajuste del Proyecto.</w:t>
            </w:r>
          </w:p>
          <w:p w:rsidR="00AC545B" w:rsidRPr="00E461F6" w:rsidRDefault="00AC545B" w:rsidP="00B420B6">
            <w:pPr>
              <w:numPr>
                <w:ilvl w:val="0"/>
                <w:numId w:val="22"/>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Luego del seguimiento del proyecto</w:t>
            </w:r>
            <w:r w:rsidRPr="00C26E97">
              <w:rPr>
                <w:rFonts w:ascii="Arial Narrow" w:hAnsi="Arial Narrow" w:cs="Arial Narrow"/>
                <w:sz w:val="24"/>
                <w:szCs w:val="24"/>
              </w:rPr>
              <w:t xml:space="preserve"> </w:t>
            </w:r>
            <w:r>
              <w:rPr>
                <w:rFonts w:ascii="Arial Narrow" w:hAnsi="Arial Narrow" w:cs="Arial Narrow"/>
                <w:sz w:val="24"/>
                <w:szCs w:val="24"/>
              </w:rPr>
              <w:t>se</w:t>
            </w:r>
            <w:r w:rsidRPr="00C26E97">
              <w:rPr>
                <w:rFonts w:ascii="Arial Narrow" w:hAnsi="Arial Narrow" w:cs="Arial Narrow"/>
                <w:sz w:val="24"/>
                <w:szCs w:val="24"/>
              </w:rPr>
              <w:t xml:space="preserve"> lleva a cabo la ejecución del proceso “</w:t>
            </w:r>
            <w:r>
              <w:rPr>
                <w:rFonts w:ascii="Arial Narrow" w:hAnsi="Arial Narrow" w:cs="Arial Narrow"/>
                <w:sz w:val="24"/>
                <w:szCs w:val="24"/>
              </w:rPr>
              <w:t>Evaluar del Proyecto”,</w:t>
            </w:r>
            <w:r w:rsidRPr="00C26E97">
              <w:rPr>
                <w:rFonts w:ascii="Arial Narrow" w:hAnsi="Arial Narrow" w:cs="Arial Narrow"/>
                <w:sz w:val="24"/>
                <w:szCs w:val="24"/>
              </w:rPr>
              <w:t xml:space="preserve"> </w:t>
            </w:r>
            <w:r>
              <w:rPr>
                <w:rFonts w:ascii="Arial Narrow" w:hAnsi="Arial Narrow" w:cs="Arial Narrow"/>
                <w:sz w:val="24"/>
                <w:szCs w:val="24"/>
              </w:rPr>
              <w:t>e</w:t>
            </w:r>
            <w:r w:rsidRPr="00C26E97">
              <w:rPr>
                <w:rFonts w:ascii="Arial Narrow" w:hAnsi="Arial Narrow" w:cs="Arial Narrow"/>
                <w:sz w:val="24"/>
                <w:szCs w:val="24"/>
              </w:rPr>
              <w:t xml:space="preserve">n caso  </w:t>
            </w:r>
            <w:r>
              <w:rPr>
                <w:rFonts w:ascii="Arial Narrow" w:hAnsi="Arial Narrow" w:cs="Arial Narrow"/>
                <w:sz w:val="24"/>
                <w:szCs w:val="24"/>
              </w:rPr>
              <w:t>la</w:t>
            </w:r>
            <w:r w:rsidRPr="00C26E97">
              <w:rPr>
                <w:rFonts w:ascii="Arial Narrow" w:hAnsi="Arial Narrow" w:cs="Arial Narrow"/>
                <w:sz w:val="24"/>
                <w:szCs w:val="24"/>
              </w:rPr>
              <w:t xml:space="preserve"> </w:t>
            </w:r>
            <w:r>
              <w:rPr>
                <w:rFonts w:ascii="Arial Narrow" w:hAnsi="Arial Narrow" w:cs="Arial Narrow"/>
                <w:sz w:val="24"/>
                <w:szCs w:val="24"/>
              </w:rPr>
              <w:t xml:space="preserve">entidad que dona los recursos </w:t>
            </w:r>
            <w:r w:rsidRPr="00C26E97">
              <w:rPr>
                <w:rFonts w:ascii="Arial Narrow" w:hAnsi="Arial Narrow" w:cs="Arial Narrow"/>
                <w:sz w:val="24"/>
                <w:szCs w:val="24"/>
              </w:rPr>
              <w:t xml:space="preserve">haya solicitado el mismo. </w:t>
            </w:r>
            <w:r>
              <w:rPr>
                <w:rFonts w:ascii="Arial Narrow" w:hAnsi="Arial Narrow" w:cs="Arial Narrow"/>
                <w:sz w:val="24"/>
                <w:szCs w:val="24"/>
              </w:rPr>
              <w:t xml:space="preserve"> </w:t>
            </w:r>
            <w:r w:rsidRPr="00C26E97">
              <w:rPr>
                <w:rFonts w:ascii="Arial Narrow" w:hAnsi="Arial Narrow" w:cs="Arial Narrow"/>
                <w:sz w:val="24"/>
                <w:szCs w:val="24"/>
              </w:rPr>
              <w:t xml:space="preserve">La evaluación </w:t>
            </w:r>
            <w:r>
              <w:rPr>
                <w:rFonts w:ascii="Arial Narrow" w:hAnsi="Arial Narrow" w:cs="Arial Narrow"/>
                <w:sz w:val="24"/>
                <w:szCs w:val="24"/>
              </w:rPr>
              <w:t>es realizad</w:t>
            </w:r>
            <w:r w:rsidRPr="00C26E97">
              <w:rPr>
                <w:rFonts w:ascii="Arial Narrow" w:hAnsi="Arial Narrow" w:cs="Arial Narrow"/>
                <w:sz w:val="24"/>
                <w:szCs w:val="24"/>
              </w:rPr>
              <w:t>a</w:t>
            </w:r>
            <w:r>
              <w:rPr>
                <w:rFonts w:ascii="Arial Narrow" w:hAnsi="Arial Narrow" w:cs="Arial Narrow"/>
                <w:sz w:val="24"/>
                <w:szCs w:val="24"/>
              </w:rPr>
              <w:t xml:space="preserve"> de acuerdo a las especificaciones de la </w:t>
            </w:r>
            <w:r w:rsidRPr="00C26E97">
              <w:rPr>
                <w:rFonts w:ascii="Arial Narrow" w:hAnsi="Arial Narrow" w:cs="Arial Narrow"/>
                <w:sz w:val="24"/>
                <w:szCs w:val="24"/>
              </w:rPr>
              <w:t>misma entidad</w:t>
            </w:r>
            <w:r>
              <w:rPr>
                <w:rFonts w:ascii="Arial Narrow" w:hAnsi="Arial Narrow" w:cs="Arial Narrow"/>
                <w:sz w:val="24"/>
                <w:szCs w:val="24"/>
              </w:rPr>
              <w:t xml:space="preserve">. </w:t>
            </w:r>
          </w:p>
          <w:p w:rsidR="00AC545B" w:rsidRPr="008777BC" w:rsidRDefault="00AC545B" w:rsidP="00B420B6">
            <w:pPr>
              <w:keepNext/>
              <w:numPr>
                <w:ilvl w:val="0"/>
                <w:numId w:val="22"/>
              </w:numPr>
              <w:autoSpaceDE w:val="0"/>
              <w:autoSpaceDN w:val="0"/>
              <w:adjustRightInd w:val="0"/>
              <w:spacing w:after="0" w:line="240" w:lineRule="auto"/>
              <w:jc w:val="both"/>
              <w:rPr>
                <w:rFonts w:ascii="Arial Narrow" w:hAnsi="Arial Narrow" w:cs="Arial Narrow"/>
              </w:rPr>
            </w:pPr>
            <w:r w:rsidRPr="008777BC">
              <w:rPr>
                <w:rFonts w:ascii="Arial Narrow" w:hAnsi="Arial Narrow" w:cs="Arial Narrow"/>
                <w:sz w:val="24"/>
                <w:szCs w:val="24"/>
              </w:rPr>
              <w:t xml:space="preserve">Finalmente, se realiza el </w:t>
            </w:r>
            <w:r>
              <w:rPr>
                <w:rFonts w:ascii="Arial Narrow" w:hAnsi="Arial Narrow" w:cs="Arial Narrow"/>
                <w:sz w:val="24"/>
                <w:szCs w:val="24"/>
              </w:rPr>
              <w:t>I</w:t>
            </w:r>
            <w:r w:rsidRPr="008777BC">
              <w:rPr>
                <w:rFonts w:ascii="Arial Narrow" w:hAnsi="Arial Narrow" w:cs="Arial Narrow"/>
                <w:sz w:val="24"/>
                <w:szCs w:val="24"/>
              </w:rPr>
              <w:t>nforme final del proyecto</w:t>
            </w:r>
            <w:r>
              <w:rPr>
                <w:rFonts w:ascii="Arial Narrow" w:hAnsi="Arial Narrow" w:cs="Arial Narrow"/>
                <w:sz w:val="24"/>
                <w:szCs w:val="24"/>
              </w:rPr>
              <w:t xml:space="preserve"> y es enviado a la ONG</w:t>
            </w:r>
            <w:r w:rsidRPr="008777BC">
              <w:rPr>
                <w:rFonts w:ascii="Arial Narrow" w:hAnsi="Arial Narrow" w:cs="Arial Narrow"/>
                <w:sz w:val="24"/>
                <w:szCs w:val="24"/>
              </w:rPr>
              <w:t>.</w:t>
            </w:r>
          </w:p>
        </w:tc>
      </w:tr>
    </w:tbl>
    <w:p w:rsidR="00AC545B" w:rsidRPr="00AC545B" w:rsidRDefault="00AC545B" w:rsidP="00AC545B">
      <w:pPr>
        <w:pStyle w:val="Caption"/>
        <w:jc w:val="center"/>
        <w:rPr>
          <w:rFonts w:asciiTheme="majorHAnsi" w:hAnsiTheme="majorHAnsi"/>
          <w:sz w:val="16"/>
          <w:szCs w:val="16"/>
        </w:rPr>
      </w:pPr>
      <w:bookmarkStart w:id="276" w:name="_Toc266031718"/>
      <w:r w:rsidRPr="00AC545B">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32</w:t>
      </w:r>
      <w:r w:rsidR="00C74554">
        <w:rPr>
          <w:rFonts w:asciiTheme="majorHAnsi" w:hAnsiTheme="majorHAnsi"/>
          <w:sz w:val="16"/>
          <w:szCs w:val="16"/>
        </w:rPr>
        <w:fldChar w:fldCharType="end"/>
      </w:r>
      <w:r w:rsidRPr="00AC545B">
        <w:rPr>
          <w:rFonts w:asciiTheme="majorHAnsi" w:hAnsiTheme="majorHAnsi"/>
          <w:sz w:val="16"/>
          <w:szCs w:val="16"/>
        </w:rPr>
        <w:t>.- Definición de Proceso “Ejecución de Proyectos del Departamento de Proyectos”</w:t>
      </w:r>
      <w:bookmarkEnd w:id="276"/>
    </w:p>
    <w:p w:rsidR="00AC545B" w:rsidRPr="00AC545B" w:rsidRDefault="00AC545B" w:rsidP="00AC545B">
      <w:pPr>
        <w:pStyle w:val="Caption"/>
        <w:jc w:val="center"/>
        <w:rPr>
          <w:rFonts w:asciiTheme="majorHAnsi" w:hAnsiTheme="majorHAnsi"/>
          <w:sz w:val="16"/>
          <w:szCs w:val="16"/>
        </w:rPr>
      </w:pPr>
      <w:r w:rsidRPr="00AC545B">
        <w:rPr>
          <w:rFonts w:asciiTheme="majorHAnsi" w:hAnsiTheme="majorHAnsi"/>
          <w:sz w:val="16"/>
          <w:szCs w:val="16"/>
        </w:rPr>
        <w:t>Fuente:   Elaboración propia</w:t>
      </w:r>
    </w:p>
    <w:p w:rsidR="000455C0" w:rsidRDefault="00AC545B" w:rsidP="000455C0">
      <w:pPr>
        <w:keepNext/>
        <w:spacing w:after="0" w:line="240" w:lineRule="auto"/>
      </w:pPr>
      <w:r>
        <w:rPr>
          <w:rFonts w:cs="Times New Roman"/>
          <w:noProof/>
          <w:lang w:eastAsia="es-ES" w:bidi="ar-SA"/>
        </w:rPr>
        <w:drawing>
          <wp:inline distT="0" distB="0" distL="0" distR="0">
            <wp:extent cx="5473634" cy="5082746"/>
            <wp:effectExtent l="19050" t="0" r="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l="1146" r="1239" b="5551"/>
                    <a:stretch>
                      <a:fillRect/>
                    </a:stretch>
                  </pic:blipFill>
                  <pic:spPr bwMode="auto">
                    <a:xfrm>
                      <a:off x="0" y="0"/>
                      <a:ext cx="5474226" cy="5083295"/>
                    </a:xfrm>
                    <a:prstGeom prst="rect">
                      <a:avLst/>
                    </a:prstGeom>
                    <a:noFill/>
                    <a:ln w="9525">
                      <a:noFill/>
                      <a:miter lim="800000"/>
                      <a:headEnd/>
                      <a:tailEnd/>
                    </a:ln>
                  </pic:spPr>
                </pic:pic>
              </a:graphicData>
            </a:graphic>
          </wp:inline>
        </w:drawing>
      </w:r>
    </w:p>
    <w:p w:rsidR="00AC545B" w:rsidRPr="000455C0" w:rsidRDefault="000455C0" w:rsidP="000455C0">
      <w:pPr>
        <w:pStyle w:val="Caption"/>
        <w:jc w:val="center"/>
        <w:rPr>
          <w:rFonts w:asciiTheme="majorHAnsi" w:hAnsiTheme="majorHAnsi"/>
          <w:sz w:val="16"/>
          <w:szCs w:val="16"/>
        </w:rPr>
      </w:pPr>
      <w:bookmarkStart w:id="277" w:name="_Toc266031548"/>
      <w:r w:rsidRPr="000455C0">
        <w:rPr>
          <w:rFonts w:asciiTheme="majorHAnsi" w:hAnsiTheme="majorHAnsi"/>
          <w:sz w:val="16"/>
          <w:szCs w:val="16"/>
        </w:rPr>
        <w:t xml:space="preserve">Ilustración </w:t>
      </w:r>
      <w:r w:rsidR="00934198" w:rsidRPr="000455C0">
        <w:rPr>
          <w:rFonts w:asciiTheme="majorHAnsi" w:hAnsiTheme="majorHAnsi"/>
          <w:sz w:val="16"/>
          <w:szCs w:val="16"/>
        </w:rPr>
        <w:fldChar w:fldCharType="begin"/>
      </w:r>
      <w:r w:rsidRPr="000455C0">
        <w:rPr>
          <w:rFonts w:asciiTheme="majorHAnsi" w:hAnsiTheme="majorHAnsi"/>
          <w:sz w:val="16"/>
          <w:szCs w:val="16"/>
        </w:rPr>
        <w:instrText xml:space="preserve"> SEQ Ilustración \* ARABIC </w:instrText>
      </w:r>
      <w:r w:rsidR="00934198" w:rsidRPr="000455C0">
        <w:rPr>
          <w:rFonts w:asciiTheme="majorHAnsi" w:hAnsiTheme="majorHAnsi"/>
          <w:sz w:val="16"/>
          <w:szCs w:val="16"/>
        </w:rPr>
        <w:fldChar w:fldCharType="separate"/>
      </w:r>
      <w:r w:rsidR="00EB772F">
        <w:rPr>
          <w:rFonts w:asciiTheme="majorHAnsi" w:hAnsiTheme="majorHAnsi"/>
          <w:noProof/>
          <w:sz w:val="16"/>
          <w:szCs w:val="16"/>
        </w:rPr>
        <w:t>20</w:t>
      </w:r>
      <w:r w:rsidR="00934198" w:rsidRPr="000455C0">
        <w:rPr>
          <w:rFonts w:asciiTheme="majorHAnsi" w:hAnsiTheme="majorHAnsi"/>
          <w:sz w:val="16"/>
          <w:szCs w:val="16"/>
        </w:rPr>
        <w:fldChar w:fldCharType="end"/>
      </w:r>
      <w:r w:rsidRPr="000455C0">
        <w:rPr>
          <w:rFonts w:asciiTheme="majorHAnsi" w:hAnsiTheme="majorHAnsi"/>
          <w:sz w:val="16"/>
          <w:szCs w:val="16"/>
        </w:rPr>
        <w:t>.- Diagrama de Proceso “Ejecución de Proyectos del Departamento de Proyectos”</w:t>
      </w:r>
      <w:bookmarkEnd w:id="277"/>
    </w:p>
    <w:p w:rsidR="00AC545B" w:rsidRPr="000455C0" w:rsidRDefault="00AC545B" w:rsidP="00AC545B">
      <w:pPr>
        <w:pStyle w:val="Caption"/>
        <w:jc w:val="center"/>
        <w:rPr>
          <w:rFonts w:asciiTheme="majorHAnsi" w:hAnsiTheme="majorHAnsi"/>
          <w:sz w:val="16"/>
          <w:szCs w:val="16"/>
        </w:rPr>
      </w:pPr>
      <w:r w:rsidRPr="000455C0">
        <w:rPr>
          <w:rFonts w:asciiTheme="majorHAnsi" w:hAnsiTheme="majorHAnsi"/>
          <w:sz w:val="16"/>
          <w:szCs w:val="16"/>
        </w:rPr>
        <w:t>Fuente:   Elaboración propia</w:t>
      </w:r>
    </w:p>
    <w:p w:rsidR="00AC545B" w:rsidRDefault="00AC545B" w:rsidP="00B0598D"/>
    <w:p w:rsidR="000455C0" w:rsidRDefault="000455C0" w:rsidP="00B0598D"/>
    <w:p w:rsidR="000455C0" w:rsidRDefault="000455C0" w:rsidP="00B0598D">
      <w:pPr>
        <w:sectPr w:rsidR="000455C0" w:rsidSect="00AC545B">
          <w:footerReference w:type="default" r:id="rId66"/>
          <w:pgSz w:w="11907" w:h="16839" w:code="9"/>
          <w:pgMar w:top="1417" w:right="1701" w:bottom="1417" w:left="1701" w:header="708" w:footer="708" w:gutter="0"/>
          <w:cols w:space="708"/>
          <w:docGrid w:linePitch="360"/>
        </w:sectPr>
      </w:pPr>
    </w:p>
    <w:tbl>
      <w:tblPr>
        <w:tblW w:w="13652" w:type="dxa"/>
        <w:tblInd w:w="-106"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81"/>
        <w:gridCol w:w="1472"/>
        <w:gridCol w:w="1925"/>
        <w:gridCol w:w="1615"/>
        <w:gridCol w:w="4039"/>
        <w:gridCol w:w="1840"/>
        <w:gridCol w:w="1322"/>
        <w:gridCol w:w="858"/>
      </w:tblGrid>
      <w:tr w:rsidR="000455C0" w:rsidRPr="000455C0" w:rsidTr="000455C0">
        <w:trPr>
          <w:trHeight w:val="495"/>
          <w:tblHeader/>
        </w:trPr>
        <w:tc>
          <w:tcPr>
            <w:tcW w:w="581" w:type="dxa"/>
            <w:tcBorders>
              <w:right w:val="nil"/>
            </w:tcBorders>
            <w:shd w:val="clear" w:color="auto" w:fill="000000"/>
          </w:tcPr>
          <w:p w:rsidR="000455C0" w:rsidRPr="000455C0" w:rsidRDefault="000455C0" w:rsidP="000455C0">
            <w:pPr>
              <w:spacing w:after="0" w:line="240" w:lineRule="auto"/>
              <w:jc w:val="center"/>
              <w:rPr>
                <w:rFonts w:ascii="Arial Narrow" w:hAnsi="Arial Narrow" w:cs="Arial Narrow"/>
                <w:b/>
                <w:bCs/>
                <w:color w:val="FFFFFF"/>
                <w:sz w:val="20"/>
                <w:szCs w:val="20"/>
                <w:lang w:val="es-PE" w:eastAsia="es-PE"/>
              </w:rPr>
            </w:pPr>
            <w:r w:rsidRPr="000455C0">
              <w:rPr>
                <w:rFonts w:ascii="Arial Narrow" w:hAnsi="Arial Narrow" w:cs="Arial Narrow"/>
                <w:color w:val="FFFFFF"/>
                <w:sz w:val="20"/>
                <w:szCs w:val="20"/>
                <w:lang w:val="es-PE" w:eastAsia="es-PE"/>
              </w:rPr>
              <w:t>N°</w:t>
            </w:r>
          </w:p>
        </w:tc>
        <w:tc>
          <w:tcPr>
            <w:tcW w:w="1472" w:type="dxa"/>
            <w:tcBorders>
              <w:left w:val="nil"/>
              <w:right w:val="nil"/>
            </w:tcBorders>
            <w:shd w:val="clear" w:color="auto" w:fill="000000"/>
          </w:tcPr>
          <w:p w:rsidR="000455C0" w:rsidRPr="000455C0" w:rsidRDefault="000455C0" w:rsidP="000455C0">
            <w:pPr>
              <w:spacing w:after="0" w:line="240" w:lineRule="auto"/>
              <w:jc w:val="center"/>
              <w:rPr>
                <w:rFonts w:ascii="Arial Narrow" w:hAnsi="Arial Narrow" w:cs="Arial Narrow"/>
                <w:b/>
                <w:bCs/>
                <w:color w:val="FFFFFF"/>
                <w:sz w:val="20"/>
                <w:szCs w:val="20"/>
                <w:lang w:val="es-PE" w:eastAsia="es-PE"/>
              </w:rPr>
            </w:pPr>
            <w:r w:rsidRPr="000455C0">
              <w:rPr>
                <w:rFonts w:ascii="Arial Narrow" w:hAnsi="Arial Narrow" w:cs="Arial Narrow"/>
                <w:color w:val="FFFFFF"/>
                <w:sz w:val="20"/>
                <w:szCs w:val="20"/>
                <w:lang w:val="es-PE" w:eastAsia="es-PE"/>
              </w:rPr>
              <w:t>ENTRADA</w:t>
            </w:r>
          </w:p>
        </w:tc>
        <w:tc>
          <w:tcPr>
            <w:tcW w:w="1925" w:type="dxa"/>
            <w:tcBorders>
              <w:left w:val="nil"/>
              <w:right w:val="nil"/>
            </w:tcBorders>
            <w:shd w:val="clear" w:color="auto" w:fill="000000"/>
          </w:tcPr>
          <w:p w:rsidR="000455C0" w:rsidRPr="000455C0" w:rsidRDefault="000455C0" w:rsidP="000455C0">
            <w:pPr>
              <w:spacing w:after="0" w:line="240" w:lineRule="auto"/>
              <w:jc w:val="center"/>
              <w:rPr>
                <w:rFonts w:ascii="Arial Narrow" w:hAnsi="Arial Narrow" w:cs="Arial Narrow"/>
                <w:b/>
                <w:bCs/>
                <w:color w:val="FFFFFF"/>
                <w:sz w:val="20"/>
                <w:szCs w:val="20"/>
                <w:lang w:val="es-PE" w:eastAsia="es-PE"/>
              </w:rPr>
            </w:pPr>
            <w:r w:rsidRPr="000455C0">
              <w:rPr>
                <w:rFonts w:ascii="Arial Narrow" w:hAnsi="Arial Narrow" w:cs="Arial Narrow"/>
                <w:color w:val="FFFFFF"/>
                <w:sz w:val="20"/>
                <w:szCs w:val="20"/>
                <w:lang w:val="es-PE" w:eastAsia="es-PE"/>
              </w:rPr>
              <w:t>ACTIVIDAD</w:t>
            </w:r>
          </w:p>
        </w:tc>
        <w:tc>
          <w:tcPr>
            <w:tcW w:w="1615" w:type="dxa"/>
            <w:tcBorders>
              <w:left w:val="nil"/>
              <w:right w:val="nil"/>
            </w:tcBorders>
            <w:shd w:val="clear" w:color="auto" w:fill="000000"/>
          </w:tcPr>
          <w:p w:rsidR="000455C0" w:rsidRPr="000455C0" w:rsidRDefault="000455C0" w:rsidP="000455C0">
            <w:pPr>
              <w:spacing w:after="0" w:line="240" w:lineRule="auto"/>
              <w:jc w:val="center"/>
              <w:rPr>
                <w:rFonts w:ascii="Arial Narrow" w:hAnsi="Arial Narrow" w:cs="Arial Narrow"/>
                <w:b/>
                <w:bCs/>
                <w:color w:val="FFFFFF"/>
                <w:sz w:val="20"/>
                <w:szCs w:val="20"/>
                <w:lang w:val="es-PE" w:eastAsia="es-PE"/>
              </w:rPr>
            </w:pPr>
            <w:r w:rsidRPr="000455C0">
              <w:rPr>
                <w:rFonts w:ascii="Arial Narrow" w:hAnsi="Arial Narrow" w:cs="Arial Narrow"/>
                <w:color w:val="FFFFFF"/>
                <w:sz w:val="20"/>
                <w:szCs w:val="20"/>
                <w:lang w:val="es-PE" w:eastAsia="es-PE"/>
              </w:rPr>
              <w:t>SALIDA</w:t>
            </w:r>
          </w:p>
        </w:tc>
        <w:tc>
          <w:tcPr>
            <w:tcW w:w="4039" w:type="dxa"/>
            <w:tcBorders>
              <w:left w:val="nil"/>
              <w:right w:val="nil"/>
            </w:tcBorders>
            <w:shd w:val="clear" w:color="auto" w:fill="000000"/>
          </w:tcPr>
          <w:p w:rsidR="000455C0" w:rsidRPr="000455C0" w:rsidRDefault="000455C0" w:rsidP="000455C0">
            <w:pPr>
              <w:spacing w:after="0" w:line="240" w:lineRule="auto"/>
              <w:jc w:val="center"/>
              <w:rPr>
                <w:rFonts w:ascii="Arial Narrow" w:hAnsi="Arial Narrow" w:cs="Arial Narrow"/>
                <w:b/>
                <w:bCs/>
                <w:color w:val="FFFFFF"/>
                <w:sz w:val="20"/>
                <w:szCs w:val="20"/>
                <w:lang w:val="es-PE" w:eastAsia="es-PE"/>
              </w:rPr>
            </w:pPr>
            <w:r w:rsidRPr="000455C0">
              <w:rPr>
                <w:rFonts w:ascii="Arial Narrow" w:hAnsi="Arial Narrow" w:cs="Arial Narrow"/>
                <w:color w:val="FFFFFF"/>
                <w:sz w:val="20"/>
                <w:szCs w:val="20"/>
                <w:lang w:val="es-PE" w:eastAsia="es-PE"/>
              </w:rPr>
              <w:t>DESCRIPCIÓN</w:t>
            </w:r>
          </w:p>
        </w:tc>
        <w:tc>
          <w:tcPr>
            <w:tcW w:w="1840" w:type="dxa"/>
            <w:tcBorders>
              <w:left w:val="nil"/>
              <w:right w:val="nil"/>
            </w:tcBorders>
            <w:shd w:val="clear" w:color="auto" w:fill="000000"/>
          </w:tcPr>
          <w:p w:rsidR="000455C0" w:rsidRPr="000455C0" w:rsidRDefault="000455C0" w:rsidP="000455C0">
            <w:pPr>
              <w:spacing w:after="0" w:line="240" w:lineRule="auto"/>
              <w:jc w:val="center"/>
              <w:rPr>
                <w:rFonts w:ascii="Arial Narrow" w:hAnsi="Arial Narrow" w:cs="Arial Narrow"/>
                <w:b/>
                <w:bCs/>
                <w:color w:val="FFFFFF"/>
                <w:sz w:val="18"/>
                <w:szCs w:val="18"/>
                <w:lang w:val="es-PE" w:eastAsia="es-PE"/>
              </w:rPr>
            </w:pPr>
            <w:r w:rsidRPr="000455C0">
              <w:rPr>
                <w:rFonts w:ascii="Arial Narrow" w:hAnsi="Arial Narrow" w:cs="Arial Narrow"/>
                <w:color w:val="FFFFFF"/>
                <w:sz w:val="18"/>
                <w:szCs w:val="18"/>
                <w:lang w:val="es-PE" w:eastAsia="es-PE"/>
              </w:rPr>
              <w:t>RESPONSABLE</w:t>
            </w:r>
          </w:p>
        </w:tc>
        <w:tc>
          <w:tcPr>
            <w:tcW w:w="1322" w:type="dxa"/>
            <w:tcBorders>
              <w:left w:val="nil"/>
              <w:right w:val="nil"/>
            </w:tcBorders>
            <w:shd w:val="clear" w:color="auto" w:fill="000000"/>
          </w:tcPr>
          <w:p w:rsidR="000455C0" w:rsidRPr="000455C0" w:rsidRDefault="000455C0" w:rsidP="000455C0">
            <w:pPr>
              <w:spacing w:after="0" w:line="240" w:lineRule="auto"/>
              <w:jc w:val="center"/>
              <w:rPr>
                <w:rFonts w:ascii="Arial Narrow" w:hAnsi="Arial Narrow" w:cs="Arial Narrow"/>
                <w:b/>
                <w:bCs/>
                <w:color w:val="FFFFFF"/>
                <w:sz w:val="18"/>
                <w:szCs w:val="18"/>
                <w:lang w:val="es-PE" w:eastAsia="es-PE"/>
              </w:rPr>
            </w:pPr>
            <w:r w:rsidRPr="000455C0">
              <w:rPr>
                <w:rFonts w:ascii="Arial Narrow" w:hAnsi="Arial Narrow" w:cs="Arial Narrow"/>
                <w:color w:val="FFFFFF"/>
                <w:sz w:val="18"/>
                <w:szCs w:val="18"/>
                <w:lang w:val="es-PE" w:eastAsia="es-PE"/>
              </w:rPr>
              <w:t>TIPO ACTIVIDAD</w:t>
            </w:r>
          </w:p>
        </w:tc>
        <w:tc>
          <w:tcPr>
            <w:tcW w:w="858" w:type="dxa"/>
            <w:tcBorders>
              <w:left w:val="nil"/>
            </w:tcBorders>
            <w:shd w:val="clear" w:color="auto" w:fill="000000"/>
          </w:tcPr>
          <w:p w:rsidR="000455C0" w:rsidRPr="000455C0" w:rsidRDefault="000455C0" w:rsidP="000455C0">
            <w:pPr>
              <w:spacing w:after="0" w:line="240" w:lineRule="auto"/>
              <w:jc w:val="center"/>
              <w:rPr>
                <w:rFonts w:ascii="Arial Narrow" w:hAnsi="Arial Narrow" w:cs="Arial Narrow"/>
                <w:b/>
                <w:bCs/>
                <w:color w:val="FFFFFF"/>
                <w:sz w:val="18"/>
                <w:szCs w:val="18"/>
                <w:lang w:val="es-PE" w:eastAsia="es-PE"/>
              </w:rPr>
            </w:pPr>
            <w:r w:rsidRPr="000455C0">
              <w:rPr>
                <w:rFonts w:ascii="Arial Narrow" w:hAnsi="Arial Narrow" w:cs="Arial Narrow"/>
                <w:color w:val="FFFFFF"/>
                <w:sz w:val="18"/>
                <w:szCs w:val="18"/>
                <w:lang w:val="es-PE" w:eastAsia="es-PE"/>
              </w:rPr>
              <w:t>TIEMPO</w:t>
            </w:r>
          </w:p>
        </w:tc>
      </w:tr>
      <w:tr w:rsidR="000455C0" w:rsidRPr="000455C0" w:rsidTr="000455C0">
        <w:trPr>
          <w:trHeight w:val="776"/>
        </w:trPr>
        <w:tc>
          <w:tcPr>
            <w:tcW w:w="581" w:type="dxa"/>
            <w:tcBorders>
              <w:right w:val="nil"/>
            </w:tcBorders>
            <w:shd w:val="pct25" w:color="auto" w:fill="auto"/>
          </w:tcPr>
          <w:p w:rsidR="000455C0" w:rsidRPr="000455C0" w:rsidRDefault="000455C0" w:rsidP="000455C0">
            <w:pPr>
              <w:spacing w:after="0" w:line="240" w:lineRule="auto"/>
              <w:jc w:val="center"/>
              <w:rPr>
                <w:rFonts w:ascii="Arial Narrow" w:hAnsi="Arial Narrow" w:cs="Arial Narrow"/>
                <w:b/>
                <w:bCs/>
                <w:sz w:val="16"/>
                <w:szCs w:val="16"/>
                <w:lang w:val="es-PE" w:eastAsia="es-PE"/>
              </w:rPr>
            </w:pPr>
            <w:r w:rsidRPr="000455C0">
              <w:rPr>
                <w:rFonts w:ascii="Arial Narrow" w:hAnsi="Arial Narrow" w:cs="Arial Narrow"/>
                <w:sz w:val="16"/>
                <w:szCs w:val="16"/>
                <w:lang w:val="es-PE" w:eastAsia="es-PE"/>
              </w:rPr>
              <w:t>1</w:t>
            </w:r>
          </w:p>
        </w:tc>
        <w:tc>
          <w:tcPr>
            <w:tcW w:w="1472"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Proyecto Participante</w:t>
            </w:r>
          </w:p>
        </w:tc>
        <w:tc>
          <w:tcPr>
            <w:tcW w:w="1925"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Resultado de donación o concurso</w:t>
            </w:r>
          </w:p>
        </w:tc>
        <w:tc>
          <w:tcPr>
            <w:tcW w:w="1615"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Resultado de concurso</w:t>
            </w:r>
          </w:p>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Resultado de donación</w:t>
            </w:r>
          </w:p>
        </w:tc>
        <w:tc>
          <w:tcPr>
            <w:tcW w:w="4039" w:type="dxa"/>
            <w:tcBorders>
              <w:left w:val="nil"/>
              <w:right w:val="nil"/>
            </w:tcBorders>
            <w:shd w:val="pct25" w:color="auto" w:fill="auto"/>
          </w:tcPr>
          <w:p w:rsidR="000455C0" w:rsidRPr="000455C0" w:rsidRDefault="000455C0" w:rsidP="000455C0">
            <w:pPr>
              <w:spacing w:after="0" w:line="240" w:lineRule="auto"/>
              <w:jc w:val="both"/>
              <w:rPr>
                <w:rFonts w:ascii="Arial Narrow" w:hAnsi="Arial Narrow" w:cs="Arial Narrow"/>
                <w:sz w:val="16"/>
                <w:szCs w:val="16"/>
                <w:lang w:val="es-PE" w:eastAsia="es-PE"/>
              </w:rPr>
            </w:pPr>
            <w:r w:rsidRPr="000455C0">
              <w:rPr>
                <w:rFonts w:ascii="Arial Narrow" w:hAnsi="Arial Narrow" w:cs="Arial Narrow"/>
                <w:sz w:val="16"/>
                <w:szCs w:val="16"/>
                <w:lang w:val="es-PE" w:eastAsia="es-PE"/>
              </w:rPr>
              <w:t xml:space="preserve">Luego de que un proyecto se encuentra en estado de participante de algún proyecto o donación, se procede a esperar el resultado positivo de algún proceso de concurso ó una donación.  </w:t>
            </w:r>
          </w:p>
        </w:tc>
        <w:tc>
          <w:tcPr>
            <w:tcW w:w="1840"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Jefe del Departamento de Proyectos</w:t>
            </w:r>
          </w:p>
        </w:tc>
        <w:tc>
          <w:tcPr>
            <w:tcW w:w="1322"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Manual</w:t>
            </w:r>
          </w:p>
        </w:tc>
        <w:tc>
          <w:tcPr>
            <w:tcW w:w="858" w:type="dxa"/>
            <w:tcBorders>
              <w:lef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1 minuto</w:t>
            </w:r>
          </w:p>
        </w:tc>
      </w:tr>
      <w:tr w:rsidR="000455C0" w:rsidRPr="000455C0" w:rsidTr="000455C0">
        <w:trPr>
          <w:trHeight w:val="776"/>
        </w:trPr>
        <w:tc>
          <w:tcPr>
            <w:tcW w:w="581" w:type="dxa"/>
            <w:tcBorders>
              <w:right w:val="nil"/>
            </w:tcBorders>
          </w:tcPr>
          <w:p w:rsidR="000455C0" w:rsidRPr="000455C0" w:rsidRDefault="000455C0" w:rsidP="000455C0">
            <w:pPr>
              <w:spacing w:after="0" w:line="240" w:lineRule="auto"/>
              <w:jc w:val="center"/>
              <w:rPr>
                <w:rFonts w:ascii="Arial Narrow" w:hAnsi="Arial Narrow" w:cs="Arial Narrow"/>
                <w:b/>
                <w:bCs/>
                <w:sz w:val="16"/>
                <w:szCs w:val="16"/>
                <w:lang w:val="es-PE" w:eastAsia="es-PE"/>
              </w:rPr>
            </w:pPr>
            <w:r w:rsidRPr="000455C0">
              <w:rPr>
                <w:rFonts w:ascii="Arial Narrow" w:hAnsi="Arial Narrow" w:cs="Arial Narrow"/>
                <w:sz w:val="16"/>
                <w:szCs w:val="16"/>
                <w:lang w:val="es-PE" w:eastAsia="es-PE"/>
              </w:rPr>
              <w:t>2</w:t>
            </w:r>
          </w:p>
        </w:tc>
        <w:tc>
          <w:tcPr>
            <w:tcW w:w="1472"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Plan de Ejecución</w:t>
            </w:r>
          </w:p>
        </w:tc>
        <w:tc>
          <w:tcPr>
            <w:tcW w:w="1925"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Ajustar Plan de Ejecución de Proyecto</w:t>
            </w:r>
          </w:p>
        </w:tc>
        <w:tc>
          <w:tcPr>
            <w:tcW w:w="1615"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Plan de Ejecución Ajustado</w:t>
            </w:r>
          </w:p>
        </w:tc>
        <w:tc>
          <w:tcPr>
            <w:tcW w:w="4039" w:type="dxa"/>
            <w:tcBorders>
              <w:left w:val="nil"/>
              <w:right w:val="nil"/>
            </w:tcBorders>
          </w:tcPr>
          <w:p w:rsidR="000455C0" w:rsidRPr="000455C0" w:rsidRDefault="000455C0" w:rsidP="000455C0">
            <w:pPr>
              <w:spacing w:after="0" w:line="240" w:lineRule="auto"/>
              <w:jc w:val="both"/>
              <w:rPr>
                <w:rFonts w:ascii="Arial Narrow" w:hAnsi="Arial Narrow" w:cs="Arial Narrow"/>
                <w:sz w:val="16"/>
                <w:szCs w:val="16"/>
                <w:lang w:val="es-PE" w:eastAsia="es-PE"/>
              </w:rPr>
            </w:pPr>
            <w:r w:rsidRPr="000455C0">
              <w:rPr>
                <w:rFonts w:ascii="Arial Narrow" w:hAnsi="Arial Narrow" w:cs="Arial Narrow"/>
                <w:sz w:val="16"/>
                <w:szCs w:val="16"/>
                <w:lang w:val="es-PE" w:eastAsia="es-PE"/>
              </w:rPr>
              <w:t>El Jefe del Departamento de Proyectos se encarga de  realizar los ajustes al Plan de Ejecución elaborado en la actividad estructurar plan de ejecución del proceso participación en concursos del departamento de proyectos o en la actividad elaborar plan de ejecución del proceso canalización de Donaciones del departamento de Donaciones e Imagen Institucional, de acuerdo al nuevo contexto en el cual se encuentra el proyecto y a las nuevas restricciones establecidas por el ente donador.</w:t>
            </w:r>
          </w:p>
        </w:tc>
        <w:tc>
          <w:tcPr>
            <w:tcW w:w="1840"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Jefe del Departamento de Proyectos</w:t>
            </w:r>
          </w:p>
        </w:tc>
        <w:tc>
          <w:tcPr>
            <w:tcW w:w="1322"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Manual</w:t>
            </w:r>
          </w:p>
        </w:tc>
        <w:tc>
          <w:tcPr>
            <w:tcW w:w="858" w:type="dxa"/>
            <w:tcBorders>
              <w:lef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2 días</w:t>
            </w:r>
          </w:p>
        </w:tc>
      </w:tr>
      <w:tr w:rsidR="000455C0" w:rsidRPr="000455C0" w:rsidTr="000455C0">
        <w:trPr>
          <w:trHeight w:val="776"/>
        </w:trPr>
        <w:tc>
          <w:tcPr>
            <w:tcW w:w="581" w:type="dxa"/>
            <w:tcBorders>
              <w:right w:val="nil"/>
            </w:tcBorders>
            <w:shd w:val="pct25" w:color="auto" w:fill="auto"/>
          </w:tcPr>
          <w:p w:rsidR="000455C0" w:rsidRPr="000455C0" w:rsidRDefault="000455C0" w:rsidP="000455C0">
            <w:pPr>
              <w:spacing w:after="0" w:line="240" w:lineRule="auto"/>
              <w:jc w:val="center"/>
              <w:rPr>
                <w:rFonts w:ascii="Arial Narrow" w:hAnsi="Arial Narrow" w:cs="Arial Narrow"/>
                <w:b/>
                <w:bCs/>
                <w:sz w:val="16"/>
                <w:szCs w:val="16"/>
                <w:lang w:val="es-PE" w:eastAsia="es-PE"/>
              </w:rPr>
            </w:pPr>
            <w:r w:rsidRPr="000455C0">
              <w:rPr>
                <w:rFonts w:ascii="Arial Narrow" w:hAnsi="Arial Narrow" w:cs="Arial Narrow"/>
                <w:sz w:val="16"/>
                <w:szCs w:val="16"/>
                <w:lang w:val="es-PE" w:eastAsia="es-PE"/>
              </w:rPr>
              <w:t>3</w:t>
            </w:r>
          </w:p>
        </w:tc>
        <w:tc>
          <w:tcPr>
            <w:tcW w:w="1472"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Plan de Ejecución Ajustado</w:t>
            </w:r>
          </w:p>
        </w:tc>
        <w:tc>
          <w:tcPr>
            <w:tcW w:w="1925"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xml:space="preserve">Realizar coordinaciones entre Financiera, Áreas Ejecutoras, Planificación y Administración y Abastecimiento </w:t>
            </w:r>
          </w:p>
        </w:tc>
        <w:tc>
          <w:tcPr>
            <w:tcW w:w="1615"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Responsable de monitoreo</w:t>
            </w:r>
          </w:p>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Tareas a desarrollar</w:t>
            </w:r>
          </w:p>
        </w:tc>
        <w:tc>
          <w:tcPr>
            <w:tcW w:w="4039" w:type="dxa"/>
            <w:tcBorders>
              <w:left w:val="nil"/>
              <w:right w:val="nil"/>
            </w:tcBorders>
            <w:shd w:val="pct25" w:color="auto" w:fill="auto"/>
          </w:tcPr>
          <w:p w:rsidR="000455C0" w:rsidRPr="000455C0" w:rsidRDefault="000455C0" w:rsidP="000455C0">
            <w:pPr>
              <w:spacing w:after="0" w:line="240" w:lineRule="auto"/>
              <w:jc w:val="both"/>
              <w:rPr>
                <w:rFonts w:ascii="Arial Narrow" w:hAnsi="Arial Narrow" w:cs="Arial Narrow"/>
                <w:sz w:val="16"/>
                <w:szCs w:val="16"/>
                <w:lang w:val="es-PE" w:eastAsia="es-PE"/>
              </w:rPr>
            </w:pPr>
            <w:r w:rsidRPr="000455C0">
              <w:rPr>
                <w:rFonts w:ascii="Arial Narrow" w:hAnsi="Arial Narrow" w:cs="Arial Narrow"/>
                <w:sz w:val="16"/>
                <w:szCs w:val="16"/>
                <w:lang w:val="es-PE" w:eastAsia="es-PE"/>
              </w:rPr>
              <w:t>El Oficial de Proyectos se encarga de realizar las coordinaciones pertinentes con las áreas ejecutoras, Financiera, Planificación y Administración y Abastecimiento para determinar las responsabilidades y  las tareas que desarrollarán cada una en la ejecución del proyecto.</w:t>
            </w:r>
          </w:p>
        </w:tc>
        <w:tc>
          <w:tcPr>
            <w:tcW w:w="1840"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Oficial de Proyectos</w:t>
            </w:r>
          </w:p>
        </w:tc>
        <w:tc>
          <w:tcPr>
            <w:tcW w:w="1322"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Manual</w:t>
            </w:r>
          </w:p>
        </w:tc>
        <w:tc>
          <w:tcPr>
            <w:tcW w:w="858" w:type="dxa"/>
            <w:tcBorders>
              <w:lef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2 días</w:t>
            </w:r>
          </w:p>
        </w:tc>
      </w:tr>
      <w:tr w:rsidR="000455C0" w:rsidRPr="000455C0" w:rsidTr="000455C0">
        <w:trPr>
          <w:trHeight w:val="776"/>
        </w:trPr>
        <w:tc>
          <w:tcPr>
            <w:tcW w:w="581" w:type="dxa"/>
            <w:tcBorders>
              <w:right w:val="nil"/>
            </w:tcBorders>
          </w:tcPr>
          <w:p w:rsidR="000455C0" w:rsidRPr="000455C0" w:rsidRDefault="000455C0" w:rsidP="000455C0">
            <w:pPr>
              <w:spacing w:after="0" w:line="240" w:lineRule="auto"/>
              <w:jc w:val="center"/>
              <w:rPr>
                <w:rFonts w:ascii="Arial Narrow" w:hAnsi="Arial Narrow" w:cs="Arial Narrow"/>
                <w:b/>
                <w:bCs/>
                <w:sz w:val="16"/>
                <w:szCs w:val="16"/>
                <w:lang w:val="es-PE" w:eastAsia="es-PE"/>
              </w:rPr>
            </w:pPr>
            <w:r w:rsidRPr="000455C0">
              <w:rPr>
                <w:rFonts w:ascii="Arial Narrow" w:hAnsi="Arial Narrow" w:cs="Arial Narrow"/>
                <w:b/>
                <w:bCs/>
                <w:sz w:val="16"/>
                <w:szCs w:val="16"/>
                <w:lang w:val="es-PE" w:eastAsia="es-PE"/>
              </w:rPr>
              <w:t>4</w:t>
            </w:r>
          </w:p>
        </w:tc>
        <w:tc>
          <w:tcPr>
            <w:tcW w:w="1472"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Responsable de monitoreo</w:t>
            </w:r>
          </w:p>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Tareas a desarrollar</w:t>
            </w:r>
          </w:p>
        </w:tc>
        <w:tc>
          <w:tcPr>
            <w:tcW w:w="1925"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Repartir</w:t>
            </w:r>
          </w:p>
        </w:tc>
        <w:tc>
          <w:tcPr>
            <w:tcW w:w="1615"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Tareas a desarrollar</w:t>
            </w:r>
          </w:p>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Responsable de monitoreo</w:t>
            </w:r>
          </w:p>
        </w:tc>
        <w:tc>
          <w:tcPr>
            <w:tcW w:w="4039" w:type="dxa"/>
            <w:tcBorders>
              <w:left w:val="nil"/>
              <w:right w:val="nil"/>
            </w:tcBorders>
          </w:tcPr>
          <w:p w:rsidR="000455C0" w:rsidRPr="000455C0" w:rsidRDefault="000455C0" w:rsidP="000455C0">
            <w:pPr>
              <w:spacing w:after="0" w:line="240" w:lineRule="auto"/>
              <w:jc w:val="both"/>
              <w:rPr>
                <w:rFonts w:ascii="Arial Narrow" w:hAnsi="Arial Narrow" w:cs="Arial Narrow"/>
                <w:sz w:val="16"/>
                <w:szCs w:val="16"/>
                <w:lang w:val="es-PE" w:eastAsia="es-PE"/>
              </w:rPr>
            </w:pPr>
            <w:r w:rsidRPr="000455C0">
              <w:rPr>
                <w:rFonts w:ascii="Arial Narrow" w:hAnsi="Arial Narrow" w:cs="Arial Narrow"/>
                <w:sz w:val="16"/>
                <w:szCs w:val="16"/>
                <w:lang w:val="es-PE" w:eastAsia="es-PE"/>
              </w:rPr>
              <w:t>La responsabilidad de monitoreo y las tareas a desarrollar se reparten entre las actividades: Monitoreo a los equipos ejecutores y Realizar tareas del Plan de Ejecución.</w:t>
            </w:r>
          </w:p>
        </w:tc>
        <w:tc>
          <w:tcPr>
            <w:tcW w:w="1840"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Oficial de Proyectos</w:t>
            </w:r>
          </w:p>
        </w:tc>
        <w:tc>
          <w:tcPr>
            <w:tcW w:w="1322"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Manual</w:t>
            </w:r>
          </w:p>
        </w:tc>
        <w:tc>
          <w:tcPr>
            <w:tcW w:w="858" w:type="dxa"/>
            <w:tcBorders>
              <w:lef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1 min.</w:t>
            </w:r>
          </w:p>
        </w:tc>
      </w:tr>
      <w:tr w:rsidR="000455C0" w:rsidRPr="000455C0" w:rsidTr="000455C0">
        <w:trPr>
          <w:trHeight w:val="776"/>
        </w:trPr>
        <w:tc>
          <w:tcPr>
            <w:tcW w:w="581" w:type="dxa"/>
            <w:tcBorders>
              <w:right w:val="nil"/>
            </w:tcBorders>
            <w:shd w:val="pct25" w:color="auto" w:fill="auto"/>
          </w:tcPr>
          <w:p w:rsidR="000455C0" w:rsidRPr="000455C0" w:rsidRDefault="000455C0" w:rsidP="000455C0">
            <w:pPr>
              <w:spacing w:after="0" w:line="240" w:lineRule="auto"/>
              <w:jc w:val="center"/>
              <w:rPr>
                <w:rFonts w:ascii="Arial Narrow" w:hAnsi="Arial Narrow" w:cs="Arial Narrow"/>
                <w:b/>
                <w:bCs/>
                <w:sz w:val="16"/>
                <w:szCs w:val="16"/>
                <w:lang w:val="es-PE" w:eastAsia="es-PE"/>
              </w:rPr>
            </w:pPr>
            <w:r w:rsidRPr="000455C0">
              <w:rPr>
                <w:rFonts w:ascii="Arial Narrow" w:hAnsi="Arial Narrow" w:cs="Arial Narrow"/>
                <w:sz w:val="16"/>
                <w:szCs w:val="16"/>
                <w:lang w:val="es-PE" w:eastAsia="es-PE"/>
              </w:rPr>
              <w:t>5</w:t>
            </w:r>
          </w:p>
        </w:tc>
        <w:tc>
          <w:tcPr>
            <w:tcW w:w="1472"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Tareas a desarrollar</w:t>
            </w:r>
          </w:p>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Plan de Ejecución Ajustado</w:t>
            </w:r>
          </w:p>
        </w:tc>
        <w:tc>
          <w:tcPr>
            <w:tcW w:w="1925"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Realizar tareas del Plan de Ejecución</w:t>
            </w:r>
          </w:p>
        </w:tc>
        <w:tc>
          <w:tcPr>
            <w:tcW w:w="1615"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Tarea ejecutada</w:t>
            </w:r>
          </w:p>
        </w:tc>
        <w:tc>
          <w:tcPr>
            <w:tcW w:w="4039" w:type="dxa"/>
            <w:tcBorders>
              <w:left w:val="nil"/>
              <w:right w:val="nil"/>
            </w:tcBorders>
            <w:shd w:val="pct25" w:color="auto" w:fill="auto"/>
          </w:tcPr>
          <w:p w:rsidR="000455C0" w:rsidRPr="000455C0" w:rsidRDefault="000455C0" w:rsidP="000455C0">
            <w:pPr>
              <w:spacing w:after="0" w:line="240" w:lineRule="auto"/>
              <w:jc w:val="both"/>
              <w:rPr>
                <w:rFonts w:ascii="Arial Narrow" w:hAnsi="Arial Narrow" w:cs="Arial Narrow"/>
                <w:sz w:val="16"/>
                <w:szCs w:val="16"/>
                <w:lang w:val="es-PE" w:eastAsia="es-PE"/>
              </w:rPr>
            </w:pPr>
            <w:r w:rsidRPr="000455C0">
              <w:rPr>
                <w:rFonts w:ascii="Arial Narrow" w:hAnsi="Arial Narrow" w:cs="Arial Narrow"/>
                <w:sz w:val="16"/>
                <w:szCs w:val="16"/>
                <w:lang w:val="es-PE" w:eastAsia="es-PE"/>
              </w:rPr>
              <w:t>El área ejecutora procede realizar las tareas de ejecución planificadas en el Plan de Ejecución.</w:t>
            </w:r>
          </w:p>
        </w:tc>
        <w:tc>
          <w:tcPr>
            <w:tcW w:w="1840"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Área ejecutora</w:t>
            </w:r>
          </w:p>
        </w:tc>
        <w:tc>
          <w:tcPr>
            <w:tcW w:w="1322"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Manual</w:t>
            </w:r>
          </w:p>
        </w:tc>
        <w:tc>
          <w:tcPr>
            <w:tcW w:w="858" w:type="dxa"/>
            <w:tcBorders>
              <w:lef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Tiempo que tome cada tarea</w:t>
            </w:r>
          </w:p>
        </w:tc>
      </w:tr>
      <w:tr w:rsidR="000455C0" w:rsidRPr="000455C0" w:rsidTr="000455C0">
        <w:trPr>
          <w:trHeight w:val="776"/>
        </w:trPr>
        <w:tc>
          <w:tcPr>
            <w:tcW w:w="581" w:type="dxa"/>
            <w:tcBorders>
              <w:right w:val="nil"/>
            </w:tcBorders>
          </w:tcPr>
          <w:p w:rsidR="000455C0" w:rsidRPr="000455C0" w:rsidRDefault="000455C0" w:rsidP="000455C0">
            <w:pPr>
              <w:spacing w:after="0" w:line="240" w:lineRule="auto"/>
              <w:jc w:val="center"/>
              <w:rPr>
                <w:rFonts w:ascii="Arial Narrow" w:hAnsi="Arial Narrow" w:cs="Arial Narrow"/>
                <w:b/>
                <w:bCs/>
                <w:sz w:val="16"/>
                <w:szCs w:val="16"/>
                <w:lang w:val="es-PE" w:eastAsia="es-PE"/>
              </w:rPr>
            </w:pPr>
            <w:r w:rsidRPr="000455C0">
              <w:rPr>
                <w:rFonts w:ascii="Arial Narrow" w:hAnsi="Arial Narrow" w:cs="Arial Narrow"/>
                <w:sz w:val="16"/>
                <w:szCs w:val="16"/>
                <w:lang w:val="es-PE" w:eastAsia="es-PE"/>
              </w:rPr>
              <w:t>6</w:t>
            </w:r>
          </w:p>
        </w:tc>
        <w:tc>
          <w:tcPr>
            <w:tcW w:w="1472"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Responsable de monitoreo</w:t>
            </w:r>
          </w:p>
          <w:p w:rsidR="000455C0" w:rsidRPr="000455C0" w:rsidRDefault="000455C0" w:rsidP="000455C0">
            <w:pPr>
              <w:spacing w:after="0" w:line="240" w:lineRule="auto"/>
              <w:rPr>
                <w:rFonts w:ascii="Arial Narrow" w:hAnsi="Arial Narrow" w:cs="Arial Narrow"/>
                <w:sz w:val="16"/>
                <w:szCs w:val="16"/>
                <w:lang w:val="es-PE" w:eastAsia="es-PE"/>
              </w:rPr>
            </w:pPr>
          </w:p>
        </w:tc>
        <w:tc>
          <w:tcPr>
            <w:tcW w:w="1925"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Monitoreo a los equipos ejecutores</w:t>
            </w:r>
          </w:p>
        </w:tc>
        <w:tc>
          <w:tcPr>
            <w:tcW w:w="1615"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Informe de seguimiento</w:t>
            </w:r>
          </w:p>
        </w:tc>
        <w:tc>
          <w:tcPr>
            <w:tcW w:w="4039" w:type="dxa"/>
            <w:tcBorders>
              <w:left w:val="nil"/>
              <w:right w:val="nil"/>
            </w:tcBorders>
          </w:tcPr>
          <w:p w:rsidR="000455C0" w:rsidRPr="000455C0" w:rsidRDefault="000455C0" w:rsidP="000455C0">
            <w:pPr>
              <w:spacing w:after="0" w:line="240" w:lineRule="auto"/>
              <w:jc w:val="both"/>
              <w:rPr>
                <w:rFonts w:ascii="Arial Narrow" w:hAnsi="Arial Narrow" w:cs="Arial Narrow"/>
                <w:sz w:val="16"/>
                <w:szCs w:val="16"/>
                <w:lang w:val="es-PE" w:eastAsia="es-PE"/>
              </w:rPr>
            </w:pPr>
            <w:r w:rsidRPr="000455C0">
              <w:rPr>
                <w:rFonts w:ascii="Arial Narrow" w:hAnsi="Arial Narrow" w:cs="Arial Narrow"/>
                <w:sz w:val="16"/>
                <w:szCs w:val="16"/>
                <w:lang w:val="es-PE" w:eastAsia="es-PE"/>
              </w:rPr>
              <w:t>El Oficial de Proyectos se encarga de monitorear y analizar constantemente el avance del proyecto hasta su culminación de forma repetitiva en función del Plan de Ejecución y los resultados obtenidos, toda esta información se almacena en el Informe de Seguimiento que es constantemente actualizado.</w:t>
            </w:r>
          </w:p>
        </w:tc>
        <w:tc>
          <w:tcPr>
            <w:tcW w:w="1840"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Oficial de Proyecto</w:t>
            </w:r>
          </w:p>
        </w:tc>
        <w:tc>
          <w:tcPr>
            <w:tcW w:w="1322"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Manual</w:t>
            </w:r>
          </w:p>
        </w:tc>
        <w:tc>
          <w:tcPr>
            <w:tcW w:w="858" w:type="dxa"/>
            <w:tcBorders>
              <w:lef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Tiempo que tome el proyecto</w:t>
            </w:r>
          </w:p>
        </w:tc>
      </w:tr>
      <w:tr w:rsidR="000455C0" w:rsidRPr="000455C0" w:rsidTr="000455C0">
        <w:trPr>
          <w:trHeight w:val="776"/>
        </w:trPr>
        <w:tc>
          <w:tcPr>
            <w:tcW w:w="581" w:type="dxa"/>
            <w:tcBorders>
              <w:right w:val="nil"/>
            </w:tcBorders>
            <w:shd w:val="pct25" w:color="auto" w:fill="auto"/>
          </w:tcPr>
          <w:p w:rsidR="000455C0" w:rsidRPr="000455C0" w:rsidRDefault="000455C0" w:rsidP="000455C0">
            <w:pPr>
              <w:spacing w:after="0" w:line="240" w:lineRule="auto"/>
              <w:jc w:val="center"/>
              <w:rPr>
                <w:rFonts w:ascii="Arial Narrow" w:hAnsi="Arial Narrow" w:cs="Arial Narrow"/>
                <w:b/>
                <w:bCs/>
                <w:sz w:val="16"/>
                <w:szCs w:val="16"/>
                <w:lang w:val="es-PE" w:eastAsia="es-PE"/>
              </w:rPr>
            </w:pPr>
            <w:r w:rsidRPr="000455C0">
              <w:rPr>
                <w:rFonts w:ascii="Arial Narrow" w:hAnsi="Arial Narrow" w:cs="Arial Narrow"/>
                <w:sz w:val="16"/>
                <w:szCs w:val="16"/>
                <w:lang w:val="es-PE" w:eastAsia="es-PE"/>
              </w:rPr>
              <w:t>7</w:t>
            </w:r>
          </w:p>
        </w:tc>
        <w:tc>
          <w:tcPr>
            <w:tcW w:w="1472"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Informe de seguimiento</w:t>
            </w:r>
          </w:p>
        </w:tc>
        <w:tc>
          <w:tcPr>
            <w:tcW w:w="1925"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Análisis del estado del proyecto</w:t>
            </w:r>
          </w:p>
        </w:tc>
        <w:tc>
          <w:tcPr>
            <w:tcW w:w="1615"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Estado del proyecto</w:t>
            </w:r>
          </w:p>
        </w:tc>
        <w:tc>
          <w:tcPr>
            <w:tcW w:w="4039" w:type="dxa"/>
            <w:tcBorders>
              <w:left w:val="nil"/>
              <w:right w:val="nil"/>
            </w:tcBorders>
            <w:shd w:val="pct25" w:color="auto" w:fill="auto"/>
          </w:tcPr>
          <w:p w:rsidR="000455C0" w:rsidRPr="000455C0" w:rsidRDefault="000455C0" w:rsidP="000455C0">
            <w:pPr>
              <w:spacing w:after="0" w:line="240" w:lineRule="auto"/>
              <w:jc w:val="both"/>
              <w:rPr>
                <w:rFonts w:ascii="Arial Narrow" w:hAnsi="Arial Narrow" w:cs="Arial Narrow"/>
                <w:sz w:val="16"/>
                <w:szCs w:val="16"/>
                <w:lang w:val="es-PE" w:eastAsia="es-PE"/>
              </w:rPr>
            </w:pPr>
            <w:r w:rsidRPr="000455C0">
              <w:rPr>
                <w:rFonts w:ascii="Arial Narrow" w:hAnsi="Arial Narrow" w:cs="Arial Narrow"/>
                <w:sz w:val="16"/>
                <w:szCs w:val="16"/>
                <w:lang w:val="es-PE" w:eastAsia="es-PE"/>
              </w:rPr>
              <w:t>El Jefe del Departamento de Proyectos se encarga de analizar el  estado en el que se encuentra el proyecto en función a los Informes de seguimiento que realiza el Oficial de Proyecto.</w:t>
            </w:r>
          </w:p>
          <w:p w:rsidR="000455C0" w:rsidRPr="000455C0" w:rsidRDefault="000455C0" w:rsidP="000455C0">
            <w:pPr>
              <w:spacing w:after="0" w:line="240" w:lineRule="auto"/>
              <w:jc w:val="both"/>
              <w:rPr>
                <w:rFonts w:ascii="Arial Narrow" w:hAnsi="Arial Narrow" w:cs="Arial Narrow"/>
                <w:sz w:val="16"/>
                <w:szCs w:val="16"/>
                <w:lang w:val="es-PE" w:eastAsia="es-PE"/>
              </w:rPr>
            </w:pPr>
            <w:r w:rsidRPr="000455C0">
              <w:rPr>
                <w:rFonts w:ascii="Arial Narrow" w:hAnsi="Arial Narrow" w:cs="Arial Narrow"/>
                <w:sz w:val="16"/>
                <w:szCs w:val="16"/>
                <w:lang w:val="es-PE" w:eastAsia="es-PE"/>
              </w:rPr>
              <w:t>En caso determine que el proyecto no se encuentra realizando correctamente procede a dar inicio a la actividad Realizar ajuste de proyecto.</w:t>
            </w:r>
          </w:p>
        </w:tc>
        <w:tc>
          <w:tcPr>
            <w:tcW w:w="1840"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Jefe del Departamento de Proyectos</w:t>
            </w:r>
          </w:p>
        </w:tc>
        <w:tc>
          <w:tcPr>
            <w:tcW w:w="1322"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Manual</w:t>
            </w:r>
          </w:p>
        </w:tc>
        <w:tc>
          <w:tcPr>
            <w:tcW w:w="858" w:type="dxa"/>
            <w:tcBorders>
              <w:lef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1 día</w:t>
            </w:r>
          </w:p>
        </w:tc>
      </w:tr>
      <w:tr w:rsidR="000455C0" w:rsidRPr="000455C0" w:rsidTr="000455C0">
        <w:trPr>
          <w:trHeight w:val="776"/>
        </w:trPr>
        <w:tc>
          <w:tcPr>
            <w:tcW w:w="581" w:type="dxa"/>
            <w:tcBorders>
              <w:right w:val="nil"/>
            </w:tcBorders>
          </w:tcPr>
          <w:p w:rsidR="000455C0" w:rsidRPr="000455C0" w:rsidRDefault="000455C0" w:rsidP="000455C0">
            <w:pPr>
              <w:spacing w:after="0" w:line="240" w:lineRule="auto"/>
              <w:jc w:val="center"/>
              <w:rPr>
                <w:rFonts w:ascii="Arial Narrow" w:hAnsi="Arial Narrow" w:cs="Arial Narrow"/>
                <w:b/>
                <w:bCs/>
                <w:sz w:val="16"/>
                <w:szCs w:val="16"/>
                <w:lang w:val="es-PE" w:eastAsia="es-PE"/>
              </w:rPr>
            </w:pPr>
            <w:r w:rsidRPr="000455C0">
              <w:rPr>
                <w:rFonts w:ascii="Arial Narrow" w:hAnsi="Arial Narrow" w:cs="Arial Narrow"/>
                <w:sz w:val="16"/>
                <w:szCs w:val="16"/>
                <w:lang w:val="es-PE" w:eastAsia="es-PE"/>
              </w:rPr>
              <w:t>7.1</w:t>
            </w:r>
          </w:p>
        </w:tc>
        <w:tc>
          <w:tcPr>
            <w:tcW w:w="1472"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Estado del proyecto</w:t>
            </w:r>
          </w:p>
        </w:tc>
        <w:tc>
          <w:tcPr>
            <w:tcW w:w="1925"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Realizar ajuste de proyecto</w:t>
            </w:r>
          </w:p>
        </w:tc>
        <w:tc>
          <w:tcPr>
            <w:tcW w:w="1615"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Ajuste del Proyecto</w:t>
            </w:r>
          </w:p>
        </w:tc>
        <w:tc>
          <w:tcPr>
            <w:tcW w:w="4039" w:type="dxa"/>
            <w:tcBorders>
              <w:left w:val="nil"/>
              <w:right w:val="nil"/>
            </w:tcBorders>
          </w:tcPr>
          <w:p w:rsidR="000455C0" w:rsidRPr="000455C0" w:rsidRDefault="000455C0" w:rsidP="000455C0">
            <w:pPr>
              <w:spacing w:after="0" w:line="240" w:lineRule="auto"/>
              <w:jc w:val="both"/>
              <w:rPr>
                <w:rFonts w:ascii="Arial Narrow" w:hAnsi="Arial Narrow" w:cs="Arial Narrow"/>
                <w:sz w:val="16"/>
                <w:szCs w:val="16"/>
                <w:lang w:val="es-PE" w:eastAsia="es-PE"/>
              </w:rPr>
            </w:pPr>
            <w:r w:rsidRPr="000455C0">
              <w:rPr>
                <w:rFonts w:ascii="Arial Narrow" w:hAnsi="Arial Narrow" w:cs="Arial Narrow"/>
                <w:sz w:val="16"/>
                <w:szCs w:val="16"/>
                <w:lang w:val="es-PE" w:eastAsia="es-PE"/>
              </w:rPr>
              <w:t>Se procede a realizar un ajuste a la ejecución del proyecto para minimizar el impacto de los problemas ocurridos en su ejecución.</w:t>
            </w:r>
          </w:p>
        </w:tc>
        <w:tc>
          <w:tcPr>
            <w:tcW w:w="1840"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Jefe del Departamento de Proyectos</w:t>
            </w:r>
          </w:p>
        </w:tc>
        <w:tc>
          <w:tcPr>
            <w:tcW w:w="1322"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Manual</w:t>
            </w:r>
          </w:p>
        </w:tc>
        <w:tc>
          <w:tcPr>
            <w:tcW w:w="858" w:type="dxa"/>
            <w:tcBorders>
              <w:lef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1 día</w:t>
            </w:r>
          </w:p>
        </w:tc>
      </w:tr>
      <w:tr w:rsidR="000455C0" w:rsidRPr="000455C0" w:rsidTr="000455C0">
        <w:trPr>
          <w:trHeight w:val="776"/>
        </w:trPr>
        <w:tc>
          <w:tcPr>
            <w:tcW w:w="581" w:type="dxa"/>
            <w:tcBorders>
              <w:right w:val="nil"/>
            </w:tcBorders>
            <w:shd w:val="pct25" w:color="auto" w:fill="auto"/>
          </w:tcPr>
          <w:p w:rsidR="000455C0" w:rsidRPr="000455C0" w:rsidRDefault="000455C0" w:rsidP="000455C0">
            <w:pPr>
              <w:spacing w:after="0" w:line="240" w:lineRule="auto"/>
              <w:jc w:val="center"/>
              <w:rPr>
                <w:rFonts w:ascii="Arial Narrow" w:hAnsi="Arial Narrow" w:cs="Arial Narrow"/>
                <w:b/>
                <w:bCs/>
                <w:sz w:val="16"/>
                <w:szCs w:val="16"/>
                <w:lang w:val="es-PE" w:eastAsia="es-PE"/>
              </w:rPr>
            </w:pPr>
            <w:r w:rsidRPr="000455C0">
              <w:rPr>
                <w:rFonts w:ascii="Arial Narrow" w:hAnsi="Arial Narrow" w:cs="Arial Narrow"/>
                <w:sz w:val="16"/>
                <w:szCs w:val="16"/>
                <w:lang w:val="es-PE" w:eastAsia="es-PE"/>
              </w:rPr>
              <w:t>8</w:t>
            </w:r>
          </w:p>
        </w:tc>
        <w:tc>
          <w:tcPr>
            <w:tcW w:w="1472"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Tarea ejecutada</w:t>
            </w:r>
          </w:p>
        </w:tc>
        <w:tc>
          <w:tcPr>
            <w:tcW w:w="1925"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¿Requiere Construcción?</w:t>
            </w:r>
          </w:p>
        </w:tc>
        <w:tc>
          <w:tcPr>
            <w:tcW w:w="1615"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No requiere construcción</w:t>
            </w:r>
          </w:p>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Sí requiere construcción</w:t>
            </w:r>
          </w:p>
        </w:tc>
        <w:tc>
          <w:tcPr>
            <w:tcW w:w="4039" w:type="dxa"/>
            <w:tcBorders>
              <w:left w:val="nil"/>
              <w:right w:val="nil"/>
            </w:tcBorders>
            <w:shd w:val="pct25" w:color="auto" w:fill="auto"/>
          </w:tcPr>
          <w:p w:rsidR="000455C0" w:rsidRPr="000455C0" w:rsidRDefault="000455C0" w:rsidP="000455C0">
            <w:pPr>
              <w:spacing w:after="0" w:line="240" w:lineRule="auto"/>
              <w:jc w:val="both"/>
              <w:rPr>
                <w:rFonts w:ascii="Arial Narrow" w:hAnsi="Arial Narrow" w:cs="Arial Narrow"/>
                <w:sz w:val="16"/>
                <w:szCs w:val="16"/>
                <w:lang w:val="es-PE" w:eastAsia="es-PE"/>
              </w:rPr>
            </w:pPr>
            <w:r w:rsidRPr="000455C0">
              <w:rPr>
                <w:rFonts w:ascii="Arial Narrow" w:hAnsi="Arial Narrow" w:cs="Arial Narrow"/>
                <w:sz w:val="16"/>
                <w:szCs w:val="16"/>
                <w:lang w:val="es-PE" w:eastAsia="es-PE"/>
              </w:rPr>
              <w:t>El área ejecutora determina si es que el proyecto requiere de alguna construcción.</w:t>
            </w:r>
          </w:p>
        </w:tc>
        <w:tc>
          <w:tcPr>
            <w:tcW w:w="1840"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xml:space="preserve"> Área ejecutora</w:t>
            </w:r>
          </w:p>
        </w:tc>
        <w:tc>
          <w:tcPr>
            <w:tcW w:w="1322"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Manual</w:t>
            </w:r>
          </w:p>
        </w:tc>
        <w:tc>
          <w:tcPr>
            <w:tcW w:w="858" w:type="dxa"/>
            <w:tcBorders>
              <w:lef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1 hora</w:t>
            </w:r>
          </w:p>
        </w:tc>
      </w:tr>
      <w:tr w:rsidR="000455C0" w:rsidRPr="000455C0" w:rsidTr="000455C0">
        <w:trPr>
          <w:trHeight w:val="776"/>
        </w:trPr>
        <w:tc>
          <w:tcPr>
            <w:tcW w:w="581" w:type="dxa"/>
            <w:tcBorders>
              <w:right w:val="nil"/>
            </w:tcBorders>
          </w:tcPr>
          <w:p w:rsidR="000455C0" w:rsidRPr="000455C0" w:rsidRDefault="000455C0" w:rsidP="000455C0">
            <w:pPr>
              <w:spacing w:after="0" w:line="240" w:lineRule="auto"/>
              <w:jc w:val="center"/>
              <w:rPr>
                <w:rFonts w:ascii="Arial Narrow" w:hAnsi="Arial Narrow" w:cs="Arial Narrow"/>
                <w:b/>
                <w:bCs/>
                <w:sz w:val="16"/>
                <w:szCs w:val="16"/>
                <w:lang w:val="es-PE" w:eastAsia="es-PE"/>
              </w:rPr>
            </w:pPr>
            <w:r w:rsidRPr="000455C0">
              <w:rPr>
                <w:rFonts w:ascii="Arial Narrow" w:hAnsi="Arial Narrow" w:cs="Arial Narrow"/>
                <w:sz w:val="16"/>
                <w:szCs w:val="16"/>
                <w:lang w:val="es-PE" w:eastAsia="es-PE"/>
              </w:rPr>
              <w:t>9</w:t>
            </w:r>
          </w:p>
        </w:tc>
        <w:tc>
          <w:tcPr>
            <w:tcW w:w="1472"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Sí requiere construcción</w:t>
            </w:r>
          </w:p>
        </w:tc>
        <w:tc>
          <w:tcPr>
            <w:tcW w:w="1925"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Especificar requerimientos de construcción</w:t>
            </w:r>
          </w:p>
        </w:tc>
        <w:tc>
          <w:tcPr>
            <w:tcW w:w="1615"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Requerimientos de construcción</w:t>
            </w:r>
          </w:p>
        </w:tc>
        <w:tc>
          <w:tcPr>
            <w:tcW w:w="4039" w:type="dxa"/>
            <w:tcBorders>
              <w:left w:val="nil"/>
              <w:right w:val="nil"/>
            </w:tcBorders>
          </w:tcPr>
          <w:p w:rsidR="000455C0" w:rsidRPr="000455C0" w:rsidRDefault="000455C0" w:rsidP="000455C0">
            <w:pPr>
              <w:spacing w:after="0" w:line="240" w:lineRule="auto"/>
              <w:jc w:val="both"/>
              <w:rPr>
                <w:rFonts w:ascii="Arial Narrow" w:hAnsi="Arial Narrow" w:cs="Arial Narrow"/>
                <w:sz w:val="16"/>
                <w:szCs w:val="16"/>
                <w:lang w:val="es-PE" w:eastAsia="es-PE"/>
              </w:rPr>
            </w:pPr>
            <w:r w:rsidRPr="000455C0">
              <w:rPr>
                <w:rFonts w:ascii="Arial Narrow" w:hAnsi="Arial Narrow" w:cs="Arial Narrow"/>
                <w:sz w:val="16"/>
                <w:szCs w:val="16"/>
                <w:lang w:val="es-PE" w:eastAsia="es-PE"/>
              </w:rPr>
              <w:t>El área ejecutora realiza el Listado de especificaciones técnicas a enviar  al Departamento de Administración y Abastecimiento para que éste haga efectiva la obra.</w:t>
            </w:r>
          </w:p>
        </w:tc>
        <w:tc>
          <w:tcPr>
            <w:tcW w:w="1840"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xml:space="preserve"> Área ejecutora</w:t>
            </w:r>
          </w:p>
        </w:tc>
        <w:tc>
          <w:tcPr>
            <w:tcW w:w="1322"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Manual</w:t>
            </w:r>
          </w:p>
        </w:tc>
        <w:tc>
          <w:tcPr>
            <w:tcW w:w="858" w:type="dxa"/>
            <w:tcBorders>
              <w:lef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1 día</w:t>
            </w:r>
          </w:p>
        </w:tc>
      </w:tr>
      <w:tr w:rsidR="000455C0" w:rsidRPr="000455C0" w:rsidTr="000455C0">
        <w:trPr>
          <w:trHeight w:val="776"/>
        </w:trPr>
        <w:tc>
          <w:tcPr>
            <w:tcW w:w="581" w:type="dxa"/>
            <w:tcBorders>
              <w:right w:val="nil"/>
            </w:tcBorders>
            <w:shd w:val="pct25" w:color="auto" w:fill="auto"/>
          </w:tcPr>
          <w:p w:rsidR="000455C0" w:rsidRPr="000455C0" w:rsidRDefault="000455C0" w:rsidP="000455C0">
            <w:pPr>
              <w:spacing w:after="0" w:line="240" w:lineRule="auto"/>
              <w:jc w:val="center"/>
              <w:rPr>
                <w:rFonts w:ascii="Arial Narrow" w:hAnsi="Arial Narrow" w:cs="Arial Narrow"/>
                <w:b/>
                <w:bCs/>
                <w:sz w:val="16"/>
                <w:szCs w:val="16"/>
                <w:lang w:val="es-PE" w:eastAsia="es-PE"/>
              </w:rPr>
            </w:pPr>
            <w:r w:rsidRPr="000455C0">
              <w:rPr>
                <w:rFonts w:ascii="Arial Narrow" w:hAnsi="Arial Narrow" w:cs="Arial Narrow"/>
                <w:sz w:val="16"/>
                <w:szCs w:val="16"/>
                <w:lang w:val="es-PE" w:eastAsia="es-PE"/>
              </w:rPr>
              <w:t>10</w:t>
            </w:r>
          </w:p>
        </w:tc>
        <w:tc>
          <w:tcPr>
            <w:tcW w:w="1472"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No requiere construcción</w:t>
            </w:r>
          </w:p>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Requerimientos de construcción</w:t>
            </w:r>
          </w:p>
        </w:tc>
        <w:tc>
          <w:tcPr>
            <w:tcW w:w="1925"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¿Requiere recurso?</w:t>
            </w:r>
          </w:p>
        </w:tc>
        <w:tc>
          <w:tcPr>
            <w:tcW w:w="1615"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No requiere recursos</w:t>
            </w:r>
          </w:p>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Sí requiere recursos</w:t>
            </w:r>
          </w:p>
        </w:tc>
        <w:tc>
          <w:tcPr>
            <w:tcW w:w="4039" w:type="dxa"/>
            <w:tcBorders>
              <w:left w:val="nil"/>
              <w:right w:val="nil"/>
            </w:tcBorders>
            <w:shd w:val="pct25" w:color="auto" w:fill="auto"/>
          </w:tcPr>
          <w:p w:rsidR="000455C0" w:rsidRPr="000455C0" w:rsidRDefault="000455C0" w:rsidP="000455C0">
            <w:pPr>
              <w:spacing w:after="0" w:line="240" w:lineRule="auto"/>
              <w:jc w:val="both"/>
              <w:rPr>
                <w:rFonts w:ascii="Arial Narrow" w:hAnsi="Arial Narrow" w:cs="Arial Narrow"/>
                <w:sz w:val="16"/>
                <w:szCs w:val="16"/>
                <w:lang w:val="es-PE" w:eastAsia="es-PE"/>
              </w:rPr>
            </w:pPr>
            <w:r w:rsidRPr="000455C0">
              <w:rPr>
                <w:rFonts w:ascii="Arial Narrow" w:hAnsi="Arial Narrow" w:cs="Arial Narrow"/>
                <w:sz w:val="16"/>
                <w:szCs w:val="16"/>
                <w:lang w:val="es-PE" w:eastAsia="es-PE"/>
              </w:rPr>
              <w:t>El área ejecutora determina si es que el proyecto requiere de la implementación de algún tipo de recurso, ya sea por motivo de una construcción realizada ó necesidad propia del proyecto.</w:t>
            </w:r>
          </w:p>
        </w:tc>
        <w:tc>
          <w:tcPr>
            <w:tcW w:w="1840"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xml:space="preserve"> Área ejecutora</w:t>
            </w:r>
          </w:p>
        </w:tc>
        <w:tc>
          <w:tcPr>
            <w:tcW w:w="1322"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Manual</w:t>
            </w:r>
          </w:p>
        </w:tc>
        <w:tc>
          <w:tcPr>
            <w:tcW w:w="858" w:type="dxa"/>
            <w:tcBorders>
              <w:lef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1 hora</w:t>
            </w:r>
          </w:p>
        </w:tc>
      </w:tr>
      <w:tr w:rsidR="000455C0" w:rsidRPr="000455C0" w:rsidTr="000455C0">
        <w:trPr>
          <w:trHeight w:val="776"/>
        </w:trPr>
        <w:tc>
          <w:tcPr>
            <w:tcW w:w="581" w:type="dxa"/>
            <w:tcBorders>
              <w:right w:val="nil"/>
            </w:tcBorders>
          </w:tcPr>
          <w:p w:rsidR="000455C0" w:rsidRPr="000455C0" w:rsidRDefault="000455C0" w:rsidP="000455C0">
            <w:pPr>
              <w:spacing w:after="0" w:line="240" w:lineRule="auto"/>
              <w:jc w:val="center"/>
              <w:rPr>
                <w:rFonts w:ascii="Arial Narrow" w:hAnsi="Arial Narrow" w:cs="Arial Narrow"/>
                <w:b/>
                <w:bCs/>
                <w:sz w:val="16"/>
                <w:szCs w:val="16"/>
                <w:lang w:val="es-PE" w:eastAsia="es-PE"/>
              </w:rPr>
            </w:pPr>
            <w:r w:rsidRPr="000455C0">
              <w:rPr>
                <w:rFonts w:ascii="Arial Narrow" w:hAnsi="Arial Narrow" w:cs="Arial Narrow"/>
                <w:sz w:val="16"/>
                <w:szCs w:val="16"/>
                <w:lang w:val="es-PE" w:eastAsia="es-PE"/>
              </w:rPr>
              <w:t>11</w:t>
            </w:r>
          </w:p>
        </w:tc>
        <w:tc>
          <w:tcPr>
            <w:tcW w:w="1472"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Sí requiere recursos</w:t>
            </w:r>
          </w:p>
        </w:tc>
        <w:tc>
          <w:tcPr>
            <w:tcW w:w="1925"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Especificar recursos a  aprovisionar</w:t>
            </w:r>
          </w:p>
          <w:p w:rsidR="000455C0" w:rsidRPr="000455C0" w:rsidRDefault="000455C0" w:rsidP="000455C0">
            <w:pPr>
              <w:spacing w:after="0" w:line="240" w:lineRule="auto"/>
              <w:rPr>
                <w:rFonts w:ascii="Arial Narrow" w:hAnsi="Arial Narrow" w:cs="Arial Narrow"/>
                <w:sz w:val="16"/>
                <w:szCs w:val="16"/>
                <w:lang w:val="es-PE" w:eastAsia="es-PE"/>
              </w:rPr>
            </w:pPr>
          </w:p>
        </w:tc>
        <w:tc>
          <w:tcPr>
            <w:tcW w:w="1615"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Lista de requerimientos de recursos</w:t>
            </w:r>
          </w:p>
        </w:tc>
        <w:tc>
          <w:tcPr>
            <w:tcW w:w="4039" w:type="dxa"/>
            <w:tcBorders>
              <w:left w:val="nil"/>
              <w:right w:val="nil"/>
            </w:tcBorders>
          </w:tcPr>
          <w:p w:rsidR="000455C0" w:rsidRPr="000455C0" w:rsidRDefault="000455C0" w:rsidP="000455C0">
            <w:pPr>
              <w:spacing w:after="0" w:line="240" w:lineRule="auto"/>
              <w:jc w:val="both"/>
              <w:rPr>
                <w:rFonts w:ascii="Arial Narrow" w:hAnsi="Arial Narrow" w:cs="Arial Narrow"/>
                <w:sz w:val="16"/>
                <w:szCs w:val="16"/>
                <w:lang w:val="es-PE" w:eastAsia="es-PE"/>
              </w:rPr>
            </w:pPr>
            <w:r w:rsidRPr="000455C0">
              <w:rPr>
                <w:rFonts w:ascii="Arial Narrow" w:hAnsi="Arial Narrow" w:cs="Arial Narrow"/>
                <w:sz w:val="16"/>
                <w:szCs w:val="16"/>
                <w:lang w:val="es-PE" w:eastAsia="es-PE"/>
              </w:rPr>
              <w:t>El área ejecutora determina los recursos a  aprovisionar y procede a elaborar la Lista de requerimientos de recursos.</w:t>
            </w:r>
          </w:p>
        </w:tc>
        <w:tc>
          <w:tcPr>
            <w:tcW w:w="1840"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xml:space="preserve"> Área ejecutora</w:t>
            </w:r>
          </w:p>
        </w:tc>
        <w:tc>
          <w:tcPr>
            <w:tcW w:w="1322"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Manual</w:t>
            </w:r>
          </w:p>
        </w:tc>
        <w:tc>
          <w:tcPr>
            <w:tcW w:w="858" w:type="dxa"/>
            <w:tcBorders>
              <w:lef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1 hora</w:t>
            </w:r>
          </w:p>
        </w:tc>
      </w:tr>
      <w:tr w:rsidR="000455C0" w:rsidRPr="000455C0" w:rsidTr="000455C0">
        <w:trPr>
          <w:trHeight w:val="776"/>
        </w:trPr>
        <w:tc>
          <w:tcPr>
            <w:tcW w:w="581" w:type="dxa"/>
            <w:tcBorders>
              <w:right w:val="nil"/>
            </w:tcBorders>
            <w:shd w:val="pct25" w:color="auto" w:fill="auto"/>
          </w:tcPr>
          <w:p w:rsidR="000455C0" w:rsidRPr="000455C0" w:rsidRDefault="000455C0" w:rsidP="000455C0">
            <w:pPr>
              <w:spacing w:after="0" w:line="240" w:lineRule="auto"/>
              <w:jc w:val="center"/>
              <w:rPr>
                <w:rFonts w:ascii="Arial Narrow" w:hAnsi="Arial Narrow" w:cs="Arial Narrow"/>
                <w:b/>
                <w:bCs/>
                <w:sz w:val="16"/>
                <w:szCs w:val="16"/>
                <w:lang w:val="es-PE" w:eastAsia="es-PE"/>
              </w:rPr>
            </w:pPr>
            <w:r w:rsidRPr="000455C0">
              <w:rPr>
                <w:rFonts w:ascii="Arial Narrow" w:hAnsi="Arial Narrow" w:cs="Arial Narrow"/>
                <w:b/>
                <w:bCs/>
                <w:sz w:val="16"/>
                <w:szCs w:val="16"/>
                <w:lang w:val="es-PE" w:eastAsia="es-PE"/>
              </w:rPr>
              <w:t>12</w:t>
            </w:r>
          </w:p>
        </w:tc>
        <w:tc>
          <w:tcPr>
            <w:tcW w:w="1472"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Estado del proyecto</w:t>
            </w:r>
          </w:p>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Lista de requerimientos de recursos</w:t>
            </w:r>
          </w:p>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No requiere recursos</w:t>
            </w:r>
          </w:p>
        </w:tc>
        <w:tc>
          <w:tcPr>
            <w:tcW w:w="1925"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Repartir</w:t>
            </w:r>
          </w:p>
        </w:tc>
        <w:tc>
          <w:tcPr>
            <w:tcW w:w="1615"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Necesidad de evaluación de uso</w:t>
            </w:r>
          </w:p>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Necesidad de elaborar informe final</w:t>
            </w:r>
          </w:p>
        </w:tc>
        <w:tc>
          <w:tcPr>
            <w:tcW w:w="4039" w:type="dxa"/>
            <w:tcBorders>
              <w:left w:val="nil"/>
              <w:right w:val="nil"/>
            </w:tcBorders>
            <w:shd w:val="pct25" w:color="auto" w:fill="auto"/>
          </w:tcPr>
          <w:p w:rsidR="000455C0" w:rsidRPr="000455C0" w:rsidRDefault="000455C0" w:rsidP="000455C0">
            <w:pPr>
              <w:spacing w:after="0" w:line="240" w:lineRule="auto"/>
              <w:jc w:val="both"/>
              <w:rPr>
                <w:rFonts w:ascii="Arial Narrow" w:hAnsi="Arial Narrow" w:cs="Arial Narrow"/>
                <w:sz w:val="16"/>
                <w:szCs w:val="16"/>
                <w:lang w:val="es-PE" w:eastAsia="es-PE"/>
              </w:rPr>
            </w:pPr>
            <w:r w:rsidRPr="000455C0">
              <w:rPr>
                <w:rFonts w:ascii="Arial Narrow" w:hAnsi="Arial Narrow" w:cs="Arial Narrow"/>
                <w:sz w:val="16"/>
                <w:szCs w:val="16"/>
                <w:lang w:val="es-PE" w:eastAsia="es-PE"/>
              </w:rPr>
              <w:t xml:space="preserve">Una vez ejecutado el proyecto se procede a repartir las tareas que el Oficial de proyecto y las áreas ejecutoras realizarán. </w:t>
            </w:r>
          </w:p>
        </w:tc>
        <w:tc>
          <w:tcPr>
            <w:tcW w:w="1840"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xml:space="preserve"> Área ejecutora</w:t>
            </w:r>
          </w:p>
        </w:tc>
        <w:tc>
          <w:tcPr>
            <w:tcW w:w="1322"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Manual</w:t>
            </w:r>
          </w:p>
        </w:tc>
        <w:tc>
          <w:tcPr>
            <w:tcW w:w="858" w:type="dxa"/>
            <w:tcBorders>
              <w:lef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1 min.</w:t>
            </w:r>
          </w:p>
        </w:tc>
      </w:tr>
      <w:tr w:rsidR="000455C0" w:rsidRPr="000455C0" w:rsidTr="000455C0">
        <w:trPr>
          <w:trHeight w:val="776"/>
        </w:trPr>
        <w:tc>
          <w:tcPr>
            <w:tcW w:w="581" w:type="dxa"/>
            <w:tcBorders>
              <w:right w:val="nil"/>
            </w:tcBorders>
          </w:tcPr>
          <w:p w:rsidR="000455C0" w:rsidRPr="000455C0" w:rsidRDefault="000455C0" w:rsidP="000455C0">
            <w:pPr>
              <w:spacing w:after="0" w:line="240" w:lineRule="auto"/>
              <w:jc w:val="center"/>
              <w:rPr>
                <w:rFonts w:ascii="Arial Narrow" w:hAnsi="Arial Narrow" w:cs="Arial Narrow"/>
                <w:b/>
                <w:bCs/>
                <w:sz w:val="16"/>
                <w:szCs w:val="16"/>
                <w:lang w:val="es-PE" w:eastAsia="es-PE"/>
              </w:rPr>
            </w:pPr>
            <w:r w:rsidRPr="000455C0">
              <w:rPr>
                <w:rFonts w:ascii="Arial Narrow" w:hAnsi="Arial Narrow" w:cs="Arial Narrow"/>
                <w:sz w:val="16"/>
                <w:szCs w:val="16"/>
                <w:lang w:val="es-PE" w:eastAsia="es-PE"/>
              </w:rPr>
              <w:t>13</w:t>
            </w:r>
          </w:p>
        </w:tc>
        <w:tc>
          <w:tcPr>
            <w:tcW w:w="1472"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Necesidad de elaborar informe final</w:t>
            </w:r>
          </w:p>
        </w:tc>
        <w:tc>
          <w:tcPr>
            <w:tcW w:w="1925"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¿Requiere evaluación?</w:t>
            </w:r>
          </w:p>
        </w:tc>
        <w:tc>
          <w:tcPr>
            <w:tcW w:w="1615"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Sí requiere evaluación</w:t>
            </w:r>
          </w:p>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xml:space="preserve">- No requiere evaluación </w:t>
            </w:r>
          </w:p>
        </w:tc>
        <w:tc>
          <w:tcPr>
            <w:tcW w:w="4039" w:type="dxa"/>
            <w:tcBorders>
              <w:left w:val="nil"/>
              <w:right w:val="nil"/>
            </w:tcBorders>
          </w:tcPr>
          <w:p w:rsidR="000455C0" w:rsidRPr="000455C0" w:rsidRDefault="000455C0" w:rsidP="000455C0">
            <w:pPr>
              <w:spacing w:after="0" w:line="240" w:lineRule="auto"/>
              <w:jc w:val="both"/>
              <w:rPr>
                <w:rFonts w:ascii="Arial Narrow" w:hAnsi="Arial Narrow" w:cs="Arial Narrow"/>
                <w:sz w:val="16"/>
                <w:szCs w:val="16"/>
                <w:lang w:val="es-PE" w:eastAsia="es-PE"/>
              </w:rPr>
            </w:pPr>
            <w:r w:rsidRPr="000455C0">
              <w:rPr>
                <w:rFonts w:ascii="Arial Narrow" w:hAnsi="Arial Narrow" w:cs="Arial Narrow"/>
                <w:sz w:val="16"/>
                <w:szCs w:val="16"/>
                <w:lang w:val="es-PE" w:eastAsia="es-PE"/>
              </w:rPr>
              <w:t>El Oficial del Proyectos procede a verificar si es que el proyecto requiere ser evaluado ó no, de acuerdo a la solicitud de la Financiera.</w:t>
            </w:r>
          </w:p>
        </w:tc>
        <w:tc>
          <w:tcPr>
            <w:tcW w:w="1840"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xml:space="preserve"> Oficial de Proyectos</w:t>
            </w:r>
          </w:p>
        </w:tc>
        <w:tc>
          <w:tcPr>
            <w:tcW w:w="1322"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Manual</w:t>
            </w:r>
          </w:p>
        </w:tc>
        <w:tc>
          <w:tcPr>
            <w:tcW w:w="858" w:type="dxa"/>
            <w:tcBorders>
              <w:lef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1 min.</w:t>
            </w:r>
          </w:p>
        </w:tc>
      </w:tr>
      <w:tr w:rsidR="000455C0" w:rsidRPr="000455C0" w:rsidTr="000455C0">
        <w:trPr>
          <w:trHeight w:val="776"/>
        </w:trPr>
        <w:tc>
          <w:tcPr>
            <w:tcW w:w="581" w:type="dxa"/>
            <w:tcBorders>
              <w:right w:val="nil"/>
            </w:tcBorders>
            <w:shd w:val="pct25" w:color="auto" w:fill="auto"/>
          </w:tcPr>
          <w:p w:rsidR="000455C0" w:rsidRPr="000455C0" w:rsidRDefault="000455C0" w:rsidP="000455C0">
            <w:pPr>
              <w:spacing w:after="0" w:line="240" w:lineRule="auto"/>
              <w:jc w:val="center"/>
              <w:rPr>
                <w:rFonts w:ascii="Arial Narrow" w:hAnsi="Arial Narrow" w:cs="Arial Narrow"/>
                <w:b/>
                <w:bCs/>
                <w:sz w:val="16"/>
                <w:szCs w:val="16"/>
                <w:lang w:val="es-PE" w:eastAsia="es-PE"/>
              </w:rPr>
            </w:pPr>
            <w:r w:rsidRPr="000455C0">
              <w:rPr>
                <w:rFonts w:ascii="Arial Narrow" w:hAnsi="Arial Narrow" w:cs="Arial Narrow"/>
                <w:sz w:val="16"/>
                <w:szCs w:val="16"/>
                <w:lang w:val="es-PE" w:eastAsia="es-PE"/>
              </w:rPr>
              <w:t>14</w:t>
            </w:r>
          </w:p>
        </w:tc>
        <w:tc>
          <w:tcPr>
            <w:tcW w:w="1472"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Sí requiere evaluación</w:t>
            </w:r>
          </w:p>
          <w:p w:rsidR="000455C0" w:rsidRPr="000455C0" w:rsidRDefault="000455C0" w:rsidP="000455C0">
            <w:pPr>
              <w:spacing w:after="0" w:line="240" w:lineRule="auto"/>
              <w:rPr>
                <w:rFonts w:ascii="Arial Narrow" w:hAnsi="Arial Narrow" w:cs="Arial Narrow"/>
                <w:sz w:val="16"/>
                <w:szCs w:val="16"/>
                <w:lang w:val="es-PE" w:eastAsia="es-PE"/>
              </w:rPr>
            </w:pPr>
          </w:p>
        </w:tc>
        <w:tc>
          <w:tcPr>
            <w:tcW w:w="1925"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Evaluar Proyecto</w:t>
            </w:r>
          </w:p>
        </w:tc>
        <w:tc>
          <w:tcPr>
            <w:tcW w:w="1615"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Resultado</w:t>
            </w:r>
          </w:p>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Evaluación</w:t>
            </w:r>
          </w:p>
        </w:tc>
        <w:tc>
          <w:tcPr>
            <w:tcW w:w="4039" w:type="dxa"/>
            <w:tcBorders>
              <w:left w:val="nil"/>
              <w:right w:val="nil"/>
            </w:tcBorders>
            <w:shd w:val="pct25" w:color="auto" w:fill="auto"/>
          </w:tcPr>
          <w:p w:rsidR="000455C0" w:rsidRPr="000455C0" w:rsidRDefault="000455C0" w:rsidP="000455C0">
            <w:pPr>
              <w:spacing w:after="0" w:line="240" w:lineRule="auto"/>
              <w:jc w:val="both"/>
              <w:rPr>
                <w:rFonts w:ascii="Arial Narrow" w:hAnsi="Arial Narrow" w:cs="Arial Narrow"/>
                <w:sz w:val="16"/>
                <w:szCs w:val="16"/>
                <w:lang w:val="es-PE" w:eastAsia="es-PE"/>
              </w:rPr>
            </w:pPr>
            <w:r w:rsidRPr="000455C0">
              <w:rPr>
                <w:rFonts w:ascii="Arial Narrow" w:hAnsi="Arial Narrow" w:cs="Arial Narrow"/>
                <w:sz w:val="16"/>
                <w:szCs w:val="16"/>
                <w:lang w:val="es-PE" w:eastAsia="es-PE"/>
              </w:rPr>
              <w:t>El proyecto realizado pasa a ser verificado por una empresa evaluadora y ésta elabora un Informe sobre el resultado de la evaluación.</w:t>
            </w:r>
          </w:p>
        </w:tc>
        <w:tc>
          <w:tcPr>
            <w:tcW w:w="1840"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xml:space="preserve"> Oficial de Proyectos</w:t>
            </w:r>
          </w:p>
        </w:tc>
        <w:tc>
          <w:tcPr>
            <w:tcW w:w="1322" w:type="dxa"/>
            <w:tcBorders>
              <w:left w:val="nil"/>
              <w:righ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Manual</w:t>
            </w:r>
          </w:p>
        </w:tc>
        <w:tc>
          <w:tcPr>
            <w:tcW w:w="858" w:type="dxa"/>
            <w:tcBorders>
              <w:left w:val="nil"/>
            </w:tcBorders>
            <w:shd w:val="pct25" w:color="auto" w:fill="auto"/>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Duración de la Evaluación</w:t>
            </w:r>
          </w:p>
        </w:tc>
      </w:tr>
      <w:tr w:rsidR="000455C0" w:rsidRPr="000455C0" w:rsidTr="000455C0">
        <w:trPr>
          <w:trHeight w:val="776"/>
        </w:trPr>
        <w:tc>
          <w:tcPr>
            <w:tcW w:w="581" w:type="dxa"/>
            <w:tcBorders>
              <w:right w:val="nil"/>
            </w:tcBorders>
          </w:tcPr>
          <w:p w:rsidR="000455C0" w:rsidRPr="000455C0" w:rsidRDefault="000455C0" w:rsidP="000455C0">
            <w:pPr>
              <w:spacing w:after="0" w:line="240" w:lineRule="auto"/>
              <w:jc w:val="center"/>
              <w:rPr>
                <w:rFonts w:ascii="Arial Narrow" w:hAnsi="Arial Narrow" w:cs="Arial Narrow"/>
                <w:b/>
                <w:bCs/>
                <w:sz w:val="16"/>
                <w:szCs w:val="16"/>
                <w:lang w:val="es-PE" w:eastAsia="es-PE"/>
              </w:rPr>
            </w:pPr>
            <w:r w:rsidRPr="000455C0">
              <w:rPr>
                <w:rFonts w:ascii="Arial Narrow" w:hAnsi="Arial Narrow" w:cs="Arial Narrow"/>
                <w:sz w:val="16"/>
                <w:szCs w:val="16"/>
                <w:lang w:val="es-PE" w:eastAsia="es-PE"/>
              </w:rPr>
              <w:t>15</w:t>
            </w:r>
          </w:p>
        </w:tc>
        <w:tc>
          <w:tcPr>
            <w:tcW w:w="1472"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Resultado Evaluación</w:t>
            </w:r>
          </w:p>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No requiere evaluación</w:t>
            </w:r>
          </w:p>
        </w:tc>
        <w:tc>
          <w:tcPr>
            <w:tcW w:w="1925"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Elaborar informe final</w:t>
            </w:r>
          </w:p>
        </w:tc>
        <w:tc>
          <w:tcPr>
            <w:tcW w:w="1615"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Informe Final</w:t>
            </w:r>
          </w:p>
        </w:tc>
        <w:tc>
          <w:tcPr>
            <w:tcW w:w="4039" w:type="dxa"/>
            <w:tcBorders>
              <w:left w:val="nil"/>
              <w:right w:val="nil"/>
            </w:tcBorders>
          </w:tcPr>
          <w:p w:rsidR="000455C0" w:rsidRPr="000455C0" w:rsidRDefault="000455C0" w:rsidP="000455C0">
            <w:pPr>
              <w:spacing w:after="0" w:line="240" w:lineRule="auto"/>
              <w:jc w:val="both"/>
              <w:rPr>
                <w:rFonts w:ascii="Arial Narrow" w:hAnsi="Arial Narrow" w:cs="Arial Narrow"/>
                <w:sz w:val="16"/>
                <w:szCs w:val="16"/>
                <w:lang w:val="es-PE" w:eastAsia="es-PE"/>
              </w:rPr>
            </w:pPr>
            <w:r w:rsidRPr="000455C0">
              <w:rPr>
                <w:rFonts w:ascii="Arial Narrow" w:hAnsi="Arial Narrow" w:cs="Arial Narrow"/>
                <w:sz w:val="16"/>
                <w:szCs w:val="16"/>
                <w:lang w:val="es-PE" w:eastAsia="es-PE"/>
              </w:rPr>
              <w:t xml:space="preserve">Una vez terminado el proyecto y  realizada la evaluación, en caso haya sido requerida se procede a elaborar el Informe final del proyecto. </w:t>
            </w:r>
          </w:p>
        </w:tc>
        <w:tc>
          <w:tcPr>
            <w:tcW w:w="1840"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xml:space="preserve"> Oficial de proyectos</w:t>
            </w:r>
          </w:p>
        </w:tc>
        <w:tc>
          <w:tcPr>
            <w:tcW w:w="1322"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Manual</w:t>
            </w:r>
          </w:p>
        </w:tc>
        <w:tc>
          <w:tcPr>
            <w:tcW w:w="858" w:type="dxa"/>
            <w:tcBorders>
              <w:lef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3 días</w:t>
            </w:r>
          </w:p>
        </w:tc>
      </w:tr>
      <w:tr w:rsidR="000455C0" w:rsidRPr="000455C0" w:rsidTr="000455C0">
        <w:trPr>
          <w:trHeight w:val="776"/>
        </w:trPr>
        <w:tc>
          <w:tcPr>
            <w:tcW w:w="581" w:type="dxa"/>
            <w:tcBorders>
              <w:right w:val="nil"/>
            </w:tcBorders>
            <w:shd w:val="clear" w:color="auto" w:fill="C0C0C0"/>
          </w:tcPr>
          <w:p w:rsidR="000455C0" w:rsidRPr="000455C0" w:rsidRDefault="000455C0" w:rsidP="000455C0">
            <w:pPr>
              <w:spacing w:after="0" w:line="240" w:lineRule="auto"/>
              <w:jc w:val="center"/>
              <w:rPr>
                <w:rFonts w:ascii="Arial Narrow" w:hAnsi="Arial Narrow" w:cs="Arial Narrow"/>
                <w:b/>
                <w:bCs/>
                <w:sz w:val="16"/>
                <w:szCs w:val="16"/>
                <w:lang w:val="es-PE" w:eastAsia="es-PE"/>
              </w:rPr>
            </w:pPr>
            <w:r w:rsidRPr="000455C0">
              <w:rPr>
                <w:rFonts w:ascii="Arial Narrow" w:hAnsi="Arial Narrow" w:cs="Arial Narrow"/>
                <w:sz w:val="16"/>
                <w:szCs w:val="16"/>
                <w:lang w:val="es-PE" w:eastAsia="es-PE"/>
              </w:rPr>
              <w:t>16</w:t>
            </w:r>
          </w:p>
        </w:tc>
        <w:tc>
          <w:tcPr>
            <w:tcW w:w="1472" w:type="dxa"/>
            <w:tcBorders>
              <w:left w:val="nil"/>
              <w:right w:val="nil"/>
            </w:tcBorders>
            <w:shd w:val="clear" w:color="auto" w:fill="C0C0C0"/>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Informe Final</w:t>
            </w:r>
          </w:p>
        </w:tc>
        <w:tc>
          <w:tcPr>
            <w:tcW w:w="1925" w:type="dxa"/>
            <w:tcBorders>
              <w:left w:val="nil"/>
              <w:right w:val="nil"/>
            </w:tcBorders>
            <w:shd w:val="clear" w:color="auto" w:fill="C0C0C0"/>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xml:space="preserve">Envío Evaluación a ONG aliada y Adm. </w:t>
            </w:r>
          </w:p>
        </w:tc>
        <w:tc>
          <w:tcPr>
            <w:tcW w:w="1615" w:type="dxa"/>
            <w:tcBorders>
              <w:left w:val="nil"/>
              <w:right w:val="nil"/>
            </w:tcBorders>
            <w:shd w:val="clear" w:color="auto" w:fill="C0C0C0"/>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Informe final enviado</w:t>
            </w:r>
          </w:p>
        </w:tc>
        <w:tc>
          <w:tcPr>
            <w:tcW w:w="4039" w:type="dxa"/>
            <w:tcBorders>
              <w:left w:val="nil"/>
              <w:right w:val="nil"/>
            </w:tcBorders>
            <w:shd w:val="clear" w:color="auto" w:fill="C0C0C0"/>
          </w:tcPr>
          <w:p w:rsidR="000455C0" w:rsidRPr="000455C0" w:rsidRDefault="000455C0" w:rsidP="000455C0">
            <w:pPr>
              <w:spacing w:after="0" w:line="240" w:lineRule="auto"/>
              <w:jc w:val="both"/>
              <w:rPr>
                <w:rFonts w:ascii="Arial Narrow" w:hAnsi="Arial Narrow" w:cs="Arial Narrow"/>
                <w:sz w:val="16"/>
                <w:szCs w:val="16"/>
                <w:lang w:val="es-PE" w:eastAsia="es-PE"/>
              </w:rPr>
            </w:pPr>
            <w:r w:rsidRPr="000455C0">
              <w:rPr>
                <w:rFonts w:ascii="Arial Narrow" w:hAnsi="Arial Narrow" w:cs="Arial Narrow"/>
                <w:sz w:val="16"/>
                <w:szCs w:val="16"/>
                <w:lang w:val="es-PE" w:eastAsia="es-PE"/>
              </w:rPr>
              <w:t>Se procede a  realizar el envío del Informe final del proyecto a la ONG aliada y al Departamento de Administración y Abastecimiento.</w:t>
            </w:r>
          </w:p>
        </w:tc>
        <w:tc>
          <w:tcPr>
            <w:tcW w:w="1840" w:type="dxa"/>
            <w:tcBorders>
              <w:left w:val="nil"/>
              <w:right w:val="nil"/>
            </w:tcBorders>
            <w:shd w:val="clear" w:color="auto" w:fill="C0C0C0"/>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xml:space="preserve"> Oficial de Proyectos</w:t>
            </w:r>
          </w:p>
        </w:tc>
        <w:tc>
          <w:tcPr>
            <w:tcW w:w="1322" w:type="dxa"/>
            <w:tcBorders>
              <w:left w:val="nil"/>
              <w:right w:val="nil"/>
            </w:tcBorders>
            <w:shd w:val="clear" w:color="auto" w:fill="C0C0C0"/>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Manual</w:t>
            </w:r>
          </w:p>
        </w:tc>
        <w:tc>
          <w:tcPr>
            <w:tcW w:w="858" w:type="dxa"/>
            <w:tcBorders>
              <w:left w:val="nil"/>
            </w:tcBorders>
            <w:shd w:val="clear" w:color="auto" w:fill="C0C0C0"/>
          </w:tcPr>
          <w:p w:rsidR="000455C0" w:rsidRPr="000455C0" w:rsidRDefault="000455C0" w:rsidP="000455C0">
            <w:pPr>
              <w:keepNext/>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1 min.</w:t>
            </w:r>
          </w:p>
        </w:tc>
      </w:tr>
      <w:tr w:rsidR="000455C0" w:rsidRPr="000455C0" w:rsidTr="000455C0">
        <w:trPr>
          <w:trHeight w:val="366"/>
        </w:trPr>
        <w:tc>
          <w:tcPr>
            <w:tcW w:w="581" w:type="dxa"/>
            <w:tcBorders>
              <w:right w:val="nil"/>
            </w:tcBorders>
          </w:tcPr>
          <w:p w:rsidR="000455C0" w:rsidRPr="000455C0" w:rsidRDefault="000455C0" w:rsidP="000455C0">
            <w:pPr>
              <w:spacing w:after="0" w:line="240" w:lineRule="auto"/>
              <w:jc w:val="center"/>
              <w:rPr>
                <w:rFonts w:ascii="Arial Narrow" w:hAnsi="Arial Narrow" w:cs="Arial Narrow"/>
                <w:b/>
                <w:bCs/>
                <w:sz w:val="16"/>
                <w:szCs w:val="16"/>
                <w:lang w:val="es-PE" w:eastAsia="es-PE"/>
              </w:rPr>
            </w:pPr>
            <w:r w:rsidRPr="000455C0">
              <w:rPr>
                <w:rFonts w:ascii="Arial Narrow" w:hAnsi="Arial Narrow" w:cs="Arial Narrow"/>
                <w:sz w:val="16"/>
                <w:szCs w:val="16"/>
                <w:lang w:val="es-PE" w:eastAsia="es-PE"/>
              </w:rPr>
              <w:t>17</w:t>
            </w:r>
          </w:p>
        </w:tc>
        <w:tc>
          <w:tcPr>
            <w:tcW w:w="1472"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Necesidad de evaluación de uso</w:t>
            </w:r>
          </w:p>
          <w:p w:rsidR="000455C0" w:rsidRPr="000455C0" w:rsidRDefault="000455C0" w:rsidP="000455C0">
            <w:pPr>
              <w:spacing w:after="0" w:line="240" w:lineRule="auto"/>
              <w:rPr>
                <w:rFonts w:ascii="Arial Narrow" w:hAnsi="Arial Narrow" w:cs="Arial Narrow"/>
                <w:sz w:val="16"/>
                <w:szCs w:val="16"/>
                <w:lang w:val="es-PE" w:eastAsia="es-PE"/>
              </w:rPr>
            </w:pPr>
          </w:p>
        </w:tc>
        <w:tc>
          <w:tcPr>
            <w:tcW w:w="1925"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Evaluar uso del proyecto</w:t>
            </w:r>
          </w:p>
        </w:tc>
        <w:tc>
          <w:tcPr>
            <w:tcW w:w="1615"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Informe del uso del proyecto</w:t>
            </w:r>
          </w:p>
        </w:tc>
        <w:tc>
          <w:tcPr>
            <w:tcW w:w="4039" w:type="dxa"/>
            <w:tcBorders>
              <w:left w:val="nil"/>
              <w:right w:val="nil"/>
            </w:tcBorders>
          </w:tcPr>
          <w:p w:rsidR="000455C0" w:rsidRPr="000455C0" w:rsidRDefault="000455C0" w:rsidP="000455C0">
            <w:pPr>
              <w:spacing w:after="0" w:line="240" w:lineRule="auto"/>
              <w:jc w:val="both"/>
              <w:rPr>
                <w:rFonts w:ascii="Arial Narrow" w:hAnsi="Arial Narrow" w:cs="Arial Narrow"/>
                <w:sz w:val="16"/>
                <w:szCs w:val="16"/>
                <w:lang w:val="es-PE" w:eastAsia="es-PE"/>
              </w:rPr>
            </w:pPr>
            <w:r w:rsidRPr="000455C0">
              <w:rPr>
                <w:rFonts w:ascii="Arial Narrow" w:hAnsi="Arial Narrow" w:cs="Arial Narrow"/>
                <w:sz w:val="16"/>
                <w:szCs w:val="16"/>
                <w:lang w:val="es-PE" w:eastAsia="es-PE"/>
              </w:rPr>
              <w:t>El Área ejecutora  procede a realizar un Informe sobre el uso realizado del proyecto en el Centro educativo donde se  implementó.</w:t>
            </w:r>
          </w:p>
          <w:p w:rsidR="000455C0" w:rsidRPr="000455C0" w:rsidRDefault="000455C0" w:rsidP="000455C0">
            <w:pPr>
              <w:spacing w:after="0" w:line="240" w:lineRule="auto"/>
              <w:jc w:val="both"/>
              <w:rPr>
                <w:rFonts w:ascii="Arial Narrow" w:hAnsi="Arial Narrow" w:cs="Arial Narrow"/>
                <w:sz w:val="16"/>
                <w:szCs w:val="16"/>
                <w:lang w:val="es-PE" w:eastAsia="es-PE"/>
              </w:rPr>
            </w:pPr>
            <w:r w:rsidRPr="000455C0">
              <w:rPr>
                <w:rFonts w:ascii="Arial Narrow" w:hAnsi="Arial Narrow" w:cs="Arial Narrow"/>
                <w:sz w:val="16"/>
                <w:szCs w:val="16"/>
                <w:lang w:val="es-PE" w:eastAsia="es-PE"/>
              </w:rPr>
              <w:t>En caso se determine que el uso dado al proyecto no está siendo el optimo se procede a realizar la actividad Ajuste de estrategia de aplicación de proyecto.</w:t>
            </w:r>
          </w:p>
        </w:tc>
        <w:tc>
          <w:tcPr>
            <w:tcW w:w="1840"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Área ejecutora</w:t>
            </w:r>
          </w:p>
        </w:tc>
        <w:tc>
          <w:tcPr>
            <w:tcW w:w="1322"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Manual</w:t>
            </w:r>
          </w:p>
        </w:tc>
        <w:tc>
          <w:tcPr>
            <w:tcW w:w="858" w:type="dxa"/>
            <w:tcBorders>
              <w:lef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5 días</w:t>
            </w:r>
          </w:p>
        </w:tc>
      </w:tr>
      <w:tr w:rsidR="000455C0" w:rsidRPr="000455C0" w:rsidTr="000455C0">
        <w:trPr>
          <w:trHeight w:val="776"/>
        </w:trPr>
        <w:tc>
          <w:tcPr>
            <w:tcW w:w="581" w:type="dxa"/>
            <w:tcBorders>
              <w:right w:val="nil"/>
            </w:tcBorders>
            <w:shd w:val="clear" w:color="auto" w:fill="C0C0C0"/>
          </w:tcPr>
          <w:p w:rsidR="000455C0" w:rsidRPr="000455C0" w:rsidRDefault="000455C0" w:rsidP="000455C0">
            <w:pPr>
              <w:spacing w:after="0" w:line="240" w:lineRule="auto"/>
              <w:jc w:val="center"/>
              <w:rPr>
                <w:rFonts w:ascii="Arial Narrow" w:hAnsi="Arial Narrow" w:cs="Arial Narrow"/>
                <w:b/>
                <w:bCs/>
                <w:sz w:val="16"/>
                <w:szCs w:val="16"/>
                <w:lang w:val="es-PE" w:eastAsia="es-PE"/>
              </w:rPr>
            </w:pPr>
            <w:r w:rsidRPr="000455C0">
              <w:rPr>
                <w:rFonts w:ascii="Arial Narrow" w:hAnsi="Arial Narrow" w:cs="Arial Narrow"/>
                <w:sz w:val="16"/>
                <w:szCs w:val="16"/>
                <w:lang w:val="es-PE" w:eastAsia="es-PE"/>
              </w:rPr>
              <w:t>17.1</w:t>
            </w:r>
          </w:p>
        </w:tc>
        <w:tc>
          <w:tcPr>
            <w:tcW w:w="1472" w:type="dxa"/>
            <w:tcBorders>
              <w:left w:val="nil"/>
              <w:right w:val="nil"/>
            </w:tcBorders>
            <w:shd w:val="clear" w:color="auto" w:fill="C0C0C0"/>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Informe del uso del proyecto</w:t>
            </w:r>
          </w:p>
        </w:tc>
        <w:tc>
          <w:tcPr>
            <w:tcW w:w="1925" w:type="dxa"/>
            <w:tcBorders>
              <w:left w:val="nil"/>
              <w:right w:val="nil"/>
            </w:tcBorders>
            <w:shd w:val="clear" w:color="auto" w:fill="C0C0C0"/>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Ajuste de estrategia de aplicación de proyecto</w:t>
            </w:r>
          </w:p>
        </w:tc>
        <w:tc>
          <w:tcPr>
            <w:tcW w:w="1615" w:type="dxa"/>
            <w:tcBorders>
              <w:left w:val="nil"/>
              <w:right w:val="nil"/>
            </w:tcBorders>
            <w:shd w:val="clear" w:color="auto" w:fill="C0C0C0"/>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Ajuste de estrategia</w:t>
            </w:r>
          </w:p>
        </w:tc>
        <w:tc>
          <w:tcPr>
            <w:tcW w:w="4039" w:type="dxa"/>
            <w:tcBorders>
              <w:left w:val="nil"/>
              <w:right w:val="nil"/>
            </w:tcBorders>
            <w:shd w:val="clear" w:color="auto" w:fill="C0C0C0"/>
          </w:tcPr>
          <w:p w:rsidR="000455C0" w:rsidRPr="000455C0" w:rsidRDefault="000455C0" w:rsidP="000455C0">
            <w:pPr>
              <w:spacing w:after="0" w:line="240" w:lineRule="auto"/>
              <w:jc w:val="both"/>
              <w:rPr>
                <w:rFonts w:ascii="Arial Narrow" w:hAnsi="Arial Narrow" w:cs="Arial Narrow"/>
                <w:sz w:val="16"/>
                <w:szCs w:val="16"/>
                <w:lang w:val="es-PE" w:eastAsia="es-PE"/>
              </w:rPr>
            </w:pPr>
            <w:r w:rsidRPr="000455C0">
              <w:rPr>
                <w:rFonts w:ascii="Arial Narrow" w:hAnsi="Arial Narrow" w:cs="Arial Narrow"/>
                <w:sz w:val="16"/>
                <w:szCs w:val="16"/>
                <w:lang w:val="es-PE" w:eastAsia="es-PE"/>
              </w:rPr>
              <w:t>El área ejecutora realiza un análisis del Informe del uso del proyecto y procede a realizar los ajustes pertinentes en la estrategia de aplicación a fin de que el Centro educativo haga un mejor uso del mismo.</w:t>
            </w:r>
          </w:p>
        </w:tc>
        <w:tc>
          <w:tcPr>
            <w:tcW w:w="1840" w:type="dxa"/>
            <w:tcBorders>
              <w:left w:val="nil"/>
              <w:right w:val="nil"/>
            </w:tcBorders>
            <w:shd w:val="clear" w:color="auto" w:fill="C0C0C0"/>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Área ejecutora</w:t>
            </w:r>
          </w:p>
        </w:tc>
        <w:tc>
          <w:tcPr>
            <w:tcW w:w="1322" w:type="dxa"/>
            <w:tcBorders>
              <w:left w:val="nil"/>
              <w:right w:val="nil"/>
            </w:tcBorders>
            <w:shd w:val="clear" w:color="auto" w:fill="C0C0C0"/>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Manual</w:t>
            </w:r>
          </w:p>
        </w:tc>
        <w:tc>
          <w:tcPr>
            <w:tcW w:w="858" w:type="dxa"/>
            <w:tcBorders>
              <w:left w:val="nil"/>
            </w:tcBorders>
            <w:shd w:val="clear" w:color="auto" w:fill="C0C0C0"/>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8 días</w:t>
            </w:r>
          </w:p>
        </w:tc>
      </w:tr>
      <w:tr w:rsidR="000455C0" w:rsidRPr="000455C0" w:rsidTr="000455C0">
        <w:trPr>
          <w:trHeight w:val="776"/>
        </w:trPr>
        <w:tc>
          <w:tcPr>
            <w:tcW w:w="581" w:type="dxa"/>
            <w:tcBorders>
              <w:right w:val="nil"/>
            </w:tcBorders>
          </w:tcPr>
          <w:p w:rsidR="000455C0" w:rsidRPr="000455C0" w:rsidRDefault="000455C0" w:rsidP="000455C0">
            <w:pPr>
              <w:spacing w:after="0" w:line="240" w:lineRule="auto"/>
              <w:jc w:val="center"/>
              <w:rPr>
                <w:rFonts w:ascii="Arial Narrow" w:hAnsi="Arial Narrow" w:cs="Arial Narrow"/>
                <w:sz w:val="16"/>
                <w:szCs w:val="16"/>
                <w:lang w:val="es-PE" w:eastAsia="es-PE"/>
              </w:rPr>
            </w:pPr>
            <w:r w:rsidRPr="000455C0">
              <w:rPr>
                <w:rFonts w:ascii="Arial Narrow" w:hAnsi="Arial Narrow" w:cs="Arial Narrow"/>
                <w:sz w:val="16"/>
                <w:szCs w:val="16"/>
                <w:lang w:val="es-PE" w:eastAsia="es-PE"/>
              </w:rPr>
              <w:t>18</w:t>
            </w:r>
          </w:p>
        </w:tc>
        <w:tc>
          <w:tcPr>
            <w:tcW w:w="1472"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Informe del uso del proyecto</w:t>
            </w:r>
          </w:p>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xml:space="preserve">- Informe final enviado </w:t>
            </w:r>
          </w:p>
        </w:tc>
        <w:tc>
          <w:tcPr>
            <w:tcW w:w="1925"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Consolidar</w:t>
            </w:r>
          </w:p>
        </w:tc>
        <w:tc>
          <w:tcPr>
            <w:tcW w:w="1615"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 Proyecto Ejecutado</w:t>
            </w:r>
          </w:p>
        </w:tc>
        <w:tc>
          <w:tcPr>
            <w:tcW w:w="4039" w:type="dxa"/>
            <w:tcBorders>
              <w:left w:val="nil"/>
              <w:right w:val="nil"/>
            </w:tcBorders>
          </w:tcPr>
          <w:p w:rsidR="000455C0" w:rsidRPr="000455C0" w:rsidRDefault="000455C0" w:rsidP="000455C0">
            <w:pPr>
              <w:spacing w:after="0" w:line="240" w:lineRule="auto"/>
              <w:jc w:val="both"/>
              <w:rPr>
                <w:rFonts w:ascii="Arial Narrow" w:hAnsi="Arial Narrow" w:cs="Arial Narrow"/>
                <w:sz w:val="16"/>
                <w:szCs w:val="16"/>
                <w:lang w:val="es-PE" w:eastAsia="es-PE"/>
              </w:rPr>
            </w:pPr>
            <w:r w:rsidRPr="000455C0">
              <w:rPr>
                <w:rFonts w:ascii="Arial Narrow" w:hAnsi="Arial Narrow" w:cs="Arial Narrow"/>
                <w:sz w:val="16"/>
                <w:szCs w:val="16"/>
                <w:lang w:val="es-PE" w:eastAsia="es-PE"/>
              </w:rPr>
              <w:t>Los documentos resultantes de las actividades: “Evaluar uso del proyecto” y “Envío Evaluación a ONG Aliada y Adm.”, deben estar finalizados y enviados respectivamente para la finalización del proceso Ejecución de Proyectos del Departamento de Proyectos.</w:t>
            </w:r>
          </w:p>
        </w:tc>
        <w:tc>
          <w:tcPr>
            <w:tcW w:w="1840"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Oficial de Proyecto</w:t>
            </w:r>
          </w:p>
        </w:tc>
        <w:tc>
          <w:tcPr>
            <w:tcW w:w="1322" w:type="dxa"/>
            <w:tcBorders>
              <w:left w:val="nil"/>
              <w:right w:val="nil"/>
            </w:tcBorders>
          </w:tcPr>
          <w:p w:rsidR="000455C0" w:rsidRPr="000455C0" w:rsidRDefault="000455C0" w:rsidP="000455C0">
            <w:pPr>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Manual</w:t>
            </w:r>
          </w:p>
        </w:tc>
        <w:tc>
          <w:tcPr>
            <w:tcW w:w="858" w:type="dxa"/>
            <w:tcBorders>
              <w:left w:val="nil"/>
            </w:tcBorders>
          </w:tcPr>
          <w:p w:rsidR="000455C0" w:rsidRPr="000455C0" w:rsidRDefault="000455C0" w:rsidP="000455C0">
            <w:pPr>
              <w:keepNext/>
              <w:spacing w:after="0" w:line="240" w:lineRule="auto"/>
              <w:rPr>
                <w:rFonts w:ascii="Arial Narrow" w:hAnsi="Arial Narrow" w:cs="Arial Narrow"/>
                <w:sz w:val="16"/>
                <w:szCs w:val="16"/>
                <w:lang w:val="es-PE" w:eastAsia="es-PE"/>
              </w:rPr>
            </w:pPr>
            <w:r w:rsidRPr="000455C0">
              <w:rPr>
                <w:rFonts w:ascii="Arial Narrow" w:hAnsi="Arial Narrow" w:cs="Arial Narrow"/>
                <w:sz w:val="16"/>
                <w:szCs w:val="16"/>
                <w:lang w:val="es-PE" w:eastAsia="es-PE"/>
              </w:rPr>
              <w:t>1 min.</w:t>
            </w:r>
          </w:p>
        </w:tc>
      </w:tr>
    </w:tbl>
    <w:p w:rsidR="000455C0" w:rsidRPr="000455C0" w:rsidRDefault="000455C0" w:rsidP="000455C0">
      <w:pPr>
        <w:pStyle w:val="Caption"/>
        <w:jc w:val="center"/>
        <w:rPr>
          <w:rFonts w:asciiTheme="majorHAnsi" w:hAnsiTheme="majorHAnsi"/>
          <w:sz w:val="16"/>
          <w:szCs w:val="16"/>
        </w:rPr>
      </w:pPr>
      <w:bookmarkStart w:id="278" w:name="_Toc266031719"/>
      <w:r w:rsidRPr="000455C0">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33</w:t>
      </w:r>
      <w:r w:rsidR="00C74554">
        <w:rPr>
          <w:rFonts w:asciiTheme="majorHAnsi" w:hAnsiTheme="majorHAnsi"/>
          <w:sz w:val="16"/>
          <w:szCs w:val="16"/>
        </w:rPr>
        <w:fldChar w:fldCharType="end"/>
      </w:r>
      <w:r w:rsidRPr="000455C0">
        <w:rPr>
          <w:rFonts w:asciiTheme="majorHAnsi" w:hAnsiTheme="majorHAnsi"/>
          <w:sz w:val="16"/>
          <w:szCs w:val="16"/>
        </w:rPr>
        <w:t>.- Caracterización de Proceso “Ejecución de Proyectos del Departamento de Proyectos”</w:t>
      </w:r>
      <w:bookmarkEnd w:id="278"/>
    </w:p>
    <w:p w:rsidR="000455C0" w:rsidRPr="000455C0" w:rsidRDefault="000455C0" w:rsidP="000455C0">
      <w:pPr>
        <w:pStyle w:val="Caption"/>
        <w:jc w:val="center"/>
        <w:rPr>
          <w:rFonts w:asciiTheme="majorHAnsi" w:hAnsiTheme="majorHAnsi"/>
          <w:sz w:val="16"/>
          <w:szCs w:val="16"/>
        </w:rPr>
      </w:pPr>
      <w:r w:rsidRPr="000455C0">
        <w:rPr>
          <w:rFonts w:asciiTheme="majorHAnsi" w:hAnsiTheme="majorHAnsi"/>
          <w:sz w:val="16"/>
          <w:szCs w:val="16"/>
        </w:rPr>
        <w:t>Fuente:   Elaboración propia</w:t>
      </w:r>
    </w:p>
    <w:p w:rsidR="000455C0" w:rsidRDefault="000455C0" w:rsidP="00B0598D"/>
    <w:p w:rsidR="000455C0" w:rsidRDefault="000455C0" w:rsidP="00B0598D">
      <w:pPr>
        <w:sectPr w:rsidR="000455C0" w:rsidSect="000455C0">
          <w:footerReference w:type="default" r:id="rId67"/>
          <w:pgSz w:w="16839" w:h="11907" w:orient="landscape" w:code="9"/>
          <w:pgMar w:top="1701" w:right="1417" w:bottom="1701" w:left="1417" w:header="708" w:footer="708" w:gutter="0"/>
          <w:cols w:space="708"/>
          <w:docGrid w:linePitch="360"/>
        </w:sectPr>
      </w:pPr>
    </w:p>
    <w:p w:rsidR="000455C0" w:rsidRPr="000455C0" w:rsidRDefault="000455C0" w:rsidP="000455C0">
      <w:pPr>
        <w:pStyle w:val="Heading3"/>
        <w:numPr>
          <w:ilvl w:val="4"/>
          <w:numId w:val="1"/>
        </w:numPr>
        <w:spacing w:after="240"/>
        <w:rPr>
          <w:smallCaps w:val="0"/>
          <w:sz w:val="24"/>
          <w:szCs w:val="24"/>
        </w:rPr>
      </w:pPr>
      <w:bookmarkStart w:id="279" w:name="_Toc266033413"/>
      <w:r w:rsidRPr="000455C0">
        <w:rPr>
          <w:smallCaps w:val="0"/>
          <w:sz w:val="24"/>
          <w:szCs w:val="24"/>
        </w:rPr>
        <w:t>SUBPROCESO: Evaluar Proyecto</w:t>
      </w:r>
      <w:bookmarkEnd w:id="279"/>
    </w:p>
    <w:p w:rsidR="000455C0" w:rsidRPr="00F93221" w:rsidRDefault="000455C0" w:rsidP="000455C0">
      <w:pPr>
        <w:spacing w:after="0" w:line="360" w:lineRule="auto"/>
        <w:jc w:val="both"/>
        <w:rPr>
          <w:sz w:val="24"/>
          <w:szCs w:val="24"/>
        </w:rPr>
      </w:pPr>
      <w:r w:rsidRPr="00F93221">
        <w:rPr>
          <w:sz w:val="24"/>
          <w:szCs w:val="24"/>
        </w:rPr>
        <w:t xml:space="preserve">El presente proceso describirá las actividades realizadas para </w:t>
      </w:r>
      <w:r>
        <w:rPr>
          <w:sz w:val="24"/>
          <w:szCs w:val="24"/>
        </w:rPr>
        <w:t>realizar</w:t>
      </w:r>
      <w:r w:rsidRPr="00F93221">
        <w:rPr>
          <w:sz w:val="24"/>
          <w:szCs w:val="24"/>
        </w:rPr>
        <w:t xml:space="preserve"> la evaluación de algún proyecto</w:t>
      </w:r>
      <w:r>
        <w:rPr>
          <w:sz w:val="24"/>
          <w:szCs w:val="24"/>
        </w:rPr>
        <w:t xml:space="preserve"> </w:t>
      </w:r>
      <w:r w:rsidRPr="00F93221">
        <w:rPr>
          <w:sz w:val="24"/>
          <w:szCs w:val="24"/>
        </w:rPr>
        <w:t xml:space="preserve">por encargo de la </w:t>
      </w:r>
      <w:r>
        <w:rPr>
          <w:sz w:val="24"/>
          <w:szCs w:val="24"/>
        </w:rPr>
        <w:t>F</w:t>
      </w:r>
      <w:r w:rsidRPr="00F93221">
        <w:rPr>
          <w:sz w:val="24"/>
          <w:szCs w:val="24"/>
        </w:rPr>
        <w:t xml:space="preserve">inanciera </w:t>
      </w:r>
      <w:r>
        <w:rPr>
          <w:sz w:val="24"/>
          <w:szCs w:val="24"/>
        </w:rPr>
        <w:t>ó</w:t>
      </w:r>
      <w:r w:rsidRPr="00F93221">
        <w:rPr>
          <w:sz w:val="24"/>
          <w:szCs w:val="24"/>
        </w:rPr>
        <w:t xml:space="preserve"> entidad que realizó el financiamiento del proyecto, </w:t>
      </w:r>
      <w:r>
        <w:rPr>
          <w:sz w:val="24"/>
          <w:szCs w:val="24"/>
        </w:rPr>
        <w:t xml:space="preserve"> </w:t>
      </w:r>
      <w:r w:rsidRPr="00F93221">
        <w:rPr>
          <w:sz w:val="24"/>
          <w:szCs w:val="24"/>
        </w:rPr>
        <w:t xml:space="preserve">ya sea por algún concurso </w:t>
      </w:r>
      <w:r>
        <w:rPr>
          <w:sz w:val="24"/>
          <w:szCs w:val="24"/>
        </w:rPr>
        <w:t>ó</w:t>
      </w:r>
      <w:r w:rsidRPr="00F93221">
        <w:rPr>
          <w:sz w:val="24"/>
          <w:szCs w:val="24"/>
        </w:rPr>
        <w:t xml:space="preserve"> donación privada. </w:t>
      </w:r>
    </w:p>
    <w:p w:rsidR="000455C0" w:rsidRDefault="000455C0" w:rsidP="000455C0">
      <w:pPr>
        <w:spacing w:after="0" w:line="360" w:lineRule="auto"/>
        <w:jc w:val="both"/>
        <w:rPr>
          <w:sz w:val="24"/>
          <w:szCs w:val="24"/>
        </w:rPr>
      </w:pPr>
      <w:r>
        <w:rPr>
          <w:sz w:val="24"/>
          <w:szCs w:val="24"/>
        </w:rPr>
        <w:t>Por cuestiones de ética, e</w:t>
      </w:r>
      <w:r w:rsidRPr="00F93221">
        <w:rPr>
          <w:sz w:val="24"/>
          <w:szCs w:val="24"/>
        </w:rPr>
        <w:t xml:space="preserve">sta evaluación no puede ser realizada </w:t>
      </w:r>
      <w:r w:rsidRPr="00F04395">
        <w:rPr>
          <w:sz w:val="24"/>
          <w:szCs w:val="24"/>
        </w:rPr>
        <w:t xml:space="preserve">por </w:t>
      </w:r>
      <w:r>
        <w:rPr>
          <w:sz w:val="24"/>
          <w:szCs w:val="24"/>
        </w:rPr>
        <w:t>algún miembro del Movimiento Fe y Alegría, por tanto, a fin de</w:t>
      </w:r>
      <w:r w:rsidRPr="00F93221">
        <w:rPr>
          <w:sz w:val="24"/>
          <w:szCs w:val="24"/>
        </w:rPr>
        <w:t xml:space="preserve"> asegurar la imparcialidad del resultado obtenido</w:t>
      </w:r>
      <w:r>
        <w:rPr>
          <w:sz w:val="24"/>
          <w:szCs w:val="24"/>
        </w:rPr>
        <w:t xml:space="preserve"> con respecto</w:t>
      </w:r>
      <w:r w:rsidRPr="00F93221">
        <w:rPr>
          <w:sz w:val="24"/>
          <w:szCs w:val="24"/>
        </w:rPr>
        <w:t xml:space="preserve"> </w:t>
      </w:r>
      <w:r>
        <w:rPr>
          <w:sz w:val="24"/>
          <w:szCs w:val="24"/>
        </w:rPr>
        <w:t>a</w:t>
      </w:r>
      <w:r w:rsidRPr="00F93221">
        <w:rPr>
          <w:sz w:val="24"/>
          <w:szCs w:val="24"/>
        </w:rPr>
        <w:t>l buen uso de los recursos brindados po</w:t>
      </w:r>
      <w:r>
        <w:rPr>
          <w:sz w:val="24"/>
          <w:szCs w:val="24"/>
        </w:rPr>
        <w:t xml:space="preserve">r la Financiera se someterá a concurso la selección de una empresa que realizará la evaluación. </w:t>
      </w:r>
    </w:p>
    <w:p w:rsidR="000455C0" w:rsidRDefault="000455C0" w:rsidP="000455C0">
      <w:pPr>
        <w:spacing w:after="0" w:line="240" w:lineRule="auto"/>
        <w:jc w:val="both"/>
        <w:rPr>
          <w:sz w:val="24"/>
          <w:szCs w:val="24"/>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50"/>
        <w:gridCol w:w="2199"/>
        <w:gridCol w:w="2191"/>
        <w:gridCol w:w="2187"/>
      </w:tblGrid>
      <w:tr w:rsidR="000455C0" w:rsidRPr="00C555D1" w:rsidTr="000455C0">
        <w:trPr>
          <w:trHeight w:val="699"/>
          <w:tblHeader/>
        </w:trPr>
        <w:tc>
          <w:tcPr>
            <w:tcW w:w="9005" w:type="dxa"/>
            <w:gridSpan w:val="4"/>
            <w:shd w:val="clear" w:color="auto" w:fill="000000"/>
            <w:vAlign w:val="center"/>
          </w:tcPr>
          <w:p w:rsidR="000455C0" w:rsidRDefault="000455C0" w:rsidP="000455C0">
            <w:pPr>
              <w:autoSpaceDE w:val="0"/>
              <w:autoSpaceDN w:val="0"/>
              <w:adjustRightInd w:val="0"/>
              <w:spacing w:after="0" w:line="240" w:lineRule="auto"/>
              <w:jc w:val="center"/>
              <w:rPr>
                <w:rFonts w:ascii="Arial Narrow" w:hAnsi="Arial Narrow" w:cs="Arial Narrow"/>
                <w:b/>
                <w:bCs/>
                <w:color w:val="FFFFFF"/>
                <w:sz w:val="28"/>
                <w:szCs w:val="28"/>
              </w:rPr>
            </w:pPr>
            <w:r w:rsidRPr="00F647BE">
              <w:rPr>
                <w:rFonts w:ascii="Arial Narrow" w:hAnsi="Arial Narrow" w:cs="Arial Narrow"/>
                <w:b/>
                <w:bCs/>
                <w:color w:val="FFFFFF"/>
                <w:sz w:val="28"/>
                <w:szCs w:val="28"/>
              </w:rPr>
              <w:t>MACRO</w:t>
            </w:r>
            <w:r>
              <w:rPr>
                <w:rFonts w:ascii="Arial Narrow" w:hAnsi="Arial Narrow" w:cs="Arial Narrow"/>
                <w:b/>
                <w:bCs/>
                <w:color w:val="FFFFFF"/>
                <w:sz w:val="28"/>
                <w:szCs w:val="28"/>
              </w:rPr>
              <w:t xml:space="preserve">PROCESO:   Gestión de Proyectos </w:t>
            </w:r>
          </w:p>
          <w:p w:rsidR="000455C0" w:rsidRDefault="000455C0" w:rsidP="000455C0">
            <w:pPr>
              <w:autoSpaceDE w:val="0"/>
              <w:autoSpaceDN w:val="0"/>
              <w:adjustRightInd w:val="0"/>
              <w:spacing w:after="0" w:line="240" w:lineRule="auto"/>
              <w:jc w:val="center"/>
              <w:rPr>
                <w:rFonts w:ascii="Arial Narrow" w:hAnsi="Arial Narrow" w:cs="Arial Narrow"/>
                <w:b/>
                <w:bCs/>
                <w:color w:val="FFFFFF"/>
                <w:sz w:val="28"/>
                <w:szCs w:val="28"/>
              </w:rPr>
            </w:pPr>
            <w:r w:rsidRPr="00F647BE">
              <w:rPr>
                <w:rFonts w:ascii="Arial Narrow" w:hAnsi="Arial Narrow" w:cs="Arial Narrow"/>
                <w:b/>
                <w:bCs/>
                <w:color w:val="FFFFFF"/>
                <w:sz w:val="28"/>
                <w:szCs w:val="28"/>
              </w:rPr>
              <w:t>PROCESO:</w:t>
            </w:r>
            <w:r>
              <w:rPr>
                <w:rFonts w:ascii="Arial Narrow" w:hAnsi="Arial Narrow" w:cs="Arial Narrow"/>
                <w:b/>
                <w:bCs/>
                <w:color w:val="FFFFFF"/>
                <w:sz w:val="28"/>
                <w:szCs w:val="28"/>
              </w:rPr>
              <w:t xml:space="preserve">  </w:t>
            </w:r>
            <w:r w:rsidRPr="00F647BE">
              <w:rPr>
                <w:rFonts w:ascii="Arial Narrow" w:hAnsi="Arial Narrow" w:cs="Arial Narrow"/>
                <w:b/>
                <w:bCs/>
                <w:color w:val="FFFFFF"/>
                <w:sz w:val="28"/>
                <w:szCs w:val="28"/>
              </w:rPr>
              <w:t xml:space="preserve"> Ejecución de Proyectos del Departamento de Proyectos</w:t>
            </w:r>
          </w:p>
          <w:p w:rsidR="000455C0" w:rsidRPr="00C555D1" w:rsidRDefault="000455C0" w:rsidP="000455C0">
            <w:pPr>
              <w:autoSpaceDE w:val="0"/>
              <w:autoSpaceDN w:val="0"/>
              <w:adjustRightInd w:val="0"/>
              <w:spacing w:after="0" w:line="240" w:lineRule="auto"/>
              <w:jc w:val="center"/>
              <w:rPr>
                <w:rFonts w:ascii="Arial Narrow" w:hAnsi="Arial Narrow" w:cs="Arial Narrow"/>
                <w:b/>
                <w:bCs/>
                <w:color w:val="FFFFFF"/>
                <w:sz w:val="28"/>
                <w:szCs w:val="28"/>
              </w:rPr>
            </w:pPr>
            <w:r>
              <w:rPr>
                <w:rFonts w:ascii="Arial Narrow" w:hAnsi="Arial Narrow" w:cs="Arial Narrow"/>
                <w:b/>
                <w:bCs/>
                <w:color w:val="FFFFFF"/>
                <w:sz w:val="28"/>
                <w:szCs w:val="28"/>
              </w:rPr>
              <w:t>Subp</w:t>
            </w:r>
            <w:r w:rsidRPr="00C555D1">
              <w:rPr>
                <w:rFonts w:ascii="Arial Narrow" w:hAnsi="Arial Narrow" w:cs="Arial Narrow"/>
                <w:b/>
                <w:bCs/>
                <w:color w:val="FFFFFF"/>
                <w:sz w:val="28"/>
                <w:szCs w:val="28"/>
              </w:rPr>
              <w:t>roceso “</w:t>
            </w:r>
            <w:r w:rsidRPr="00785AF6">
              <w:rPr>
                <w:rFonts w:ascii="Arial Narrow" w:hAnsi="Arial Narrow" w:cs="Arial Narrow"/>
                <w:b/>
                <w:bCs/>
                <w:color w:val="FFFFFF"/>
                <w:sz w:val="28"/>
                <w:szCs w:val="28"/>
              </w:rPr>
              <w:t>Evalua</w:t>
            </w:r>
            <w:r>
              <w:rPr>
                <w:rFonts w:ascii="Arial Narrow" w:hAnsi="Arial Narrow" w:cs="Arial Narrow"/>
                <w:b/>
                <w:bCs/>
                <w:color w:val="FFFFFF"/>
                <w:sz w:val="28"/>
                <w:szCs w:val="28"/>
              </w:rPr>
              <w:t>r</w:t>
            </w:r>
            <w:r w:rsidRPr="00785AF6">
              <w:rPr>
                <w:rFonts w:ascii="Arial Narrow" w:hAnsi="Arial Narrow" w:cs="Arial Narrow"/>
                <w:b/>
                <w:bCs/>
                <w:color w:val="FFFFFF"/>
                <w:sz w:val="28"/>
                <w:szCs w:val="28"/>
              </w:rPr>
              <w:t xml:space="preserve"> Proyecto del Departamento de Proyectos</w:t>
            </w:r>
            <w:r w:rsidRPr="00C555D1">
              <w:rPr>
                <w:rFonts w:ascii="Arial Narrow" w:hAnsi="Arial Narrow" w:cs="Arial Narrow"/>
                <w:b/>
                <w:bCs/>
                <w:color w:val="FFFFFF"/>
                <w:sz w:val="28"/>
                <w:szCs w:val="28"/>
              </w:rPr>
              <w:t>.”</w:t>
            </w:r>
          </w:p>
        </w:tc>
      </w:tr>
      <w:tr w:rsidR="000455C0" w:rsidRPr="00C555D1" w:rsidTr="000455C0">
        <w:tc>
          <w:tcPr>
            <w:tcW w:w="2272" w:type="dxa"/>
            <w:shd w:val="clear" w:color="auto" w:fill="BFBFBF"/>
            <w:vAlign w:val="center"/>
          </w:tcPr>
          <w:p w:rsidR="000455C0" w:rsidRPr="00237EA2" w:rsidRDefault="000455C0" w:rsidP="000455C0">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PROPÓSITO</w:t>
            </w:r>
          </w:p>
        </w:tc>
        <w:tc>
          <w:tcPr>
            <w:tcW w:w="6733" w:type="dxa"/>
            <w:gridSpan w:val="3"/>
          </w:tcPr>
          <w:p w:rsidR="000455C0" w:rsidRPr="00C555D1" w:rsidRDefault="000455C0" w:rsidP="000455C0">
            <w:pPr>
              <w:spacing w:after="0" w:line="240" w:lineRule="auto"/>
              <w:jc w:val="both"/>
              <w:rPr>
                <w:rFonts w:ascii="Arial Narrow" w:hAnsi="Arial Narrow" w:cs="Arial Narrow"/>
                <w:sz w:val="24"/>
                <w:szCs w:val="24"/>
              </w:rPr>
            </w:pPr>
            <w:r w:rsidRPr="00C555D1">
              <w:rPr>
                <w:rFonts w:ascii="Arial Narrow" w:hAnsi="Arial Narrow" w:cs="Arial Narrow"/>
                <w:sz w:val="24"/>
                <w:szCs w:val="24"/>
              </w:rPr>
              <w:t xml:space="preserve">El presente proceso tiene como propósito cumplir con </w:t>
            </w:r>
            <w:r>
              <w:rPr>
                <w:rFonts w:ascii="Arial Narrow" w:hAnsi="Arial Narrow" w:cs="Arial Narrow"/>
                <w:sz w:val="24"/>
                <w:szCs w:val="24"/>
              </w:rPr>
              <w:t>el siguiente</w:t>
            </w:r>
            <w:r w:rsidRPr="00C555D1">
              <w:rPr>
                <w:rFonts w:ascii="Arial Narrow" w:hAnsi="Arial Narrow" w:cs="Arial Narrow"/>
                <w:sz w:val="24"/>
                <w:szCs w:val="24"/>
              </w:rPr>
              <w:t xml:space="preserve"> </w:t>
            </w:r>
            <w:r>
              <w:rPr>
                <w:rFonts w:ascii="Arial Narrow" w:hAnsi="Arial Narrow" w:cs="Arial Narrow"/>
                <w:sz w:val="24"/>
                <w:szCs w:val="24"/>
              </w:rPr>
              <w:t>objetivo institucional</w:t>
            </w:r>
            <w:r w:rsidRPr="00766649">
              <w:rPr>
                <w:rFonts w:ascii="Arial Narrow" w:hAnsi="Arial Narrow" w:cs="Arial Narrow"/>
                <w:sz w:val="24"/>
                <w:szCs w:val="24"/>
              </w:rPr>
              <w:t>:</w:t>
            </w:r>
          </w:p>
          <w:p w:rsidR="000455C0" w:rsidRPr="00785AF6" w:rsidRDefault="000455C0" w:rsidP="000455C0">
            <w:pPr>
              <w:spacing w:after="0" w:line="240" w:lineRule="auto"/>
              <w:jc w:val="both"/>
              <w:rPr>
                <w:rFonts w:ascii="Arial Narrow" w:hAnsi="Arial Narrow" w:cs="Arial Narrow"/>
                <w:sz w:val="24"/>
                <w:szCs w:val="24"/>
              </w:rPr>
            </w:pPr>
            <w:r>
              <w:rPr>
                <w:rFonts w:ascii="Arial Narrow" w:hAnsi="Arial Narrow" w:cs="Arial Narrow"/>
                <w:sz w:val="24"/>
                <w:szCs w:val="24"/>
              </w:rPr>
              <w:t xml:space="preserve">OSE 1: </w:t>
            </w:r>
            <w:r w:rsidRPr="00FD4712">
              <w:rPr>
                <w:rFonts w:ascii="Arial Narrow" w:hAnsi="Arial Narrow" w:cs="Arial Narrow"/>
                <w:sz w:val="24"/>
                <w:szCs w:val="24"/>
              </w:rPr>
              <w:t>Impulsar una gestión dinámica, participativa y descentralizada que promueva el compromiso de las instituciones educativas  con el  proceso de regionalización del país, desde la propuesta educativa de FYA.</w:t>
            </w:r>
          </w:p>
        </w:tc>
      </w:tr>
      <w:tr w:rsidR="000455C0" w:rsidRPr="00C555D1" w:rsidTr="000455C0">
        <w:tc>
          <w:tcPr>
            <w:tcW w:w="2272" w:type="dxa"/>
            <w:shd w:val="clear" w:color="auto" w:fill="BFBFBF"/>
            <w:vAlign w:val="center"/>
          </w:tcPr>
          <w:p w:rsidR="000455C0" w:rsidRPr="00237EA2" w:rsidRDefault="000455C0" w:rsidP="000455C0">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RESPONSABLE</w:t>
            </w:r>
          </w:p>
        </w:tc>
        <w:tc>
          <w:tcPr>
            <w:tcW w:w="2242" w:type="dxa"/>
          </w:tcPr>
          <w:p w:rsidR="000455C0" w:rsidRPr="00785AF6" w:rsidRDefault="000455C0" w:rsidP="000455C0">
            <w:pPr>
              <w:spacing w:after="0" w:line="240" w:lineRule="auto"/>
              <w:rPr>
                <w:rFonts w:ascii="Arial Narrow" w:hAnsi="Arial Narrow" w:cs="Arial Narrow"/>
                <w:sz w:val="24"/>
                <w:szCs w:val="24"/>
              </w:rPr>
            </w:pPr>
            <w:r w:rsidRPr="00785AF6">
              <w:rPr>
                <w:rFonts w:ascii="Arial Narrow" w:hAnsi="Arial Narrow" w:cs="Arial Narrow"/>
                <w:sz w:val="24"/>
                <w:szCs w:val="24"/>
              </w:rPr>
              <w:t>Jefe del Departamento de Proyectos</w:t>
            </w:r>
          </w:p>
        </w:tc>
        <w:tc>
          <w:tcPr>
            <w:tcW w:w="2243" w:type="dxa"/>
            <w:shd w:val="clear" w:color="auto" w:fill="D9D9D9"/>
            <w:vAlign w:val="center"/>
          </w:tcPr>
          <w:p w:rsidR="000455C0" w:rsidRPr="00785AF6" w:rsidRDefault="000455C0" w:rsidP="000455C0">
            <w:pPr>
              <w:spacing w:after="0" w:line="240" w:lineRule="auto"/>
              <w:jc w:val="center"/>
              <w:rPr>
                <w:rFonts w:ascii="Arial Narrow" w:hAnsi="Arial Narrow" w:cs="Arial Narrow"/>
                <w:b/>
                <w:bCs/>
                <w:sz w:val="24"/>
                <w:szCs w:val="24"/>
              </w:rPr>
            </w:pPr>
            <w:r w:rsidRPr="00785AF6">
              <w:rPr>
                <w:rFonts w:ascii="Arial Narrow" w:hAnsi="Arial Narrow" w:cs="Arial Narrow"/>
                <w:b/>
                <w:bCs/>
                <w:sz w:val="24"/>
                <w:szCs w:val="24"/>
              </w:rPr>
              <w:t>BASE LEGAL</w:t>
            </w:r>
          </w:p>
        </w:tc>
        <w:tc>
          <w:tcPr>
            <w:tcW w:w="2248" w:type="dxa"/>
          </w:tcPr>
          <w:p w:rsidR="000455C0" w:rsidRPr="00785AF6" w:rsidRDefault="000455C0" w:rsidP="000455C0">
            <w:pPr>
              <w:spacing w:after="0" w:line="240" w:lineRule="auto"/>
              <w:rPr>
                <w:rFonts w:ascii="Arial Narrow" w:hAnsi="Arial Narrow" w:cs="Arial Narrow"/>
                <w:sz w:val="24"/>
                <w:szCs w:val="24"/>
              </w:rPr>
            </w:pPr>
            <w:r w:rsidRPr="00785AF6">
              <w:rPr>
                <w:rFonts w:ascii="Arial Narrow" w:hAnsi="Arial Narrow" w:cs="Arial Narrow"/>
                <w:sz w:val="24"/>
                <w:szCs w:val="24"/>
              </w:rPr>
              <w:t>No Aplica</w:t>
            </w:r>
          </w:p>
        </w:tc>
      </w:tr>
      <w:tr w:rsidR="000455C0" w:rsidRPr="00C555D1" w:rsidTr="000455C0">
        <w:tc>
          <w:tcPr>
            <w:tcW w:w="2272" w:type="dxa"/>
            <w:shd w:val="clear" w:color="auto" w:fill="BFBFBF"/>
            <w:vAlign w:val="center"/>
          </w:tcPr>
          <w:p w:rsidR="000455C0" w:rsidRPr="00237EA2" w:rsidRDefault="000455C0" w:rsidP="000455C0">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ACTORES DEL PROCESO</w:t>
            </w:r>
          </w:p>
        </w:tc>
        <w:tc>
          <w:tcPr>
            <w:tcW w:w="6733" w:type="dxa"/>
            <w:gridSpan w:val="3"/>
          </w:tcPr>
          <w:p w:rsidR="000455C0" w:rsidRDefault="000455C0" w:rsidP="000455C0">
            <w:pPr>
              <w:pStyle w:val="NormalWeb"/>
              <w:rPr>
                <w:rFonts w:ascii="Arial Narrow" w:hAnsi="Arial Narrow" w:cs="Arial Narrow"/>
                <w:lang w:val="es-ES" w:eastAsia="en-US"/>
              </w:rPr>
            </w:pPr>
            <w:r w:rsidRPr="00BB48AF">
              <w:rPr>
                <w:rFonts w:ascii="Arial Narrow" w:hAnsi="Arial Narrow" w:cs="Arial Narrow"/>
                <w:u w:val="single"/>
                <w:lang w:val="es-ES" w:eastAsia="en-US"/>
              </w:rPr>
              <w:t>Jefe del Departamento de Proyectos</w:t>
            </w:r>
            <w:r w:rsidRPr="00BB48AF">
              <w:rPr>
                <w:rFonts w:ascii="Arial Narrow" w:hAnsi="Arial Narrow" w:cs="Arial Narrow"/>
                <w:lang w:val="es-ES" w:eastAsia="en-US"/>
              </w:rPr>
              <w:t xml:space="preserve">.- Persona contratada por la </w:t>
            </w:r>
            <w:r>
              <w:rPr>
                <w:rFonts w:ascii="Arial Narrow" w:hAnsi="Arial Narrow" w:cs="Arial Narrow"/>
                <w:lang w:val="es-ES" w:eastAsia="en-US"/>
              </w:rPr>
              <w:t>O</w:t>
            </w:r>
            <w:r w:rsidRPr="00BB48AF">
              <w:rPr>
                <w:rFonts w:ascii="Arial Narrow" w:hAnsi="Arial Narrow" w:cs="Arial Narrow"/>
                <w:lang w:val="es-ES" w:eastAsia="en-US"/>
              </w:rPr>
              <w:t xml:space="preserve">ficina </w:t>
            </w:r>
            <w:r>
              <w:rPr>
                <w:rFonts w:ascii="Arial Narrow" w:hAnsi="Arial Narrow" w:cs="Arial Narrow"/>
                <w:lang w:val="es-ES" w:eastAsia="en-US"/>
              </w:rPr>
              <w:t>C</w:t>
            </w:r>
            <w:r w:rsidRPr="00BB48AF">
              <w:rPr>
                <w:rFonts w:ascii="Arial Narrow" w:hAnsi="Arial Narrow" w:cs="Arial Narrow"/>
                <w:lang w:val="es-ES" w:eastAsia="en-US"/>
              </w:rPr>
              <w:t xml:space="preserve">entral de Fe y Alegría Perú, encargada de la obtención de fuentes de financiamiento y la elaboración del </w:t>
            </w:r>
            <w:r>
              <w:rPr>
                <w:rFonts w:ascii="Arial Narrow" w:hAnsi="Arial Narrow" w:cs="Arial Narrow"/>
                <w:lang w:val="es-ES" w:eastAsia="en-US"/>
              </w:rPr>
              <w:t>P</w:t>
            </w:r>
            <w:r w:rsidRPr="00BB48AF">
              <w:rPr>
                <w:rFonts w:ascii="Arial Narrow" w:hAnsi="Arial Narrow" w:cs="Arial Narrow"/>
                <w:lang w:val="es-ES" w:eastAsia="en-US"/>
              </w:rPr>
              <w:t xml:space="preserve">lan </w:t>
            </w:r>
            <w:r>
              <w:rPr>
                <w:rFonts w:ascii="Arial Narrow" w:hAnsi="Arial Narrow" w:cs="Arial Narrow"/>
                <w:lang w:val="es-ES" w:eastAsia="en-US"/>
              </w:rPr>
              <w:t>O</w:t>
            </w:r>
            <w:r w:rsidRPr="00BB48AF">
              <w:rPr>
                <w:rFonts w:ascii="Arial Narrow" w:hAnsi="Arial Narrow" w:cs="Arial Narrow"/>
                <w:lang w:val="es-ES" w:eastAsia="en-US"/>
              </w:rPr>
              <w:t xml:space="preserve">perativo </w:t>
            </w:r>
            <w:r>
              <w:rPr>
                <w:rFonts w:ascii="Arial Narrow" w:hAnsi="Arial Narrow" w:cs="Arial Narrow"/>
                <w:lang w:val="es-ES" w:eastAsia="en-US"/>
              </w:rPr>
              <w:t>A</w:t>
            </w:r>
            <w:r w:rsidRPr="00BB48AF">
              <w:rPr>
                <w:rFonts w:ascii="Arial Narrow" w:hAnsi="Arial Narrow" w:cs="Arial Narrow"/>
                <w:lang w:val="es-ES" w:eastAsia="en-US"/>
              </w:rPr>
              <w:t>nual del Departamento de Proyectos.</w:t>
            </w:r>
          </w:p>
          <w:p w:rsidR="000455C0" w:rsidRPr="00BB48AF" w:rsidRDefault="000455C0" w:rsidP="000455C0">
            <w:pPr>
              <w:pStyle w:val="NormalWeb"/>
              <w:rPr>
                <w:rFonts w:ascii="Arial Narrow" w:hAnsi="Arial Narrow" w:cs="Arial Narrow"/>
                <w:lang w:val="es-ES" w:eastAsia="en-US"/>
              </w:rPr>
            </w:pPr>
          </w:p>
          <w:p w:rsidR="000455C0" w:rsidRPr="00BB48AF" w:rsidRDefault="000455C0" w:rsidP="000455C0">
            <w:pPr>
              <w:pStyle w:val="NormalWeb"/>
              <w:rPr>
                <w:rFonts w:ascii="Verdana" w:hAnsi="Verdana" w:cs="Verdana"/>
                <w:color w:val="000000"/>
                <w:sz w:val="20"/>
                <w:szCs w:val="20"/>
              </w:rPr>
            </w:pPr>
            <w:r w:rsidRPr="00BB48AF">
              <w:rPr>
                <w:rFonts w:ascii="Arial Narrow" w:hAnsi="Arial Narrow" w:cs="Arial Narrow"/>
                <w:u w:val="single"/>
                <w:lang w:val="es-ES" w:eastAsia="en-US"/>
              </w:rPr>
              <w:t>Oficial de Proyectos</w:t>
            </w:r>
            <w:r w:rsidRPr="00BB48AF">
              <w:rPr>
                <w:rFonts w:ascii="Arial Narrow" w:hAnsi="Arial Narrow" w:cs="Arial Narrow"/>
                <w:lang w:val="es-ES" w:eastAsia="en-US"/>
              </w:rPr>
              <w:t xml:space="preserve">.- Persona contratada por la </w:t>
            </w:r>
            <w:r>
              <w:rPr>
                <w:rFonts w:ascii="Arial Narrow" w:hAnsi="Arial Narrow" w:cs="Arial Narrow"/>
                <w:lang w:val="es-ES" w:eastAsia="en-US"/>
              </w:rPr>
              <w:t>O</w:t>
            </w:r>
            <w:r w:rsidRPr="00BB48AF">
              <w:rPr>
                <w:rFonts w:ascii="Arial Narrow" w:hAnsi="Arial Narrow" w:cs="Arial Narrow"/>
                <w:lang w:val="es-ES" w:eastAsia="en-US"/>
              </w:rPr>
              <w:t xml:space="preserve">ficina </w:t>
            </w:r>
            <w:r>
              <w:rPr>
                <w:rFonts w:ascii="Arial Narrow" w:hAnsi="Arial Narrow" w:cs="Arial Narrow"/>
                <w:lang w:val="es-ES" w:eastAsia="en-US"/>
              </w:rPr>
              <w:t>C</w:t>
            </w:r>
            <w:r w:rsidRPr="00BB48AF">
              <w:rPr>
                <w:rFonts w:ascii="Arial Narrow" w:hAnsi="Arial Narrow" w:cs="Arial Narrow"/>
                <w:lang w:val="es-ES" w:eastAsia="en-US"/>
              </w:rPr>
              <w:t>entral de Fe y Alegría</w:t>
            </w:r>
            <w:r>
              <w:rPr>
                <w:rFonts w:ascii="Arial Narrow" w:hAnsi="Arial Narrow" w:cs="Arial Narrow"/>
                <w:lang w:val="es-ES" w:eastAsia="en-US"/>
              </w:rPr>
              <w:t xml:space="preserve">  Perú</w:t>
            </w:r>
            <w:r w:rsidRPr="00BB48AF">
              <w:rPr>
                <w:rFonts w:ascii="Arial Narrow" w:hAnsi="Arial Narrow" w:cs="Arial Narrow"/>
                <w:lang w:val="es-ES" w:eastAsia="en-US"/>
              </w:rPr>
              <w:t>, encargada de asistir al Jefe del Departamento de Proyectos y realizar el seguimiento a la ejecución de los proyectos.</w:t>
            </w:r>
          </w:p>
        </w:tc>
      </w:tr>
      <w:tr w:rsidR="000455C0" w:rsidRPr="00C555D1" w:rsidTr="000455C0">
        <w:tc>
          <w:tcPr>
            <w:tcW w:w="2272" w:type="dxa"/>
            <w:shd w:val="clear" w:color="auto" w:fill="BFBFBF"/>
            <w:vAlign w:val="center"/>
          </w:tcPr>
          <w:p w:rsidR="000455C0" w:rsidRPr="00237EA2" w:rsidRDefault="000455C0" w:rsidP="000455C0">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CLIENTES INTERNOS</w:t>
            </w:r>
          </w:p>
        </w:tc>
        <w:tc>
          <w:tcPr>
            <w:tcW w:w="2242" w:type="dxa"/>
          </w:tcPr>
          <w:p w:rsidR="000455C0" w:rsidRPr="00785AF6" w:rsidRDefault="000455C0" w:rsidP="000455C0">
            <w:pPr>
              <w:spacing w:after="0" w:line="240" w:lineRule="auto"/>
              <w:rPr>
                <w:rFonts w:ascii="Arial Narrow" w:hAnsi="Arial Narrow" w:cs="Arial Narrow"/>
                <w:sz w:val="24"/>
                <w:szCs w:val="24"/>
              </w:rPr>
            </w:pPr>
            <w:r>
              <w:rPr>
                <w:rFonts w:ascii="Arial Narrow" w:hAnsi="Arial Narrow" w:cs="Arial Narrow"/>
                <w:sz w:val="24"/>
                <w:szCs w:val="24"/>
              </w:rPr>
              <w:t>No Aplica</w:t>
            </w:r>
          </w:p>
        </w:tc>
        <w:tc>
          <w:tcPr>
            <w:tcW w:w="2243" w:type="dxa"/>
            <w:shd w:val="clear" w:color="auto" w:fill="D9D9D9"/>
            <w:vAlign w:val="center"/>
          </w:tcPr>
          <w:p w:rsidR="000455C0" w:rsidRPr="00785AF6" w:rsidRDefault="000455C0" w:rsidP="000455C0">
            <w:pPr>
              <w:spacing w:after="0" w:line="240" w:lineRule="auto"/>
              <w:jc w:val="center"/>
              <w:rPr>
                <w:rFonts w:ascii="Arial Narrow" w:hAnsi="Arial Narrow" w:cs="Arial Narrow"/>
                <w:b/>
                <w:bCs/>
                <w:sz w:val="24"/>
                <w:szCs w:val="24"/>
              </w:rPr>
            </w:pPr>
            <w:r w:rsidRPr="00785AF6">
              <w:rPr>
                <w:rFonts w:ascii="Arial Narrow" w:hAnsi="Arial Narrow" w:cs="Arial Narrow"/>
                <w:b/>
                <w:bCs/>
                <w:sz w:val="24"/>
                <w:szCs w:val="24"/>
              </w:rPr>
              <w:t>CLIENTES EXTERNOS</w:t>
            </w:r>
          </w:p>
        </w:tc>
        <w:tc>
          <w:tcPr>
            <w:tcW w:w="2248" w:type="dxa"/>
            <w:vAlign w:val="center"/>
          </w:tcPr>
          <w:p w:rsidR="000455C0" w:rsidRPr="00785AF6" w:rsidRDefault="000455C0" w:rsidP="000455C0">
            <w:pPr>
              <w:spacing w:after="0" w:line="240" w:lineRule="auto"/>
              <w:rPr>
                <w:rFonts w:ascii="Arial Narrow" w:hAnsi="Arial Narrow" w:cs="Arial Narrow"/>
                <w:sz w:val="24"/>
                <w:szCs w:val="24"/>
              </w:rPr>
            </w:pPr>
            <w:r w:rsidRPr="00785AF6">
              <w:rPr>
                <w:rFonts w:ascii="Arial Narrow" w:hAnsi="Arial Narrow" w:cs="Arial Narrow"/>
                <w:sz w:val="24"/>
                <w:szCs w:val="24"/>
              </w:rPr>
              <w:t>Financiera</w:t>
            </w:r>
          </w:p>
        </w:tc>
      </w:tr>
      <w:tr w:rsidR="000455C0" w:rsidRPr="00C555D1" w:rsidTr="000455C0">
        <w:tc>
          <w:tcPr>
            <w:tcW w:w="2272" w:type="dxa"/>
            <w:shd w:val="clear" w:color="auto" w:fill="BFBFBF"/>
            <w:vAlign w:val="center"/>
          </w:tcPr>
          <w:p w:rsidR="000455C0" w:rsidRPr="00237EA2" w:rsidRDefault="000455C0" w:rsidP="000455C0">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ALCANCE</w:t>
            </w:r>
          </w:p>
        </w:tc>
        <w:tc>
          <w:tcPr>
            <w:tcW w:w="6733" w:type="dxa"/>
            <w:gridSpan w:val="3"/>
          </w:tcPr>
          <w:p w:rsidR="000455C0" w:rsidRPr="00785AF6" w:rsidRDefault="000455C0" w:rsidP="000455C0">
            <w:pPr>
              <w:spacing w:after="0" w:line="240" w:lineRule="auto"/>
              <w:jc w:val="both"/>
              <w:rPr>
                <w:rFonts w:ascii="Arial Narrow" w:hAnsi="Arial Narrow" w:cs="Arial Narrow"/>
                <w:sz w:val="24"/>
                <w:szCs w:val="24"/>
              </w:rPr>
            </w:pPr>
            <w:r>
              <w:rPr>
                <w:rFonts w:ascii="Arial Narrow" w:hAnsi="Arial Narrow" w:cs="Arial Narrow"/>
                <w:sz w:val="24"/>
                <w:szCs w:val="24"/>
              </w:rPr>
              <w:t xml:space="preserve">El alcance del presente proceso consiste en describir las actividades que realiza el Departamento de Proyectos para gestionar las evaluaciones requeridas por las entidades financieras a los proyectos ejecutados. </w:t>
            </w:r>
          </w:p>
          <w:p w:rsidR="000455C0" w:rsidRPr="00785AF6" w:rsidRDefault="000455C0" w:rsidP="000455C0">
            <w:pPr>
              <w:spacing w:after="0" w:line="240" w:lineRule="auto"/>
              <w:jc w:val="both"/>
              <w:rPr>
                <w:rFonts w:ascii="Arial Narrow" w:hAnsi="Arial Narrow" w:cs="Arial Narrow"/>
                <w:sz w:val="24"/>
                <w:szCs w:val="24"/>
              </w:rPr>
            </w:pPr>
            <w:r>
              <w:rPr>
                <w:rFonts w:ascii="Arial Narrow" w:hAnsi="Arial Narrow" w:cs="Arial Narrow"/>
                <w:sz w:val="24"/>
                <w:szCs w:val="24"/>
              </w:rPr>
              <w:t>E</w:t>
            </w:r>
            <w:r w:rsidRPr="00785AF6">
              <w:rPr>
                <w:rFonts w:ascii="Arial Narrow" w:hAnsi="Arial Narrow" w:cs="Arial Narrow"/>
                <w:sz w:val="24"/>
                <w:szCs w:val="24"/>
              </w:rPr>
              <w:t xml:space="preserve">ste </w:t>
            </w:r>
            <w:r>
              <w:rPr>
                <w:rFonts w:ascii="Arial Narrow" w:hAnsi="Arial Narrow" w:cs="Arial Narrow"/>
                <w:sz w:val="24"/>
                <w:szCs w:val="24"/>
              </w:rPr>
              <w:t xml:space="preserve">documento no  detallará el </w:t>
            </w:r>
            <w:r w:rsidRPr="003E3B51">
              <w:rPr>
                <w:rFonts w:ascii="Arial Narrow" w:hAnsi="Arial Narrow" w:cs="Arial Narrow"/>
                <w:sz w:val="24"/>
                <w:szCs w:val="24"/>
              </w:rPr>
              <w:t>proceso realizado para evaluar un proyecto, d</w:t>
            </w:r>
            <w:r>
              <w:rPr>
                <w:rFonts w:ascii="Arial Narrow" w:hAnsi="Arial Narrow" w:cs="Arial Narrow"/>
                <w:sz w:val="24"/>
                <w:szCs w:val="24"/>
              </w:rPr>
              <w:t>ado</w:t>
            </w:r>
            <w:r w:rsidRPr="00785AF6">
              <w:rPr>
                <w:rFonts w:ascii="Arial Narrow" w:hAnsi="Arial Narrow" w:cs="Arial Narrow"/>
                <w:sz w:val="24"/>
                <w:szCs w:val="24"/>
              </w:rPr>
              <w:t xml:space="preserve"> que </w:t>
            </w:r>
            <w:r>
              <w:rPr>
                <w:rFonts w:ascii="Arial Narrow" w:hAnsi="Arial Narrow" w:cs="Arial Narrow"/>
                <w:sz w:val="24"/>
                <w:szCs w:val="24"/>
              </w:rPr>
              <w:t>é</w:t>
            </w:r>
            <w:r w:rsidRPr="00785AF6">
              <w:rPr>
                <w:rFonts w:ascii="Arial Narrow" w:hAnsi="Arial Narrow" w:cs="Arial Narrow"/>
                <w:sz w:val="24"/>
                <w:szCs w:val="24"/>
              </w:rPr>
              <w:t>s</w:t>
            </w:r>
            <w:r>
              <w:rPr>
                <w:rFonts w:ascii="Arial Narrow" w:hAnsi="Arial Narrow" w:cs="Arial Narrow"/>
                <w:sz w:val="24"/>
                <w:szCs w:val="24"/>
              </w:rPr>
              <w:t>ta</w:t>
            </w:r>
            <w:r w:rsidRPr="00785AF6">
              <w:rPr>
                <w:rFonts w:ascii="Arial Narrow" w:hAnsi="Arial Narrow" w:cs="Arial Narrow"/>
                <w:sz w:val="24"/>
                <w:szCs w:val="24"/>
              </w:rPr>
              <w:t xml:space="preserve"> </w:t>
            </w:r>
            <w:r>
              <w:rPr>
                <w:rFonts w:ascii="Arial Narrow" w:hAnsi="Arial Narrow" w:cs="Arial Narrow"/>
                <w:sz w:val="24"/>
                <w:szCs w:val="24"/>
              </w:rPr>
              <w:t xml:space="preserve">es </w:t>
            </w:r>
            <w:r w:rsidRPr="00785AF6">
              <w:rPr>
                <w:rFonts w:ascii="Arial Narrow" w:hAnsi="Arial Narrow" w:cs="Arial Narrow"/>
                <w:sz w:val="24"/>
                <w:szCs w:val="24"/>
              </w:rPr>
              <w:t>hecha por una empresa contratada y no por los miembros de</w:t>
            </w:r>
            <w:r>
              <w:rPr>
                <w:rFonts w:ascii="Arial Narrow" w:hAnsi="Arial Narrow" w:cs="Arial Narrow"/>
                <w:sz w:val="24"/>
                <w:szCs w:val="24"/>
              </w:rPr>
              <w:t>l Movimiento</w:t>
            </w:r>
            <w:r w:rsidRPr="00785AF6">
              <w:rPr>
                <w:rFonts w:ascii="Arial Narrow" w:hAnsi="Arial Narrow" w:cs="Arial Narrow"/>
                <w:sz w:val="24"/>
                <w:szCs w:val="24"/>
              </w:rPr>
              <w:t xml:space="preserve"> Fe y Alegría.</w:t>
            </w:r>
            <w:r w:rsidRPr="0063336A">
              <w:rPr>
                <w:rFonts w:ascii="Arial Narrow" w:hAnsi="Arial Narrow" w:cs="Arial Narrow"/>
                <w:color w:val="0000FF"/>
                <w:sz w:val="24"/>
                <w:szCs w:val="24"/>
              </w:rPr>
              <w:t xml:space="preserve"> </w:t>
            </w:r>
          </w:p>
        </w:tc>
      </w:tr>
      <w:tr w:rsidR="000455C0" w:rsidRPr="00C555D1" w:rsidTr="000455C0">
        <w:tc>
          <w:tcPr>
            <w:tcW w:w="2272" w:type="dxa"/>
            <w:shd w:val="clear" w:color="auto" w:fill="BFBFBF"/>
            <w:vAlign w:val="center"/>
          </w:tcPr>
          <w:p w:rsidR="000455C0" w:rsidRPr="00237EA2" w:rsidRDefault="000455C0" w:rsidP="000455C0">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PROCEDIMIENTO</w:t>
            </w:r>
          </w:p>
        </w:tc>
        <w:tc>
          <w:tcPr>
            <w:tcW w:w="6733" w:type="dxa"/>
            <w:gridSpan w:val="3"/>
            <w:vAlign w:val="center"/>
          </w:tcPr>
          <w:p w:rsidR="000455C0" w:rsidRPr="00785AF6" w:rsidRDefault="000455C0" w:rsidP="00B420B6">
            <w:pPr>
              <w:numPr>
                <w:ilvl w:val="0"/>
                <w:numId w:val="23"/>
              </w:numPr>
              <w:autoSpaceDE w:val="0"/>
              <w:autoSpaceDN w:val="0"/>
              <w:adjustRightInd w:val="0"/>
              <w:spacing w:after="0" w:line="240" w:lineRule="auto"/>
              <w:jc w:val="both"/>
              <w:rPr>
                <w:rFonts w:ascii="Arial Narrow" w:hAnsi="Arial Narrow" w:cs="Arial Narrow"/>
                <w:sz w:val="24"/>
                <w:szCs w:val="24"/>
              </w:rPr>
            </w:pPr>
            <w:r w:rsidRPr="00785AF6">
              <w:rPr>
                <w:rFonts w:ascii="Arial Narrow" w:hAnsi="Arial Narrow" w:cs="Arial Narrow"/>
                <w:sz w:val="24"/>
                <w:szCs w:val="24"/>
              </w:rPr>
              <w:t xml:space="preserve">El proceso inicia  cuando se recibe la </w:t>
            </w:r>
            <w:r>
              <w:rPr>
                <w:rFonts w:ascii="Arial Narrow" w:hAnsi="Arial Narrow" w:cs="Arial Narrow"/>
                <w:sz w:val="24"/>
                <w:szCs w:val="24"/>
              </w:rPr>
              <w:t>N</w:t>
            </w:r>
            <w:r w:rsidRPr="00785AF6">
              <w:rPr>
                <w:rFonts w:ascii="Arial Narrow" w:hAnsi="Arial Narrow" w:cs="Arial Narrow"/>
                <w:sz w:val="24"/>
                <w:szCs w:val="24"/>
              </w:rPr>
              <w:t>otificación de requerimiento de evaluación de proyecto.</w:t>
            </w:r>
          </w:p>
          <w:p w:rsidR="000455C0" w:rsidRPr="00785AF6" w:rsidRDefault="000455C0" w:rsidP="00B420B6">
            <w:pPr>
              <w:numPr>
                <w:ilvl w:val="0"/>
                <w:numId w:val="23"/>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El Oficial de Proyectos elabora</w:t>
            </w:r>
            <w:r w:rsidRPr="00785AF6">
              <w:rPr>
                <w:rFonts w:ascii="Arial Narrow" w:hAnsi="Arial Narrow" w:cs="Arial Narrow"/>
                <w:sz w:val="24"/>
                <w:szCs w:val="24"/>
              </w:rPr>
              <w:t xml:space="preserve"> los términos de referencia de la evaluación y se procede a publicar el </w:t>
            </w:r>
            <w:r>
              <w:rPr>
                <w:rFonts w:ascii="Arial Narrow" w:hAnsi="Arial Narrow" w:cs="Arial Narrow"/>
                <w:sz w:val="24"/>
                <w:szCs w:val="24"/>
              </w:rPr>
              <w:t>C</w:t>
            </w:r>
            <w:r w:rsidRPr="00785AF6">
              <w:rPr>
                <w:rFonts w:ascii="Arial Narrow" w:hAnsi="Arial Narrow" w:cs="Arial Narrow"/>
                <w:sz w:val="24"/>
                <w:szCs w:val="24"/>
              </w:rPr>
              <w:t xml:space="preserve">oncurso para la realización de la evaluación del proyecto. </w:t>
            </w:r>
          </w:p>
          <w:p w:rsidR="000455C0" w:rsidRPr="00785AF6" w:rsidRDefault="000455C0" w:rsidP="00B420B6">
            <w:pPr>
              <w:numPr>
                <w:ilvl w:val="0"/>
                <w:numId w:val="23"/>
              </w:numPr>
              <w:autoSpaceDE w:val="0"/>
              <w:autoSpaceDN w:val="0"/>
              <w:adjustRightInd w:val="0"/>
              <w:spacing w:after="0" w:line="240" w:lineRule="auto"/>
              <w:jc w:val="both"/>
              <w:rPr>
                <w:rFonts w:ascii="Arial Narrow" w:hAnsi="Arial Narrow" w:cs="Arial Narrow"/>
                <w:sz w:val="24"/>
                <w:szCs w:val="24"/>
              </w:rPr>
            </w:pPr>
            <w:r w:rsidRPr="00785AF6">
              <w:rPr>
                <w:rFonts w:ascii="Arial Narrow" w:hAnsi="Arial Narrow" w:cs="Arial Narrow"/>
                <w:sz w:val="24"/>
                <w:szCs w:val="24"/>
              </w:rPr>
              <w:t>Las diversas empresas evaluadoras participan en el concurso.</w:t>
            </w:r>
          </w:p>
          <w:p w:rsidR="000455C0" w:rsidRPr="00785AF6" w:rsidRDefault="000455C0" w:rsidP="00B420B6">
            <w:pPr>
              <w:numPr>
                <w:ilvl w:val="0"/>
                <w:numId w:val="23"/>
              </w:numPr>
              <w:autoSpaceDE w:val="0"/>
              <w:autoSpaceDN w:val="0"/>
              <w:adjustRightInd w:val="0"/>
              <w:spacing w:after="0" w:line="240" w:lineRule="auto"/>
              <w:jc w:val="both"/>
              <w:rPr>
                <w:rFonts w:ascii="Arial Narrow" w:hAnsi="Arial Narrow" w:cs="Arial Narrow"/>
                <w:sz w:val="24"/>
                <w:szCs w:val="24"/>
              </w:rPr>
            </w:pPr>
            <w:r w:rsidRPr="00785AF6">
              <w:rPr>
                <w:rFonts w:ascii="Arial Narrow" w:hAnsi="Arial Narrow" w:cs="Arial Narrow"/>
                <w:sz w:val="24"/>
                <w:szCs w:val="24"/>
              </w:rPr>
              <w:t>El Jefe de</w:t>
            </w:r>
            <w:r>
              <w:rPr>
                <w:rFonts w:ascii="Arial Narrow" w:hAnsi="Arial Narrow" w:cs="Arial Narrow"/>
                <w:sz w:val="24"/>
                <w:szCs w:val="24"/>
              </w:rPr>
              <w:t xml:space="preserve">l </w:t>
            </w:r>
            <w:r w:rsidRPr="00785AF6">
              <w:rPr>
                <w:rFonts w:ascii="Arial Narrow" w:hAnsi="Arial Narrow" w:cs="Arial Narrow"/>
                <w:sz w:val="24"/>
                <w:szCs w:val="24"/>
              </w:rPr>
              <w:t xml:space="preserve"> Departamento de Proyectos se </w:t>
            </w:r>
            <w:r>
              <w:rPr>
                <w:rFonts w:ascii="Arial Narrow" w:hAnsi="Arial Narrow" w:cs="Arial Narrow"/>
                <w:sz w:val="24"/>
                <w:szCs w:val="24"/>
              </w:rPr>
              <w:t>encarga de determinar la empresa que ejecutará la evaluación</w:t>
            </w:r>
            <w:r w:rsidRPr="003E3B51">
              <w:rPr>
                <w:rFonts w:ascii="Arial Narrow" w:hAnsi="Arial Narrow" w:cs="Arial Narrow"/>
                <w:sz w:val="24"/>
                <w:szCs w:val="24"/>
              </w:rPr>
              <w:t>.</w:t>
            </w:r>
          </w:p>
          <w:p w:rsidR="000455C0" w:rsidRPr="00785AF6" w:rsidRDefault="000455C0" w:rsidP="00B420B6">
            <w:pPr>
              <w:numPr>
                <w:ilvl w:val="0"/>
                <w:numId w:val="23"/>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El Oficial de P</w:t>
            </w:r>
            <w:r w:rsidRPr="00785AF6">
              <w:rPr>
                <w:rFonts w:ascii="Arial Narrow" w:hAnsi="Arial Narrow" w:cs="Arial Narrow"/>
                <w:sz w:val="24"/>
                <w:szCs w:val="24"/>
              </w:rPr>
              <w:t>royecto</w:t>
            </w:r>
            <w:r>
              <w:rPr>
                <w:rFonts w:ascii="Arial Narrow" w:hAnsi="Arial Narrow" w:cs="Arial Narrow"/>
                <w:sz w:val="24"/>
                <w:szCs w:val="24"/>
              </w:rPr>
              <w:t>s se encarga</w:t>
            </w:r>
            <w:r w:rsidRPr="00785AF6">
              <w:rPr>
                <w:rFonts w:ascii="Arial Narrow" w:hAnsi="Arial Narrow" w:cs="Arial Narrow"/>
                <w:sz w:val="24"/>
                <w:szCs w:val="24"/>
              </w:rPr>
              <w:t xml:space="preserve"> de llevar a cabo las coordinaciones para la ejecución de la evaluación entre todos los involucrados.</w:t>
            </w:r>
          </w:p>
          <w:p w:rsidR="000455C0" w:rsidRPr="00785AF6" w:rsidRDefault="000455C0" w:rsidP="00B420B6">
            <w:pPr>
              <w:numPr>
                <w:ilvl w:val="0"/>
                <w:numId w:val="23"/>
              </w:numPr>
              <w:autoSpaceDE w:val="0"/>
              <w:autoSpaceDN w:val="0"/>
              <w:adjustRightInd w:val="0"/>
              <w:spacing w:after="0" w:line="240" w:lineRule="auto"/>
              <w:jc w:val="both"/>
              <w:rPr>
                <w:rFonts w:ascii="Arial Narrow" w:hAnsi="Arial Narrow" w:cs="Arial Narrow"/>
                <w:sz w:val="24"/>
                <w:szCs w:val="24"/>
              </w:rPr>
            </w:pPr>
            <w:r w:rsidRPr="00785AF6">
              <w:rPr>
                <w:rFonts w:ascii="Arial Narrow" w:hAnsi="Arial Narrow" w:cs="Arial Narrow"/>
                <w:sz w:val="24"/>
                <w:szCs w:val="24"/>
              </w:rPr>
              <w:t>El Oficial de Proyecto</w:t>
            </w:r>
            <w:r>
              <w:rPr>
                <w:rFonts w:ascii="Arial Narrow" w:hAnsi="Arial Narrow" w:cs="Arial Narrow"/>
                <w:sz w:val="24"/>
                <w:szCs w:val="24"/>
              </w:rPr>
              <w:t>s</w:t>
            </w:r>
            <w:r w:rsidRPr="00785AF6">
              <w:rPr>
                <w:rFonts w:ascii="Arial Narrow" w:hAnsi="Arial Narrow" w:cs="Arial Narrow"/>
                <w:sz w:val="24"/>
                <w:szCs w:val="24"/>
              </w:rPr>
              <w:t xml:space="preserve"> procede a resolver las observaciones detalladas en el primer borrador enviado por la empresa evaluadora</w:t>
            </w:r>
            <w:r>
              <w:rPr>
                <w:rFonts w:ascii="Arial Narrow" w:hAnsi="Arial Narrow" w:cs="Arial Narrow"/>
                <w:sz w:val="24"/>
                <w:szCs w:val="24"/>
              </w:rPr>
              <w:t>.</w:t>
            </w:r>
          </w:p>
          <w:p w:rsidR="000455C0" w:rsidRPr="00785AF6" w:rsidRDefault="000455C0" w:rsidP="00B420B6">
            <w:pPr>
              <w:keepNext/>
              <w:numPr>
                <w:ilvl w:val="0"/>
                <w:numId w:val="23"/>
              </w:numPr>
              <w:autoSpaceDE w:val="0"/>
              <w:autoSpaceDN w:val="0"/>
              <w:adjustRightInd w:val="0"/>
              <w:spacing w:after="0" w:line="240" w:lineRule="auto"/>
              <w:jc w:val="both"/>
              <w:rPr>
                <w:rFonts w:ascii="Arial Narrow" w:hAnsi="Arial Narrow" w:cs="Arial Narrow"/>
              </w:rPr>
            </w:pPr>
            <w:r w:rsidRPr="00785AF6">
              <w:rPr>
                <w:rFonts w:ascii="Arial Narrow" w:hAnsi="Arial Narrow" w:cs="Arial Narrow"/>
                <w:sz w:val="24"/>
                <w:szCs w:val="24"/>
              </w:rPr>
              <w:t>Sobre l</w:t>
            </w:r>
            <w:r>
              <w:rPr>
                <w:rFonts w:ascii="Arial Narrow" w:hAnsi="Arial Narrow" w:cs="Arial Narrow"/>
                <w:sz w:val="24"/>
                <w:szCs w:val="24"/>
              </w:rPr>
              <w:t>as correcciones que realiza el Oficial de P</w:t>
            </w:r>
            <w:r w:rsidRPr="00785AF6">
              <w:rPr>
                <w:rFonts w:ascii="Arial Narrow" w:hAnsi="Arial Narrow" w:cs="Arial Narrow"/>
                <w:sz w:val="24"/>
                <w:szCs w:val="24"/>
              </w:rPr>
              <w:t xml:space="preserve">royecto, la empresa evaluadora realiza el resultado de evaluación y el </w:t>
            </w:r>
            <w:r>
              <w:rPr>
                <w:rFonts w:ascii="Arial Narrow" w:hAnsi="Arial Narrow" w:cs="Arial Narrow"/>
                <w:sz w:val="24"/>
                <w:szCs w:val="24"/>
              </w:rPr>
              <w:t>O</w:t>
            </w:r>
            <w:r w:rsidRPr="00785AF6">
              <w:rPr>
                <w:rFonts w:ascii="Arial Narrow" w:hAnsi="Arial Narrow" w:cs="Arial Narrow"/>
                <w:sz w:val="24"/>
                <w:szCs w:val="24"/>
              </w:rPr>
              <w:t>ficial de proyecto procede a reportar los resultados de la misma.</w:t>
            </w:r>
          </w:p>
        </w:tc>
      </w:tr>
    </w:tbl>
    <w:p w:rsidR="000455C0" w:rsidRPr="000455C0" w:rsidRDefault="000455C0" w:rsidP="000455C0">
      <w:pPr>
        <w:pStyle w:val="Caption"/>
        <w:jc w:val="center"/>
        <w:rPr>
          <w:rFonts w:asciiTheme="majorHAnsi" w:hAnsiTheme="majorHAnsi"/>
          <w:sz w:val="16"/>
          <w:szCs w:val="16"/>
        </w:rPr>
      </w:pPr>
      <w:bookmarkStart w:id="280" w:name="_Toc266031720"/>
      <w:r w:rsidRPr="000455C0">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34</w:t>
      </w:r>
      <w:r w:rsidR="00C74554">
        <w:rPr>
          <w:rFonts w:asciiTheme="majorHAnsi" w:hAnsiTheme="majorHAnsi"/>
          <w:sz w:val="16"/>
          <w:szCs w:val="16"/>
        </w:rPr>
        <w:fldChar w:fldCharType="end"/>
      </w:r>
      <w:r w:rsidRPr="000455C0">
        <w:rPr>
          <w:rFonts w:asciiTheme="majorHAnsi" w:hAnsiTheme="majorHAnsi"/>
          <w:sz w:val="16"/>
          <w:szCs w:val="16"/>
        </w:rPr>
        <w:t>.- Definición de Proceso “Evaluar Proyecto del Departamento de Proyectos”</w:t>
      </w:r>
      <w:bookmarkEnd w:id="280"/>
    </w:p>
    <w:p w:rsidR="000455C0" w:rsidRPr="000455C0" w:rsidRDefault="000455C0" w:rsidP="000455C0">
      <w:pPr>
        <w:pStyle w:val="Caption"/>
        <w:jc w:val="center"/>
        <w:rPr>
          <w:rFonts w:asciiTheme="majorHAnsi" w:hAnsiTheme="majorHAnsi"/>
          <w:sz w:val="16"/>
          <w:szCs w:val="16"/>
        </w:rPr>
      </w:pPr>
      <w:r w:rsidRPr="000455C0">
        <w:rPr>
          <w:rFonts w:asciiTheme="majorHAnsi" w:hAnsiTheme="majorHAnsi"/>
          <w:sz w:val="16"/>
          <w:szCs w:val="16"/>
        </w:rPr>
        <w:t>Fuente:   Elaboración propia</w:t>
      </w:r>
    </w:p>
    <w:p w:rsidR="000455C0" w:rsidRDefault="000455C0" w:rsidP="000455C0">
      <w:pPr>
        <w:spacing w:line="360" w:lineRule="auto"/>
        <w:jc w:val="both"/>
        <w:rPr>
          <w:rFonts w:cs="Times New Roman"/>
          <w:sz w:val="24"/>
          <w:szCs w:val="24"/>
        </w:rPr>
      </w:pPr>
    </w:p>
    <w:p w:rsidR="00F27EA7" w:rsidRDefault="001C29FE" w:rsidP="00F27EA7">
      <w:pPr>
        <w:keepNext/>
        <w:spacing w:after="0" w:line="240" w:lineRule="auto"/>
        <w:jc w:val="center"/>
      </w:pPr>
      <w:r>
        <w:rPr>
          <w:noProof/>
          <w:lang w:eastAsia="es-ES" w:bidi="ar-SA"/>
        </w:rPr>
        <w:drawing>
          <wp:inline distT="0" distB="0" distL="0" distR="0">
            <wp:extent cx="5399768" cy="2312323"/>
            <wp:effectExtent l="19050" t="0" r="0" b="0"/>
            <wp:docPr id="31" name="Picture 30" descr="Diagrama Proceso Proyectos v2.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Proceso Proyectos v2.1.bmp"/>
                    <pic:cNvPicPr/>
                  </pic:nvPicPr>
                  <pic:blipFill>
                    <a:blip r:embed="rId68" cstate="print"/>
                    <a:srcRect b="17454"/>
                    <a:stretch>
                      <a:fillRect/>
                    </a:stretch>
                  </pic:blipFill>
                  <pic:spPr>
                    <a:xfrm>
                      <a:off x="0" y="0"/>
                      <a:ext cx="5399768" cy="2312323"/>
                    </a:xfrm>
                    <a:prstGeom prst="rect">
                      <a:avLst/>
                    </a:prstGeom>
                  </pic:spPr>
                </pic:pic>
              </a:graphicData>
            </a:graphic>
          </wp:inline>
        </w:drawing>
      </w:r>
    </w:p>
    <w:p w:rsidR="000455C0" w:rsidRPr="00F27EA7" w:rsidRDefault="00F27EA7" w:rsidP="00F27EA7">
      <w:pPr>
        <w:pStyle w:val="Caption"/>
        <w:jc w:val="center"/>
        <w:rPr>
          <w:rFonts w:asciiTheme="majorHAnsi" w:hAnsiTheme="majorHAnsi"/>
          <w:sz w:val="16"/>
          <w:szCs w:val="16"/>
        </w:rPr>
      </w:pPr>
      <w:bookmarkStart w:id="281" w:name="_Toc266031549"/>
      <w:r w:rsidRPr="00F27EA7">
        <w:rPr>
          <w:rFonts w:asciiTheme="majorHAnsi" w:hAnsiTheme="majorHAnsi"/>
          <w:sz w:val="16"/>
          <w:szCs w:val="16"/>
        </w:rPr>
        <w:t xml:space="preserve">Ilustración </w:t>
      </w:r>
      <w:r w:rsidR="00934198" w:rsidRPr="00F27EA7">
        <w:rPr>
          <w:rFonts w:asciiTheme="majorHAnsi" w:hAnsiTheme="majorHAnsi"/>
          <w:sz w:val="16"/>
          <w:szCs w:val="16"/>
        </w:rPr>
        <w:fldChar w:fldCharType="begin"/>
      </w:r>
      <w:r w:rsidRPr="00F27EA7">
        <w:rPr>
          <w:rFonts w:asciiTheme="majorHAnsi" w:hAnsiTheme="majorHAnsi"/>
          <w:sz w:val="16"/>
          <w:szCs w:val="16"/>
        </w:rPr>
        <w:instrText xml:space="preserve"> SEQ Ilustración \* ARABIC </w:instrText>
      </w:r>
      <w:r w:rsidR="00934198" w:rsidRPr="00F27EA7">
        <w:rPr>
          <w:rFonts w:asciiTheme="majorHAnsi" w:hAnsiTheme="majorHAnsi"/>
          <w:sz w:val="16"/>
          <w:szCs w:val="16"/>
        </w:rPr>
        <w:fldChar w:fldCharType="separate"/>
      </w:r>
      <w:r w:rsidR="00EB772F">
        <w:rPr>
          <w:rFonts w:asciiTheme="majorHAnsi" w:hAnsiTheme="majorHAnsi"/>
          <w:noProof/>
          <w:sz w:val="16"/>
          <w:szCs w:val="16"/>
        </w:rPr>
        <w:t>21</w:t>
      </w:r>
      <w:r w:rsidR="00934198" w:rsidRPr="00F27EA7">
        <w:rPr>
          <w:rFonts w:asciiTheme="majorHAnsi" w:hAnsiTheme="majorHAnsi"/>
          <w:sz w:val="16"/>
          <w:szCs w:val="16"/>
        </w:rPr>
        <w:fldChar w:fldCharType="end"/>
      </w:r>
      <w:r w:rsidRPr="00F27EA7">
        <w:rPr>
          <w:rFonts w:asciiTheme="majorHAnsi" w:hAnsiTheme="majorHAnsi"/>
          <w:sz w:val="16"/>
          <w:szCs w:val="16"/>
        </w:rPr>
        <w:t>.-Diagrama de Proceso “Evaluar Proyecto del Departamento de Proyectos”</w:t>
      </w:r>
      <w:bookmarkEnd w:id="281"/>
    </w:p>
    <w:p w:rsidR="000455C0" w:rsidRDefault="000455C0" w:rsidP="000455C0">
      <w:pPr>
        <w:pStyle w:val="Caption"/>
        <w:jc w:val="center"/>
        <w:rPr>
          <w:rFonts w:asciiTheme="majorHAnsi" w:hAnsiTheme="majorHAnsi"/>
          <w:sz w:val="16"/>
          <w:szCs w:val="16"/>
        </w:rPr>
      </w:pPr>
      <w:r w:rsidRPr="00F27EA7">
        <w:rPr>
          <w:rFonts w:asciiTheme="majorHAnsi" w:hAnsiTheme="majorHAnsi"/>
          <w:sz w:val="16"/>
          <w:szCs w:val="16"/>
        </w:rPr>
        <w:t>Fuente:   Elaboración propia</w:t>
      </w:r>
    </w:p>
    <w:p w:rsidR="00F27EA7" w:rsidRDefault="00F27EA7" w:rsidP="00F27EA7">
      <w:pPr>
        <w:rPr>
          <w:lang w:val="es-PE" w:eastAsia="es-ES" w:bidi="ar-SA"/>
        </w:rPr>
      </w:pPr>
    </w:p>
    <w:p w:rsidR="00F27EA7" w:rsidRDefault="00F27EA7" w:rsidP="00F27EA7">
      <w:pPr>
        <w:rPr>
          <w:lang w:val="es-PE" w:eastAsia="es-ES" w:bidi="ar-SA"/>
        </w:rPr>
        <w:sectPr w:rsidR="00F27EA7" w:rsidSect="000455C0">
          <w:footerReference w:type="default" r:id="rId69"/>
          <w:pgSz w:w="11907" w:h="16839" w:code="9"/>
          <w:pgMar w:top="1417" w:right="1701" w:bottom="1417" w:left="1701" w:header="708" w:footer="708" w:gutter="0"/>
          <w:cols w:space="708"/>
          <w:docGrid w:linePitch="360"/>
        </w:sectPr>
      </w:pPr>
    </w:p>
    <w:tbl>
      <w:tblPr>
        <w:tblW w:w="13652" w:type="dxa"/>
        <w:tblInd w:w="-106"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82"/>
        <w:gridCol w:w="1251"/>
        <w:gridCol w:w="2151"/>
        <w:gridCol w:w="1617"/>
        <w:gridCol w:w="4053"/>
        <w:gridCol w:w="1843"/>
        <w:gridCol w:w="1324"/>
        <w:gridCol w:w="831"/>
      </w:tblGrid>
      <w:tr w:rsidR="00F27EA7" w:rsidRPr="00785AF6" w:rsidTr="00A34EB6">
        <w:trPr>
          <w:trHeight w:val="495"/>
        </w:trPr>
        <w:tc>
          <w:tcPr>
            <w:tcW w:w="582" w:type="dxa"/>
            <w:tcBorders>
              <w:right w:val="nil"/>
            </w:tcBorders>
            <w:shd w:val="clear" w:color="auto" w:fill="000000"/>
          </w:tcPr>
          <w:p w:rsidR="00F27EA7" w:rsidRPr="00785AF6" w:rsidRDefault="00F27EA7" w:rsidP="00A34EB6">
            <w:pPr>
              <w:spacing w:after="0" w:line="240" w:lineRule="auto"/>
              <w:jc w:val="center"/>
              <w:rPr>
                <w:rFonts w:ascii="Arial Narrow" w:hAnsi="Arial Narrow" w:cs="Arial Narrow"/>
                <w:b/>
                <w:bCs/>
                <w:color w:val="FFFFFF"/>
                <w:sz w:val="20"/>
                <w:szCs w:val="20"/>
                <w:lang w:val="es-PE" w:eastAsia="es-PE"/>
              </w:rPr>
            </w:pPr>
            <w:r w:rsidRPr="00785AF6">
              <w:rPr>
                <w:rFonts w:ascii="Arial Narrow" w:hAnsi="Arial Narrow" w:cs="Arial Narrow"/>
                <w:color w:val="FFFFFF"/>
                <w:sz w:val="20"/>
                <w:szCs w:val="20"/>
                <w:lang w:val="es-PE" w:eastAsia="es-PE"/>
              </w:rPr>
              <w:t>N°</w:t>
            </w:r>
          </w:p>
        </w:tc>
        <w:tc>
          <w:tcPr>
            <w:tcW w:w="1251" w:type="dxa"/>
            <w:tcBorders>
              <w:left w:val="nil"/>
              <w:right w:val="nil"/>
            </w:tcBorders>
            <w:shd w:val="clear" w:color="auto" w:fill="000000"/>
          </w:tcPr>
          <w:p w:rsidR="00F27EA7" w:rsidRPr="00785AF6" w:rsidRDefault="00F27EA7" w:rsidP="00A34EB6">
            <w:pPr>
              <w:spacing w:after="0" w:line="240" w:lineRule="auto"/>
              <w:jc w:val="center"/>
              <w:rPr>
                <w:rFonts w:ascii="Arial Narrow" w:hAnsi="Arial Narrow" w:cs="Arial Narrow"/>
                <w:b/>
                <w:bCs/>
                <w:color w:val="FFFFFF"/>
                <w:sz w:val="20"/>
                <w:szCs w:val="20"/>
                <w:lang w:val="es-PE" w:eastAsia="es-PE"/>
              </w:rPr>
            </w:pPr>
            <w:r w:rsidRPr="00785AF6">
              <w:rPr>
                <w:rFonts w:ascii="Arial Narrow" w:hAnsi="Arial Narrow" w:cs="Arial Narrow"/>
                <w:color w:val="FFFFFF"/>
                <w:sz w:val="20"/>
                <w:szCs w:val="20"/>
                <w:lang w:val="es-PE" w:eastAsia="es-PE"/>
              </w:rPr>
              <w:t>ENTRADA</w:t>
            </w:r>
          </w:p>
        </w:tc>
        <w:tc>
          <w:tcPr>
            <w:tcW w:w="2151" w:type="dxa"/>
            <w:tcBorders>
              <w:left w:val="nil"/>
              <w:right w:val="nil"/>
            </w:tcBorders>
            <w:shd w:val="clear" w:color="auto" w:fill="000000"/>
          </w:tcPr>
          <w:p w:rsidR="00F27EA7" w:rsidRPr="00785AF6" w:rsidRDefault="00F27EA7" w:rsidP="00A34EB6">
            <w:pPr>
              <w:spacing w:after="0" w:line="240" w:lineRule="auto"/>
              <w:jc w:val="center"/>
              <w:rPr>
                <w:rFonts w:ascii="Arial Narrow" w:hAnsi="Arial Narrow" w:cs="Arial Narrow"/>
                <w:b/>
                <w:bCs/>
                <w:color w:val="FFFFFF"/>
                <w:sz w:val="20"/>
                <w:szCs w:val="20"/>
                <w:lang w:val="es-PE" w:eastAsia="es-PE"/>
              </w:rPr>
            </w:pPr>
            <w:r w:rsidRPr="00785AF6">
              <w:rPr>
                <w:rFonts w:ascii="Arial Narrow" w:hAnsi="Arial Narrow" w:cs="Arial Narrow"/>
                <w:color w:val="FFFFFF"/>
                <w:sz w:val="20"/>
                <w:szCs w:val="20"/>
                <w:lang w:val="es-PE" w:eastAsia="es-PE"/>
              </w:rPr>
              <w:t>ACTIVIDAD</w:t>
            </w:r>
          </w:p>
        </w:tc>
        <w:tc>
          <w:tcPr>
            <w:tcW w:w="1617" w:type="dxa"/>
            <w:tcBorders>
              <w:left w:val="nil"/>
              <w:right w:val="nil"/>
            </w:tcBorders>
            <w:shd w:val="clear" w:color="auto" w:fill="000000"/>
          </w:tcPr>
          <w:p w:rsidR="00F27EA7" w:rsidRPr="00785AF6" w:rsidRDefault="00F27EA7" w:rsidP="00A34EB6">
            <w:pPr>
              <w:spacing w:after="0" w:line="240" w:lineRule="auto"/>
              <w:jc w:val="center"/>
              <w:rPr>
                <w:rFonts w:ascii="Arial Narrow" w:hAnsi="Arial Narrow" w:cs="Arial Narrow"/>
                <w:b/>
                <w:bCs/>
                <w:color w:val="FFFFFF"/>
                <w:sz w:val="20"/>
                <w:szCs w:val="20"/>
                <w:lang w:val="es-PE" w:eastAsia="es-PE"/>
              </w:rPr>
            </w:pPr>
            <w:r w:rsidRPr="00785AF6">
              <w:rPr>
                <w:rFonts w:ascii="Arial Narrow" w:hAnsi="Arial Narrow" w:cs="Arial Narrow"/>
                <w:color w:val="FFFFFF"/>
                <w:sz w:val="20"/>
                <w:szCs w:val="20"/>
                <w:lang w:val="es-PE" w:eastAsia="es-PE"/>
              </w:rPr>
              <w:t>SALIDA</w:t>
            </w:r>
          </w:p>
        </w:tc>
        <w:tc>
          <w:tcPr>
            <w:tcW w:w="4053" w:type="dxa"/>
            <w:tcBorders>
              <w:left w:val="nil"/>
              <w:right w:val="nil"/>
            </w:tcBorders>
            <w:shd w:val="clear" w:color="auto" w:fill="000000"/>
          </w:tcPr>
          <w:p w:rsidR="00F27EA7" w:rsidRPr="00785AF6" w:rsidRDefault="00F27EA7" w:rsidP="00A34EB6">
            <w:pPr>
              <w:spacing w:after="0" w:line="240" w:lineRule="auto"/>
              <w:jc w:val="center"/>
              <w:rPr>
                <w:rFonts w:ascii="Arial Narrow" w:hAnsi="Arial Narrow" w:cs="Arial Narrow"/>
                <w:b/>
                <w:bCs/>
                <w:color w:val="FFFFFF"/>
                <w:sz w:val="20"/>
                <w:szCs w:val="20"/>
                <w:lang w:val="es-PE" w:eastAsia="es-PE"/>
              </w:rPr>
            </w:pPr>
            <w:r w:rsidRPr="00785AF6">
              <w:rPr>
                <w:rFonts w:ascii="Arial Narrow" w:hAnsi="Arial Narrow" w:cs="Arial Narrow"/>
                <w:color w:val="FFFFFF"/>
                <w:sz w:val="20"/>
                <w:szCs w:val="20"/>
                <w:lang w:val="es-PE" w:eastAsia="es-PE"/>
              </w:rPr>
              <w:t>DESCRIPCIÓN</w:t>
            </w:r>
          </w:p>
        </w:tc>
        <w:tc>
          <w:tcPr>
            <w:tcW w:w="1843" w:type="dxa"/>
            <w:tcBorders>
              <w:left w:val="nil"/>
              <w:right w:val="nil"/>
            </w:tcBorders>
            <w:shd w:val="clear" w:color="auto" w:fill="000000"/>
          </w:tcPr>
          <w:p w:rsidR="00F27EA7" w:rsidRPr="00785AF6" w:rsidRDefault="00F27EA7" w:rsidP="00A34EB6">
            <w:pPr>
              <w:spacing w:after="0" w:line="240" w:lineRule="auto"/>
              <w:jc w:val="center"/>
              <w:rPr>
                <w:rFonts w:ascii="Arial Narrow" w:hAnsi="Arial Narrow" w:cs="Arial Narrow"/>
                <w:b/>
                <w:bCs/>
                <w:color w:val="FFFFFF"/>
                <w:sz w:val="18"/>
                <w:szCs w:val="18"/>
                <w:lang w:val="es-PE" w:eastAsia="es-PE"/>
              </w:rPr>
            </w:pPr>
            <w:r w:rsidRPr="00785AF6">
              <w:rPr>
                <w:rFonts w:ascii="Arial Narrow" w:hAnsi="Arial Narrow" w:cs="Arial Narrow"/>
                <w:color w:val="FFFFFF"/>
                <w:sz w:val="18"/>
                <w:szCs w:val="18"/>
                <w:lang w:val="es-PE" w:eastAsia="es-PE"/>
              </w:rPr>
              <w:t>RESPONSABLE</w:t>
            </w:r>
          </w:p>
        </w:tc>
        <w:tc>
          <w:tcPr>
            <w:tcW w:w="1324" w:type="dxa"/>
            <w:tcBorders>
              <w:left w:val="nil"/>
              <w:right w:val="nil"/>
            </w:tcBorders>
            <w:shd w:val="clear" w:color="auto" w:fill="000000"/>
          </w:tcPr>
          <w:p w:rsidR="00F27EA7" w:rsidRPr="00785AF6" w:rsidRDefault="00F27EA7" w:rsidP="00A34EB6">
            <w:pPr>
              <w:spacing w:after="0" w:line="240" w:lineRule="auto"/>
              <w:jc w:val="center"/>
              <w:rPr>
                <w:rFonts w:ascii="Arial Narrow" w:hAnsi="Arial Narrow" w:cs="Arial Narrow"/>
                <w:b/>
                <w:bCs/>
                <w:color w:val="FFFFFF"/>
                <w:sz w:val="18"/>
                <w:szCs w:val="18"/>
                <w:lang w:val="es-PE" w:eastAsia="es-PE"/>
              </w:rPr>
            </w:pPr>
            <w:r w:rsidRPr="00785AF6">
              <w:rPr>
                <w:rFonts w:ascii="Arial Narrow" w:hAnsi="Arial Narrow" w:cs="Arial Narrow"/>
                <w:color w:val="FFFFFF"/>
                <w:sz w:val="18"/>
                <w:szCs w:val="18"/>
                <w:lang w:val="es-PE" w:eastAsia="es-PE"/>
              </w:rPr>
              <w:t>TIPO ACTIVIDAD</w:t>
            </w:r>
          </w:p>
        </w:tc>
        <w:tc>
          <w:tcPr>
            <w:tcW w:w="831" w:type="dxa"/>
            <w:tcBorders>
              <w:left w:val="nil"/>
            </w:tcBorders>
            <w:shd w:val="clear" w:color="auto" w:fill="000000"/>
          </w:tcPr>
          <w:p w:rsidR="00F27EA7" w:rsidRPr="00785AF6" w:rsidRDefault="00F27EA7" w:rsidP="00A34EB6">
            <w:pPr>
              <w:spacing w:after="0" w:line="240" w:lineRule="auto"/>
              <w:jc w:val="center"/>
              <w:rPr>
                <w:rFonts w:ascii="Arial Narrow" w:hAnsi="Arial Narrow" w:cs="Arial Narrow"/>
                <w:b/>
                <w:bCs/>
                <w:color w:val="FFFFFF"/>
                <w:sz w:val="18"/>
                <w:szCs w:val="18"/>
                <w:lang w:val="es-PE" w:eastAsia="es-PE"/>
              </w:rPr>
            </w:pPr>
            <w:r w:rsidRPr="00785AF6">
              <w:rPr>
                <w:rFonts w:ascii="Arial Narrow" w:hAnsi="Arial Narrow" w:cs="Arial Narrow"/>
                <w:color w:val="FFFFFF"/>
                <w:sz w:val="18"/>
                <w:szCs w:val="18"/>
                <w:lang w:val="es-PE" w:eastAsia="es-PE"/>
              </w:rPr>
              <w:t>TIEMPO</w:t>
            </w:r>
          </w:p>
        </w:tc>
      </w:tr>
      <w:tr w:rsidR="00F27EA7" w:rsidRPr="00785AF6" w:rsidTr="00A34EB6">
        <w:trPr>
          <w:trHeight w:val="450"/>
        </w:trPr>
        <w:tc>
          <w:tcPr>
            <w:tcW w:w="582" w:type="dxa"/>
            <w:tcBorders>
              <w:right w:val="nil"/>
            </w:tcBorders>
          </w:tcPr>
          <w:p w:rsidR="00F27EA7" w:rsidRPr="00785AF6" w:rsidRDefault="00F27EA7" w:rsidP="00A34EB6">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2</w:t>
            </w:r>
          </w:p>
        </w:tc>
        <w:tc>
          <w:tcPr>
            <w:tcW w:w="1251" w:type="dxa"/>
            <w:tcBorders>
              <w:left w:val="nil"/>
              <w:right w:val="nil"/>
            </w:tcBorders>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 Requerimiento de evaluación de proyecto</w:t>
            </w:r>
          </w:p>
        </w:tc>
        <w:tc>
          <w:tcPr>
            <w:tcW w:w="2151" w:type="dxa"/>
            <w:tcBorders>
              <w:left w:val="nil"/>
              <w:right w:val="nil"/>
            </w:tcBorders>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 xml:space="preserve">Elaborar Términos de Referencia de la </w:t>
            </w:r>
            <w:r>
              <w:rPr>
                <w:rFonts w:ascii="Arial Narrow" w:hAnsi="Arial Narrow" w:cs="Arial Narrow"/>
                <w:sz w:val="16"/>
                <w:szCs w:val="16"/>
                <w:lang w:val="es-PE" w:eastAsia="es-PE"/>
              </w:rPr>
              <w:t>E</w:t>
            </w:r>
            <w:r w:rsidRPr="00785AF6">
              <w:rPr>
                <w:rFonts w:ascii="Arial Narrow" w:hAnsi="Arial Narrow" w:cs="Arial Narrow"/>
                <w:sz w:val="16"/>
                <w:szCs w:val="16"/>
                <w:lang w:val="es-PE" w:eastAsia="es-PE"/>
              </w:rPr>
              <w:t>valuación</w:t>
            </w:r>
          </w:p>
        </w:tc>
        <w:tc>
          <w:tcPr>
            <w:tcW w:w="1617" w:type="dxa"/>
            <w:tcBorders>
              <w:left w:val="nil"/>
              <w:right w:val="nil"/>
            </w:tcBorders>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 Términos de Referencia</w:t>
            </w:r>
          </w:p>
        </w:tc>
        <w:tc>
          <w:tcPr>
            <w:tcW w:w="4053" w:type="dxa"/>
            <w:tcBorders>
              <w:left w:val="nil"/>
              <w:right w:val="nil"/>
            </w:tcBorders>
          </w:tcPr>
          <w:p w:rsidR="00F27EA7" w:rsidRPr="00785AF6" w:rsidRDefault="00F27EA7" w:rsidP="00A34EB6">
            <w:pPr>
              <w:spacing w:after="0" w:line="240" w:lineRule="auto"/>
              <w:jc w:val="both"/>
              <w:rPr>
                <w:rFonts w:ascii="Arial Narrow" w:hAnsi="Arial Narrow" w:cs="Arial Narrow"/>
                <w:sz w:val="16"/>
                <w:szCs w:val="16"/>
                <w:lang w:val="es-PE" w:eastAsia="es-PE"/>
              </w:rPr>
            </w:pPr>
            <w:r w:rsidRPr="00785AF6">
              <w:rPr>
                <w:rFonts w:ascii="Arial Narrow" w:hAnsi="Arial Narrow" w:cs="Arial Narrow"/>
                <w:sz w:val="16"/>
                <w:szCs w:val="16"/>
                <w:lang w:val="es-PE" w:eastAsia="es-PE"/>
              </w:rPr>
              <w:t>El Oficial de Proyectos realiza los términos de referencia de la evaluación a realizarse para determinado proyecto en función a los requerimientos del concurso.</w:t>
            </w:r>
          </w:p>
        </w:tc>
        <w:tc>
          <w:tcPr>
            <w:tcW w:w="1843" w:type="dxa"/>
            <w:tcBorders>
              <w:left w:val="nil"/>
              <w:right w:val="nil"/>
            </w:tcBorders>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Oficial de Proyecto</w:t>
            </w:r>
            <w:r>
              <w:rPr>
                <w:rFonts w:ascii="Arial Narrow" w:hAnsi="Arial Narrow" w:cs="Arial Narrow"/>
                <w:sz w:val="16"/>
                <w:szCs w:val="16"/>
                <w:lang w:val="es-PE" w:eastAsia="es-PE"/>
              </w:rPr>
              <w:t>s</w:t>
            </w:r>
          </w:p>
        </w:tc>
        <w:tc>
          <w:tcPr>
            <w:tcW w:w="1324" w:type="dxa"/>
            <w:tcBorders>
              <w:left w:val="nil"/>
              <w:right w:val="nil"/>
            </w:tcBorders>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Manual</w:t>
            </w:r>
          </w:p>
        </w:tc>
        <w:tc>
          <w:tcPr>
            <w:tcW w:w="831" w:type="dxa"/>
            <w:tcBorders>
              <w:left w:val="nil"/>
            </w:tcBorders>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1 día</w:t>
            </w:r>
          </w:p>
        </w:tc>
      </w:tr>
      <w:tr w:rsidR="00F27EA7" w:rsidRPr="00785AF6" w:rsidTr="00A34EB6">
        <w:trPr>
          <w:trHeight w:val="465"/>
        </w:trPr>
        <w:tc>
          <w:tcPr>
            <w:tcW w:w="582" w:type="dxa"/>
            <w:tcBorders>
              <w:right w:val="nil"/>
            </w:tcBorders>
            <w:shd w:val="clear" w:color="auto" w:fill="C0C0C0"/>
          </w:tcPr>
          <w:p w:rsidR="00F27EA7" w:rsidRPr="00785AF6" w:rsidRDefault="00F27EA7" w:rsidP="00A34EB6">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3</w:t>
            </w:r>
          </w:p>
        </w:tc>
        <w:tc>
          <w:tcPr>
            <w:tcW w:w="1251" w:type="dxa"/>
            <w:tcBorders>
              <w:left w:val="nil"/>
              <w:right w:val="nil"/>
            </w:tcBorders>
            <w:shd w:val="clear" w:color="auto" w:fill="C0C0C0"/>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 Términos de Referencia</w:t>
            </w:r>
          </w:p>
        </w:tc>
        <w:tc>
          <w:tcPr>
            <w:tcW w:w="2151" w:type="dxa"/>
            <w:tcBorders>
              <w:left w:val="nil"/>
              <w:right w:val="nil"/>
            </w:tcBorders>
            <w:shd w:val="clear" w:color="auto" w:fill="C0C0C0"/>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Publicar Concurso</w:t>
            </w:r>
          </w:p>
        </w:tc>
        <w:tc>
          <w:tcPr>
            <w:tcW w:w="1617" w:type="dxa"/>
            <w:tcBorders>
              <w:left w:val="nil"/>
              <w:right w:val="nil"/>
            </w:tcBorders>
            <w:shd w:val="clear" w:color="auto" w:fill="C0C0C0"/>
          </w:tcPr>
          <w:p w:rsidR="00F27EA7"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 Concurso Publicado</w:t>
            </w:r>
          </w:p>
          <w:p w:rsidR="00F27EA7" w:rsidRPr="00785AF6" w:rsidRDefault="00F27EA7" w:rsidP="00A34EB6">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Detalle Concurso</w:t>
            </w:r>
          </w:p>
        </w:tc>
        <w:tc>
          <w:tcPr>
            <w:tcW w:w="4053" w:type="dxa"/>
            <w:tcBorders>
              <w:left w:val="nil"/>
              <w:right w:val="nil"/>
            </w:tcBorders>
            <w:shd w:val="clear" w:color="auto" w:fill="C0C0C0"/>
          </w:tcPr>
          <w:p w:rsidR="00F27EA7" w:rsidRPr="00785AF6" w:rsidRDefault="00F27EA7" w:rsidP="00A34EB6">
            <w:pPr>
              <w:spacing w:after="0" w:line="240" w:lineRule="auto"/>
              <w:jc w:val="both"/>
              <w:rPr>
                <w:rFonts w:ascii="Arial Narrow" w:hAnsi="Arial Narrow" w:cs="Arial Narrow"/>
                <w:sz w:val="16"/>
                <w:szCs w:val="16"/>
                <w:lang w:val="es-PE" w:eastAsia="es-PE"/>
              </w:rPr>
            </w:pPr>
            <w:r w:rsidRPr="00785AF6">
              <w:rPr>
                <w:rFonts w:ascii="Arial Narrow" w:hAnsi="Arial Narrow" w:cs="Arial Narrow"/>
                <w:sz w:val="16"/>
                <w:szCs w:val="16"/>
                <w:lang w:val="es-PE" w:eastAsia="es-PE"/>
              </w:rPr>
              <w:t xml:space="preserve">El Oficial de Proyectos </w:t>
            </w:r>
            <w:r>
              <w:rPr>
                <w:rFonts w:ascii="Arial Narrow" w:hAnsi="Arial Narrow" w:cs="Arial Narrow"/>
                <w:sz w:val="16"/>
                <w:szCs w:val="16"/>
                <w:lang w:val="es-PE" w:eastAsia="es-PE"/>
              </w:rPr>
              <w:t xml:space="preserve">procede a </w:t>
            </w:r>
            <w:r w:rsidRPr="00785AF6">
              <w:rPr>
                <w:rFonts w:ascii="Arial Narrow" w:hAnsi="Arial Narrow" w:cs="Arial Narrow"/>
                <w:sz w:val="16"/>
                <w:szCs w:val="16"/>
                <w:lang w:val="es-PE" w:eastAsia="es-PE"/>
              </w:rPr>
              <w:t>publica</w:t>
            </w:r>
            <w:r>
              <w:rPr>
                <w:rFonts w:ascii="Arial Narrow" w:hAnsi="Arial Narrow" w:cs="Arial Narrow"/>
                <w:sz w:val="16"/>
                <w:szCs w:val="16"/>
                <w:lang w:val="es-PE" w:eastAsia="es-PE"/>
              </w:rPr>
              <w:t>r</w:t>
            </w:r>
            <w:r w:rsidRPr="00785AF6">
              <w:rPr>
                <w:rFonts w:ascii="Arial Narrow" w:hAnsi="Arial Narrow" w:cs="Arial Narrow"/>
                <w:sz w:val="16"/>
                <w:szCs w:val="16"/>
                <w:lang w:val="es-PE" w:eastAsia="es-PE"/>
              </w:rPr>
              <w:t xml:space="preserve"> el </w:t>
            </w:r>
            <w:r>
              <w:rPr>
                <w:rFonts w:ascii="Arial Narrow" w:hAnsi="Arial Narrow" w:cs="Arial Narrow"/>
                <w:sz w:val="16"/>
                <w:szCs w:val="16"/>
                <w:lang w:val="es-PE" w:eastAsia="es-PE"/>
              </w:rPr>
              <w:t>C</w:t>
            </w:r>
            <w:r w:rsidRPr="00785AF6">
              <w:rPr>
                <w:rFonts w:ascii="Arial Narrow" w:hAnsi="Arial Narrow" w:cs="Arial Narrow"/>
                <w:sz w:val="16"/>
                <w:szCs w:val="16"/>
                <w:lang w:val="es-PE" w:eastAsia="es-PE"/>
              </w:rPr>
              <w:t>oncurso para la evaluación del proyecto</w:t>
            </w:r>
            <w:r>
              <w:rPr>
                <w:rFonts w:ascii="Arial Narrow" w:hAnsi="Arial Narrow" w:cs="Arial Narrow"/>
                <w:sz w:val="16"/>
                <w:szCs w:val="16"/>
                <w:lang w:val="es-PE" w:eastAsia="es-PE"/>
              </w:rPr>
              <w:t xml:space="preserve"> junto con el detalle del concurso que se envía al proceso Participar en concurso</w:t>
            </w:r>
            <w:r w:rsidRPr="00785AF6">
              <w:rPr>
                <w:rFonts w:ascii="Arial Narrow" w:hAnsi="Arial Narrow" w:cs="Arial Narrow"/>
                <w:sz w:val="16"/>
                <w:szCs w:val="16"/>
                <w:lang w:val="es-PE" w:eastAsia="es-PE"/>
              </w:rPr>
              <w:t>.</w:t>
            </w:r>
          </w:p>
        </w:tc>
        <w:tc>
          <w:tcPr>
            <w:tcW w:w="1843" w:type="dxa"/>
            <w:tcBorders>
              <w:left w:val="nil"/>
              <w:right w:val="nil"/>
            </w:tcBorders>
            <w:shd w:val="clear" w:color="auto" w:fill="C0C0C0"/>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Oficial de Proyecto</w:t>
            </w:r>
            <w:r>
              <w:rPr>
                <w:rFonts w:ascii="Arial Narrow" w:hAnsi="Arial Narrow" w:cs="Arial Narrow"/>
                <w:sz w:val="16"/>
                <w:szCs w:val="16"/>
                <w:lang w:val="es-PE" w:eastAsia="es-PE"/>
              </w:rPr>
              <w:t>s</w:t>
            </w:r>
          </w:p>
        </w:tc>
        <w:tc>
          <w:tcPr>
            <w:tcW w:w="1324" w:type="dxa"/>
            <w:tcBorders>
              <w:left w:val="nil"/>
              <w:right w:val="nil"/>
            </w:tcBorders>
            <w:shd w:val="clear" w:color="auto" w:fill="C0C0C0"/>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Manual</w:t>
            </w:r>
          </w:p>
        </w:tc>
        <w:tc>
          <w:tcPr>
            <w:tcW w:w="831" w:type="dxa"/>
            <w:tcBorders>
              <w:left w:val="nil"/>
            </w:tcBorders>
            <w:shd w:val="clear" w:color="auto" w:fill="C0C0C0"/>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1 día</w:t>
            </w:r>
          </w:p>
        </w:tc>
      </w:tr>
      <w:tr w:rsidR="00F27EA7" w:rsidRPr="00785AF6" w:rsidTr="00A34EB6">
        <w:trPr>
          <w:trHeight w:val="459"/>
        </w:trPr>
        <w:tc>
          <w:tcPr>
            <w:tcW w:w="582" w:type="dxa"/>
            <w:tcBorders>
              <w:right w:val="nil"/>
            </w:tcBorders>
          </w:tcPr>
          <w:p w:rsidR="00F27EA7" w:rsidRPr="00785AF6" w:rsidRDefault="00F27EA7" w:rsidP="00A34EB6">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4</w:t>
            </w:r>
          </w:p>
        </w:tc>
        <w:tc>
          <w:tcPr>
            <w:tcW w:w="1251" w:type="dxa"/>
            <w:tcBorders>
              <w:left w:val="nil"/>
              <w:right w:val="nil"/>
            </w:tcBorders>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 Empresas evaluadoras inscritas</w:t>
            </w:r>
          </w:p>
        </w:tc>
        <w:tc>
          <w:tcPr>
            <w:tcW w:w="2151" w:type="dxa"/>
            <w:tcBorders>
              <w:left w:val="nil"/>
              <w:right w:val="nil"/>
            </w:tcBorders>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Determinar ganador del concurso</w:t>
            </w:r>
          </w:p>
        </w:tc>
        <w:tc>
          <w:tcPr>
            <w:tcW w:w="1617" w:type="dxa"/>
            <w:tcBorders>
              <w:left w:val="nil"/>
              <w:right w:val="nil"/>
            </w:tcBorders>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 Empresa ganadora</w:t>
            </w:r>
          </w:p>
        </w:tc>
        <w:tc>
          <w:tcPr>
            <w:tcW w:w="4053" w:type="dxa"/>
            <w:tcBorders>
              <w:left w:val="nil"/>
              <w:right w:val="nil"/>
            </w:tcBorders>
          </w:tcPr>
          <w:p w:rsidR="00F27EA7" w:rsidRPr="00785AF6" w:rsidRDefault="00F27EA7" w:rsidP="00A34EB6">
            <w:pPr>
              <w:spacing w:after="0" w:line="240" w:lineRule="auto"/>
              <w:jc w:val="both"/>
              <w:rPr>
                <w:rFonts w:ascii="Arial Narrow" w:hAnsi="Arial Narrow" w:cs="Arial Narrow"/>
                <w:sz w:val="16"/>
                <w:szCs w:val="16"/>
                <w:lang w:val="es-PE" w:eastAsia="es-PE"/>
              </w:rPr>
            </w:pPr>
            <w:r w:rsidRPr="00785AF6">
              <w:rPr>
                <w:rFonts w:ascii="Arial Narrow" w:hAnsi="Arial Narrow" w:cs="Arial Narrow"/>
                <w:sz w:val="16"/>
                <w:szCs w:val="16"/>
                <w:lang w:val="es-PE" w:eastAsia="es-PE"/>
              </w:rPr>
              <w:t>El Jefe del Departamento de Proyectos</w:t>
            </w:r>
            <w:r>
              <w:rPr>
                <w:rFonts w:ascii="Arial Narrow" w:hAnsi="Arial Narrow" w:cs="Arial Narrow"/>
                <w:sz w:val="16"/>
                <w:szCs w:val="16"/>
                <w:lang w:val="es-PE" w:eastAsia="es-PE"/>
              </w:rPr>
              <w:t xml:space="preserve"> recibe la solicitud de participación del proceso Participar en Concurso. Luego de haber recibido todas las solicitudes de participación, </w:t>
            </w:r>
            <w:r w:rsidRPr="00785AF6">
              <w:rPr>
                <w:rFonts w:ascii="Arial Narrow" w:hAnsi="Arial Narrow" w:cs="Arial Narrow"/>
                <w:sz w:val="16"/>
                <w:szCs w:val="16"/>
                <w:lang w:val="es-PE" w:eastAsia="es-PE"/>
              </w:rPr>
              <w:t xml:space="preserve">determina la empresa ganadora del </w:t>
            </w:r>
            <w:r>
              <w:rPr>
                <w:rFonts w:ascii="Arial Narrow" w:hAnsi="Arial Narrow" w:cs="Arial Narrow"/>
                <w:sz w:val="16"/>
                <w:szCs w:val="16"/>
                <w:lang w:val="es-PE" w:eastAsia="es-PE"/>
              </w:rPr>
              <w:t>C</w:t>
            </w:r>
            <w:r w:rsidRPr="00785AF6">
              <w:rPr>
                <w:rFonts w:ascii="Arial Narrow" w:hAnsi="Arial Narrow" w:cs="Arial Narrow"/>
                <w:sz w:val="16"/>
                <w:szCs w:val="16"/>
                <w:lang w:val="es-PE" w:eastAsia="es-PE"/>
              </w:rPr>
              <w:t xml:space="preserve">oncurso para </w:t>
            </w:r>
            <w:r>
              <w:rPr>
                <w:rFonts w:ascii="Arial Narrow" w:hAnsi="Arial Narrow" w:cs="Arial Narrow"/>
                <w:sz w:val="16"/>
                <w:szCs w:val="16"/>
                <w:lang w:val="es-PE" w:eastAsia="es-PE"/>
              </w:rPr>
              <w:t>evaluar e</w:t>
            </w:r>
            <w:r w:rsidRPr="00785AF6">
              <w:rPr>
                <w:rFonts w:ascii="Arial Narrow" w:hAnsi="Arial Narrow" w:cs="Arial Narrow"/>
                <w:sz w:val="16"/>
                <w:szCs w:val="16"/>
                <w:lang w:val="es-PE" w:eastAsia="es-PE"/>
              </w:rPr>
              <w:t>l proyecto.</w:t>
            </w:r>
          </w:p>
        </w:tc>
        <w:tc>
          <w:tcPr>
            <w:tcW w:w="1843" w:type="dxa"/>
            <w:tcBorders>
              <w:left w:val="nil"/>
              <w:right w:val="nil"/>
            </w:tcBorders>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Jefe de</w:t>
            </w:r>
            <w:r>
              <w:rPr>
                <w:rFonts w:ascii="Arial Narrow" w:hAnsi="Arial Narrow" w:cs="Arial Narrow"/>
                <w:sz w:val="16"/>
                <w:szCs w:val="16"/>
                <w:lang w:val="es-PE" w:eastAsia="es-PE"/>
              </w:rPr>
              <w:t>l</w:t>
            </w:r>
            <w:r w:rsidRPr="00785AF6">
              <w:rPr>
                <w:rFonts w:ascii="Arial Narrow" w:hAnsi="Arial Narrow" w:cs="Arial Narrow"/>
                <w:sz w:val="16"/>
                <w:szCs w:val="16"/>
                <w:lang w:val="es-PE" w:eastAsia="es-PE"/>
              </w:rPr>
              <w:t xml:space="preserve"> Departamento de Proyectos</w:t>
            </w:r>
          </w:p>
        </w:tc>
        <w:tc>
          <w:tcPr>
            <w:tcW w:w="1324" w:type="dxa"/>
            <w:tcBorders>
              <w:left w:val="nil"/>
              <w:right w:val="nil"/>
            </w:tcBorders>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Manual</w:t>
            </w:r>
          </w:p>
        </w:tc>
        <w:tc>
          <w:tcPr>
            <w:tcW w:w="831" w:type="dxa"/>
            <w:tcBorders>
              <w:left w:val="nil"/>
            </w:tcBorders>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2 días</w:t>
            </w:r>
          </w:p>
        </w:tc>
      </w:tr>
      <w:tr w:rsidR="00F27EA7" w:rsidRPr="00785AF6" w:rsidTr="00A34EB6">
        <w:trPr>
          <w:trHeight w:val="622"/>
        </w:trPr>
        <w:tc>
          <w:tcPr>
            <w:tcW w:w="582" w:type="dxa"/>
            <w:tcBorders>
              <w:right w:val="nil"/>
            </w:tcBorders>
            <w:shd w:val="clear" w:color="auto" w:fill="C0C0C0"/>
          </w:tcPr>
          <w:p w:rsidR="00F27EA7" w:rsidRPr="00785AF6" w:rsidRDefault="00F27EA7" w:rsidP="00A34EB6">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5</w:t>
            </w:r>
          </w:p>
        </w:tc>
        <w:tc>
          <w:tcPr>
            <w:tcW w:w="1251" w:type="dxa"/>
            <w:tcBorders>
              <w:left w:val="nil"/>
              <w:right w:val="nil"/>
            </w:tcBorders>
            <w:shd w:val="clear" w:color="auto" w:fill="C0C0C0"/>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 Empresa ganadora</w:t>
            </w:r>
          </w:p>
        </w:tc>
        <w:tc>
          <w:tcPr>
            <w:tcW w:w="2151" w:type="dxa"/>
            <w:tcBorders>
              <w:left w:val="nil"/>
              <w:right w:val="nil"/>
            </w:tcBorders>
            <w:shd w:val="clear" w:color="auto" w:fill="C0C0C0"/>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Realizar las coordinaciones</w:t>
            </w:r>
          </w:p>
        </w:tc>
        <w:tc>
          <w:tcPr>
            <w:tcW w:w="1617" w:type="dxa"/>
            <w:tcBorders>
              <w:left w:val="nil"/>
              <w:right w:val="nil"/>
            </w:tcBorders>
            <w:shd w:val="clear" w:color="auto" w:fill="C0C0C0"/>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 Coordinaciones realizadas</w:t>
            </w:r>
          </w:p>
        </w:tc>
        <w:tc>
          <w:tcPr>
            <w:tcW w:w="4053" w:type="dxa"/>
            <w:tcBorders>
              <w:left w:val="nil"/>
              <w:right w:val="nil"/>
            </w:tcBorders>
            <w:shd w:val="clear" w:color="auto" w:fill="C0C0C0"/>
          </w:tcPr>
          <w:p w:rsidR="00F27EA7" w:rsidRPr="00785AF6" w:rsidRDefault="00F27EA7" w:rsidP="00A34EB6">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Oficial de P</w:t>
            </w:r>
            <w:r w:rsidRPr="00785AF6">
              <w:rPr>
                <w:rFonts w:ascii="Arial Narrow" w:hAnsi="Arial Narrow" w:cs="Arial Narrow"/>
                <w:sz w:val="16"/>
                <w:szCs w:val="16"/>
                <w:lang w:val="es-PE" w:eastAsia="es-PE"/>
              </w:rPr>
              <w:t>royecto</w:t>
            </w:r>
            <w:r>
              <w:rPr>
                <w:rFonts w:ascii="Arial Narrow" w:hAnsi="Arial Narrow" w:cs="Arial Narrow"/>
                <w:sz w:val="16"/>
                <w:szCs w:val="16"/>
                <w:lang w:val="es-PE" w:eastAsia="es-PE"/>
              </w:rPr>
              <w:t>s</w:t>
            </w:r>
            <w:r w:rsidRPr="00785AF6">
              <w:rPr>
                <w:rFonts w:ascii="Arial Narrow" w:hAnsi="Arial Narrow" w:cs="Arial Narrow"/>
                <w:sz w:val="16"/>
                <w:szCs w:val="16"/>
                <w:lang w:val="es-PE" w:eastAsia="es-PE"/>
              </w:rPr>
              <w:t xml:space="preserve"> encar</w:t>
            </w:r>
            <w:r>
              <w:rPr>
                <w:rFonts w:ascii="Arial Narrow" w:hAnsi="Arial Narrow" w:cs="Arial Narrow"/>
                <w:sz w:val="16"/>
                <w:szCs w:val="16"/>
                <w:lang w:val="es-PE" w:eastAsia="es-PE"/>
              </w:rPr>
              <w:t>gado del proyecto a evaluar, procede</w:t>
            </w:r>
            <w:r w:rsidRPr="00785AF6">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a</w:t>
            </w:r>
            <w:r w:rsidRPr="00785AF6">
              <w:rPr>
                <w:rFonts w:ascii="Arial Narrow" w:hAnsi="Arial Narrow" w:cs="Arial Narrow"/>
                <w:sz w:val="16"/>
                <w:szCs w:val="16"/>
                <w:lang w:val="es-PE" w:eastAsia="es-PE"/>
              </w:rPr>
              <w:t xml:space="preserve"> contactar y realizar las coordinaciones pertinentes con la empresa evaluadora y los involucrados </w:t>
            </w:r>
            <w:r>
              <w:rPr>
                <w:rFonts w:ascii="Arial Narrow" w:hAnsi="Arial Narrow" w:cs="Arial Narrow"/>
                <w:sz w:val="16"/>
                <w:szCs w:val="16"/>
                <w:lang w:val="es-PE" w:eastAsia="es-PE"/>
              </w:rPr>
              <w:t>del proyecto</w:t>
            </w:r>
            <w:r w:rsidRPr="00785AF6">
              <w:rPr>
                <w:rFonts w:ascii="Arial Narrow" w:hAnsi="Arial Narrow" w:cs="Arial Narrow"/>
                <w:sz w:val="16"/>
                <w:szCs w:val="16"/>
                <w:lang w:val="es-PE" w:eastAsia="es-PE"/>
              </w:rPr>
              <w:t xml:space="preserve"> para facilitar la realización de la evaluación.</w:t>
            </w:r>
          </w:p>
        </w:tc>
        <w:tc>
          <w:tcPr>
            <w:tcW w:w="1843" w:type="dxa"/>
            <w:tcBorders>
              <w:left w:val="nil"/>
              <w:right w:val="nil"/>
            </w:tcBorders>
            <w:shd w:val="clear" w:color="auto" w:fill="C0C0C0"/>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Oficial de Proyecto</w:t>
            </w:r>
            <w:r>
              <w:rPr>
                <w:rFonts w:ascii="Arial Narrow" w:hAnsi="Arial Narrow" w:cs="Arial Narrow"/>
                <w:sz w:val="16"/>
                <w:szCs w:val="16"/>
                <w:lang w:val="es-PE" w:eastAsia="es-PE"/>
              </w:rPr>
              <w:t>s</w:t>
            </w:r>
          </w:p>
        </w:tc>
        <w:tc>
          <w:tcPr>
            <w:tcW w:w="1324" w:type="dxa"/>
            <w:tcBorders>
              <w:left w:val="nil"/>
              <w:right w:val="nil"/>
            </w:tcBorders>
            <w:shd w:val="clear" w:color="auto" w:fill="C0C0C0"/>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Manual</w:t>
            </w:r>
          </w:p>
        </w:tc>
        <w:tc>
          <w:tcPr>
            <w:tcW w:w="831" w:type="dxa"/>
            <w:tcBorders>
              <w:left w:val="nil"/>
            </w:tcBorders>
            <w:shd w:val="clear" w:color="auto" w:fill="C0C0C0"/>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2 días</w:t>
            </w:r>
          </w:p>
        </w:tc>
      </w:tr>
      <w:tr w:rsidR="00F27EA7" w:rsidRPr="00785AF6" w:rsidTr="00A34EB6">
        <w:trPr>
          <w:trHeight w:val="675"/>
        </w:trPr>
        <w:tc>
          <w:tcPr>
            <w:tcW w:w="582" w:type="dxa"/>
            <w:tcBorders>
              <w:right w:val="nil"/>
            </w:tcBorders>
          </w:tcPr>
          <w:p w:rsidR="00F27EA7" w:rsidRPr="00785AF6" w:rsidRDefault="00F27EA7" w:rsidP="00A34EB6">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6</w:t>
            </w:r>
          </w:p>
        </w:tc>
        <w:tc>
          <w:tcPr>
            <w:tcW w:w="1251" w:type="dxa"/>
            <w:tcBorders>
              <w:left w:val="nil"/>
              <w:right w:val="nil"/>
            </w:tcBorders>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 Primer borrador</w:t>
            </w:r>
          </w:p>
        </w:tc>
        <w:tc>
          <w:tcPr>
            <w:tcW w:w="2151" w:type="dxa"/>
            <w:tcBorders>
              <w:left w:val="nil"/>
              <w:right w:val="nil"/>
            </w:tcBorders>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Realizar observaciones</w:t>
            </w:r>
          </w:p>
        </w:tc>
        <w:tc>
          <w:tcPr>
            <w:tcW w:w="1617" w:type="dxa"/>
            <w:tcBorders>
              <w:left w:val="nil"/>
              <w:right w:val="nil"/>
            </w:tcBorders>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Observaciones</w:t>
            </w:r>
          </w:p>
        </w:tc>
        <w:tc>
          <w:tcPr>
            <w:tcW w:w="4053" w:type="dxa"/>
            <w:tcBorders>
              <w:left w:val="nil"/>
              <w:right w:val="nil"/>
            </w:tcBorders>
          </w:tcPr>
          <w:p w:rsidR="00F27EA7" w:rsidRPr="00785AF6" w:rsidRDefault="00F27EA7" w:rsidP="00A34EB6">
            <w:pPr>
              <w:spacing w:after="0" w:line="240" w:lineRule="auto"/>
              <w:jc w:val="both"/>
              <w:rPr>
                <w:rFonts w:ascii="Arial Narrow" w:hAnsi="Arial Narrow" w:cs="Arial Narrow"/>
                <w:sz w:val="16"/>
                <w:szCs w:val="16"/>
                <w:lang w:val="es-PE" w:eastAsia="es-PE"/>
              </w:rPr>
            </w:pPr>
            <w:r w:rsidRPr="00785AF6">
              <w:rPr>
                <w:rFonts w:ascii="Arial Narrow" w:hAnsi="Arial Narrow" w:cs="Arial Narrow"/>
                <w:sz w:val="16"/>
                <w:szCs w:val="16"/>
                <w:lang w:val="es-PE" w:eastAsia="es-PE"/>
              </w:rPr>
              <w:t>En función a las observaciones recogidas por la empresa evalua</w:t>
            </w:r>
            <w:r>
              <w:rPr>
                <w:rFonts w:ascii="Arial Narrow" w:hAnsi="Arial Narrow" w:cs="Arial Narrow"/>
                <w:sz w:val="16"/>
                <w:szCs w:val="16"/>
                <w:lang w:val="es-PE" w:eastAsia="es-PE"/>
              </w:rPr>
              <w:t>dora en el primer borrador, el Oficial de P</w:t>
            </w:r>
            <w:r w:rsidRPr="00785AF6">
              <w:rPr>
                <w:rFonts w:ascii="Arial Narrow" w:hAnsi="Arial Narrow" w:cs="Arial Narrow"/>
                <w:sz w:val="16"/>
                <w:szCs w:val="16"/>
                <w:lang w:val="es-PE" w:eastAsia="es-PE"/>
              </w:rPr>
              <w:t>royecto</w:t>
            </w:r>
            <w:r>
              <w:rPr>
                <w:rFonts w:ascii="Arial Narrow" w:hAnsi="Arial Narrow" w:cs="Arial Narrow"/>
                <w:sz w:val="16"/>
                <w:szCs w:val="16"/>
                <w:lang w:val="es-PE" w:eastAsia="es-PE"/>
              </w:rPr>
              <w:t>s</w:t>
            </w:r>
            <w:r w:rsidRPr="00785AF6">
              <w:rPr>
                <w:rFonts w:ascii="Arial Narrow" w:hAnsi="Arial Narrow" w:cs="Arial Narrow"/>
                <w:sz w:val="16"/>
                <w:szCs w:val="16"/>
                <w:lang w:val="es-PE" w:eastAsia="es-PE"/>
              </w:rPr>
              <w:t xml:space="preserve"> procede a realizar las observaciones sobre los puntos evaluados en el documento recibido,</w:t>
            </w:r>
            <w:r>
              <w:rPr>
                <w:rFonts w:ascii="Arial Narrow" w:hAnsi="Arial Narrow" w:cs="Arial Narrow"/>
                <w:sz w:val="16"/>
                <w:szCs w:val="16"/>
                <w:lang w:val="es-PE" w:eastAsia="es-PE"/>
              </w:rPr>
              <w:t xml:space="preserve"> las cuales envía a la actividad Elaborar resultado de evaluación del proceso Participación y ejecución de evaluaciones. </w:t>
            </w:r>
          </w:p>
        </w:tc>
        <w:tc>
          <w:tcPr>
            <w:tcW w:w="1843" w:type="dxa"/>
            <w:tcBorders>
              <w:left w:val="nil"/>
              <w:right w:val="nil"/>
            </w:tcBorders>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Oficial de Proyecto</w:t>
            </w:r>
            <w:r>
              <w:rPr>
                <w:rFonts w:ascii="Arial Narrow" w:hAnsi="Arial Narrow" w:cs="Arial Narrow"/>
                <w:sz w:val="16"/>
                <w:szCs w:val="16"/>
                <w:lang w:val="es-PE" w:eastAsia="es-PE"/>
              </w:rPr>
              <w:t>s</w:t>
            </w:r>
          </w:p>
        </w:tc>
        <w:tc>
          <w:tcPr>
            <w:tcW w:w="1324" w:type="dxa"/>
            <w:tcBorders>
              <w:left w:val="nil"/>
              <w:right w:val="nil"/>
            </w:tcBorders>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Manual</w:t>
            </w:r>
          </w:p>
        </w:tc>
        <w:tc>
          <w:tcPr>
            <w:tcW w:w="831" w:type="dxa"/>
            <w:tcBorders>
              <w:left w:val="nil"/>
            </w:tcBorders>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3 días</w:t>
            </w:r>
          </w:p>
        </w:tc>
      </w:tr>
      <w:tr w:rsidR="00F27EA7" w:rsidRPr="00785AF6" w:rsidTr="00A34EB6">
        <w:trPr>
          <w:trHeight w:val="577"/>
        </w:trPr>
        <w:tc>
          <w:tcPr>
            <w:tcW w:w="582" w:type="dxa"/>
            <w:tcBorders>
              <w:right w:val="nil"/>
            </w:tcBorders>
            <w:shd w:val="clear" w:color="auto" w:fill="C0C0C0"/>
          </w:tcPr>
          <w:p w:rsidR="00F27EA7" w:rsidRPr="00785AF6" w:rsidRDefault="00F27EA7" w:rsidP="00A34EB6">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7</w:t>
            </w:r>
          </w:p>
        </w:tc>
        <w:tc>
          <w:tcPr>
            <w:tcW w:w="1251" w:type="dxa"/>
            <w:tcBorders>
              <w:left w:val="nil"/>
              <w:right w:val="nil"/>
            </w:tcBorders>
            <w:shd w:val="clear" w:color="auto" w:fill="C0C0C0"/>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 Resultado de Evaluación</w:t>
            </w:r>
          </w:p>
        </w:tc>
        <w:tc>
          <w:tcPr>
            <w:tcW w:w="2151" w:type="dxa"/>
            <w:tcBorders>
              <w:left w:val="nil"/>
              <w:right w:val="nil"/>
            </w:tcBorders>
            <w:shd w:val="clear" w:color="auto" w:fill="C0C0C0"/>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Reportar resultado de evaluaciones</w:t>
            </w:r>
          </w:p>
        </w:tc>
        <w:tc>
          <w:tcPr>
            <w:tcW w:w="1617" w:type="dxa"/>
            <w:tcBorders>
              <w:left w:val="nil"/>
              <w:right w:val="nil"/>
            </w:tcBorders>
            <w:shd w:val="clear" w:color="auto" w:fill="C0C0C0"/>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 Resultado de evaluación entregado a financiera</w:t>
            </w:r>
          </w:p>
        </w:tc>
        <w:tc>
          <w:tcPr>
            <w:tcW w:w="4053" w:type="dxa"/>
            <w:tcBorders>
              <w:left w:val="nil"/>
              <w:right w:val="nil"/>
            </w:tcBorders>
            <w:shd w:val="clear" w:color="auto" w:fill="C0C0C0"/>
          </w:tcPr>
          <w:p w:rsidR="00F27EA7" w:rsidRPr="00785AF6" w:rsidRDefault="00F27EA7" w:rsidP="00F27EA7">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Oficial de P</w:t>
            </w:r>
            <w:r w:rsidRPr="00785AF6">
              <w:rPr>
                <w:rFonts w:ascii="Arial Narrow" w:hAnsi="Arial Narrow" w:cs="Arial Narrow"/>
                <w:sz w:val="16"/>
                <w:szCs w:val="16"/>
                <w:lang w:val="es-PE" w:eastAsia="es-PE"/>
              </w:rPr>
              <w:t xml:space="preserve">royecto </w:t>
            </w:r>
            <w:r>
              <w:rPr>
                <w:rFonts w:ascii="Arial Narrow" w:hAnsi="Arial Narrow" w:cs="Arial Narrow"/>
                <w:sz w:val="16"/>
                <w:szCs w:val="16"/>
                <w:lang w:val="es-PE" w:eastAsia="es-PE"/>
              </w:rPr>
              <w:t xml:space="preserve">recibe el Resultado de la Evaluación por medio del proceso Participación y ejecución de evaluaciones de la empresa evaluadora y </w:t>
            </w:r>
            <w:r w:rsidRPr="00785AF6">
              <w:rPr>
                <w:rFonts w:ascii="Arial Narrow" w:hAnsi="Arial Narrow" w:cs="Arial Narrow"/>
                <w:sz w:val="16"/>
                <w:szCs w:val="16"/>
                <w:lang w:val="es-PE" w:eastAsia="es-PE"/>
              </w:rPr>
              <w:t xml:space="preserve">procede a </w:t>
            </w:r>
            <w:r>
              <w:rPr>
                <w:rFonts w:ascii="Arial Narrow" w:hAnsi="Arial Narrow" w:cs="Arial Narrow"/>
                <w:sz w:val="16"/>
                <w:szCs w:val="16"/>
                <w:lang w:val="es-PE" w:eastAsia="es-PE"/>
              </w:rPr>
              <w:t>comunicar</w:t>
            </w:r>
            <w:r w:rsidRPr="00785AF6">
              <w:rPr>
                <w:rFonts w:ascii="Arial Narrow" w:hAnsi="Arial Narrow" w:cs="Arial Narrow"/>
                <w:sz w:val="16"/>
                <w:szCs w:val="16"/>
                <w:lang w:val="es-PE" w:eastAsia="es-PE"/>
              </w:rPr>
              <w:t xml:space="preserve"> el resultado de</w:t>
            </w:r>
            <w:r>
              <w:rPr>
                <w:rFonts w:ascii="Arial Narrow" w:hAnsi="Arial Narrow" w:cs="Arial Narrow"/>
                <w:sz w:val="16"/>
                <w:szCs w:val="16"/>
                <w:lang w:val="es-PE" w:eastAsia="es-PE"/>
              </w:rPr>
              <w:t>l</w:t>
            </w:r>
            <w:r w:rsidRPr="00785AF6">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mismo</w:t>
            </w:r>
            <w:r w:rsidRPr="00785AF6">
              <w:rPr>
                <w:rFonts w:ascii="Arial Narrow" w:hAnsi="Arial Narrow" w:cs="Arial Narrow"/>
                <w:sz w:val="16"/>
                <w:szCs w:val="16"/>
                <w:lang w:val="es-PE" w:eastAsia="es-PE"/>
              </w:rPr>
              <w:t xml:space="preserve"> a la </w:t>
            </w:r>
            <w:r>
              <w:rPr>
                <w:rFonts w:ascii="Arial Narrow" w:hAnsi="Arial Narrow" w:cs="Arial Narrow"/>
                <w:sz w:val="16"/>
                <w:szCs w:val="16"/>
                <w:lang w:val="es-PE" w:eastAsia="es-PE"/>
              </w:rPr>
              <w:t>F</w:t>
            </w:r>
            <w:r w:rsidRPr="00785AF6">
              <w:rPr>
                <w:rFonts w:ascii="Arial Narrow" w:hAnsi="Arial Narrow" w:cs="Arial Narrow"/>
                <w:sz w:val="16"/>
                <w:szCs w:val="16"/>
                <w:lang w:val="es-PE" w:eastAsia="es-PE"/>
              </w:rPr>
              <w:t>inanciera que lo solicit</w:t>
            </w:r>
            <w:r>
              <w:rPr>
                <w:rFonts w:ascii="Arial Narrow" w:hAnsi="Arial Narrow" w:cs="Arial Narrow"/>
                <w:sz w:val="16"/>
                <w:szCs w:val="16"/>
                <w:lang w:val="es-PE" w:eastAsia="es-PE"/>
              </w:rPr>
              <w:t>ó</w:t>
            </w:r>
            <w:r w:rsidRPr="00785AF6">
              <w:rPr>
                <w:rFonts w:ascii="Arial Narrow" w:hAnsi="Arial Narrow" w:cs="Arial Narrow"/>
                <w:sz w:val="16"/>
                <w:szCs w:val="16"/>
                <w:lang w:val="es-PE" w:eastAsia="es-PE"/>
              </w:rPr>
              <w:t xml:space="preserve"> en primera instancia.</w:t>
            </w:r>
          </w:p>
        </w:tc>
        <w:tc>
          <w:tcPr>
            <w:tcW w:w="1843" w:type="dxa"/>
            <w:tcBorders>
              <w:left w:val="nil"/>
              <w:right w:val="nil"/>
            </w:tcBorders>
            <w:shd w:val="clear" w:color="auto" w:fill="C0C0C0"/>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Oficial de Proyecto</w:t>
            </w:r>
            <w:r>
              <w:rPr>
                <w:rFonts w:ascii="Arial Narrow" w:hAnsi="Arial Narrow" w:cs="Arial Narrow"/>
                <w:sz w:val="16"/>
                <w:szCs w:val="16"/>
                <w:lang w:val="es-PE" w:eastAsia="es-PE"/>
              </w:rPr>
              <w:t>s</w:t>
            </w:r>
          </w:p>
        </w:tc>
        <w:tc>
          <w:tcPr>
            <w:tcW w:w="1324" w:type="dxa"/>
            <w:tcBorders>
              <w:left w:val="nil"/>
              <w:right w:val="nil"/>
            </w:tcBorders>
            <w:shd w:val="clear" w:color="auto" w:fill="C0C0C0"/>
          </w:tcPr>
          <w:p w:rsidR="00F27EA7" w:rsidRPr="00785AF6" w:rsidRDefault="00F27EA7" w:rsidP="00A34EB6">
            <w:pPr>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Manual</w:t>
            </w:r>
          </w:p>
        </w:tc>
        <w:tc>
          <w:tcPr>
            <w:tcW w:w="831" w:type="dxa"/>
            <w:tcBorders>
              <w:left w:val="nil"/>
            </w:tcBorders>
            <w:shd w:val="clear" w:color="auto" w:fill="C0C0C0"/>
          </w:tcPr>
          <w:p w:rsidR="00F27EA7" w:rsidRPr="00785AF6" w:rsidRDefault="00F27EA7" w:rsidP="00F27EA7">
            <w:pPr>
              <w:keepNext/>
              <w:spacing w:after="0" w:line="240" w:lineRule="auto"/>
              <w:rPr>
                <w:rFonts w:ascii="Arial Narrow" w:hAnsi="Arial Narrow" w:cs="Arial Narrow"/>
                <w:sz w:val="16"/>
                <w:szCs w:val="16"/>
                <w:lang w:val="es-PE" w:eastAsia="es-PE"/>
              </w:rPr>
            </w:pPr>
            <w:r w:rsidRPr="00785AF6">
              <w:rPr>
                <w:rFonts w:ascii="Arial Narrow" w:hAnsi="Arial Narrow" w:cs="Arial Narrow"/>
                <w:sz w:val="16"/>
                <w:szCs w:val="16"/>
                <w:lang w:val="es-PE" w:eastAsia="es-PE"/>
              </w:rPr>
              <w:t>1 hora</w:t>
            </w:r>
          </w:p>
        </w:tc>
      </w:tr>
    </w:tbl>
    <w:p w:rsidR="00F27EA7" w:rsidRPr="00F27EA7" w:rsidRDefault="00F27EA7" w:rsidP="00F27EA7">
      <w:pPr>
        <w:pStyle w:val="Caption"/>
        <w:jc w:val="center"/>
        <w:rPr>
          <w:rFonts w:asciiTheme="majorHAnsi" w:hAnsiTheme="majorHAnsi"/>
          <w:sz w:val="16"/>
          <w:szCs w:val="16"/>
        </w:rPr>
      </w:pPr>
      <w:bookmarkStart w:id="282" w:name="_Toc266031721"/>
      <w:r w:rsidRPr="00F27EA7">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35</w:t>
      </w:r>
      <w:r w:rsidR="00C74554">
        <w:rPr>
          <w:rFonts w:asciiTheme="majorHAnsi" w:hAnsiTheme="majorHAnsi"/>
          <w:sz w:val="16"/>
          <w:szCs w:val="16"/>
        </w:rPr>
        <w:fldChar w:fldCharType="end"/>
      </w:r>
      <w:r w:rsidRPr="00F27EA7">
        <w:rPr>
          <w:rFonts w:asciiTheme="majorHAnsi" w:hAnsiTheme="majorHAnsi"/>
          <w:sz w:val="16"/>
          <w:szCs w:val="16"/>
        </w:rPr>
        <w:t>.- Caracterización de Proceso “Evaluar Proyecto del Departamento de Proyectos”</w:t>
      </w:r>
      <w:bookmarkEnd w:id="282"/>
    </w:p>
    <w:p w:rsidR="00F27EA7" w:rsidRPr="00F27EA7" w:rsidRDefault="00F27EA7" w:rsidP="00F27EA7">
      <w:pPr>
        <w:pStyle w:val="Caption"/>
        <w:jc w:val="center"/>
        <w:rPr>
          <w:rFonts w:asciiTheme="majorHAnsi" w:hAnsiTheme="majorHAnsi"/>
          <w:sz w:val="16"/>
          <w:szCs w:val="16"/>
        </w:rPr>
      </w:pPr>
      <w:r w:rsidRPr="00F27EA7">
        <w:rPr>
          <w:rFonts w:asciiTheme="majorHAnsi" w:hAnsiTheme="majorHAnsi"/>
          <w:sz w:val="16"/>
          <w:szCs w:val="16"/>
        </w:rPr>
        <w:t>Fuente:   Elaboración propia</w:t>
      </w:r>
    </w:p>
    <w:p w:rsidR="00F27EA7" w:rsidRPr="00F27EA7" w:rsidRDefault="00F27EA7" w:rsidP="00F27EA7">
      <w:pPr>
        <w:rPr>
          <w:lang w:val="es-PE" w:eastAsia="es-ES" w:bidi="ar-SA"/>
        </w:rPr>
      </w:pPr>
    </w:p>
    <w:p w:rsidR="00A34EB6" w:rsidRDefault="00A34EB6" w:rsidP="00F27EA7">
      <w:pPr>
        <w:pStyle w:val="Caption"/>
        <w:jc w:val="center"/>
        <w:rPr>
          <w:rFonts w:asciiTheme="majorHAnsi" w:hAnsiTheme="majorHAnsi"/>
          <w:sz w:val="16"/>
          <w:szCs w:val="16"/>
        </w:rPr>
        <w:sectPr w:rsidR="00A34EB6" w:rsidSect="00F27EA7">
          <w:footerReference w:type="default" r:id="rId70"/>
          <w:pgSz w:w="16839" w:h="11907" w:orient="landscape" w:code="9"/>
          <w:pgMar w:top="1701" w:right="1417" w:bottom="1701" w:left="1417" w:header="708" w:footer="708" w:gutter="0"/>
          <w:cols w:space="708"/>
          <w:docGrid w:linePitch="360"/>
        </w:sectPr>
      </w:pPr>
    </w:p>
    <w:p w:rsidR="00A34EB6" w:rsidRPr="00A34EB6" w:rsidRDefault="00A34EB6" w:rsidP="00A34EB6">
      <w:pPr>
        <w:pStyle w:val="Heading3"/>
        <w:numPr>
          <w:ilvl w:val="3"/>
          <w:numId w:val="1"/>
        </w:numPr>
        <w:spacing w:after="240"/>
        <w:rPr>
          <w:smallCaps w:val="0"/>
          <w:sz w:val="24"/>
          <w:szCs w:val="24"/>
        </w:rPr>
      </w:pPr>
      <w:bookmarkStart w:id="283" w:name="_Toc266033414"/>
      <w:r w:rsidRPr="00A34EB6">
        <w:rPr>
          <w:smallCaps w:val="0"/>
          <w:sz w:val="24"/>
          <w:szCs w:val="24"/>
        </w:rPr>
        <w:t>PROCESO: Auditoría del Departamento de Proyectos</w:t>
      </w:r>
      <w:bookmarkEnd w:id="283"/>
    </w:p>
    <w:p w:rsidR="00A34EB6" w:rsidRDefault="00A34EB6" w:rsidP="00A34EB6">
      <w:pPr>
        <w:spacing w:after="0" w:line="360" w:lineRule="auto"/>
        <w:jc w:val="both"/>
        <w:rPr>
          <w:rFonts w:cs="Times New Roman"/>
          <w:sz w:val="24"/>
          <w:szCs w:val="24"/>
        </w:rPr>
      </w:pPr>
      <w:r w:rsidRPr="00282CAE">
        <w:rPr>
          <w:sz w:val="24"/>
          <w:szCs w:val="24"/>
        </w:rPr>
        <w:t>El presente proceso describirá las actividades realizadas por el Jefe del Departamento de Proyectos para realizar la auditoría de algún proyecto específico rea</w:t>
      </w:r>
      <w:r>
        <w:rPr>
          <w:sz w:val="24"/>
          <w:szCs w:val="24"/>
        </w:rPr>
        <w:t>lizado anteriormente por dicho D</w:t>
      </w:r>
      <w:r w:rsidRPr="00282CAE">
        <w:rPr>
          <w:sz w:val="24"/>
          <w:szCs w:val="24"/>
        </w:rPr>
        <w:t xml:space="preserve">epartamento. Estas auditorías son un requerimiento externo de las ONG Aliadas. </w:t>
      </w:r>
    </w:p>
    <w:p w:rsidR="00A34EB6" w:rsidRDefault="00A34EB6" w:rsidP="00A34EB6">
      <w:pPr>
        <w:spacing w:after="0" w:line="240" w:lineRule="auto"/>
        <w:jc w:val="both"/>
        <w:rPr>
          <w:rFonts w:cs="Times New Roman"/>
          <w:sz w:val="24"/>
          <w:szCs w:val="24"/>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53"/>
        <w:gridCol w:w="2209"/>
        <w:gridCol w:w="2193"/>
        <w:gridCol w:w="2172"/>
      </w:tblGrid>
      <w:tr w:rsidR="00A34EB6" w:rsidRPr="004C414B" w:rsidTr="00A34EB6">
        <w:trPr>
          <w:trHeight w:val="699"/>
          <w:tblHeader/>
        </w:trPr>
        <w:tc>
          <w:tcPr>
            <w:tcW w:w="9054" w:type="dxa"/>
            <w:gridSpan w:val="4"/>
            <w:shd w:val="clear" w:color="auto" w:fill="000000"/>
            <w:vAlign w:val="center"/>
          </w:tcPr>
          <w:p w:rsidR="00A34EB6" w:rsidRDefault="00A34EB6" w:rsidP="00A34EB6">
            <w:pPr>
              <w:autoSpaceDE w:val="0"/>
              <w:autoSpaceDN w:val="0"/>
              <w:adjustRightInd w:val="0"/>
              <w:spacing w:after="0" w:line="240" w:lineRule="auto"/>
              <w:jc w:val="center"/>
              <w:rPr>
                <w:rFonts w:ascii="Arial Narrow" w:hAnsi="Arial Narrow" w:cs="Arial Narrow"/>
                <w:b/>
                <w:bCs/>
                <w:color w:val="FFFFFF"/>
                <w:sz w:val="28"/>
                <w:szCs w:val="28"/>
              </w:rPr>
            </w:pPr>
            <w:r w:rsidRPr="00BD0476">
              <w:rPr>
                <w:rFonts w:ascii="Arial Narrow" w:hAnsi="Arial Narrow" w:cs="Arial Narrow"/>
                <w:b/>
                <w:bCs/>
                <w:color w:val="FFFFFF"/>
                <w:sz w:val="28"/>
                <w:szCs w:val="28"/>
              </w:rPr>
              <w:t>MACRO</w:t>
            </w:r>
            <w:r>
              <w:rPr>
                <w:rFonts w:ascii="Arial Narrow" w:hAnsi="Arial Narrow" w:cs="Arial Narrow"/>
                <w:b/>
                <w:bCs/>
                <w:color w:val="FFFFFF"/>
                <w:sz w:val="28"/>
                <w:szCs w:val="28"/>
              </w:rPr>
              <w:t xml:space="preserve"> </w:t>
            </w:r>
            <w:r w:rsidRPr="00BD0476">
              <w:rPr>
                <w:rFonts w:ascii="Arial Narrow" w:hAnsi="Arial Narrow" w:cs="Arial Narrow"/>
                <w:b/>
                <w:bCs/>
                <w:color w:val="FFFFFF"/>
                <w:sz w:val="28"/>
                <w:szCs w:val="28"/>
              </w:rPr>
              <w:t xml:space="preserve">PROCESO: </w:t>
            </w:r>
            <w:r>
              <w:rPr>
                <w:rFonts w:ascii="Arial Narrow" w:hAnsi="Arial Narrow" w:cs="Arial Narrow"/>
                <w:b/>
                <w:bCs/>
                <w:color w:val="FFFFFF"/>
                <w:sz w:val="28"/>
                <w:szCs w:val="28"/>
              </w:rPr>
              <w:t xml:space="preserve">  </w:t>
            </w:r>
            <w:r w:rsidRPr="00BD0476">
              <w:rPr>
                <w:rFonts w:ascii="Arial Narrow" w:hAnsi="Arial Narrow" w:cs="Arial Narrow"/>
                <w:b/>
                <w:bCs/>
                <w:color w:val="FFFFFF"/>
                <w:sz w:val="28"/>
                <w:szCs w:val="28"/>
              </w:rPr>
              <w:t>Gestión de Proyectos</w:t>
            </w:r>
          </w:p>
          <w:p w:rsidR="00A34EB6" w:rsidRPr="004C414B" w:rsidRDefault="00A34EB6" w:rsidP="00A34EB6">
            <w:pPr>
              <w:autoSpaceDE w:val="0"/>
              <w:autoSpaceDN w:val="0"/>
              <w:adjustRightInd w:val="0"/>
              <w:spacing w:after="0" w:line="240" w:lineRule="auto"/>
              <w:jc w:val="center"/>
              <w:rPr>
                <w:rFonts w:ascii="Arial Narrow" w:hAnsi="Arial Narrow" w:cs="Arial Narrow"/>
                <w:b/>
                <w:bCs/>
                <w:color w:val="FFFFFF"/>
                <w:sz w:val="28"/>
                <w:szCs w:val="28"/>
              </w:rPr>
            </w:pPr>
            <w:r w:rsidRPr="004C414B">
              <w:rPr>
                <w:rFonts w:ascii="Arial Narrow" w:hAnsi="Arial Narrow" w:cs="Arial Narrow"/>
                <w:b/>
                <w:bCs/>
                <w:color w:val="FFFFFF"/>
                <w:sz w:val="28"/>
                <w:szCs w:val="28"/>
              </w:rPr>
              <w:t>Proceso “Auditoria del Departamento de Proyectos”</w:t>
            </w:r>
          </w:p>
        </w:tc>
      </w:tr>
      <w:tr w:rsidR="00A34EB6" w:rsidRPr="004C414B" w:rsidTr="00A34EB6">
        <w:tc>
          <w:tcPr>
            <w:tcW w:w="2276" w:type="dxa"/>
            <w:shd w:val="clear" w:color="auto" w:fill="BFBFBF"/>
            <w:vAlign w:val="center"/>
          </w:tcPr>
          <w:p w:rsidR="00A34EB6" w:rsidRPr="004C414B" w:rsidRDefault="00A34EB6" w:rsidP="00A34EB6">
            <w:pPr>
              <w:spacing w:after="0" w:line="240" w:lineRule="auto"/>
              <w:jc w:val="center"/>
              <w:rPr>
                <w:rFonts w:ascii="Arial Narrow" w:hAnsi="Arial Narrow" w:cs="Arial Narrow"/>
                <w:b/>
                <w:bCs/>
                <w:sz w:val="24"/>
                <w:szCs w:val="24"/>
              </w:rPr>
            </w:pPr>
            <w:r w:rsidRPr="004C414B">
              <w:rPr>
                <w:rFonts w:ascii="Arial Narrow" w:hAnsi="Arial Narrow" w:cs="Arial Narrow"/>
                <w:b/>
                <w:bCs/>
                <w:sz w:val="24"/>
                <w:szCs w:val="24"/>
              </w:rPr>
              <w:t>PROPÓSITO</w:t>
            </w:r>
          </w:p>
        </w:tc>
        <w:tc>
          <w:tcPr>
            <w:tcW w:w="6778" w:type="dxa"/>
            <w:gridSpan w:val="3"/>
          </w:tcPr>
          <w:p w:rsidR="00A34EB6" w:rsidRPr="00C555D1" w:rsidRDefault="00A34EB6" w:rsidP="00A34EB6">
            <w:pPr>
              <w:spacing w:after="0" w:line="240" w:lineRule="auto"/>
              <w:jc w:val="both"/>
              <w:rPr>
                <w:rFonts w:ascii="Arial Narrow" w:hAnsi="Arial Narrow" w:cs="Arial Narrow"/>
                <w:sz w:val="24"/>
                <w:szCs w:val="24"/>
              </w:rPr>
            </w:pPr>
            <w:r w:rsidRPr="00C555D1">
              <w:rPr>
                <w:rFonts w:ascii="Arial Narrow" w:hAnsi="Arial Narrow" w:cs="Arial Narrow"/>
                <w:sz w:val="24"/>
                <w:szCs w:val="24"/>
              </w:rPr>
              <w:t xml:space="preserve">El presente proceso tiene como propósito cumplir con </w:t>
            </w:r>
            <w:r>
              <w:rPr>
                <w:rFonts w:ascii="Arial Narrow" w:hAnsi="Arial Narrow" w:cs="Arial Narrow"/>
                <w:sz w:val="24"/>
                <w:szCs w:val="24"/>
              </w:rPr>
              <w:t>el siguiente</w:t>
            </w:r>
            <w:r w:rsidRPr="00C555D1">
              <w:rPr>
                <w:rFonts w:ascii="Arial Narrow" w:hAnsi="Arial Narrow" w:cs="Arial Narrow"/>
                <w:sz w:val="24"/>
                <w:szCs w:val="24"/>
              </w:rPr>
              <w:t xml:space="preserve"> </w:t>
            </w:r>
            <w:r>
              <w:rPr>
                <w:rFonts w:ascii="Arial Narrow" w:hAnsi="Arial Narrow" w:cs="Arial Narrow"/>
                <w:sz w:val="24"/>
                <w:szCs w:val="24"/>
              </w:rPr>
              <w:t>objetivo institucional</w:t>
            </w:r>
            <w:r w:rsidRPr="00766649">
              <w:rPr>
                <w:rFonts w:ascii="Arial Narrow" w:hAnsi="Arial Narrow" w:cs="Arial Narrow"/>
                <w:sz w:val="24"/>
                <w:szCs w:val="24"/>
              </w:rPr>
              <w:t>:</w:t>
            </w:r>
          </w:p>
          <w:p w:rsidR="00A34EB6" w:rsidRPr="004C414B" w:rsidRDefault="00A34EB6" w:rsidP="00A34EB6">
            <w:pPr>
              <w:spacing w:after="0" w:line="240" w:lineRule="auto"/>
              <w:jc w:val="both"/>
              <w:rPr>
                <w:rFonts w:ascii="Arial Narrow" w:hAnsi="Arial Narrow" w:cs="Arial Narrow"/>
                <w:sz w:val="24"/>
                <w:szCs w:val="24"/>
              </w:rPr>
            </w:pPr>
            <w:r>
              <w:rPr>
                <w:rFonts w:ascii="Arial Narrow" w:hAnsi="Arial Narrow" w:cs="Arial Narrow"/>
                <w:sz w:val="24"/>
                <w:szCs w:val="24"/>
              </w:rPr>
              <w:t xml:space="preserve">OSE 1: </w:t>
            </w:r>
            <w:r w:rsidRPr="00FD4712">
              <w:rPr>
                <w:rFonts w:ascii="Arial Narrow" w:hAnsi="Arial Narrow" w:cs="Arial Narrow"/>
                <w:sz w:val="24"/>
                <w:szCs w:val="24"/>
              </w:rPr>
              <w:t>Impulsar una gestión dinámica, participativa y descentralizada que promueva el compromiso de las instituciones educativas  con el  proceso de regionalización del país, desde la propuesta educativa de FYA.</w:t>
            </w:r>
          </w:p>
        </w:tc>
      </w:tr>
      <w:tr w:rsidR="00A34EB6" w:rsidRPr="004C414B" w:rsidTr="00A34EB6">
        <w:tc>
          <w:tcPr>
            <w:tcW w:w="2276" w:type="dxa"/>
            <w:shd w:val="clear" w:color="auto" w:fill="BFBFBF"/>
            <w:vAlign w:val="center"/>
          </w:tcPr>
          <w:p w:rsidR="00A34EB6" w:rsidRPr="004C414B" w:rsidRDefault="00A34EB6" w:rsidP="00A34EB6">
            <w:pPr>
              <w:spacing w:after="0" w:line="240" w:lineRule="auto"/>
              <w:jc w:val="center"/>
              <w:rPr>
                <w:rFonts w:ascii="Arial Narrow" w:hAnsi="Arial Narrow" w:cs="Arial Narrow"/>
                <w:b/>
                <w:bCs/>
                <w:sz w:val="24"/>
                <w:szCs w:val="24"/>
              </w:rPr>
            </w:pPr>
            <w:r w:rsidRPr="004C414B">
              <w:rPr>
                <w:rFonts w:ascii="Arial Narrow" w:hAnsi="Arial Narrow" w:cs="Arial Narrow"/>
                <w:b/>
                <w:bCs/>
                <w:sz w:val="24"/>
                <w:szCs w:val="24"/>
              </w:rPr>
              <w:t>RESPONSABLE</w:t>
            </w:r>
          </w:p>
        </w:tc>
        <w:tc>
          <w:tcPr>
            <w:tcW w:w="2257" w:type="dxa"/>
          </w:tcPr>
          <w:p w:rsidR="00A34EB6" w:rsidRPr="004C414B" w:rsidRDefault="00A34EB6" w:rsidP="00A34EB6">
            <w:pPr>
              <w:spacing w:after="0" w:line="240" w:lineRule="auto"/>
              <w:rPr>
                <w:rFonts w:ascii="Arial Narrow" w:hAnsi="Arial Narrow" w:cs="Arial Narrow"/>
                <w:sz w:val="24"/>
                <w:szCs w:val="24"/>
              </w:rPr>
            </w:pPr>
            <w:r w:rsidRPr="004C414B">
              <w:rPr>
                <w:rFonts w:ascii="Arial Narrow" w:hAnsi="Arial Narrow" w:cs="Arial Narrow"/>
                <w:sz w:val="24"/>
                <w:szCs w:val="24"/>
              </w:rPr>
              <w:t>Jefe del Departamento de Proyectos</w:t>
            </w:r>
          </w:p>
        </w:tc>
        <w:tc>
          <w:tcPr>
            <w:tcW w:w="2258" w:type="dxa"/>
            <w:shd w:val="clear" w:color="auto" w:fill="D9D9D9"/>
            <w:vAlign w:val="center"/>
          </w:tcPr>
          <w:p w:rsidR="00A34EB6" w:rsidRPr="004C414B" w:rsidRDefault="00A34EB6" w:rsidP="00A34EB6">
            <w:pPr>
              <w:spacing w:after="0" w:line="240" w:lineRule="auto"/>
              <w:jc w:val="center"/>
              <w:rPr>
                <w:rFonts w:ascii="Arial Narrow" w:hAnsi="Arial Narrow" w:cs="Arial Narrow"/>
                <w:b/>
                <w:bCs/>
                <w:sz w:val="24"/>
                <w:szCs w:val="24"/>
              </w:rPr>
            </w:pPr>
            <w:r>
              <w:rPr>
                <w:rFonts w:ascii="Arial Narrow" w:hAnsi="Arial Narrow" w:cs="Arial Narrow"/>
                <w:b/>
                <w:bCs/>
                <w:sz w:val="24"/>
                <w:szCs w:val="24"/>
              </w:rPr>
              <w:t>BASE LEGAL</w:t>
            </w:r>
          </w:p>
        </w:tc>
        <w:tc>
          <w:tcPr>
            <w:tcW w:w="2263" w:type="dxa"/>
          </w:tcPr>
          <w:p w:rsidR="00A34EB6" w:rsidRPr="004C414B" w:rsidRDefault="00A34EB6" w:rsidP="00A34EB6">
            <w:pPr>
              <w:spacing w:after="0" w:line="240" w:lineRule="auto"/>
              <w:rPr>
                <w:rFonts w:ascii="Arial Narrow" w:hAnsi="Arial Narrow" w:cs="Arial Narrow"/>
                <w:sz w:val="24"/>
                <w:szCs w:val="24"/>
              </w:rPr>
            </w:pPr>
            <w:r>
              <w:rPr>
                <w:rFonts w:ascii="Arial Narrow" w:hAnsi="Arial Narrow" w:cs="Arial Narrow"/>
                <w:sz w:val="24"/>
                <w:szCs w:val="24"/>
              </w:rPr>
              <w:t>No Aplica</w:t>
            </w:r>
          </w:p>
        </w:tc>
      </w:tr>
      <w:tr w:rsidR="00A34EB6" w:rsidRPr="004C414B" w:rsidTr="00A34EB6">
        <w:tc>
          <w:tcPr>
            <w:tcW w:w="2276" w:type="dxa"/>
            <w:shd w:val="clear" w:color="auto" w:fill="BFBFBF"/>
            <w:vAlign w:val="center"/>
          </w:tcPr>
          <w:p w:rsidR="00A34EB6" w:rsidRPr="004C414B" w:rsidRDefault="00A34EB6" w:rsidP="00A34EB6">
            <w:pPr>
              <w:spacing w:after="0" w:line="240" w:lineRule="auto"/>
              <w:jc w:val="center"/>
              <w:rPr>
                <w:rFonts w:ascii="Arial Narrow" w:hAnsi="Arial Narrow" w:cs="Arial Narrow"/>
                <w:b/>
                <w:bCs/>
                <w:sz w:val="24"/>
                <w:szCs w:val="24"/>
              </w:rPr>
            </w:pPr>
            <w:r w:rsidRPr="004C414B">
              <w:rPr>
                <w:rFonts w:ascii="Arial Narrow" w:hAnsi="Arial Narrow" w:cs="Arial Narrow"/>
                <w:b/>
                <w:bCs/>
                <w:sz w:val="24"/>
                <w:szCs w:val="24"/>
              </w:rPr>
              <w:t>ACTORES DEL PROCESO</w:t>
            </w:r>
          </w:p>
        </w:tc>
        <w:tc>
          <w:tcPr>
            <w:tcW w:w="6778" w:type="dxa"/>
            <w:gridSpan w:val="3"/>
          </w:tcPr>
          <w:p w:rsidR="00A34EB6" w:rsidRPr="004C414B" w:rsidRDefault="00A34EB6" w:rsidP="00A34EB6">
            <w:pPr>
              <w:autoSpaceDE w:val="0"/>
              <w:autoSpaceDN w:val="0"/>
              <w:adjustRightInd w:val="0"/>
              <w:spacing w:after="0" w:line="240" w:lineRule="auto"/>
              <w:jc w:val="both"/>
              <w:rPr>
                <w:rFonts w:ascii="Arial Narrow" w:hAnsi="Arial Narrow" w:cs="Arial Narrow"/>
                <w:sz w:val="24"/>
                <w:szCs w:val="24"/>
              </w:rPr>
            </w:pPr>
            <w:r w:rsidRPr="00CD1AA2">
              <w:rPr>
                <w:rFonts w:ascii="Arial Narrow" w:hAnsi="Arial Narrow" w:cs="Arial Narrow"/>
                <w:sz w:val="24"/>
                <w:szCs w:val="24"/>
                <w:u w:val="single"/>
              </w:rPr>
              <w:t>Jefe del Departamento de Proyectos</w:t>
            </w:r>
            <w:r w:rsidRPr="00CD1AA2">
              <w:rPr>
                <w:rFonts w:ascii="Arial Narrow" w:hAnsi="Arial Narrow" w:cs="Arial Narrow"/>
                <w:sz w:val="24"/>
                <w:szCs w:val="24"/>
              </w:rPr>
              <w:t xml:space="preserve">.- Persona contratada por la </w:t>
            </w:r>
            <w:r>
              <w:rPr>
                <w:rFonts w:ascii="Arial Narrow" w:hAnsi="Arial Narrow" w:cs="Arial Narrow"/>
                <w:sz w:val="24"/>
                <w:szCs w:val="24"/>
              </w:rPr>
              <w:t>O</w:t>
            </w:r>
            <w:r w:rsidRPr="00CD1AA2">
              <w:rPr>
                <w:rFonts w:ascii="Arial Narrow" w:hAnsi="Arial Narrow" w:cs="Arial Narrow"/>
                <w:sz w:val="24"/>
                <w:szCs w:val="24"/>
              </w:rPr>
              <w:t xml:space="preserve">ficina </w:t>
            </w:r>
            <w:r>
              <w:rPr>
                <w:rFonts w:ascii="Arial Narrow" w:hAnsi="Arial Narrow" w:cs="Arial Narrow"/>
                <w:sz w:val="24"/>
                <w:szCs w:val="24"/>
              </w:rPr>
              <w:t>C</w:t>
            </w:r>
            <w:r w:rsidRPr="00CD1AA2">
              <w:rPr>
                <w:rFonts w:ascii="Arial Narrow" w:hAnsi="Arial Narrow" w:cs="Arial Narrow"/>
                <w:sz w:val="24"/>
                <w:szCs w:val="24"/>
              </w:rPr>
              <w:t>entral de Fe y Alegría Perú, encargada de la obtención de fuentes de finan</w:t>
            </w:r>
            <w:r>
              <w:rPr>
                <w:rFonts w:ascii="Arial Narrow" w:hAnsi="Arial Narrow" w:cs="Arial Narrow"/>
                <w:sz w:val="24"/>
                <w:szCs w:val="24"/>
              </w:rPr>
              <w:t>ciamiento y la elaboración del Plan O</w:t>
            </w:r>
            <w:r w:rsidRPr="00CD1AA2">
              <w:rPr>
                <w:rFonts w:ascii="Arial Narrow" w:hAnsi="Arial Narrow" w:cs="Arial Narrow"/>
                <w:sz w:val="24"/>
                <w:szCs w:val="24"/>
              </w:rPr>
              <w:t xml:space="preserve">perativo </w:t>
            </w:r>
            <w:r>
              <w:rPr>
                <w:rFonts w:ascii="Arial Narrow" w:hAnsi="Arial Narrow" w:cs="Arial Narrow"/>
                <w:sz w:val="24"/>
                <w:szCs w:val="24"/>
              </w:rPr>
              <w:t>A</w:t>
            </w:r>
            <w:r w:rsidRPr="00CD1AA2">
              <w:rPr>
                <w:rFonts w:ascii="Arial Narrow" w:hAnsi="Arial Narrow" w:cs="Arial Narrow"/>
                <w:sz w:val="24"/>
                <w:szCs w:val="24"/>
              </w:rPr>
              <w:t>nual del Departamento de Proyectos.</w:t>
            </w:r>
          </w:p>
        </w:tc>
      </w:tr>
      <w:tr w:rsidR="00A34EB6" w:rsidRPr="004C414B" w:rsidTr="00A34EB6">
        <w:tc>
          <w:tcPr>
            <w:tcW w:w="2276" w:type="dxa"/>
            <w:shd w:val="clear" w:color="auto" w:fill="BFBFBF"/>
            <w:vAlign w:val="center"/>
          </w:tcPr>
          <w:p w:rsidR="00A34EB6" w:rsidRPr="004C414B" w:rsidRDefault="00A34EB6" w:rsidP="00A34EB6">
            <w:pPr>
              <w:spacing w:after="0" w:line="240" w:lineRule="auto"/>
              <w:jc w:val="center"/>
              <w:rPr>
                <w:rFonts w:ascii="Arial Narrow" w:hAnsi="Arial Narrow" w:cs="Arial Narrow"/>
                <w:b/>
                <w:bCs/>
                <w:sz w:val="24"/>
                <w:szCs w:val="24"/>
              </w:rPr>
            </w:pPr>
            <w:r w:rsidRPr="004C414B">
              <w:rPr>
                <w:rFonts w:ascii="Arial Narrow" w:hAnsi="Arial Narrow" w:cs="Arial Narrow"/>
                <w:b/>
                <w:bCs/>
                <w:sz w:val="24"/>
                <w:szCs w:val="24"/>
              </w:rPr>
              <w:t>CLIENTES INTERNOS</w:t>
            </w:r>
          </w:p>
        </w:tc>
        <w:tc>
          <w:tcPr>
            <w:tcW w:w="2257" w:type="dxa"/>
          </w:tcPr>
          <w:p w:rsidR="00A34EB6" w:rsidRPr="004C414B" w:rsidRDefault="00A34EB6" w:rsidP="00A34EB6">
            <w:pPr>
              <w:spacing w:after="0" w:line="240" w:lineRule="auto"/>
              <w:rPr>
                <w:rFonts w:ascii="Arial Narrow" w:hAnsi="Arial Narrow" w:cs="Arial Narrow"/>
                <w:sz w:val="24"/>
                <w:szCs w:val="24"/>
              </w:rPr>
            </w:pPr>
            <w:r w:rsidRPr="004C414B">
              <w:rPr>
                <w:rFonts w:ascii="Arial Narrow" w:hAnsi="Arial Narrow" w:cs="Arial Narrow"/>
                <w:sz w:val="24"/>
                <w:szCs w:val="24"/>
              </w:rPr>
              <w:t>No Aplica</w:t>
            </w:r>
          </w:p>
        </w:tc>
        <w:tc>
          <w:tcPr>
            <w:tcW w:w="2258" w:type="dxa"/>
            <w:shd w:val="clear" w:color="auto" w:fill="D9D9D9"/>
            <w:vAlign w:val="center"/>
          </w:tcPr>
          <w:p w:rsidR="00A34EB6" w:rsidRPr="004C414B" w:rsidRDefault="00A34EB6" w:rsidP="00A34EB6">
            <w:pPr>
              <w:spacing w:after="0" w:line="240" w:lineRule="auto"/>
              <w:jc w:val="center"/>
              <w:rPr>
                <w:rFonts w:ascii="Arial Narrow" w:hAnsi="Arial Narrow" w:cs="Arial Narrow"/>
                <w:b/>
                <w:bCs/>
                <w:sz w:val="24"/>
                <w:szCs w:val="24"/>
              </w:rPr>
            </w:pPr>
            <w:r w:rsidRPr="004C414B">
              <w:rPr>
                <w:rFonts w:ascii="Arial Narrow" w:hAnsi="Arial Narrow" w:cs="Arial Narrow"/>
                <w:b/>
                <w:bCs/>
                <w:sz w:val="24"/>
                <w:szCs w:val="24"/>
              </w:rPr>
              <w:t xml:space="preserve">CLIENTES </w:t>
            </w:r>
            <w:r>
              <w:rPr>
                <w:rFonts w:ascii="Arial Narrow" w:hAnsi="Arial Narrow" w:cs="Arial Narrow"/>
                <w:b/>
                <w:bCs/>
                <w:sz w:val="24"/>
                <w:szCs w:val="24"/>
              </w:rPr>
              <w:t>EXTERNO</w:t>
            </w:r>
          </w:p>
        </w:tc>
        <w:tc>
          <w:tcPr>
            <w:tcW w:w="2263" w:type="dxa"/>
          </w:tcPr>
          <w:p w:rsidR="00A34EB6" w:rsidRPr="004C414B" w:rsidRDefault="00A34EB6" w:rsidP="00A34EB6">
            <w:pPr>
              <w:spacing w:after="0" w:line="240" w:lineRule="auto"/>
              <w:rPr>
                <w:rFonts w:ascii="Arial Narrow" w:hAnsi="Arial Narrow" w:cs="Arial Narrow"/>
                <w:sz w:val="24"/>
                <w:szCs w:val="24"/>
              </w:rPr>
            </w:pPr>
            <w:r>
              <w:rPr>
                <w:rFonts w:ascii="Arial Narrow" w:hAnsi="Arial Narrow" w:cs="Arial Narrow"/>
                <w:sz w:val="24"/>
                <w:szCs w:val="24"/>
              </w:rPr>
              <w:t>ONG Aliada</w:t>
            </w:r>
          </w:p>
        </w:tc>
      </w:tr>
      <w:tr w:rsidR="00A34EB6" w:rsidRPr="004C414B" w:rsidTr="00A34EB6">
        <w:tc>
          <w:tcPr>
            <w:tcW w:w="2276" w:type="dxa"/>
            <w:shd w:val="clear" w:color="auto" w:fill="BFBFBF"/>
            <w:vAlign w:val="center"/>
          </w:tcPr>
          <w:p w:rsidR="00A34EB6" w:rsidRPr="004C414B" w:rsidRDefault="00A34EB6" w:rsidP="00A34EB6">
            <w:pPr>
              <w:spacing w:after="0" w:line="240" w:lineRule="auto"/>
              <w:jc w:val="center"/>
              <w:rPr>
                <w:rFonts w:ascii="Arial Narrow" w:hAnsi="Arial Narrow" w:cs="Arial Narrow"/>
                <w:b/>
                <w:bCs/>
                <w:sz w:val="24"/>
                <w:szCs w:val="24"/>
              </w:rPr>
            </w:pPr>
            <w:r w:rsidRPr="004C414B">
              <w:rPr>
                <w:rFonts w:ascii="Arial Narrow" w:hAnsi="Arial Narrow" w:cs="Arial Narrow"/>
                <w:b/>
                <w:bCs/>
                <w:sz w:val="24"/>
                <w:szCs w:val="24"/>
              </w:rPr>
              <w:t>ALCANCE</w:t>
            </w:r>
          </w:p>
        </w:tc>
        <w:tc>
          <w:tcPr>
            <w:tcW w:w="6778" w:type="dxa"/>
            <w:gridSpan w:val="3"/>
          </w:tcPr>
          <w:p w:rsidR="00A34EB6" w:rsidRDefault="00A34EB6" w:rsidP="00A34EB6">
            <w:pPr>
              <w:spacing w:after="0" w:line="240" w:lineRule="auto"/>
              <w:jc w:val="both"/>
              <w:rPr>
                <w:rFonts w:ascii="Arial Narrow" w:hAnsi="Arial Narrow" w:cs="Arial Narrow"/>
                <w:sz w:val="24"/>
                <w:szCs w:val="24"/>
              </w:rPr>
            </w:pPr>
            <w:r w:rsidRPr="004C414B">
              <w:rPr>
                <w:rFonts w:ascii="Arial Narrow" w:hAnsi="Arial Narrow" w:cs="Arial Narrow"/>
                <w:sz w:val="24"/>
                <w:szCs w:val="24"/>
              </w:rPr>
              <w:t xml:space="preserve">El alcance del presente proceso consiste en las tareas realizadas por el área de </w:t>
            </w:r>
            <w:r>
              <w:rPr>
                <w:rFonts w:ascii="Arial Narrow" w:hAnsi="Arial Narrow" w:cs="Arial Narrow"/>
                <w:sz w:val="24"/>
                <w:szCs w:val="24"/>
              </w:rPr>
              <w:t>D</w:t>
            </w:r>
            <w:r w:rsidRPr="004C414B">
              <w:rPr>
                <w:rFonts w:ascii="Arial Narrow" w:hAnsi="Arial Narrow" w:cs="Arial Narrow"/>
                <w:sz w:val="24"/>
                <w:szCs w:val="24"/>
              </w:rPr>
              <w:t xml:space="preserve">epartamento de proyectos cuando una ONG </w:t>
            </w:r>
            <w:r>
              <w:rPr>
                <w:rFonts w:ascii="Arial Narrow" w:hAnsi="Arial Narrow" w:cs="Arial Narrow"/>
                <w:sz w:val="24"/>
                <w:szCs w:val="24"/>
              </w:rPr>
              <w:t>a</w:t>
            </w:r>
            <w:r w:rsidRPr="004C414B">
              <w:rPr>
                <w:rFonts w:ascii="Arial Narrow" w:hAnsi="Arial Narrow" w:cs="Arial Narrow"/>
                <w:sz w:val="24"/>
                <w:szCs w:val="24"/>
              </w:rPr>
              <w:t>liada solicita la realización</w:t>
            </w:r>
            <w:r>
              <w:rPr>
                <w:rFonts w:ascii="Arial Narrow" w:hAnsi="Arial Narrow" w:cs="Arial Narrow"/>
                <w:sz w:val="24"/>
                <w:szCs w:val="24"/>
              </w:rPr>
              <w:t>, en cualquier momento,</w:t>
            </w:r>
            <w:r w:rsidRPr="004C414B">
              <w:rPr>
                <w:rFonts w:ascii="Arial Narrow" w:hAnsi="Arial Narrow" w:cs="Arial Narrow"/>
                <w:sz w:val="24"/>
                <w:szCs w:val="24"/>
              </w:rPr>
              <w:t xml:space="preserve"> de una auditoría acerca de un proyecto específico</w:t>
            </w:r>
            <w:r>
              <w:rPr>
                <w:rFonts w:ascii="Arial Narrow" w:hAnsi="Arial Narrow" w:cs="Arial Narrow"/>
                <w:sz w:val="24"/>
                <w:szCs w:val="24"/>
              </w:rPr>
              <w:t>.</w:t>
            </w:r>
          </w:p>
          <w:p w:rsidR="00A34EB6" w:rsidRPr="004C414B" w:rsidRDefault="00A34EB6" w:rsidP="00A34EB6">
            <w:pPr>
              <w:spacing w:after="0" w:line="240" w:lineRule="auto"/>
              <w:jc w:val="both"/>
              <w:rPr>
                <w:rFonts w:ascii="Arial Narrow" w:hAnsi="Arial Narrow" w:cs="Arial Narrow"/>
                <w:sz w:val="24"/>
                <w:szCs w:val="24"/>
              </w:rPr>
            </w:pPr>
            <w:r>
              <w:rPr>
                <w:rFonts w:ascii="Arial Narrow" w:hAnsi="Arial Narrow" w:cs="Arial Narrow"/>
                <w:sz w:val="24"/>
                <w:szCs w:val="24"/>
              </w:rPr>
              <w:t>Este proceso no entrará en detalle sobre el proceso de auditoría realizado por la empresa auditora.</w:t>
            </w:r>
          </w:p>
        </w:tc>
      </w:tr>
      <w:tr w:rsidR="00A34EB6" w:rsidRPr="004C414B" w:rsidTr="00A34EB6">
        <w:tc>
          <w:tcPr>
            <w:tcW w:w="2276" w:type="dxa"/>
            <w:shd w:val="clear" w:color="auto" w:fill="BFBFBF"/>
            <w:vAlign w:val="center"/>
          </w:tcPr>
          <w:p w:rsidR="00A34EB6" w:rsidRPr="004C414B" w:rsidRDefault="00A34EB6" w:rsidP="00A34EB6">
            <w:pPr>
              <w:spacing w:after="0" w:line="240" w:lineRule="auto"/>
              <w:jc w:val="center"/>
              <w:rPr>
                <w:rFonts w:ascii="Arial Narrow" w:hAnsi="Arial Narrow" w:cs="Arial Narrow"/>
                <w:b/>
                <w:bCs/>
                <w:sz w:val="24"/>
                <w:szCs w:val="24"/>
              </w:rPr>
            </w:pPr>
            <w:r w:rsidRPr="004C414B">
              <w:rPr>
                <w:rFonts w:ascii="Arial Narrow" w:hAnsi="Arial Narrow" w:cs="Arial Narrow"/>
                <w:b/>
                <w:bCs/>
                <w:sz w:val="24"/>
                <w:szCs w:val="24"/>
              </w:rPr>
              <w:t>PROCEDIMIENTO</w:t>
            </w:r>
          </w:p>
        </w:tc>
        <w:tc>
          <w:tcPr>
            <w:tcW w:w="6778" w:type="dxa"/>
            <w:gridSpan w:val="3"/>
            <w:vAlign w:val="center"/>
          </w:tcPr>
          <w:p w:rsidR="00A34EB6" w:rsidRPr="004C414B" w:rsidRDefault="00A34EB6" w:rsidP="00B420B6">
            <w:pPr>
              <w:numPr>
                <w:ilvl w:val="0"/>
                <w:numId w:val="25"/>
              </w:numPr>
              <w:autoSpaceDE w:val="0"/>
              <w:autoSpaceDN w:val="0"/>
              <w:adjustRightInd w:val="0"/>
              <w:spacing w:after="0" w:line="240" w:lineRule="auto"/>
              <w:jc w:val="both"/>
              <w:rPr>
                <w:rFonts w:ascii="Arial Narrow" w:hAnsi="Arial Narrow" w:cs="Arial Narrow"/>
                <w:sz w:val="24"/>
                <w:szCs w:val="24"/>
              </w:rPr>
            </w:pPr>
            <w:r w:rsidRPr="004C414B">
              <w:rPr>
                <w:rFonts w:ascii="Arial Narrow" w:hAnsi="Arial Narrow" w:cs="Arial Narrow"/>
                <w:sz w:val="24"/>
                <w:szCs w:val="24"/>
              </w:rPr>
              <w:t>El</w:t>
            </w:r>
            <w:r>
              <w:rPr>
                <w:rFonts w:ascii="Arial Narrow" w:hAnsi="Arial Narrow" w:cs="Arial Narrow"/>
                <w:sz w:val="24"/>
                <w:szCs w:val="24"/>
              </w:rPr>
              <w:t xml:space="preserve"> proceso inicia cuando una ONG a</w:t>
            </w:r>
            <w:r w:rsidRPr="004C414B">
              <w:rPr>
                <w:rFonts w:ascii="Arial Narrow" w:hAnsi="Arial Narrow" w:cs="Arial Narrow"/>
                <w:sz w:val="24"/>
                <w:szCs w:val="24"/>
              </w:rPr>
              <w:t>liada solicita la realización de una auditoría de algún proy</w:t>
            </w:r>
            <w:r>
              <w:rPr>
                <w:rFonts w:ascii="Arial Narrow" w:hAnsi="Arial Narrow" w:cs="Arial Narrow"/>
                <w:sz w:val="24"/>
                <w:szCs w:val="24"/>
              </w:rPr>
              <w:t>ecto específico, para ello envia</w:t>
            </w:r>
            <w:r w:rsidRPr="004C414B">
              <w:rPr>
                <w:rFonts w:ascii="Arial Narrow" w:hAnsi="Arial Narrow" w:cs="Arial Narrow"/>
                <w:sz w:val="24"/>
                <w:szCs w:val="24"/>
              </w:rPr>
              <w:t xml:space="preserve"> un mensaje de solicitud de realización de auditoría al Departamento de Proyectos.</w:t>
            </w:r>
          </w:p>
          <w:p w:rsidR="00A34EB6" w:rsidRPr="004C414B" w:rsidRDefault="00A34EB6" w:rsidP="00B420B6">
            <w:pPr>
              <w:numPr>
                <w:ilvl w:val="0"/>
                <w:numId w:val="25"/>
              </w:numPr>
              <w:autoSpaceDE w:val="0"/>
              <w:autoSpaceDN w:val="0"/>
              <w:adjustRightInd w:val="0"/>
              <w:spacing w:after="0" w:line="240" w:lineRule="auto"/>
              <w:jc w:val="both"/>
              <w:rPr>
                <w:rFonts w:ascii="Arial Narrow" w:hAnsi="Arial Narrow" w:cs="Arial Narrow"/>
                <w:sz w:val="24"/>
                <w:szCs w:val="24"/>
              </w:rPr>
            </w:pPr>
            <w:r w:rsidRPr="004C414B">
              <w:rPr>
                <w:rFonts w:ascii="Arial Narrow" w:hAnsi="Arial Narrow" w:cs="Arial Narrow"/>
                <w:sz w:val="24"/>
                <w:szCs w:val="24"/>
              </w:rPr>
              <w:t>El Jefe de Departamento de Proyectos busca la documentación del proyecto específico</w:t>
            </w:r>
            <w:r>
              <w:rPr>
                <w:rFonts w:ascii="Arial Narrow" w:hAnsi="Arial Narrow" w:cs="Arial Narrow"/>
                <w:sz w:val="24"/>
                <w:szCs w:val="24"/>
              </w:rPr>
              <w:t xml:space="preserve"> y hace entrega de la misma a la Empresa Auditora</w:t>
            </w:r>
            <w:r w:rsidRPr="004C414B">
              <w:rPr>
                <w:rFonts w:ascii="Arial Narrow" w:hAnsi="Arial Narrow" w:cs="Arial Narrow"/>
                <w:sz w:val="24"/>
                <w:szCs w:val="24"/>
              </w:rPr>
              <w:t>.</w:t>
            </w:r>
          </w:p>
          <w:p w:rsidR="00A34EB6" w:rsidRPr="004C414B" w:rsidRDefault="00A34EB6" w:rsidP="00B420B6">
            <w:pPr>
              <w:numPr>
                <w:ilvl w:val="0"/>
                <w:numId w:val="25"/>
              </w:numPr>
              <w:autoSpaceDE w:val="0"/>
              <w:autoSpaceDN w:val="0"/>
              <w:adjustRightInd w:val="0"/>
              <w:spacing w:after="0" w:line="240" w:lineRule="auto"/>
              <w:jc w:val="both"/>
              <w:rPr>
                <w:rFonts w:ascii="Arial Narrow" w:hAnsi="Arial Narrow" w:cs="Arial Narrow"/>
                <w:sz w:val="24"/>
                <w:szCs w:val="24"/>
              </w:rPr>
            </w:pPr>
            <w:r w:rsidRPr="004C414B">
              <w:rPr>
                <w:rFonts w:ascii="Arial Narrow" w:hAnsi="Arial Narrow" w:cs="Arial Narrow"/>
                <w:sz w:val="24"/>
                <w:szCs w:val="24"/>
              </w:rPr>
              <w:t>El Jefe de proyecto justifica las observaciones encontradas por la empresa auditora.</w:t>
            </w:r>
          </w:p>
          <w:p w:rsidR="00A34EB6" w:rsidRPr="004C414B" w:rsidRDefault="00A34EB6" w:rsidP="00B420B6">
            <w:pPr>
              <w:numPr>
                <w:ilvl w:val="1"/>
                <w:numId w:val="25"/>
              </w:numPr>
              <w:autoSpaceDE w:val="0"/>
              <w:autoSpaceDN w:val="0"/>
              <w:adjustRightInd w:val="0"/>
              <w:spacing w:after="0" w:line="240" w:lineRule="auto"/>
              <w:jc w:val="both"/>
              <w:rPr>
                <w:rFonts w:ascii="Arial Narrow" w:hAnsi="Arial Narrow" w:cs="Arial Narrow"/>
                <w:sz w:val="24"/>
                <w:szCs w:val="24"/>
              </w:rPr>
            </w:pPr>
            <w:r w:rsidRPr="004C414B">
              <w:rPr>
                <w:rFonts w:ascii="Arial Narrow" w:hAnsi="Arial Narrow" w:cs="Arial Narrow"/>
                <w:sz w:val="24"/>
                <w:szCs w:val="24"/>
              </w:rPr>
              <w:t>Si la Justificación no es aceptada, se produce un incidente que luego el Jefe del Departamento de Proyectos deberá subsanar.</w:t>
            </w:r>
          </w:p>
          <w:p w:rsidR="00A34EB6" w:rsidRPr="004C414B" w:rsidRDefault="00A34EB6" w:rsidP="00B420B6">
            <w:pPr>
              <w:keepNext/>
              <w:numPr>
                <w:ilvl w:val="0"/>
                <w:numId w:val="25"/>
              </w:numPr>
              <w:autoSpaceDE w:val="0"/>
              <w:autoSpaceDN w:val="0"/>
              <w:adjustRightInd w:val="0"/>
              <w:spacing w:after="0" w:line="240" w:lineRule="auto"/>
              <w:jc w:val="both"/>
              <w:rPr>
                <w:rFonts w:ascii="Arial Narrow" w:hAnsi="Arial Narrow" w:cs="Arial Narrow"/>
              </w:rPr>
            </w:pPr>
            <w:r w:rsidRPr="004C414B">
              <w:rPr>
                <w:rFonts w:ascii="Arial Narrow" w:hAnsi="Arial Narrow" w:cs="Arial Narrow"/>
                <w:sz w:val="24"/>
                <w:szCs w:val="24"/>
              </w:rPr>
              <w:t xml:space="preserve">Luego de la ejecución de la auditoría, </w:t>
            </w:r>
            <w:r>
              <w:rPr>
                <w:rFonts w:ascii="Arial Narrow" w:hAnsi="Arial Narrow" w:cs="Arial Narrow"/>
                <w:sz w:val="24"/>
                <w:szCs w:val="24"/>
              </w:rPr>
              <w:t>la empresa auditora elabora el I</w:t>
            </w:r>
            <w:r w:rsidRPr="004C414B">
              <w:rPr>
                <w:rFonts w:ascii="Arial Narrow" w:hAnsi="Arial Narrow" w:cs="Arial Narrow"/>
                <w:sz w:val="24"/>
                <w:szCs w:val="24"/>
              </w:rPr>
              <w:t>nforme de audi</w:t>
            </w:r>
            <w:r>
              <w:rPr>
                <w:rFonts w:ascii="Arial Narrow" w:hAnsi="Arial Narrow" w:cs="Arial Narrow"/>
                <w:sz w:val="24"/>
                <w:szCs w:val="24"/>
              </w:rPr>
              <w:t>toría, el cual es recibido por el J</w:t>
            </w:r>
            <w:r w:rsidRPr="004C414B">
              <w:rPr>
                <w:rFonts w:ascii="Arial Narrow" w:hAnsi="Arial Narrow" w:cs="Arial Narrow"/>
                <w:sz w:val="24"/>
                <w:szCs w:val="24"/>
              </w:rPr>
              <w:t>efe de</w:t>
            </w:r>
            <w:r>
              <w:rPr>
                <w:rFonts w:ascii="Arial Narrow" w:hAnsi="Arial Narrow" w:cs="Arial Narrow"/>
                <w:sz w:val="24"/>
                <w:szCs w:val="24"/>
              </w:rPr>
              <w:t>l Departamento de P</w:t>
            </w:r>
            <w:r w:rsidRPr="004C414B">
              <w:rPr>
                <w:rFonts w:ascii="Arial Narrow" w:hAnsi="Arial Narrow" w:cs="Arial Narrow"/>
                <w:sz w:val="24"/>
                <w:szCs w:val="24"/>
              </w:rPr>
              <w:t>royecto</w:t>
            </w:r>
            <w:r>
              <w:rPr>
                <w:rFonts w:ascii="Arial Narrow" w:hAnsi="Arial Narrow" w:cs="Arial Narrow"/>
                <w:sz w:val="24"/>
                <w:szCs w:val="24"/>
              </w:rPr>
              <w:t>s y é</w:t>
            </w:r>
            <w:r w:rsidRPr="004C414B">
              <w:rPr>
                <w:rFonts w:ascii="Arial Narrow" w:hAnsi="Arial Narrow" w:cs="Arial Narrow"/>
                <w:sz w:val="24"/>
                <w:szCs w:val="24"/>
              </w:rPr>
              <w:t xml:space="preserve">ste procede a </w:t>
            </w:r>
            <w:r>
              <w:rPr>
                <w:rFonts w:ascii="Arial Narrow" w:hAnsi="Arial Narrow" w:cs="Arial Narrow"/>
                <w:sz w:val="24"/>
                <w:szCs w:val="24"/>
              </w:rPr>
              <w:t>entregarlo</w:t>
            </w:r>
            <w:r w:rsidRPr="004C414B">
              <w:rPr>
                <w:rFonts w:ascii="Arial Narrow" w:hAnsi="Arial Narrow" w:cs="Arial Narrow"/>
                <w:sz w:val="24"/>
                <w:szCs w:val="24"/>
              </w:rPr>
              <w:t xml:space="preserve"> a la ONG</w:t>
            </w:r>
            <w:r>
              <w:rPr>
                <w:rFonts w:ascii="Arial Narrow" w:hAnsi="Arial Narrow" w:cs="Arial Narrow"/>
                <w:sz w:val="24"/>
                <w:szCs w:val="24"/>
              </w:rPr>
              <w:t xml:space="preserve"> aliada.</w:t>
            </w:r>
          </w:p>
        </w:tc>
      </w:tr>
    </w:tbl>
    <w:p w:rsidR="00A34EB6" w:rsidRPr="00A34EB6" w:rsidRDefault="00A34EB6" w:rsidP="00A34EB6">
      <w:pPr>
        <w:pStyle w:val="Caption"/>
        <w:jc w:val="center"/>
        <w:rPr>
          <w:rFonts w:asciiTheme="majorHAnsi" w:hAnsiTheme="majorHAnsi"/>
          <w:sz w:val="16"/>
          <w:szCs w:val="16"/>
        </w:rPr>
      </w:pPr>
      <w:bookmarkStart w:id="284" w:name="_Toc266031722"/>
      <w:r w:rsidRPr="00A34EB6">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36</w:t>
      </w:r>
      <w:r w:rsidR="00C74554">
        <w:rPr>
          <w:rFonts w:asciiTheme="majorHAnsi" w:hAnsiTheme="majorHAnsi"/>
          <w:sz w:val="16"/>
          <w:szCs w:val="16"/>
        </w:rPr>
        <w:fldChar w:fldCharType="end"/>
      </w:r>
      <w:r w:rsidRPr="00A34EB6">
        <w:rPr>
          <w:rFonts w:asciiTheme="majorHAnsi" w:hAnsiTheme="majorHAnsi"/>
          <w:sz w:val="16"/>
          <w:szCs w:val="16"/>
        </w:rPr>
        <w:t>.-   Definición de Proceso "Auditoria del Departamento de Proyectos"</w:t>
      </w:r>
      <w:bookmarkEnd w:id="284"/>
    </w:p>
    <w:p w:rsidR="00A34EB6" w:rsidRPr="00A34EB6" w:rsidRDefault="00A34EB6" w:rsidP="00A34EB6">
      <w:pPr>
        <w:pStyle w:val="Caption"/>
        <w:jc w:val="center"/>
        <w:rPr>
          <w:rFonts w:asciiTheme="majorHAnsi" w:hAnsiTheme="majorHAnsi"/>
          <w:sz w:val="16"/>
          <w:szCs w:val="16"/>
        </w:rPr>
      </w:pPr>
      <w:r w:rsidRPr="00A34EB6">
        <w:rPr>
          <w:rFonts w:asciiTheme="majorHAnsi" w:hAnsiTheme="majorHAnsi"/>
          <w:sz w:val="16"/>
          <w:szCs w:val="16"/>
        </w:rPr>
        <w:t>Fuente:   Elaboración propia</w:t>
      </w:r>
    </w:p>
    <w:p w:rsidR="00A34EB6" w:rsidRPr="00282CAE" w:rsidRDefault="00A34EB6" w:rsidP="00A34EB6">
      <w:pPr>
        <w:spacing w:after="0" w:line="360" w:lineRule="auto"/>
        <w:jc w:val="both"/>
        <w:rPr>
          <w:rFonts w:cs="Times New Roman"/>
          <w:sz w:val="24"/>
          <w:szCs w:val="24"/>
        </w:rPr>
      </w:pPr>
    </w:p>
    <w:p w:rsidR="00A34EB6" w:rsidRPr="004E635F" w:rsidRDefault="00A34EB6" w:rsidP="00A34EB6">
      <w:pPr>
        <w:keepNext/>
        <w:spacing w:after="0"/>
        <w:jc w:val="center"/>
        <w:rPr>
          <w:rFonts w:cs="Times New Roman"/>
        </w:rPr>
      </w:pPr>
      <w:r>
        <w:rPr>
          <w:rFonts w:cs="Times New Roman"/>
          <w:noProof/>
          <w:lang w:eastAsia="es-ES" w:bidi="ar-SA"/>
        </w:rPr>
        <w:drawing>
          <wp:inline distT="0" distB="0" distL="0" distR="0">
            <wp:extent cx="5781675" cy="2400300"/>
            <wp:effectExtent l="19050" t="0" r="9525"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l="1438" r="1555" b="16724"/>
                    <a:stretch>
                      <a:fillRect/>
                    </a:stretch>
                  </pic:blipFill>
                  <pic:spPr bwMode="auto">
                    <a:xfrm>
                      <a:off x="0" y="0"/>
                      <a:ext cx="5781675" cy="2400300"/>
                    </a:xfrm>
                    <a:prstGeom prst="rect">
                      <a:avLst/>
                    </a:prstGeom>
                    <a:noFill/>
                    <a:ln w="9525">
                      <a:noFill/>
                      <a:miter lim="800000"/>
                      <a:headEnd/>
                      <a:tailEnd/>
                    </a:ln>
                  </pic:spPr>
                </pic:pic>
              </a:graphicData>
            </a:graphic>
          </wp:inline>
        </w:drawing>
      </w:r>
    </w:p>
    <w:p w:rsidR="00A34EB6" w:rsidRPr="00A34EB6" w:rsidRDefault="00A34EB6" w:rsidP="00A34EB6">
      <w:pPr>
        <w:pStyle w:val="Caption"/>
        <w:jc w:val="center"/>
        <w:rPr>
          <w:rFonts w:asciiTheme="majorHAnsi" w:hAnsiTheme="majorHAnsi"/>
          <w:sz w:val="16"/>
          <w:szCs w:val="16"/>
        </w:rPr>
      </w:pPr>
      <w:bookmarkStart w:id="285" w:name="_Toc266031550"/>
      <w:r w:rsidRPr="00A34EB6">
        <w:rPr>
          <w:rFonts w:asciiTheme="majorHAnsi" w:hAnsiTheme="majorHAnsi"/>
          <w:sz w:val="16"/>
          <w:szCs w:val="16"/>
        </w:rPr>
        <w:t xml:space="preserve">Ilustración </w:t>
      </w:r>
      <w:r w:rsidR="00934198" w:rsidRPr="00A34EB6">
        <w:rPr>
          <w:rFonts w:asciiTheme="majorHAnsi" w:hAnsiTheme="majorHAnsi"/>
          <w:sz w:val="16"/>
          <w:szCs w:val="16"/>
        </w:rPr>
        <w:fldChar w:fldCharType="begin"/>
      </w:r>
      <w:r w:rsidRPr="00A34EB6">
        <w:rPr>
          <w:rFonts w:asciiTheme="majorHAnsi" w:hAnsiTheme="majorHAnsi"/>
          <w:sz w:val="16"/>
          <w:szCs w:val="16"/>
        </w:rPr>
        <w:instrText xml:space="preserve"> SEQ Ilustración \* ARABIC </w:instrText>
      </w:r>
      <w:r w:rsidR="00934198" w:rsidRPr="00A34EB6">
        <w:rPr>
          <w:rFonts w:asciiTheme="majorHAnsi" w:hAnsiTheme="majorHAnsi"/>
          <w:sz w:val="16"/>
          <w:szCs w:val="16"/>
        </w:rPr>
        <w:fldChar w:fldCharType="separate"/>
      </w:r>
      <w:r w:rsidR="00EB772F">
        <w:rPr>
          <w:rFonts w:asciiTheme="majorHAnsi" w:hAnsiTheme="majorHAnsi"/>
          <w:noProof/>
          <w:sz w:val="16"/>
          <w:szCs w:val="16"/>
        </w:rPr>
        <w:t>22</w:t>
      </w:r>
      <w:r w:rsidR="00934198" w:rsidRPr="00A34EB6">
        <w:rPr>
          <w:rFonts w:asciiTheme="majorHAnsi" w:hAnsiTheme="majorHAnsi"/>
          <w:sz w:val="16"/>
          <w:szCs w:val="16"/>
        </w:rPr>
        <w:fldChar w:fldCharType="end"/>
      </w:r>
      <w:r w:rsidRPr="00A34EB6">
        <w:rPr>
          <w:rFonts w:asciiTheme="majorHAnsi" w:hAnsiTheme="majorHAnsi"/>
          <w:sz w:val="16"/>
          <w:szCs w:val="16"/>
        </w:rPr>
        <w:t>.-   Diagrama de Proceso "Auditoria del Departamento de Proyectos"</w:t>
      </w:r>
      <w:bookmarkEnd w:id="285"/>
    </w:p>
    <w:p w:rsidR="00A34EB6" w:rsidRPr="00A34EB6" w:rsidRDefault="00A34EB6" w:rsidP="00A34EB6">
      <w:pPr>
        <w:pStyle w:val="Caption"/>
        <w:jc w:val="center"/>
        <w:rPr>
          <w:rFonts w:asciiTheme="majorHAnsi" w:hAnsiTheme="majorHAnsi"/>
          <w:sz w:val="16"/>
          <w:szCs w:val="16"/>
        </w:rPr>
      </w:pPr>
      <w:r w:rsidRPr="00A34EB6">
        <w:rPr>
          <w:rFonts w:asciiTheme="majorHAnsi" w:hAnsiTheme="majorHAnsi"/>
          <w:sz w:val="16"/>
          <w:szCs w:val="16"/>
        </w:rPr>
        <w:t>Fuente:   Elaboración propia</w:t>
      </w:r>
    </w:p>
    <w:p w:rsidR="00A34EB6" w:rsidRDefault="00A34EB6" w:rsidP="00F27EA7">
      <w:pPr>
        <w:pStyle w:val="Caption"/>
        <w:jc w:val="center"/>
        <w:rPr>
          <w:rFonts w:asciiTheme="majorHAnsi" w:hAnsiTheme="majorHAnsi"/>
          <w:sz w:val="16"/>
          <w:szCs w:val="16"/>
        </w:rPr>
        <w:sectPr w:rsidR="00A34EB6" w:rsidSect="00A34EB6">
          <w:footerReference w:type="default" r:id="rId72"/>
          <w:pgSz w:w="11907" w:h="16839" w:code="9"/>
          <w:pgMar w:top="1417" w:right="1701" w:bottom="1417" w:left="1701" w:header="708" w:footer="708" w:gutter="0"/>
          <w:cols w:space="708"/>
          <w:docGrid w:linePitch="360"/>
        </w:sectPr>
      </w:pPr>
    </w:p>
    <w:tbl>
      <w:tblPr>
        <w:tblW w:w="13652" w:type="dxa"/>
        <w:tblInd w:w="-106"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82"/>
        <w:gridCol w:w="1473"/>
        <w:gridCol w:w="1929"/>
        <w:gridCol w:w="1617"/>
        <w:gridCol w:w="4053"/>
        <w:gridCol w:w="1843"/>
        <w:gridCol w:w="1324"/>
        <w:gridCol w:w="831"/>
      </w:tblGrid>
      <w:tr w:rsidR="00A34EB6" w:rsidRPr="004C414B" w:rsidTr="00A34EB6">
        <w:trPr>
          <w:trHeight w:val="495"/>
          <w:tblHeader/>
        </w:trPr>
        <w:tc>
          <w:tcPr>
            <w:tcW w:w="582" w:type="dxa"/>
            <w:tcBorders>
              <w:right w:val="nil"/>
            </w:tcBorders>
            <w:shd w:val="clear" w:color="auto" w:fill="000000"/>
          </w:tcPr>
          <w:p w:rsidR="00A34EB6" w:rsidRPr="004C414B" w:rsidRDefault="00A34EB6" w:rsidP="00A34EB6">
            <w:pPr>
              <w:spacing w:after="0" w:line="240" w:lineRule="auto"/>
              <w:jc w:val="center"/>
              <w:rPr>
                <w:rFonts w:ascii="Arial Narrow" w:hAnsi="Arial Narrow" w:cs="Arial Narrow"/>
                <w:b/>
                <w:bCs/>
                <w:color w:val="FFFFFF"/>
                <w:sz w:val="20"/>
                <w:szCs w:val="20"/>
                <w:lang w:val="es-PE" w:eastAsia="es-PE"/>
              </w:rPr>
            </w:pPr>
            <w:r w:rsidRPr="004C414B">
              <w:rPr>
                <w:rFonts w:ascii="Arial Narrow" w:hAnsi="Arial Narrow" w:cs="Arial Narrow"/>
                <w:color w:val="FFFFFF"/>
                <w:sz w:val="20"/>
                <w:szCs w:val="20"/>
                <w:lang w:val="es-PE" w:eastAsia="es-PE"/>
              </w:rPr>
              <w:t>N°</w:t>
            </w:r>
          </w:p>
        </w:tc>
        <w:tc>
          <w:tcPr>
            <w:tcW w:w="1473" w:type="dxa"/>
            <w:tcBorders>
              <w:left w:val="nil"/>
              <w:right w:val="nil"/>
            </w:tcBorders>
            <w:shd w:val="clear" w:color="auto" w:fill="000000"/>
          </w:tcPr>
          <w:p w:rsidR="00A34EB6" w:rsidRPr="004C414B" w:rsidRDefault="00A34EB6" w:rsidP="00A34EB6">
            <w:pPr>
              <w:spacing w:after="0" w:line="240" w:lineRule="auto"/>
              <w:jc w:val="center"/>
              <w:rPr>
                <w:rFonts w:ascii="Arial Narrow" w:hAnsi="Arial Narrow" w:cs="Arial Narrow"/>
                <w:b/>
                <w:bCs/>
                <w:color w:val="FFFFFF"/>
                <w:sz w:val="20"/>
                <w:szCs w:val="20"/>
                <w:lang w:val="es-PE" w:eastAsia="es-PE"/>
              </w:rPr>
            </w:pPr>
            <w:r w:rsidRPr="004C414B">
              <w:rPr>
                <w:rFonts w:ascii="Arial Narrow" w:hAnsi="Arial Narrow" w:cs="Arial Narrow"/>
                <w:color w:val="FFFFFF"/>
                <w:sz w:val="20"/>
                <w:szCs w:val="20"/>
                <w:lang w:val="es-PE" w:eastAsia="es-PE"/>
              </w:rPr>
              <w:t>ENTRADA</w:t>
            </w:r>
          </w:p>
        </w:tc>
        <w:tc>
          <w:tcPr>
            <w:tcW w:w="1929" w:type="dxa"/>
            <w:tcBorders>
              <w:left w:val="nil"/>
              <w:right w:val="nil"/>
            </w:tcBorders>
            <w:shd w:val="clear" w:color="auto" w:fill="000000"/>
          </w:tcPr>
          <w:p w:rsidR="00A34EB6" w:rsidRPr="004C414B" w:rsidRDefault="00A34EB6" w:rsidP="00A34EB6">
            <w:pPr>
              <w:spacing w:after="0" w:line="240" w:lineRule="auto"/>
              <w:jc w:val="center"/>
              <w:rPr>
                <w:rFonts w:ascii="Arial Narrow" w:hAnsi="Arial Narrow" w:cs="Arial Narrow"/>
                <w:b/>
                <w:bCs/>
                <w:color w:val="FFFFFF"/>
                <w:sz w:val="20"/>
                <w:szCs w:val="20"/>
                <w:lang w:val="es-PE" w:eastAsia="es-PE"/>
              </w:rPr>
            </w:pPr>
            <w:r w:rsidRPr="004C414B">
              <w:rPr>
                <w:rFonts w:ascii="Arial Narrow" w:hAnsi="Arial Narrow" w:cs="Arial Narrow"/>
                <w:color w:val="FFFFFF"/>
                <w:sz w:val="20"/>
                <w:szCs w:val="20"/>
                <w:lang w:val="es-PE" w:eastAsia="es-PE"/>
              </w:rPr>
              <w:t>ACTIVIDAD</w:t>
            </w:r>
          </w:p>
        </w:tc>
        <w:tc>
          <w:tcPr>
            <w:tcW w:w="1617" w:type="dxa"/>
            <w:tcBorders>
              <w:left w:val="nil"/>
              <w:right w:val="nil"/>
            </w:tcBorders>
            <w:shd w:val="clear" w:color="auto" w:fill="000000"/>
          </w:tcPr>
          <w:p w:rsidR="00A34EB6" w:rsidRPr="004C414B" w:rsidRDefault="00A34EB6" w:rsidP="00A34EB6">
            <w:pPr>
              <w:spacing w:after="0" w:line="240" w:lineRule="auto"/>
              <w:jc w:val="center"/>
              <w:rPr>
                <w:rFonts w:ascii="Arial Narrow" w:hAnsi="Arial Narrow" w:cs="Arial Narrow"/>
                <w:b/>
                <w:bCs/>
                <w:color w:val="FFFFFF"/>
                <w:sz w:val="20"/>
                <w:szCs w:val="20"/>
                <w:lang w:val="es-PE" w:eastAsia="es-PE"/>
              </w:rPr>
            </w:pPr>
            <w:r w:rsidRPr="004C414B">
              <w:rPr>
                <w:rFonts w:ascii="Arial Narrow" w:hAnsi="Arial Narrow" w:cs="Arial Narrow"/>
                <w:color w:val="FFFFFF"/>
                <w:sz w:val="20"/>
                <w:szCs w:val="20"/>
                <w:lang w:val="es-PE" w:eastAsia="es-PE"/>
              </w:rPr>
              <w:t>SALIDA</w:t>
            </w:r>
          </w:p>
        </w:tc>
        <w:tc>
          <w:tcPr>
            <w:tcW w:w="4053" w:type="dxa"/>
            <w:tcBorders>
              <w:left w:val="nil"/>
              <w:right w:val="nil"/>
            </w:tcBorders>
            <w:shd w:val="clear" w:color="auto" w:fill="000000"/>
          </w:tcPr>
          <w:p w:rsidR="00A34EB6" w:rsidRPr="004C414B" w:rsidRDefault="00A34EB6" w:rsidP="00A34EB6">
            <w:pPr>
              <w:spacing w:after="0" w:line="240" w:lineRule="auto"/>
              <w:jc w:val="center"/>
              <w:rPr>
                <w:rFonts w:ascii="Arial Narrow" w:hAnsi="Arial Narrow" w:cs="Arial Narrow"/>
                <w:b/>
                <w:bCs/>
                <w:color w:val="FFFFFF"/>
                <w:sz w:val="20"/>
                <w:szCs w:val="20"/>
                <w:lang w:val="es-PE" w:eastAsia="es-PE"/>
              </w:rPr>
            </w:pPr>
            <w:r w:rsidRPr="004C414B">
              <w:rPr>
                <w:rFonts w:ascii="Arial Narrow" w:hAnsi="Arial Narrow" w:cs="Arial Narrow"/>
                <w:color w:val="FFFFFF"/>
                <w:sz w:val="20"/>
                <w:szCs w:val="20"/>
                <w:lang w:val="es-PE" w:eastAsia="es-PE"/>
              </w:rPr>
              <w:t>DESCRIPCIÓN</w:t>
            </w:r>
          </w:p>
        </w:tc>
        <w:tc>
          <w:tcPr>
            <w:tcW w:w="1843" w:type="dxa"/>
            <w:tcBorders>
              <w:left w:val="nil"/>
              <w:right w:val="nil"/>
            </w:tcBorders>
            <w:shd w:val="clear" w:color="auto" w:fill="000000"/>
          </w:tcPr>
          <w:p w:rsidR="00A34EB6" w:rsidRPr="004C414B" w:rsidRDefault="00A34EB6" w:rsidP="00A34EB6">
            <w:pPr>
              <w:spacing w:after="0" w:line="240" w:lineRule="auto"/>
              <w:jc w:val="center"/>
              <w:rPr>
                <w:rFonts w:ascii="Arial Narrow" w:hAnsi="Arial Narrow" w:cs="Arial Narrow"/>
                <w:b/>
                <w:bCs/>
                <w:color w:val="FFFFFF"/>
                <w:sz w:val="18"/>
                <w:szCs w:val="18"/>
                <w:lang w:val="es-PE" w:eastAsia="es-PE"/>
              </w:rPr>
            </w:pPr>
            <w:r w:rsidRPr="004C414B">
              <w:rPr>
                <w:rFonts w:ascii="Arial Narrow" w:hAnsi="Arial Narrow" w:cs="Arial Narrow"/>
                <w:color w:val="FFFFFF"/>
                <w:sz w:val="18"/>
                <w:szCs w:val="18"/>
                <w:lang w:val="es-PE" w:eastAsia="es-PE"/>
              </w:rPr>
              <w:t>RESPONSABLE</w:t>
            </w:r>
          </w:p>
        </w:tc>
        <w:tc>
          <w:tcPr>
            <w:tcW w:w="1324" w:type="dxa"/>
            <w:tcBorders>
              <w:left w:val="nil"/>
              <w:right w:val="nil"/>
            </w:tcBorders>
            <w:shd w:val="clear" w:color="auto" w:fill="000000"/>
          </w:tcPr>
          <w:p w:rsidR="00A34EB6" w:rsidRPr="004C414B" w:rsidRDefault="00A34EB6" w:rsidP="00A34EB6">
            <w:pPr>
              <w:spacing w:after="0" w:line="240" w:lineRule="auto"/>
              <w:jc w:val="center"/>
              <w:rPr>
                <w:rFonts w:ascii="Arial Narrow" w:hAnsi="Arial Narrow" w:cs="Arial Narrow"/>
                <w:b/>
                <w:bCs/>
                <w:color w:val="FFFFFF"/>
                <w:sz w:val="18"/>
                <w:szCs w:val="18"/>
                <w:lang w:val="es-PE" w:eastAsia="es-PE"/>
              </w:rPr>
            </w:pPr>
            <w:r w:rsidRPr="004C414B">
              <w:rPr>
                <w:rFonts w:ascii="Arial Narrow" w:hAnsi="Arial Narrow" w:cs="Arial Narrow"/>
                <w:color w:val="FFFFFF"/>
                <w:sz w:val="18"/>
                <w:szCs w:val="18"/>
                <w:lang w:val="es-PE" w:eastAsia="es-PE"/>
              </w:rPr>
              <w:t>TIPO ACTIVIDAD</w:t>
            </w:r>
          </w:p>
        </w:tc>
        <w:tc>
          <w:tcPr>
            <w:tcW w:w="831" w:type="dxa"/>
            <w:tcBorders>
              <w:left w:val="nil"/>
            </w:tcBorders>
            <w:shd w:val="clear" w:color="auto" w:fill="000000"/>
          </w:tcPr>
          <w:p w:rsidR="00A34EB6" w:rsidRPr="004C414B" w:rsidRDefault="00A34EB6" w:rsidP="00A34EB6">
            <w:pPr>
              <w:spacing w:after="0" w:line="240" w:lineRule="auto"/>
              <w:jc w:val="center"/>
              <w:rPr>
                <w:rFonts w:ascii="Arial Narrow" w:hAnsi="Arial Narrow" w:cs="Arial Narrow"/>
                <w:b/>
                <w:bCs/>
                <w:color w:val="FFFFFF"/>
                <w:sz w:val="18"/>
                <w:szCs w:val="18"/>
                <w:lang w:val="es-PE" w:eastAsia="es-PE"/>
              </w:rPr>
            </w:pPr>
            <w:r w:rsidRPr="004C414B">
              <w:rPr>
                <w:rFonts w:ascii="Arial Narrow" w:hAnsi="Arial Narrow" w:cs="Arial Narrow"/>
                <w:color w:val="FFFFFF"/>
                <w:sz w:val="18"/>
                <w:szCs w:val="18"/>
                <w:lang w:val="es-PE" w:eastAsia="es-PE"/>
              </w:rPr>
              <w:t>TIEMPO</w:t>
            </w:r>
          </w:p>
        </w:tc>
      </w:tr>
      <w:tr w:rsidR="00A34EB6" w:rsidRPr="004C414B" w:rsidTr="00A34EB6">
        <w:trPr>
          <w:trHeight w:val="450"/>
        </w:trPr>
        <w:tc>
          <w:tcPr>
            <w:tcW w:w="582" w:type="dxa"/>
            <w:tcBorders>
              <w:right w:val="nil"/>
            </w:tcBorders>
            <w:shd w:val="clear" w:color="auto" w:fill="C0C0C0"/>
          </w:tcPr>
          <w:p w:rsidR="00A34EB6" w:rsidRPr="004C414B" w:rsidRDefault="00A34EB6" w:rsidP="00A34EB6">
            <w:pPr>
              <w:jc w:val="center"/>
              <w:rPr>
                <w:rFonts w:ascii="Arial Narrow" w:hAnsi="Arial Narrow" w:cs="Arial Narrow"/>
                <w:b/>
                <w:bCs/>
                <w:sz w:val="16"/>
                <w:szCs w:val="16"/>
                <w:lang w:val="es-PE" w:eastAsia="es-PE"/>
              </w:rPr>
            </w:pPr>
            <w:r w:rsidRPr="004C414B">
              <w:rPr>
                <w:rFonts w:ascii="Arial Narrow" w:hAnsi="Arial Narrow" w:cs="Arial Narrow"/>
                <w:sz w:val="16"/>
                <w:szCs w:val="16"/>
                <w:lang w:val="es-PE" w:eastAsia="es-PE"/>
              </w:rPr>
              <w:t>1</w:t>
            </w:r>
          </w:p>
        </w:tc>
        <w:tc>
          <w:tcPr>
            <w:tcW w:w="1473" w:type="dxa"/>
            <w:tcBorders>
              <w:left w:val="nil"/>
              <w:right w:val="nil"/>
            </w:tcBorders>
            <w:shd w:val="clear" w:color="auto" w:fill="C0C0C0"/>
          </w:tcPr>
          <w:p w:rsidR="00A34EB6" w:rsidRDefault="00A34EB6" w:rsidP="00A34EB6">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Proyecto Ejecutado</w:t>
            </w:r>
          </w:p>
          <w:p w:rsidR="00A34EB6" w:rsidRPr="004C414B" w:rsidRDefault="00A34EB6" w:rsidP="00A34EB6">
            <w:pPr>
              <w:spacing w:after="0" w:line="240" w:lineRule="auto"/>
              <w:rPr>
                <w:rFonts w:ascii="Arial Narrow" w:hAnsi="Arial Narrow" w:cs="Arial Narrow"/>
                <w:sz w:val="16"/>
                <w:szCs w:val="16"/>
                <w:lang w:val="es-PE" w:eastAsia="es-PE"/>
              </w:rPr>
            </w:pPr>
            <w:r w:rsidRPr="004C414B">
              <w:rPr>
                <w:rFonts w:ascii="Arial Narrow" w:hAnsi="Arial Narrow" w:cs="Arial Narrow"/>
                <w:sz w:val="16"/>
                <w:szCs w:val="16"/>
                <w:lang w:val="es-PE" w:eastAsia="es-PE"/>
              </w:rPr>
              <w:t>- Solicitud de realización de auditoría</w:t>
            </w:r>
          </w:p>
        </w:tc>
        <w:tc>
          <w:tcPr>
            <w:tcW w:w="1929" w:type="dxa"/>
            <w:tcBorders>
              <w:left w:val="nil"/>
              <w:right w:val="nil"/>
            </w:tcBorders>
            <w:shd w:val="clear" w:color="auto" w:fill="C0C0C0"/>
          </w:tcPr>
          <w:p w:rsidR="00A34EB6" w:rsidRPr="004C414B" w:rsidRDefault="00A34EB6" w:rsidP="00A34EB6">
            <w:pPr>
              <w:rPr>
                <w:rFonts w:ascii="Arial Narrow" w:hAnsi="Arial Narrow" w:cs="Arial Narrow"/>
                <w:sz w:val="16"/>
                <w:szCs w:val="16"/>
                <w:lang w:val="es-PE" w:eastAsia="es-PE"/>
              </w:rPr>
            </w:pPr>
            <w:r>
              <w:rPr>
                <w:rFonts w:ascii="Arial Narrow" w:hAnsi="Arial Narrow" w:cs="Arial Narrow"/>
                <w:sz w:val="16"/>
                <w:szCs w:val="16"/>
                <w:lang w:val="es-PE" w:eastAsia="es-PE"/>
              </w:rPr>
              <w:t>Recibe s</w:t>
            </w:r>
            <w:r w:rsidRPr="004C414B">
              <w:rPr>
                <w:rFonts w:ascii="Arial Narrow" w:hAnsi="Arial Narrow" w:cs="Arial Narrow"/>
                <w:sz w:val="16"/>
                <w:szCs w:val="16"/>
                <w:lang w:val="es-PE" w:eastAsia="es-PE"/>
              </w:rPr>
              <w:t>olicitud de auditoría</w:t>
            </w:r>
          </w:p>
        </w:tc>
        <w:tc>
          <w:tcPr>
            <w:tcW w:w="1617" w:type="dxa"/>
            <w:tcBorders>
              <w:left w:val="nil"/>
              <w:right w:val="nil"/>
            </w:tcBorders>
            <w:shd w:val="clear" w:color="auto" w:fill="C0C0C0"/>
          </w:tcPr>
          <w:p w:rsidR="00A34EB6" w:rsidRPr="004C414B" w:rsidRDefault="00A34EB6" w:rsidP="00A34EB6">
            <w:pPr>
              <w:rPr>
                <w:rFonts w:ascii="Arial Narrow" w:hAnsi="Arial Narrow" w:cs="Arial Narrow"/>
                <w:sz w:val="16"/>
                <w:szCs w:val="16"/>
                <w:lang w:val="es-PE" w:eastAsia="es-PE"/>
              </w:rPr>
            </w:pPr>
            <w:r w:rsidRPr="004C414B">
              <w:rPr>
                <w:rFonts w:ascii="Arial Narrow" w:hAnsi="Arial Narrow" w:cs="Arial Narrow"/>
                <w:sz w:val="16"/>
                <w:szCs w:val="16"/>
                <w:lang w:val="es-PE" w:eastAsia="es-PE"/>
              </w:rPr>
              <w:t>- Solicitud de realización de auditoría enviada</w:t>
            </w:r>
          </w:p>
        </w:tc>
        <w:tc>
          <w:tcPr>
            <w:tcW w:w="4053" w:type="dxa"/>
            <w:tcBorders>
              <w:left w:val="nil"/>
              <w:right w:val="nil"/>
            </w:tcBorders>
            <w:shd w:val="clear" w:color="auto" w:fill="C0C0C0"/>
          </w:tcPr>
          <w:p w:rsidR="00A34EB6" w:rsidRPr="004C414B" w:rsidRDefault="00A34EB6" w:rsidP="009F0758">
            <w:pPr>
              <w:jc w:val="both"/>
              <w:rPr>
                <w:rFonts w:ascii="Arial Narrow" w:hAnsi="Arial Narrow" w:cs="Arial Narrow"/>
                <w:sz w:val="16"/>
                <w:szCs w:val="16"/>
                <w:lang w:val="es-PE" w:eastAsia="es-PE"/>
              </w:rPr>
            </w:pPr>
            <w:r>
              <w:rPr>
                <w:rFonts w:ascii="Arial Narrow" w:hAnsi="Arial Narrow" w:cs="Arial Narrow"/>
                <w:sz w:val="16"/>
                <w:szCs w:val="16"/>
                <w:lang w:val="es-PE" w:eastAsia="es-PE"/>
              </w:rPr>
              <w:t>Luego de que un proyecto se encuentre ejecutado, la ONG a</w:t>
            </w:r>
            <w:r w:rsidRPr="004C414B">
              <w:rPr>
                <w:rFonts w:ascii="Arial Narrow" w:hAnsi="Arial Narrow" w:cs="Arial Narrow"/>
                <w:sz w:val="16"/>
                <w:szCs w:val="16"/>
                <w:lang w:val="es-PE" w:eastAsia="es-PE"/>
              </w:rPr>
              <w:t xml:space="preserve">liada </w:t>
            </w:r>
            <w:r>
              <w:rPr>
                <w:rFonts w:ascii="Arial Narrow" w:hAnsi="Arial Narrow" w:cs="Arial Narrow"/>
                <w:sz w:val="16"/>
                <w:szCs w:val="16"/>
                <w:lang w:val="es-PE" w:eastAsia="es-PE"/>
              </w:rPr>
              <w:t xml:space="preserve">puede </w:t>
            </w:r>
            <w:r w:rsidRPr="004C414B">
              <w:rPr>
                <w:rFonts w:ascii="Arial Narrow" w:hAnsi="Arial Narrow" w:cs="Arial Narrow"/>
                <w:sz w:val="16"/>
                <w:szCs w:val="16"/>
                <w:lang w:val="es-PE" w:eastAsia="es-PE"/>
              </w:rPr>
              <w:t>env</w:t>
            </w:r>
            <w:r>
              <w:rPr>
                <w:rFonts w:ascii="Arial Narrow" w:hAnsi="Arial Narrow" w:cs="Arial Narrow"/>
                <w:sz w:val="16"/>
                <w:szCs w:val="16"/>
                <w:lang w:val="es-PE" w:eastAsia="es-PE"/>
              </w:rPr>
              <w:t>i</w:t>
            </w:r>
            <w:r w:rsidRPr="004C414B">
              <w:rPr>
                <w:rFonts w:ascii="Arial Narrow" w:hAnsi="Arial Narrow" w:cs="Arial Narrow"/>
                <w:sz w:val="16"/>
                <w:szCs w:val="16"/>
                <w:lang w:val="es-PE" w:eastAsia="es-PE"/>
              </w:rPr>
              <w:t>a</w:t>
            </w:r>
            <w:r>
              <w:rPr>
                <w:rFonts w:ascii="Arial Narrow" w:hAnsi="Arial Narrow" w:cs="Arial Narrow"/>
                <w:sz w:val="16"/>
                <w:szCs w:val="16"/>
                <w:lang w:val="es-PE" w:eastAsia="es-PE"/>
              </w:rPr>
              <w:t>r una</w:t>
            </w:r>
            <w:r w:rsidRPr="004C414B">
              <w:rPr>
                <w:rFonts w:ascii="Arial Narrow" w:hAnsi="Arial Narrow" w:cs="Arial Narrow"/>
                <w:sz w:val="16"/>
                <w:szCs w:val="16"/>
                <w:lang w:val="es-PE" w:eastAsia="es-PE"/>
              </w:rPr>
              <w:t xml:space="preserve"> solicitud de realización de auditoría al Departamento de Proyectos</w:t>
            </w:r>
            <w:r>
              <w:rPr>
                <w:rFonts w:ascii="Arial Narrow" w:hAnsi="Arial Narrow" w:cs="Arial Narrow"/>
                <w:sz w:val="16"/>
                <w:szCs w:val="16"/>
                <w:lang w:val="es-PE" w:eastAsia="es-PE"/>
              </w:rPr>
              <w:t xml:space="preserve"> c</w:t>
            </w:r>
            <w:r w:rsidRPr="004C414B">
              <w:rPr>
                <w:rFonts w:ascii="Arial Narrow" w:hAnsi="Arial Narrow" w:cs="Arial Narrow"/>
                <w:sz w:val="16"/>
                <w:szCs w:val="16"/>
                <w:lang w:val="es-PE" w:eastAsia="es-PE"/>
              </w:rPr>
              <w:t>on los detalles de la misma.</w:t>
            </w:r>
          </w:p>
        </w:tc>
        <w:tc>
          <w:tcPr>
            <w:tcW w:w="1843" w:type="dxa"/>
            <w:tcBorders>
              <w:left w:val="nil"/>
              <w:right w:val="nil"/>
            </w:tcBorders>
            <w:shd w:val="clear" w:color="auto" w:fill="C0C0C0"/>
          </w:tcPr>
          <w:p w:rsidR="00A34EB6" w:rsidRPr="004C414B" w:rsidRDefault="00A34EB6" w:rsidP="00A34EB6">
            <w:pPr>
              <w:rPr>
                <w:rFonts w:ascii="Arial Narrow" w:hAnsi="Arial Narrow" w:cs="Arial Narrow"/>
                <w:sz w:val="16"/>
                <w:szCs w:val="16"/>
                <w:lang w:val="es-PE" w:eastAsia="es-PE"/>
              </w:rPr>
            </w:pPr>
            <w:r>
              <w:rPr>
                <w:rFonts w:ascii="Arial Narrow" w:hAnsi="Arial Narrow" w:cs="Arial Narrow"/>
                <w:sz w:val="16"/>
                <w:szCs w:val="16"/>
                <w:lang w:val="es-PE" w:eastAsia="es-PE"/>
              </w:rPr>
              <w:t>ONG A</w:t>
            </w:r>
            <w:r w:rsidRPr="004C414B">
              <w:rPr>
                <w:rFonts w:ascii="Arial Narrow" w:hAnsi="Arial Narrow" w:cs="Arial Narrow"/>
                <w:sz w:val="16"/>
                <w:szCs w:val="16"/>
                <w:lang w:val="es-PE" w:eastAsia="es-PE"/>
              </w:rPr>
              <w:t>liada</w:t>
            </w:r>
          </w:p>
        </w:tc>
        <w:tc>
          <w:tcPr>
            <w:tcW w:w="1324" w:type="dxa"/>
            <w:tcBorders>
              <w:left w:val="nil"/>
              <w:right w:val="nil"/>
            </w:tcBorders>
            <w:shd w:val="clear" w:color="auto" w:fill="C0C0C0"/>
          </w:tcPr>
          <w:p w:rsidR="00A34EB6" w:rsidRPr="004C414B" w:rsidRDefault="00A34EB6" w:rsidP="00A34EB6">
            <w:pPr>
              <w:rPr>
                <w:rFonts w:ascii="Arial Narrow" w:hAnsi="Arial Narrow" w:cs="Arial Narrow"/>
                <w:sz w:val="16"/>
                <w:szCs w:val="16"/>
                <w:lang w:val="es-PE" w:eastAsia="es-PE"/>
              </w:rPr>
            </w:pPr>
            <w:r w:rsidRPr="004C414B">
              <w:rPr>
                <w:rFonts w:ascii="Arial Narrow" w:hAnsi="Arial Narrow" w:cs="Arial Narrow"/>
                <w:sz w:val="16"/>
                <w:szCs w:val="16"/>
                <w:lang w:val="es-PE" w:eastAsia="es-PE"/>
              </w:rPr>
              <w:t>Manual</w:t>
            </w:r>
          </w:p>
        </w:tc>
        <w:tc>
          <w:tcPr>
            <w:tcW w:w="831" w:type="dxa"/>
            <w:tcBorders>
              <w:left w:val="nil"/>
            </w:tcBorders>
            <w:shd w:val="clear" w:color="auto" w:fill="C0C0C0"/>
          </w:tcPr>
          <w:p w:rsidR="00A34EB6" w:rsidRPr="004C414B" w:rsidRDefault="00A34EB6" w:rsidP="00A34EB6">
            <w:pPr>
              <w:rPr>
                <w:rFonts w:ascii="Arial Narrow" w:hAnsi="Arial Narrow" w:cs="Arial Narrow"/>
                <w:sz w:val="16"/>
                <w:szCs w:val="16"/>
                <w:lang w:val="es-PE" w:eastAsia="es-PE"/>
              </w:rPr>
            </w:pPr>
            <w:r w:rsidRPr="004C414B">
              <w:rPr>
                <w:rFonts w:ascii="Arial Narrow" w:hAnsi="Arial Narrow" w:cs="Arial Narrow"/>
                <w:sz w:val="16"/>
                <w:szCs w:val="16"/>
                <w:lang w:val="es-PE" w:eastAsia="es-PE"/>
              </w:rPr>
              <w:t>1 min</w:t>
            </w:r>
          </w:p>
        </w:tc>
      </w:tr>
      <w:tr w:rsidR="00A34EB6" w:rsidRPr="004C414B" w:rsidTr="00A34EB6">
        <w:trPr>
          <w:trHeight w:val="511"/>
        </w:trPr>
        <w:tc>
          <w:tcPr>
            <w:tcW w:w="582" w:type="dxa"/>
            <w:tcBorders>
              <w:right w:val="nil"/>
            </w:tcBorders>
          </w:tcPr>
          <w:p w:rsidR="00A34EB6" w:rsidRPr="004C414B" w:rsidRDefault="00A34EB6" w:rsidP="00A34EB6">
            <w:pPr>
              <w:jc w:val="center"/>
              <w:rPr>
                <w:rFonts w:ascii="Arial Narrow" w:hAnsi="Arial Narrow" w:cs="Arial Narrow"/>
                <w:b/>
                <w:bCs/>
                <w:sz w:val="16"/>
                <w:szCs w:val="16"/>
                <w:lang w:val="es-PE" w:eastAsia="es-PE"/>
              </w:rPr>
            </w:pPr>
            <w:r w:rsidRPr="004C414B">
              <w:rPr>
                <w:rFonts w:ascii="Arial Narrow" w:hAnsi="Arial Narrow" w:cs="Arial Narrow"/>
                <w:sz w:val="16"/>
                <w:szCs w:val="16"/>
                <w:lang w:val="es-PE" w:eastAsia="es-PE"/>
              </w:rPr>
              <w:t>2</w:t>
            </w:r>
          </w:p>
        </w:tc>
        <w:tc>
          <w:tcPr>
            <w:tcW w:w="1473" w:type="dxa"/>
            <w:tcBorders>
              <w:left w:val="nil"/>
              <w:right w:val="nil"/>
            </w:tcBorders>
          </w:tcPr>
          <w:p w:rsidR="00A34EB6" w:rsidRPr="004C414B" w:rsidRDefault="00A34EB6" w:rsidP="00A34EB6">
            <w:pPr>
              <w:rPr>
                <w:rFonts w:ascii="Arial Narrow" w:hAnsi="Arial Narrow" w:cs="Arial Narrow"/>
                <w:sz w:val="16"/>
                <w:szCs w:val="16"/>
                <w:lang w:val="es-PE" w:eastAsia="es-PE"/>
              </w:rPr>
            </w:pPr>
            <w:r w:rsidRPr="004C414B">
              <w:rPr>
                <w:rFonts w:ascii="Arial Narrow" w:hAnsi="Arial Narrow" w:cs="Arial Narrow"/>
                <w:sz w:val="16"/>
                <w:szCs w:val="16"/>
                <w:lang w:val="es-PE" w:eastAsia="es-PE"/>
              </w:rPr>
              <w:t>- Solicitud de realización de auditoría enviada</w:t>
            </w:r>
          </w:p>
        </w:tc>
        <w:tc>
          <w:tcPr>
            <w:tcW w:w="1929" w:type="dxa"/>
            <w:tcBorders>
              <w:left w:val="nil"/>
              <w:right w:val="nil"/>
            </w:tcBorders>
          </w:tcPr>
          <w:p w:rsidR="00A34EB6" w:rsidRPr="004C414B" w:rsidRDefault="00A34EB6" w:rsidP="00A34EB6">
            <w:pPr>
              <w:rPr>
                <w:rFonts w:ascii="Arial Narrow" w:hAnsi="Arial Narrow" w:cs="Arial Narrow"/>
                <w:sz w:val="16"/>
                <w:szCs w:val="16"/>
                <w:lang w:val="es-PE" w:eastAsia="es-PE"/>
              </w:rPr>
            </w:pPr>
            <w:r w:rsidRPr="004C414B">
              <w:rPr>
                <w:rFonts w:ascii="Arial Narrow" w:hAnsi="Arial Narrow" w:cs="Arial Narrow"/>
                <w:sz w:val="16"/>
                <w:szCs w:val="16"/>
                <w:lang w:val="es-PE" w:eastAsia="es-PE"/>
              </w:rPr>
              <w:t>Busca documentación de fechas indicadas</w:t>
            </w:r>
          </w:p>
        </w:tc>
        <w:tc>
          <w:tcPr>
            <w:tcW w:w="1617" w:type="dxa"/>
            <w:tcBorders>
              <w:left w:val="nil"/>
              <w:right w:val="nil"/>
            </w:tcBorders>
          </w:tcPr>
          <w:p w:rsidR="00A34EB6" w:rsidRPr="004C414B" w:rsidRDefault="00A34EB6" w:rsidP="00A34EB6">
            <w:pPr>
              <w:rPr>
                <w:rFonts w:ascii="Arial Narrow" w:hAnsi="Arial Narrow" w:cs="Arial Narrow"/>
                <w:sz w:val="16"/>
                <w:szCs w:val="16"/>
                <w:lang w:val="es-PE" w:eastAsia="es-PE"/>
              </w:rPr>
            </w:pPr>
            <w:r w:rsidRPr="004C414B">
              <w:rPr>
                <w:rFonts w:ascii="Arial Narrow" w:hAnsi="Arial Narrow" w:cs="Arial Narrow"/>
                <w:sz w:val="16"/>
                <w:szCs w:val="16"/>
                <w:lang w:val="es-PE" w:eastAsia="es-PE"/>
              </w:rPr>
              <w:t>- Documentación de proyecto específico</w:t>
            </w:r>
          </w:p>
        </w:tc>
        <w:tc>
          <w:tcPr>
            <w:tcW w:w="4053" w:type="dxa"/>
            <w:tcBorders>
              <w:left w:val="nil"/>
              <w:right w:val="nil"/>
            </w:tcBorders>
          </w:tcPr>
          <w:p w:rsidR="00A34EB6" w:rsidRPr="004C414B" w:rsidRDefault="00A34EB6" w:rsidP="009F0758">
            <w:pPr>
              <w:jc w:val="both"/>
              <w:rPr>
                <w:rFonts w:ascii="Arial Narrow" w:hAnsi="Arial Narrow" w:cs="Arial Narrow"/>
                <w:sz w:val="16"/>
                <w:szCs w:val="16"/>
                <w:lang w:val="es-PE" w:eastAsia="es-PE"/>
              </w:rPr>
            </w:pPr>
            <w:r w:rsidRPr="004C414B">
              <w:rPr>
                <w:rFonts w:ascii="Arial Narrow" w:hAnsi="Arial Narrow" w:cs="Arial Narrow"/>
                <w:sz w:val="16"/>
                <w:szCs w:val="16"/>
                <w:lang w:val="es-PE" w:eastAsia="es-PE"/>
              </w:rPr>
              <w:t>El Jefe de</w:t>
            </w:r>
            <w:r>
              <w:rPr>
                <w:rFonts w:ascii="Arial Narrow" w:hAnsi="Arial Narrow" w:cs="Arial Narrow"/>
                <w:sz w:val="16"/>
                <w:szCs w:val="16"/>
                <w:lang w:val="es-PE" w:eastAsia="es-PE"/>
              </w:rPr>
              <w:t xml:space="preserve">l </w:t>
            </w:r>
            <w:r w:rsidRPr="004C414B">
              <w:rPr>
                <w:rFonts w:ascii="Arial Narrow" w:hAnsi="Arial Narrow" w:cs="Arial Narrow"/>
                <w:sz w:val="16"/>
                <w:szCs w:val="16"/>
                <w:lang w:val="es-PE" w:eastAsia="es-PE"/>
              </w:rPr>
              <w:t xml:space="preserve"> Departamento de Proyectos se encarga de buscar la documentación relacionada con el proyecto específico a ser auditado y lo envía a la empresa auditora.</w:t>
            </w:r>
          </w:p>
        </w:tc>
        <w:tc>
          <w:tcPr>
            <w:tcW w:w="1843" w:type="dxa"/>
            <w:tcBorders>
              <w:left w:val="nil"/>
              <w:right w:val="nil"/>
            </w:tcBorders>
          </w:tcPr>
          <w:p w:rsidR="00A34EB6" w:rsidRPr="004C414B" w:rsidRDefault="00A34EB6" w:rsidP="00A34EB6">
            <w:pPr>
              <w:rPr>
                <w:rFonts w:ascii="Arial Narrow" w:hAnsi="Arial Narrow" w:cs="Arial Narrow"/>
                <w:sz w:val="16"/>
                <w:szCs w:val="16"/>
                <w:lang w:val="es-PE" w:eastAsia="es-PE"/>
              </w:rPr>
            </w:pPr>
            <w:r w:rsidRPr="004C414B">
              <w:rPr>
                <w:rFonts w:ascii="Arial Narrow" w:hAnsi="Arial Narrow" w:cs="Arial Narrow"/>
                <w:sz w:val="16"/>
                <w:szCs w:val="16"/>
                <w:lang w:val="es-PE" w:eastAsia="es-PE"/>
              </w:rPr>
              <w:t>Jefe de</w:t>
            </w:r>
            <w:r>
              <w:rPr>
                <w:rFonts w:ascii="Arial Narrow" w:hAnsi="Arial Narrow" w:cs="Arial Narrow"/>
                <w:sz w:val="16"/>
                <w:szCs w:val="16"/>
                <w:lang w:val="es-PE" w:eastAsia="es-PE"/>
              </w:rPr>
              <w:t>l</w:t>
            </w:r>
            <w:r w:rsidRPr="004C414B">
              <w:rPr>
                <w:rFonts w:ascii="Arial Narrow" w:hAnsi="Arial Narrow" w:cs="Arial Narrow"/>
                <w:sz w:val="16"/>
                <w:szCs w:val="16"/>
                <w:lang w:val="es-PE" w:eastAsia="es-PE"/>
              </w:rPr>
              <w:t xml:space="preserve"> Departamento de Proyectos</w:t>
            </w:r>
          </w:p>
        </w:tc>
        <w:tc>
          <w:tcPr>
            <w:tcW w:w="1324" w:type="dxa"/>
            <w:tcBorders>
              <w:left w:val="nil"/>
              <w:right w:val="nil"/>
            </w:tcBorders>
          </w:tcPr>
          <w:p w:rsidR="00A34EB6" w:rsidRPr="004C414B" w:rsidRDefault="00A34EB6" w:rsidP="00A34EB6">
            <w:pPr>
              <w:rPr>
                <w:rFonts w:ascii="Arial Narrow" w:hAnsi="Arial Narrow" w:cs="Arial Narrow"/>
                <w:sz w:val="16"/>
                <w:szCs w:val="16"/>
                <w:lang w:val="es-PE" w:eastAsia="es-PE"/>
              </w:rPr>
            </w:pPr>
            <w:r w:rsidRPr="004C414B">
              <w:rPr>
                <w:rFonts w:ascii="Arial Narrow" w:hAnsi="Arial Narrow" w:cs="Arial Narrow"/>
                <w:sz w:val="16"/>
                <w:szCs w:val="16"/>
                <w:lang w:val="es-PE" w:eastAsia="es-PE"/>
              </w:rPr>
              <w:t>Manual</w:t>
            </w:r>
          </w:p>
        </w:tc>
        <w:tc>
          <w:tcPr>
            <w:tcW w:w="831" w:type="dxa"/>
            <w:tcBorders>
              <w:left w:val="nil"/>
            </w:tcBorders>
          </w:tcPr>
          <w:p w:rsidR="00A34EB6" w:rsidRPr="004C414B" w:rsidRDefault="00A34EB6" w:rsidP="00A34EB6">
            <w:pPr>
              <w:rPr>
                <w:rFonts w:ascii="Arial Narrow" w:hAnsi="Arial Narrow" w:cs="Arial Narrow"/>
                <w:sz w:val="16"/>
                <w:szCs w:val="16"/>
                <w:lang w:val="es-PE" w:eastAsia="es-PE"/>
              </w:rPr>
            </w:pPr>
            <w:r w:rsidRPr="004C414B">
              <w:rPr>
                <w:rFonts w:ascii="Arial Narrow" w:hAnsi="Arial Narrow" w:cs="Arial Narrow"/>
                <w:sz w:val="16"/>
                <w:szCs w:val="16"/>
                <w:lang w:val="es-PE" w:eastAsia="es-PE"/>
              </w:rPr>
              <w:t>1 semana</w:t>
            </w:r>
          </w:p>
        </w:tc>
      </w:tr>
      <w:tr w:rsidR="00A34EB6" w:rsidRPr="004C414B" w:rsidTr="00A34EB6">
        <w:trPr>
          <w:trHeight w:val="675"/>
        </w:trPr>
        <w:tc>
          <w:tcPr>
            <w:tcW w:w="582" w:type="dxa"/>
            <w:tcBorders>
              <w:right w:val="nil"/>
            </w:tcBorders>
            <w:shd w:val="clear" w:color="auto" w:fill="C0C0C0"/>
          </w:tcPr>
          <w:p w:rsidR="00A34EB6" w:rsidRPr="004C414B" w:rsidRDefault="00A34EB6" w:rsidP="00A34EB6">
            <w:pPr>
              <w:jc w:val="center"/>
              <w:rPr>
                <w:rFonts w:ascii="Arial Narrow" w:hAnsi="Arial Narrow" w:cs="Arial Narrow"/>
                <w:b/>
                <w:bCs/>
                <w:sz w:val="16"/>
                <w:szCs w:val="16"/>
                <w:lang w:val="es-PE" w:eastAsia="es-PE"/>
              </w:rPr>
            </w:pPr>
            <w:r w:rsidRPr="004C414B">
              <w:rPr>
                <w:rFonts w:ascii="Arial Narrow" w:hAnsi="Arial Narrow" w:cs="Arial Narrow"/>
                <w:sz w:val="16"/>
                <w:szCs w:val="16"/>
                <w:lang w:val="es-PE" w:eastAsia="es-PE"/>
              </w:rPr>
              <w:t>3</w:t>
            </w:r>
          </w:p>
        </w:tc>
        <w:tc>
          <w:tcPr>
            <w:tcW w:w="1473" w:type="dxa"/>
            <w:tcBorders>
              <w:left w:val="nil"/>
              <w:right w:val="nil"/>
            </w:tcBorders>
            <w:shd w:val="clear" w:color="auto" w:fill="C0C0C0"/>
          </w:tcPr>
          <w:p w:rsidR="00A34EB6" w:rsidRPr="004C414B" w:rsidRDefault="00A34EB6" w:rsidP="00A34EB6">
            <w:pPr>
              <w:rPr>
                <w:rFonts w:ascii="Arial Narrow" w:hAnsi="Arial Narrow" w:cs="Arial Narrow"/>
                <w:sz w:val="16"/>
                <w:szCs w:val="16"/>
                <w:lang w:val="es-PE" w:eastAsia="es-PE"/>
              </w:rPr>
            </w:pPr>
            <w:r w:rsidRPr="004C414B">
              <w:rPr>
                <w:rFonts w:ascii="Arial Narrow" w:hAnsi="Arial Narrow" w:cs="Arial Narrow"/>
                <w:sz w:val="16"/>
                <w:szCs w:val="16"/>
                <w:lang w:val="es-PE" w:eastAsia="es-PE"/>
              </w:rPr>
              <w:t>- Observaciones</w:t>
            </w:r>
          </w:p>
        </w:tc>
        <w:tc>
          <w:tcPr>
            <w:tcW w:w="1929" w:type="dxa"/>
            <w:tcBorders>
              <w:left w:val="nil"/>
              <w:right w:val="nil"/>
            </w:tcBorders>
            <w:shd w:val="clear" w:color="auto" w:fill="C0C0C0"/>
          </w:tcPr>
          <w:p w:rsidR="00A34EB6" w:rsidRPr="004C414B" w:rsidRDefault="00A34EB6" w:rsidP="00A34EB6">
            <w:pPr>
              <w:rPr>
                <w:rFonts w:ascii="Arial Narrow" w:hAnsi="Arial Narrow" w:cs="Arial Narrow"/>
                <w:sz w:val="16"/>
                <w:szCs w:val="16"/>
                <w:lang w:val="es-PE" w:eastAsia="es-PE"/>
              </w:rPr>
            </w:pPr>
            <w:r w:rsidRPr="004C414B">
              <w:rPr>
                <w:rFonts w:ascii="Arial Narrow" w:hAnsi="Arial Narrow" w:cs="Arial Narrow"/>
                <w:sz w:val="16"/>
                <w:szCs w:val="16"/>
                <w:lang w:val="es-PE" w:eastAsia="es-PE"/>
              </w:rPr>
              <w:t>Justificar Observaciones</w:t>
            </w:r>
          </w:p>
        </w:tc>
        <w:tc>
          <w:tcPr>
            <w:tcW w:w="1617" w:type="dxa"/>
            <w:tcBorders>
              <w:left w:val="nil"/>
              <w:right w:val="nil"/>
            </w:tcBorders>
            <w:shd w:val="clear" w:color="auto" w:fill="C0C0C0"/>
          </w:tcPr>
          <w:p w:rsidR="00A34EB6" w:rsidRPr="004C414B" w:rsidRDefault="00A34EB6" w:rsidP="00A34EB6">
            <w:pPr>
              <w:rPr>
                <w:rFonts w:ascii="Arial Narrow" w:hAnsi="Arial Narrow" w:cs="Arial Narrow"/>
                <w:sz w:val="16"/>
                <w:szCs w:val="16"/>
                <w:lang w:val="es-PE" w:eastAsia="es-PE"/>
              </w:rPr>
            </w:pPr>
            <w:r w:rsidRPr="004C414B">
              <w:rPr>
                <w:rFonts w:ascii="Arial Narrow" w:hAnsi="Arial Narrow" w:cs="Arial Narrow"/>
                <w:sz w:val="16"/>
                <w:szCs w:val="16"/>
                <w:lang w:val="es-PE" w:eastAsia="es-PE"/>
              </w:rPr>
              <w:t>- Observaciones Justificadas</w:t>
            </w:r>
          </w:p>
        </w:tc>
        <w:tc>
          <w:tcPr>
            <w:tcW w:w="4053" w:type="dxa"/>
            <w:tcBorders>
              <w:left w:val="nil"/>
              <w:right w:val="nil"/>
            </w:tcBorders>
            <w:shd w:val="clear" w:color="auto" w:fill="C0C0C0"/>
          </w:tcPr>
          <w:p w:rsidR="00A34EB6" w:rsidRPr="004C414B" w:rsidRDefault="00A34EB6" w:rsidP="009F0758">
            <w:pPr>
              <w:jc w:val="both"/>
              <w:rPr>
                <w:rFonts w:ascii="Arial Narrow" w:hAnsi="Arial Narrow" w:cs="Arial Narrow"/>
                <w:sz w:val="16"/>
                <w:szCs w:val="16"/>
                <w:lang w:val="es-PE" w:eastAsia="es-PE"/>
              </w:rPr>
            </w:pPr>
            <w:r w:rsidRPr="004C414B">
              <w:rPr>
                <w:rFonts w:ascii="Arial Narrow" w:hAnsi="Arial Narrow" w:cs="Arial Narrow"/>
                <w:sz w:val="16"/>
                <w:szCs w:val="16"/>
                <w:lang w:val="es-PE" w:eastAsia="es-PE"/>
              </w:rPr>
              <w:t>El Jefe de</w:t>
            </w:r>
            <w:r>
              <w:rPr>
                <w:rFonts w:ascii="Arial Narrow" w:hAnsi="Arial Narrow" w:cs="Arial Narrow"/>
                <w:sz w:val="16"/>
                <w:szCs w:val="16"/>
                <w:lang w:val="es-PE" w:eastAsia="es-PE"/>
              </w:rPr>
              <w:t xml:space="preserve">l </w:t>
            </w:r>
            <w:r w:rsidRPr="004C414B">
              <w:rPr>
                <w:rFonts w:ascii="Arial Narrow" w:hAnsi="Arial Narrow" w:cs="Arial Narrow"/>
                <w:sz w:val="16"/>
                <w:szCs w:val="16"/>
                <w:lang w:val="es-PE" w:eastAsia="es-PE"/>
              </w:rPr>
              <w:t xml:space="preserve"> Departamento de Proyectos se encarga de dar justificaciones a las observaciones enco</w:t>
            </w:r>
            <w:r>
              <w:rPr>
                <w:rFonts w:ascii="Arial Narrow" w:hAnsi="Arial Narrow" w:cs="Arial Narrow"/>
                <w:sz w:val="16"/>
                <w:szCs w:val="16"/>
                <w:lang w:val="es-PE" w:eastAsia="es-PE"/>
              </w:rPr>
              <w:t>ntradas por la empresa auditora</w:t>
            </w:r>
            <w:r w:rsidRPr="004C414B">
              <w:rPr>
                <w:rFonts w:ascii="Arial Narrow" w:hAnsi="Arial Narrow" w:cs="Arial Narrow"/>
                <w:sz w:val="16"/>
                <w:szCs w:val="16"/>
                <w:lang w:val="es-PE" w:eastAsia="es-PE"/>
              </w:rPr>
              <w:t xml:space="preserve"> y procede a reenviar las observaciones justificadas.</w:t>
            </w:r>
          </w:p>
        </w:tc>
        <w:tc>
          <w:tcPr>
            <w:tcW w:w="1843" w:type="dxa"/>
            <w:tcBorders>
              <w:left w:val="nil"/>
              <w:right w:val="nil"/>
            </w:tcBorders>
            <w:shd w:val="clear" w:color="auto" w:fill="C0C0C0"/>
          </w:tcPr>
          <w:p w:rsidR="00A34EB6" w:rsidRPr="004C414B" w:rsidRDefault="00A34EB6" w:rsidP="00A34EB6">
            <w:pPr>
              <w:rPr>
                <w:rFonts w:ascii="Arial Narrow" w:hAnsi="Arial Narrow" w:cs="Arial Narrow"/>
                <w:sz w:val="16"/>
                <w:szCs w:val="16"/>
                <w:lang w:val="es-PE" w:eastAsia="es-PE"/>
              </w:rPr>
            </w:pPr>
            <w:r>
              <w:rPr>
                <w:rFonts w:ascii="Arial Narrow" w:hAnsi="Arial Narrow" w:cs="Arial Narrow"/>
                <w:sz w:val="16"/>
                <w:szCs w:val="16"/>
                <w:lang w:val="es-PE" w:eastAsia="es-PE"/>
              </w:rPr>
              <w:t xml:space="preserve">Jefe del </w:t>
            </w:r>
            <w:r w:rsidRPr="004C414B">
              <w:rPr>
                <w:rFonts w:ascii="Arial Narrow" w:hAnsi="Arial Narrow" w:cs="Arial Narrow"/>
                <w:sz w:val="16"/>
                <w:szCs w:val="16"/>
                <w:lang w:val="es-PE" w:eastAsia="es-PE"/>
              </w:rPr>
              <w:t>Departamento de Proyectos</w:t>
            </w:r>
          </w:p>
        </w:tc>
        <w:tc>
          <w:tcPr>
            <w:tcW w:w="1324" w:type="dxa"/>
            <w:tcBorders>
              <w:left w:val="nil"/>
              <w:right w:val="nil"/>
            </w:tcBorders>
            <w:shd w:val="clear" w:color="auto" w:fill="C0C0C0"/>
          </w:tcPr>
          <w:p w:rsidR="00A34EB6" w:rsidRPr="004C414B" w:rsidRDefault="00A34EB6" w:rsidP="00A34EB6">
            <w:pPr>
              <w:rPr>
                <w:rFonts w:ascii="Arial Narrow" w:hAnsi="Arial Narrow" w:cs="Arial Narrow"/>
                <w:sz w:val="16"/>
                <w:szCs w:val="16"/>
                <w:lang w:val="es-PE" w:eastAsia="es-PE"/>
              </w:rPr>
            </w:pPr>
            <w:r w:rsidRPr="004C414B">
              <w:rPr>
                <w:rFonts w:ascii="Arial Narrow" w:hAnsi="Arial Narrow" w:cs="Arial Narrow"/>
                <w:sz w:val="16"/>
                <w:szCs w:val="16"/>
                <w:lang w:val="es-PE" w:eastAsia="es-PE"/>
              </w:rPr>
              <w:t>Manual</w:t>
            </w:r>
          </w:p>
        </w:tc>
        <w:tc>
          <w:tcPr>
            <w:tcW w:w="831" w:type="dxa"/>
            <w:tcBorders>
              <w:left w:val="nil"/>
            </w:tcBorders>
            <w:shd w:val="clear" w:color="auto" w:fill="C0C0C0"/>
          </w:tcPr>
          <w:p w:rsidR="00A34EB6" w:rsidRPr="004C414B" w:rsidRDefault="00A34EB6" w:rsidP="00A34EB6">
            <w:pPr>
              <w:rPr>
                <w:rFonts w:ascii="Arial Narrow" w:hAnsi="Arial Narrow" w:cs="Arial Narrow"/>
                <w:sz w:val="16"/>
                <w:szCs w:val="16"/>
                <w:lang w:val="es-PE" w:eastAsia="es-PE"/>
              </w:rPr>
            </w:pPr>
            <w:r w:rsidRPr="004C414B">
              <w:rPr>
                <w:rFonts w:ascii="Arial Narrow" w:hAnsi="Arial Narrow" w:cs="Arial Narrow"/>
                <w:sz w:val="16"/>
                <w:szCs w:val="16"/>
                <w:lang w:val="es-PE" w:eastAsia="es-PE"/>
              </w:rPr>
              <w:t>3 días</w:t>
            </w:r>
          </w:p>
        </w:tc>
      </w:tr>
      <w:tr w:rsidR="00A34EB6" w:rsidRPr="004C414B" w:rsidTr="00A34EB6">
        <w:trPr>
          <w:trHeight w:val="900"/>
        </w:trPr>
        <w:tc>
          <w:tcPr>
            <w:tcW w:w="582" w:type="dxa"/>
            <w:tcBorders>
              <w:right w:val="nil"/>
            </w:tcBorders>
          </w:tcPr>
          <w:p w:rsidR="00A34EB6" w:rsidRPr="004C414B" w:rsidRDefault="00A34EB6" w:rsidP="00A34EB6">
            <w:pPr>
              <w:jc w:val="center"/>
              <w:rPr>
                <w:rFonts w:ascii="Arial Narrow" w:hAnsi="Arial Narrow" w:cs="Arial Narrow"/>
                <w:b/>
                <w:bCs/>
                <w:sz w:val="16"/>
                <w:szCs w:val="16"/>
                <w:lang w:val="es-PE" w:eastAsia="es-PE"/>
              </w:rPr>
            </w:pPr>
            <w:r w:rsidRPr="004C414B">
              <w:rPr>
                <w:rFonts w:ascii="Arial Narrow" w:hAnsi="Arial Narrow" w:cs="Arial Narrow"/>
                <w:sz w:val="16"/>
                <w:szCs w:val="16"/>
                <w:lang w:val="es-PE" w:eastAsia="es-PE"/>
              </w:rPr>
              <w:t>4</w:t>
            </w:r>
          </w:p>
        </w:tc>
        <w:tc>
          <w:tcPr>
            <w:tcW w:w="1473" w:type="dxa"/>
            <w:tcBorders>
              <w:left w:val="nil"/>
              <w:right w:val="nil"/>
            </w:tcBorders>
          </w:tcPr>
          <w:p w:rsidR="00A34EB6" w:rsidRPr="004C414B" w:rsidRDefault="00A34EB6" w:rsidP="00A34EB6">
            <w:pPr>
              <w:rPr>
                <w:rFonts w:ascii="Arial Narrow" w:hAnsi="Arial Narrow" w:cs="Arial Narrow"/>
                <w:sz w:val="16"/>
                <w:szCs w:val="16"/>
                <w:lang w:val="es-PE" w:eastAsia="es-PE"/>
              </w:rPr>
            </w:pPr>
            <w:r w:rsidRPr="004C414B">
              <w:rPr>
                <w:rFonts w:ascii="Arial Narrow" w:hAnsi="Arial Narrow" w:cs="Arial Narrow"/>
                <w:sz w:val="16"/>
                <w:szCs w:val="16"/>
                <w:lang w:val="es-PE" w:eastAsia="es-PE"/>
              </w:rPr>
              <w:t>-Incidente</w:t>
            </w:r>
          </w:p>
        </w:tc>
        <w:tc>
          <w:tcPr>
            <w:tcW w:w="1929" w:type="dxa"/>
            <w:tcBorders>
              <w:left w:val="nil"/>
              <w:right w:val="nil"/>
            </w:tcBorders>
          </w:tcPr>
          <w:p w:rsidR="00A34EB6" w:rsidRPr="004C414B" w:rsidRDefault="00A34EB6" w:rsidP="00A34EB6">
            <w:pPr>
              <w:rPr>
                <w:rFonts w:ascii="Arial Narrow" w:hAnsi="Arial Narrow" w:cs="Arial Narrow"/>
                <w:sz w:val="16"/>
                <w:szCs w:val="16"/>
                <w:lang w:val="es-PE" w:eastAsia="es-PE"/>
              </w:rPr>
            </w:pPr>
            <w:r w:rsidRPr="004C414B">
              <w:rPr>
                <w:rFonts w:ascii="Arial Narrow" w:hAnsi="Arial Narrow" w:cs="Arial Narrow"/>
                <w:sz w:val="16"/>
                <w:szCs w:val="16"/>
                <w:lang w:val="es-PE" w:eastAsia="es-PE"/>
              </w:rPr>
              <w:t>Subsanar incidente</w:t>
            </w:r>
          </w:p>
        </w:tc>
        <w:tc>
          <w:tcPr>
            <w:tcW w:w="1617" w:type="dxa"/>
            <w:tcBorders>
              <w:left w:val="nil"/>
              <w:right w:val="nil"/>
            </w:tcBorders>
          </w:tcPr>
          <w:p w:rsidR="00A34EB6" w:rsidRPr="004C414B" w:rsidRDefault="00A34EB6" w:rsidP="00A34EB6">
            <w:pPr>
              <w:rPr>
                <w:rFonts w:ascii="Arial Narrow" w:hAnsi="Arial Narrow" w:cs="Arial Narrow"/>
                <w:sz w:val="16"/>
                <w:szCs w:val="16"/>
                <w:lang w:val="es-PE" w:eastAsia="es-PE"/>
              </w:rPr>
            </w:pPr>
            <w:r w:rsidRPr="004C414B">
              <w:rPr>
                <w:rFonts w:ascii="Arial Narrow" w:hAnsi="Arial Narrow" w:cs="Arial Narrow"/>
                <w:sz w:val="16"/>
                <w:szCs w:val="16"/>
                <w:lang w:val="es-PE" w:eastAsia="es-PE"/>
              </w:rPr>
              <w:t>- Incidente subsanado</w:t>
            </w:r>
          </w:p>
        </w:tc>
        <w:tc>
          <w:tcPr>
            <w:tcW w:w="4053" w:type="dxa"/>
            <w:tcBorders>
              <w:left w:val="nil"/>
              <w:right w:val="nil"/>
            </w:tcBorders>
          </w:tcPr>
          <w:p w:rsidR="00A34EB6" w:rsidRPr="004C414B" w:rsidRDefault="00A34EB6" w:rsidP="009F0758">
            <w:pPr>
              <w:jc w:val="both"/>
              <w:rPr>
                <w:rFonts w:ascii="Arial Narrow" w:hAnsi="Arial Narrow" w:cs="Arial Narrow"/>
                <w:sz w:val="16"/>
                <w:szCs w:val="16"/>
                <w:lang w:val="es-PE" w:eastAsia="es-PE"/>
              </w:rPr>
            </w:pPr>
            <w:r>
              <w:rPr>
                <w:rFonts w:ascii="Arial Narrow" w:hAnsi="Arial Narrow" w:cs="Arial Narrow"/>
                <w:sz w:val="16"/>
                <w:szCs w:val="16"/>
                <w:lang w:val="es-PE" w:eastAsia="es-PE"/>
              </w:rPr>
              <w:t>En caso la empresa auditora considere</w:t>
            </w:r>
            <w:r w:rsidRPr="004C414B">
              <w:rPr>
                <w:rFonts w:ascii="Arial Narrow" w:hAnsi="Arial Narrow" w:cs="Arial Narrow"/>
                <w:sz w:val="16"/>
                <w:szCs w:val="16"/>
                <w:lang w:val="es-PE" w:eastAsia="es-PE"/>
              </w:rPr>
              <w:t xml:space="preserve"> que la justificación no </w:t>
            </w:r>
            <w:r>
              <w:rPr>
                <w:rFonts w:ascii="Arial Narrow" w:hAnsi="Arial Narrow" w:cs="Arial Narrow"/>
                <w:sz w:val="16"/>
                <w:szCs w:val="16"/>
                <w:lang w:val="es-PE" w:eastAsia="es-PE"/>
              </w:rPr>
              <w:t xml:space="preserve">aclara la observación encontrada, </w:t>
            </w:r>
            <w:r w:rsidRPr="004C414B">
              <w:rPr>
                <w:rFonts w:ascii="Arial Narrow" w:hAnsi="Arial Narrow" w:cs="Arial Narrow"/>
                <w:sz w:val="16"/>
                <w:szCs w:val="16"/>
                <w:lang w:val="es-PE" w:eastAsia="es-PE"/>
              </w:rPr>
              <w:t>se crea un incidente y el Jefe de Departamento de Proyectos procede a realizar la subsanación de los mismos</w:t>
            </w:r>
            <w:r>
              <w:rPr>
                <w:rFonts w:ascii="Arial Narrow" w:hAnsi="Arial Narrow" w:cs="Arial Narrow"/>
                <w:sz w:val="16"/>
                <w:szCs w:val="16"/>
                <w:lang w:val="es-PE" w:eastAsia="es-PE"/>
              </w:rPr>
              <w:t>.</w:t>
            </w:r>
          </w:p>
        </w:tc>
        <w:tc>
          <w:tcPr>
            <w:tcW w:w="1843" w:type="dxa"/>
            <w:tcBorders>
              <w:left w:val="nil"/>
              <w:right w:val="nil"/>
            </w:tcBorders>
          </w:tcPr>
          <w:p w:rsidR="00A34EB6" w:rsidRPr="004C414B" w:rsidRDefault="00A34EB6" w:rsidP="00A34EB6">
            <w:pPr>
              <w:rPr>
                <w:rFonts w:ascii="Arial Narrow" w:hAnsi="Arial Narrow" w:cs="Arial Narrow"/>
                <w:sz w:val="16"/>
                <w:szCs w:val="16"/>
                <w:lang w:val="es-PE" w:eastAsia="es-PE"/>
              </w:rPr>
            </w:pPr>
            <w:r w:rsidRPr="004C414B">
              <w:rPr>
                <w:rFonts w:ascii="Arial Narrow" w:hAnsi="Arial Narrow" w:cs="Arial Narrow"/>
                <w:sz w:val="16"/>
                <w:szCs w:val="16"/>
                <w:lang w:val="es-PE" w:eastAsia="es-PE"/>
              </w:rPr>
              <w:t>Jefe de</w:t>
            </w:r>
            <w:r>
              <w:rPr>
                <w:rFonts w:ascii="Arial Narrow" w:hAnsi="Arial Narrow" w:cs="Arial Narrow"/>
                <w:sz w:val="16"/>
                <w:szCs w:val="16"/>
                <w:lang w:val="es-PE" w:eastAsia="es-PE"/>
              </w:rPr>
              <w:t>l</w:t>
            </w:r>
            <w:r w:rsidRPr="004C414B">
              <w:rPr>
                <w:rFonts w:ascii="Arial Narrow" w:hAnsi="Arial Narrow" w:cs="Arial Narrow"/>
                <w:sz w:val="16"/>
                <w:szCs w:val="16"/>
                <w:lang w:val="es-PE" w:eastAsia="es-PE"/>
              </w:rPr>
              <w:t xml:space="preserve"> Departamento de Proyectos</w:t>
            </w:r>
          </w:p>
        </w:tc>
        <w:tc>
          <w:tcPr>
            <w:tcW w:w="1324" w:type="dxa"/>
            <w:tcBorders>
              <w:left w:val="nil"/>
              <w:right w:val="nil"/>
            </w:tcBorders>
          </w:tcPr>
          <w:p w:rsidR="00A34EB6" w:rsidRPr="004C414B" w:rsidRDefault="00A34EB6" w:rsidP="00A34EB6">
            <w:pPr>
              <w:rPr>
                <w:rFonts w:ascii="Arial Narrow" w:hAnsi="Arial Narrow" w:cs="Arial Narrow"/>
                <w:sz w:val="16"/>
                <w:szCs w:val="16"/>
                <w:lang w:val="es-PE" w:eastAsia="es-PE"/>
              </w:rPr>
            </w:pPr>
            <w:r w:rsidRPr="004C414B">
              <w:rPr>
                <w:rFonts w:ascii="Arial Narrow" w:hAnsi="Arial Narrow" w:cs="Arial Narrow"/>
                <w:sz w:val="16"/>
                <w:szCs w:val="16"/>
                <w:lang w:val="es-PE" w:eastAsia="es-PE"/>
              </w:rPr>
              <w:t>Manual</w:t>
            </w:r>
          </w:p>
        </w:tc>
        <w:tc>
          <w:tcPr>
            <w:tcW w:w="831" w:type="dxa"/>
            <w:tcBorders>
              <w:left w:val="nil"/>
            </w:tcBorders>
          </w:tcPr>
          <w:p w:rsidR="00A34EB6" w:rsidRPr="004C414B" w:rsidRDefault="00A34EB6" w:rsidP="00A34EB6">
            <w:pPr>
              <w:rPr>
                <w:rFonts w:ascii="Arial Narrow" w:hAnsi="Arial Narrow" w:cs="Arial Narrow"/>
                <w:sz w:val="16"/>
                <w:szCs w:val="16"/>
                <w:lang w:val="es-PE" w:eastAsia="es-PE"/>
              </w:rPr>
            </w:pPr>
            <w:r w:rsidRPr="004C414B">
              <w:rPr>
                <w:rFonts w:ascii="Arial Narrow" w:hAnsi="Arial Narrow" w:cs="Arial Narrow"/>
                <w:sz w:val="16"/>
                <w:szCs w:val="16"/>
                <w:lang w:val="es-PE" w:eastAsia="es-PE"/>
              </w:rPr>
              <w:t>3 días</w:t>
            </w:r>
          </w:p>
        </w:tc>
      </w:tr>
      <w:tr w:rsidR="00A34EB6" w:rsidRPr="004C414B" w:rsidTr="00A34EB6">
        <w:trPr>
          <w:trHeight w:val="900"/>
        </w:trPr>
        <w:tc>
          <w:tcPr>
            <w:tcW w:w="582" w:type="dxa"/>
            <w:tcBorders>
              <w:right w:val="nil"/>
            </w:tcBorders>
            <w:shd w:val="clear" w:color="auto" w:fill="BFBFBF"/>
          </w:tcPr>
          <w:p w:rsidR="00A34EB6" w:rsidRPr="004C414B" w:rsidRDefault="00A34EB6" w:rsidP="00A34EB6">
            <w:pPr>
              <w:jc w:val="center"/>
              <w:rPr>
                <w:rFonts w:ascii="Arial Narrow" w:hAnsi="Arial Narrow" w:cs="Arial Narrow"/>
                <w:b/>
                <w:bCs/>
                <w:sz w:val="16"/>
                <w:szCs w:val="16"/>
                <w:lang w:val="es-PE" w:eastAsia="es-PE"/>
              </w:rPr>
            </w:pPr>
            <w:r w:rsidRPr="004C414B">
              <w:rPr>
                <w:rFonts w:ascii="Arial Narrow" w:hAnsi="Arial Narrow" w:cs="Arial Narrow"/>
                <w:sz w:val="16"/>
                <w:szCs w:val="16"/>
                <w:lang w:val="es-PE" w:eastAsia="es-PE"/>
              </w:rPr>
              <w:t>5</w:t>
            </w:r>
          </w:p>
        </w:tc>
        <w:tc>
          <w:tcPr>
            <w:tcW w:w="1473" w:type="dxa"/>
            <w:tcBorders>
              <w:left w:val="nil"/>
              <w:right w:val="nil"/>
            </w:tcBorders>
            <w:shd w:val="clear" w:color="auto" w:fill="BFBFBF"/>
          </w:tcPr>
          <w:p w:rsidR="00A34EB6" w:rsidRPr="004C414B" w:rsidRDefault="00A34EB6" w:rsidP="00A34EB6">
            <w:pPr>
              <w:rPr>
                <w:rFonts w:ascii="Arial Narrow" w:hAnsi="Arial Narrow" w:cs="Arial Narrow"/>
                <w:sz w:val="16"/>
                <w:szCs w:val="16"/>
                <w:lang w:val="es-PE" w:eastAsia="es-PE"/>
              </w:rPr>
            </w:pPr>
            <w:r w:rsidRPr="004C414B">
              <w:rPr>
                <w:rFonts w:ascii="Arial Narrow" w:hAnsi="Arial Narrow" w:cs="Arial Narrow"/>
                <w:sz w:val="16"/>
                <w:szCs w:val="16"/>
                <w:lang w:val="es-PE" w:eastAsia="es-PE"/>
              </w:rPr>
              <w:t>- Informe de Auditoría Técnica</w:t>
            </w:r>
          </w:p>
        </w:tc>
        <w:tc>
          <w:tcPr>
            <w:tcW w:w="1929" w:type="dxa"/>
            <w:tcBorders>
              <w:left w:val="nil"/>
              <w:right w:val="nil"/>
            </w:tcBorders>
            <w:shd w:val="clear" w:color="auto" w:fill="BFBFBF"/>
          </w:tcPr>
          <w:p w:rsidR="00A34EB6" w:rsidRPr="004C414B" w:rsidRDefault="00A34EB6" w:rsidP="00A34EB6">
            <w:pPr>
              <w:rPr>
                <w:rFonts w:ascii="Arial Narrow" w:hAnsi="Arial Narrow" w:cs="Arial Narrow"/>
                <w:sz w:val="16"/>
                <w:szCs w:val="16"/>
                <w:lang w:val="es-PE" w:eastAsia="es-PE"/>
              </w:rPr>
            </w:pPr>
            <w:r w:rsidRPr="004C414B">
              <w:rPr>
                <w:rFonts w:ascii="Arial Narrow" w:hAnsi="Arial Narrow" w:cs="Arial Narrow"/>
                <w:sz w:val="16"/>
                <w:szCs w:val="16"/>
                <w:lang w:val="es-PE" w:eastAsia="es-PE"/>
              </w:rPr>
              <w:t>Reportar informe de auditoría técnica</w:t>
            </w:r>
          </w:p>
        </w:tc>
        <w:tc>
          <w:tcPr>
            <w:tcW w:w="1617" w:type="dxa"/>
            <w:tcBorders>
              <w:left w:val="nil"/>
              <w:right w:val="nil"/>
            </w:tcBorders>
            <w:shd w:val="clear" w:color="auto" w:fill="BFBFBF"/>
          </w:tcPr>
          <w:p w:rsidR="00A34EB6" w:rsidRPr="00665E36" w:rsidRDefault="00A34EB6" w:rsidP="00A34EB6">
            <w:pPr>
              <w:rPr>
                <w:rFonts w:ascii="Arial Narrow" w:hAnsi="Arial Narrow" w:cs="Arial Narrow"/>
                <w:sz w:val="16"/>
                <w:szCs w:val="16"/>
                <w:lang w:val="pt-BR" w:eastAsia="es-PE"/>
              </w:rPr>
            </w:pPr>
            <w:r w:rsidRPr="00665E36">
              <w:rPr>
                <w:rFonts w:ascii="Arial Narrow" w:hAnsi="Arial Narrow" w:cs="Arial Narrow"/>
                <w:sz w:val="16"/>
                <w:szCs w:val="16"/>
                <w:lang w:val="pt-BR" w:eastAsia="es-PE"/>
              </w:rPr>
              <w:t>- Auditoria entregada a ONG Aliada</w:t>
            </w:r>
          </w:p>
        </w:tc>
        <w:tc>
          <w:tcPr>
            <w:tcW w:w="4053" w:type="dxa"/>
            <w:tcBorders>
              <w:left w:val="nil"/>
              <w:right w:val="nil"/>
            </w:tcBorders>
            <w:shd w:val="clear" w:color="auto" w:fill="BFBFBF"/>
          </w:tcPr>
          <w:p w:rsidR="00A34EB6" w:rsidRPr="004C414B" w:rsidRDefault="00A34EB6" w:rsidP="009F0758">
            <w:pPr>
              <w:jc w:val="both"/>
              <w:rPr>
                <w:rFonts w:ascii="Arial Narrow" w:hAnsi="Arial Narrow" w:cs="Arial Narrow"/>
                <w:sz w:val="16"/>
                <w:szCs w:val="16"/>
                <w:lang w:val="es-PE" w:eastAsia="es-PE"/>
              </w:rPr>
            </w:pPr>
            <w:r w:rsidRPr="004C414B">
              <w:rPr>
                <w:rFonts w:ascii="Arial Narrow" w:hAnsi="Arial Narrow" w:cs="Arial Narrow"/>
                <w:sz w:val="16"/>
                <w:szCs w:val="16"/>
                <w:lang w:val="es-PE" w:eastAsia="es-PE"/>
              </w:rPr>
              <w:t>El Jefe de</w:t>
            </w:r>
            <w:r>
              <w:rPr>
                <w:rFonts w:ascii="Arial Narrow" w:hAnsi="Arial Narrow" w:cs="Arial Narrow"/>
                <w:sz w:val="16"/>
                <w:szCs w:val="16"/>
                <w:lang w:val="es-PE" w:eastAsia="es-PE"/>
              </w:rPr>
              <w:t>l</w:t>
            </w:r>
            <w:r w:rsidRPr="004C414B">
              <w:rPr>
                <w:rFonts w:ascii="Arial Narrow" w:hAnsi="Arial Narrow" w:cs="Arial Narrow"/>
                <w:sz w:val="16"/>
                <w:szCs w:val="16"/>
                <w:lang w:val="es-PE" w:eastAsia="es-PE"/>
              </w:rPr>
              <w:t xml:space="preserve"> Departamento de Proyectos </w:t>
            </w:r>
            <w:r>
              <w:rPr>
                <w:rFonts w:ascii="Arial Narrow" w:hAnsi="Arial Narrow" w:cs="Arial Narrow"/>
                <w:sz w:val="16"/>
                <w:szCs w:val="16"/>
                <w:lang w:val="es-PE" w:eastAsia="es-PE"/>
              </w:rPr>
              <w:t>recibe el  In</w:t>
            </w:r>
            <w:r w:rsidRPr="004C414B">
              <w:rPr>
                <w:rFonts w:ascii="Arial Narrow" w:hAnsi="Arial Narrow" w:cs="Arial Narrow"/>
                <w:sz w:val="16"/>
                <w:szCs w:val="16"/>
                <w:lang w:val="es-PE" w:eastAsia="es-PE"/>
              </w:rPr>
              <w:t xml:space="preserve">forme de auditoría y se encarga </w:t>
            </w:r>
            <w:r>
              <w:rPr>
                <w:rFonts w:ascii="Arial Narrow" w:hAnsi="Arial Narrow" w:cs="Arial Narrow"/>
                <w:sz w:val="16"/>
                <w:szCs w:val="16"/>
                <w:lang w:val="es-PE" w:eastAsia="es-PE"/>
              </w:rPr>
              <w:t xml:space="preserve">de </w:t>
            </w:r>
            <w:r w:rsidRPr="004C414B">
              <w:rPr>
                <w:rFonts w:ascii="Arial Narrow" w:hAnsi="Arial Narrow" w:cs="Arial Narrow"/>
                <w:sz w:val="16"/>
                <w:szCs w:val="16"/>
                <w:lang w:val="es-PE" w:eastAsia="es-PE"/>
              </w:rPr>
              <w:t>hace</w:t>
            </w:r>
            <w:r>
              <w:rPr>
                <w:rFonts w:ascii="Arial Narrow" w:hAnsi="Arial Narrow" w:cs="Arial Narrow"/>
                <w:sz w:val="16"/>
                <w:szCs w:val="16"/>
                <w:lang w:val="es-PE" w:eastAsia="es-PE"/>
              </w:rPr>
              <w:t>r la entrega del mismo a la ONG a</w:t>
            </w:r>
            <w:r w:rsidRPr="004C414B">
              <w:rPr>
                <w:rFonts w:ascii="Arial Narrow" w:hAnsi="Arial Narrow" w:cs="Arial Narrow"/>
                <w:sz w:val="16"/>
                <w:szCs w:val="16"/>
                <w:lang w:val="es-PE" w:eastAsia="es-PE"/>
              </w:rPr>
              <w:t xml:space="preserve">liada. </w:t>
            </w:r>
          </w:p>
        </w:tc>
        <w:tc>
          <w:tcPr>
            <w:tcW w:w="1843" w:type="dxa"/>
            <w:tcBorders>
              <w:left w:val="nil"/>
              <w:right w:val="nil"/>
            </w:tcBorders>
            <w:shd w:val="clear" w:color="auto" w:fill="BFBFBF"/>
          </w:tcPr>
          <w:p w:rsidR="00A34EB6" w:rsidRPr="004C414B" w:rsidRDefault="00A34EB6" w:rsidP="00A34EB6">
            <w:pPr>
              <w:rPr>
                <w:rFonts w:ascii="Arial Narrow" w:hAnsi="Arial Narrow" w:cs="Arial Narrow"/>
                <w:sz w:val="16"/>
                <w:szCs w:val="16"/>
                <w:lang w:val="es-PE" w:eastAsia="es-PE"/>
              </w:rPr>
            </w:pPr>
            <w:r w:rsidRPr="004C414B">
              <w:rPr>
                <w:rFonts w:ascii="Arial Narrow" w:hAnsi="Arial Narrow" w:cs="Arial Narrow"/>
                <w:sz w:val="16"/>
                <w:szCs w:val="16"/>
                <w:lang w:val="es-PE" w:eastAsia="es-PE"/>
              </w:rPr>
              <w:t>Jefe de</w:t>
            </w:r>
            <w:r>
              <w:rPr>
                <w:rFonts w:ascii="Arial Narrow" w:hAnsi="Arial Narrow" w:cs="Arial Narrow"/>
                <w:sz w:val="16"/>
                <w:szCs w:val="16"/>
                <w:lang w:val="es-PE" w:eastAsia="es-PE"/>
              </w:rPr>
              <w:t xml:space="preserve">l </w:t>
            </w:r>
            <w:r w:rsidRPr="004C414B">
              <w:rPr>
                <w:rFonts w:ascii="Arial Narrow" w:hAnsi="Arial Narrow" w:cs="Arial Narrow"/>
                <w:sz w:val="16"/>
                <w:szCs w:val="16"/>
                <w:lang w:val="es-PE" w:eastAsia="es-PE"/>
              </w:rPr>
              <w:t>Departamento de Proyectos</w:t>
            </w:r>
          </w:p>
        </w:tc>
        <w:tc>
          <w:tcPr>
            <w:tcW w:w="1324" w:type="dxa"/>
            <w:tcBorders>
              <w:left w:val="nil"/>
              <w:right w:val="nil"/>
            </w:tcBorders>
            <w:shd w:val="clear" w:color="auto" w:fill="BFBFBF"/>
          </w:tcPr>
          <w:p w:rsidR="00A34EB6" w:rsidRPr="004C414B" w:rsidRDefault="00A34EB6" w:rsidP="00A34EB6">
            <w:pPr>
              <w:rPr>
                <w:rFonts w:ascii="Arial Narrow" w:hAnsi="Arial Narrow" w:cs="Arial Narrow"/>
                <w:sz w:val="16"/>
                <w:szCs w:val="16"/>
                <w:lang w:val="es-PE" w:eastAsia="es-PE"/>
              </w:rPr>
            </w:pPr>
            <w:r w:rsidRPr="004C414B">
              <w:rPr>
                <w:rFonts w:ascii="Arial Narrow" w:hAnsi="Arial Narrow" w:cs="Arial Narrow"/>
                <w:sz w:val="16"/>
                <w:szCs w:val="16"/>
                <w:lang w:val="es-PE" w:eastAsia="es-PE"/>
              </w:rPr>
              <w:t>Manual</w:t>
            </w:r>
          </w:p>
        </w:tc>
        <w:tc>
          <w:tcPr>
            <w:tcW w:w="831" w:type="dxa"/>
            <w:tcBorders>
              <w:left w:val="nil"/>
            </w:tcBorders>
            <w:shd w:val="clear" w:color="auto" w:fill="BFBFBF"/>
          </w:tcPr>
          <w:p w:rsidR="00A34EB6" w:rsidRPr="004C414B" w:rsidRDefault="00A34EB6" w:rsidP="00A34EB6">
            <w:pPr>
              <w:rPr>
                <w:rFonts w:ascii="Arial Narrow" w:hAnsi="Arial Narrow" w:cs="Arial Narrow"/>
                <w:sz w:val="16"/>
                <w:szCs w:val="16"/>
                <w:lang w:val="es-PE" w:eastAsia="es-PE"/>
              </w:rPr>
            </w:pPr>
            <w:r w:rsidRPr="004C414B">
              <w:rPr>
                <w:rFonts w:ascii="Arial Narrow" w:hAnsi="Arial Narrow" w:cs="Arial Narrow"/>
                <w:sz w:val="16"/>
                <w:szCs w:val="16"/>
                <w:lang w:val="es-PE" w:eastAsia="es-PE"/>
              </w:rPr>
              <w:t>3 días</w:t>
            </w:r>
          </w:p>
        </w:tc>
      </w:tr>
    </w:tbl>
    <w:p w:rsidR="00A34EB6" w:rsidRPr="00A34EB6" w:rsidRDefault="00A34EB6" w:rsidP="00A34EB6">
      <w:pPr>
        <w:pStyle w:val="Caption"/>
        <w:jc w:val="center"/>
        <w:rPr>
          <w:rFonts w:asciiTheme="majorHAnsi" w:hAnsiTheme="majorHAnsi"/>
          <w:sz w:val="16"/>
          <w:szCs w:val="16"/>
        </w:rPr>
      </w:pPr>
      <w:bookmarkStart w:id="286" w:name="_Toc266031723"/>
      <w:r w:rsidRPr="00A34EB6">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37</w:t>
      </w:r>
      <w:r w:rsidR="00C74554">
        <w:rPr>
          <w:rFonts w:asciiTheme="majorHAnsi" w:hAnsiTheme="majorHAnsi"/>
          <w:sz w:val="16"/>
          <w:szCs w:val="16"/>
        </w:rPr>
        <w:fldChar w:fldCharType="end"/>
      </w:r>
      <w:r w:rsidRPr="00A34EB6">
        <w:rPr>
          <w:rFonts w:asciiTheme="majorHAnsi" w:hAnsiTheme="majorHAnsi"/>
          <w:sz w:val="16"/>
          <w:szCs w:val="16"/>
        </w:rPr>
        <w:t>.-   Caracterización de Proceso "Auditoria del Departamento de Proyectos"</w:t>
      </w:r>
      <w:bookmarkEnd w:id="286"/>
    </w:p>
    <w:p w:rsidR="00A34EB6" w:rsidRPr="00A34EB6" w:rsidRDefault="00A34EB6" w:rsidP="00A34EB6">
      <w:pPr>
        <w:pStyle w:val="Caption"/>
        <w:jc w:val="center"/>
        <w:rPr>
          <w:rFonts w:asciiTheme="majorHAnsi" w:hAnsiTheme="majorHAnsi"/>
          <w:sz w:val="16"/>
          <w:szCs w:val="16"/>
        </w:rPr>
      </w:pPr>
      <w:r w:rsidRPr="00A34EB6">
        <w:rPr>
          <w:rFonts w:asciiTheme="majorHAnsi" w:hAnsiTheme="majorHAnsi"/>
          <w:sz w:val="16"/>
          <w:szCs w:val="16"/>
        </w:rPr>
        <w:t>Fuente:   Elaboración propia</w:t>
      </w:r>
    </w:p>
    <w:p w:rsidR="009F0758" w:rsidRDefault="009F0758" w:rsidP="00F27EA7">
      <w:pPr>
        <w:pStyle w:val="Caption"/>
        <w:jc w:val="center"/>
        <w:rPr>
          <w:rFonts w:asciiTheme="majorHAnsi" w:hAnsiTheme="majorHAnsi"/>
          <w:sz w:val="16"/>
          <w:szCs w:val="16"/>
        </w:rPr>
        <w:sectPr w:rsidR="009F0758" w:rsidSect="00A34EB6">
          <w:footerReference w:type="default" r:id="rId73"/>
          <w:pgSz w:w="16839" w:h="11907" w:orient="landscape" w:code="9"/>
          <w:pgMar w:top="1701" w:right="1417" w:bottom="1701" w:left="1417" w:header="708" w:footer="708" w:gutter="0"/>
          <w:cols w:space="708"/>
          <w:docGrid w:linePitch="360"/>
        </w:sectPr>
      </w:pPr>
    </w:p>
    <w:p w:rsidR="003A5985" w:rsidRPr="003A5985" w:rsidRDefault="003A5985" w:rsidP="003A5985">
      <w:pPr>
        <w:pStyle w:val="Heading3"/>
        <w:numPr>
          <w:ilvl w:val="2"/>
          <w:numId w:val="1"/>
        </w:numPr>
        <w:spacing w:after="240"/>
        <w:rPr>
          <w:b/>
          <w:i w:val="0"/>
          <w:smallCaps w:val="0"/>
          <w:sz w:val="24"/>
          <w:szCs w:val="24"/>
        </w:rPr>
      </w:pPr>
      <w:bookmarkStart w:id="287" w:name="_Toc266033415"/>
      <w:r w:rsidRPr="003A5985">
        <w:rPr>
          <w:b/>
          <w:i w:val="0"/>
          <w:smallCaps w:val="0"/>
          <w:sz w:val="24"/>
          <w:szCs w:val="24"/>
        </w:rPr>
        <w:t xml:space="preserve">MACRO PROCESO: Gestión de Aseguramiento de </w:t>
      </w:r>
      <w:smartTag w:uri="urn:schemas-microsoft-com:office:smarttags" w:element="PersonName">
        <w:smartTagPr>
          <w:attr w:name="ProductID" w:val="la Calidad Educativa"/>
        </w:smartTagPr>
        <w:r w:rsidRPr="003A5985">
          <w:rPr>
            <w:b/>
            <w:i w:val="0"/>
            <w:smallCaps w:val="0"/>
            <w:sz w:val="24"/>
            <w:szCs w:val="24"/>
          </w:rPr>
          <w:t>la Calidad Educativa</w:t>
        </w:r>
      </w:smartTag>
      <w:bookmarkEnd w:id="287"/>
    </w:p>
    <w:p w:rsidR="003A5985" w:rsidRPr="004A7E58" w:rsidRDefault="003A5985" w:rsidP="003A5985">
      <w:pPr>
        <w:tabs>
          <w:tab w:val="left" w:pos="360"/>
        </w:tabs>
        <w:spacing w:line="360" w:lineRule="auto"/>
        <w:jc w:val="both"/>
      </w:pPr>
      <w:r w:rsidRPr="004A7E58">
        <w:t xml:space="preserve">El presente </w:t>
      </w:r>
      <w:r>
        <w:t xml:space="preserve">macro proceso muestra los </w:t>
      </w:r>
      <w:r w:rsidRPr="004A7E58">
        <w:t xml:space="preserve">procesos necesarios para el aseguramiento de la calidad de enseñanza en los centros educativos. Ello se logra por medio de dos funciones: el acompañamiento y capacitaciones. Estas funciones buscan apoyar a la gestión autónoma de los centros educativos Fe y Alegría.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29"/>
        <w:gridCol w:w="2176"/>
        <w:gridCol w:w="2163"/>
        <w:gridCol w:w="2153"/>
      </w:tblGrid>
      <w:tr w:rsidR="003A5985" w:rsidRPr="003B7F34" w:rsidTr="003A5985">
        <w:trPr>
          <w:trHeight w:val="699"/>
          <w:tblHeader/>
        </w:trPr>
        <w:tc>
          <w:tcPr>
            <w:tcW w:w="8721" w:type="dxa"/>
            <w:gridSpan w:val="4"/>
            <w:shd w:val="clear" w:color="auto" w:fill="000000"/>
            <w:vAlign w:val="center"/>
          </w:tcPr>
          <w:p w:rsidR="003A5985" w:rsidRPr="003B7F34" w:rsidRDefault="003A5985" w:rsidP="003A5985">
            <w:pPr>
              <w:autoSpaceDE w:val="0"/>
              <w:autoSpaceDN w:val="0"/>
              <w:adjustRightInd w:val="0"/>
              <w:spacing w:after="0"/>
              <w:jc w:val="center"/>
              <w:rPr>
                <w:rFonts w:ascii="Arial Narrow" w:hAnsi="Arial Narrow" w:cs="Arial"/>
                <w:b/>
                <w:bCs/>
                <w:color w:val="FFFFFF"/>
                <w:sz w:val="28"/>
                <w:szCs w:val="28"/>
              </w:rPr>
            </w:pPr>
            <w:r w:rsidRPr="008A3A0A">
              <w:rPr>
                <w:rFonts w:ascii="Arial Narrow" w:hAnsi="Arial Narrow"/>
                <w:b/>
                <w:color w:val="FFFFFF"/>
                <w:sz w:val="28"/>
                <w:szCs w:val="28"/>
              </w:rPr>
              <w:t>MACRO</w:t>
            </w:r>
            <w:r>
              <w:rPr>
                <w:rFonts w:ascii="Arial Narrow" w:hAnsi="Arial Narrow"/>
                <w:b/>
                <w:color w:val="FFFFFF"/>
                <w:sz w:val="28"/>
                <w:szCs w:val="28"/>
              </w:rPr>
              <w:t xml:space="preserve"> </w:t>
            </w:r>
            <w:r w:rsidRPr="008A3A0A">
              <w:rPr>
                <w:rFonts w:ascii="Arial Narrow" w:hAnsi="Arial Narrow"/>
                <w:b/>
                <w:color w:val="FFFFFF"/>
                <w:sz w:val="28"/>
                <w:szCs w:val="28"/>
              </w:rPr>
              <w:t xml:space="preserve">PROCESO </w:t>
            </w:r>
            <w:r w:rsidRPr="003B7F34">
              <w:rPr>
                <w:rFonts w:ascii="Arial Narrow" w:hAnsi="Arial Narrow"/>
                <w:b/>
                <w:color w:val="FFFFFF"/>
                <w:sz w:val="28"/>
                <w:szCs w:val="28"/>
              </w:rPr>
              <w:t>“</w:t>
            </w:r>
            <w:r w:rsidRPr="005E6218">
              <w:rPr>
                <w:rFonts w:ascii="Arial Narrow" w:hAnsi="Arial Narrow"/>
                <w:b/>
                <w:color w:val="FFFFFF"/>
                <w:sz w:val="28"/>
                <w:szCs w:val="28"/>
              </w:rPr>
              <w:t>Gestión de Aseguramiento de la Calidad Educativa</w:t>
            </w:r>
            <w:r w:rsidRPr="003B7F34">
              <w:rPr>
                <w:rFonts w:ascii="Arial Narrow" w:hAnsi="Arial Narrow"/>
                <w:b/>
                <w:color w:val="FFFFFF"/>
                <w:sz w:val="28"/>
                <w:szCs w:val="28"/>
              </w:rPr>
              <w:t>”</w:t>
            </w:r>
          </w:p>
        </w:tc>
      </w:tr>
      <w:tr w:rsidR="003A5985" w:rsidRPr="003B7F34" w:rsidTr="003A5985">
        <w:tc>
          <w:tcPr>
            <w:tcW w:w="2229" w:type="dxa"/>
            <w:shd w:val="clear" w:color="auto" w:fill="BFBFBF"/>
            <w:vAlign w:val="center"/>
          </w:tcPr>
          <w:p w:rsidR="003A5985" w:rsidRPr="003B7F34" w:rsidRDefault="003A5985" w:rsidP="003A5985">
            <w:pPr>
              <w:spacing w:after="0"/>
              <w:jc w:val="center"/>
              <w:rPr>
                <w:rFonts w:ascii="Arial Narrow" w:hAnsi="Arial Narrow"/>
                <w:b/>
              </w:rPr>
            </w:pPr>
            <w:r w:rsidRPr="003B7F34">
              <w:rPr>
                <w:rFonts w:ascii="Arial Narrow" w:hAnsi="Arial Narrow"/>
                <w:b/>
              </w:rPr>
              <w:t>PROPÓSITO</w:t>
            </w:r>
          </w:p>
        </w:tc>
        <w:tc>
          <w:tcPr>
            <w:tcW w:w="6492" w:type="dxa"/>
            <w:gridSpan w:val="3"/>
          </w:tcPr>
          <w:p w:rsidR="003A5985" w:rsidRDefault="003A5985" w:rsidP="003A5985">
            <w:pPr>
              <w:spacing w:after="0"/>
              <w:jc w:val="both"/>
              <w:rPr>
                <w:rFonts w:ascii="Arial Narrow" w:hAnsi="Arial Narrow"/>
              </w:rPr>
            </w:pPr>
            <w:r>
              <w:rPr>
                <w:rFonts w:ascii="Arial Narrow" w:hAnsi="Arial Narrow"/>
              </w:rPr>
              <w:t>El siguiente proceso tiene como propósito el cumplimiento del  los siguientes objetivos:</w:t>
            </w:r>
          </w:p>
          <w:p w:rsidR="003A5985" w:rsidRDefault="003A5985" w:rsidP="003A5985">
            <w:pPr>
              <w:spacing w:after="0"/>
              <w:jc w:val="both"/>
              <w:rPr>
                <w:rFonts w:ascii="Arial Narrow" w:hAnsi="Arial Narrow"/>
              </w:rPr>
            </w:pPr>
            <w:r w:rsidRPr="005E6218">
              <w:rPr>
                <w:rFonts w:ascii="Arial Narrow" w:hAnsi="Arial Narrow"/>
              </w:rPr>
              <w:t>OSE 2: Comprometer a todos los miembros de la comunidad educativa con su desarrollo integral para responder al desafío de una educación de calidad, desde la mística y propuesta de FYA.</w:t>
            </w:r>
          </w:p>
          <w:p w:rsidR="003A5985" w:rsidRPr="00DF0671" w:rsidRDefault="003A5985" w:rsidP="003A5985">
            <w:pPr>
              <w:spacing w:after="0"/>
              <w:jc w:val="both"/>
              <w:rPr>
                <w:rFonts w:ascii="Arial Narrow" w:hAnsi="Arial Narrow"/>
              </w:rPr>
            </w:pPr>
            <w:r w:rsidRPr="005E6218">
              <w:rPr>
                <w:rFonts w:ascii="Arial Narrow" w:hAnsi="Arial Narrow"/>
              </w:rPr>
              <w:t xml:space="preserve">OSE 3: Lograr una educación técnica </w:t>
            </w:r>
            <w:r>
              <w:rPr>
                <w:rFonts w:ascii="Arial Narrow" w:hAnsi="Arial Narrow" w:cs="Arial Narrow"/>
              </w:rPr>
              <w:t xml:space="preserve">calificada </w:t>
            </w:r>
            <w:r w:rsidRPr="005E6218">
              <w:rPr>
                <w:rFonts w:ascii="Arial Narrow" w:hAnsi="Arial Narrow"/>
              </w:rPr>
              <w:t>acorde con las necesidades del mercado laboral, conducente al desarrollo local, regional y nacional.</w:t>
            </w:r>
          </w:p>
        </w:tc>
      </w:tr>
      <w:tr w:rsidR="003A5985" w:rsidRPr="003B7F34" w:rsidTr="003A5985">
        <w:tc>
          <w:tcPr>
            <w:tcW w:w="2229" w:type="dxa"/>
            <w:shd w:val="clear" w:color="auto" w:fill="BFBFBF"/>
            <w:vAlign w:val="center"/>
          </w:tcPr>
          <w:p w:rsidR="003A5985" w:rsidRPr="003B7F34" w:rsidRDefault="003A5985" w:rsidP="003A5985">
            <w:pPr>
              <w:spacing w:after="0"/>
              <w:jc w:val="center"/>
              <w:rPr>
                <w:rFonts w:ascii="Arial Narrow" w:hAnsi="Arial Narrow"/>
                <w:b/>
              </w:rPr>
            </w:pPr>
            <w:r w:rsidRPr="003B7F34">
              <w:rPr>
                <w:rFonts w:ascii="Arial Narrow" w:hAnsi="Arial Narrow"/>
                <w:b/>
              </w:rPr>
              <w:t>RESPONSABLE</w:t>
            </w:r>
          </w:p>
        </w:tc>
        <w:tc>
          <w:tcPr>
            <w:tcW w:w="2176" w:type="dxa"/>
            <w:vAlign w:val="center"/>
          </w:tcPr>
          <w:p w:rsidR="003A5985" w:rsidRPr="00B908E2" w:rsidRDefault="003A5985" w:rsidP="003A5985">
            <w:pPr>
              <w:spacing w:after="0"/>
              <w:rPr>
                <w:rFonts w:ascii="Arial Narrow" w:hAnsi="Arial Narrow"/>
              </w:rPr>
            </w:pPr>
            <w:r>
              <w:rPr>
                <w:rFonts w:ascii="Arial Narrow" w:hAnsi="Arial Narrow"/>
              </w:rPr>
              <w:t>Director del Departamento de Formación</w:t>
            </w:r>
          </w:p>
        </w:tc>
        <w:tc>
          <w:tcPr>
            <w:tcW w:w="2163" w:type="dxa"/>
            <w:shd w:val="clear" w:color="auto" w:fill="D9D9D9"/>
            <w:vAlign w:val="center"/>
          </w:tcPr>
          <w:p w:rsidR="003A5985" w:rsidRPr="003B7F34" w:rsidRDefault="003A5985" w:rsidP="003A5985">
            <w:pPr>
              <w:spacing w:after="0"/>
              <w:jc w:val="center"/>
              <w:rPr>
                <w:rFonts w:ascii="Arial Narrow" w:hAnsi="Arial Narrow"/>
                <w:b/>
              </w:rPr>
            </w:pPr>
            <w:r w:rsidRPr="003B7F34">
              <w:rPr>
                <w:rFonts w:ascii="Arial Narrow" w:hAnsi="Arial Narrow"/>
                <w:b/>
              </w:rPr>
              <w:t>BASE LEGAL</w:t>
            </w:r>
          </w:p>
        </w:tc>
        <w:tc>
          <w:tcPr>
            <w:tcW w:w="2153" w:type="dxa"/>
            <w:vAlign w:val="center"/>
          </w:tcPr>
          <w:p w:rsidR="003A5985" w:rsidRPr="003B7F34" w:rsidRDefault="003A5985" w:rsidP="003A5985">
            <w:pPr>
              <w:spacing w:after="0"/>
              <w:rPr>
                <w:rFonts w:ascii="Arial Narrow" w:hAnsi="Arial Narrow"/>
              </w:rPr>
            </w:pPr>
            <w:r w:rsidRPr="003B7F34">
              <w:rPr>
                <w:rFonts w:ascii="Arial Narrow" w:hAnsi="Arial Narrow"/>
              </w:rPr>
              <w:t>No Aplica</w:t>
            </w:r>
          </w:p>
        </w:tc>
      </w:tr>
      <w:tr w:rsidR="003A5985" w:rsidRPr="003B7F34" w:rsidTr="003A5985">
        <w:tc>
          <w:tcPr>
            <w:tcW w:w="2229" w:type="dxa"/>
            <w:shd w:val="clear" w:color="auto" w:fill="BFBFBF"/>
            <w:vAlign w:val="center"/>
          </w:tcPr>
          <w:p w:rsidR="003A5985" w:rsidRPr="003B7F34" w:rsidRDefault="003A5985" w:rsidP="003A5985">
            <w:pPr>
              <w:spacing w:after="0"/>
              <w:jc w:val="center"/>
              <w:rPr>
                <w:rFonts w:ascii="Arial Narrow" w:hAnsi="Arial Narrow"/>
                <w:b/>
              </w:rPr>
            </w:pPr>
            <w:r w:rsidRPr="003B7F34">
              <w:rPr>
                <w:rFonts w:ascii="Arial Narrow" w:hAnsi="Arial Narrow"/>
                <w:b/>
              </w:rPr>
              <w:t>ACTORES DEL PROCESO</w:t>
            </w:r>
          </w:p>
        </w:tc>
        <w:tc>
          <w:tcPr>
            <w:tcW w:w="6492" w:type="dxa"/>
            <w:gridSpan w:val="3"/>
            <w:vAlign w:val="center"/>
          </w:tcPr>
          <w:p w:rsidR="003A5985" w:rsidRPr="00B908E2" w:rsidRDefault="003A5985" w:rsidP="003A5985">
            <w:pPr>
              <w:spacing w:after="0"/>
              <w:rPr>
                <w:rFonts w:ascii="Arial Narrow" w:hAnsi="Arial Narrow" w:cs="Arial"/>
                <w:bCs/>
              </w:rPr>
            </w:pPr>
            <w:r w:rsidRPr="00B908E2">
              <w:rPr>
                <w:rFonts w:ascii="Arial Narrow" w:hAnsi="Arial Narrow"/>
              </w:rPr>
              <w:t>No Aplica</w:t>
            </w:r>
          </w:p>
        </w:tc>
      </w:tr>
      <w:tr w:rsidR="003A5985" w:rsidRPr="003B7F34" w:rsidTr="003A5985">
        <w:tc>
          <w:tcPr>
            <w:tcW w:w="2229" w:type="dxa"/>
            <w:shd w:val="clear" w:color="auto" w:fill="BFBFBF"/>
            <w:vAlign w:val="center"/>
          </w:tcPr>
          <w:p w:rsidR="003A5985" w:rsidRPr="003B7F34" w:rsidRDefault="003A5985" w:rsidP="003A5985">
            <w:pPr>
              <w:spacing w:after="0"/>
              <w:jc w:val="center"/>
              <w:rPr>
                <w:rFonts w:ascii="Arial Narrow" w:hAnsi="Arial Narrow"/>
                <w:b/>
              </w:rPr>
            </w:pPr>
            <w:r w:rsidRPr="003B7F34">
              <w:rPr>
                <w:rFonts w:ascii="Arial Narrow" w:hAnsi="Arial Narrow"/>
                <w:b/>
              </w:rPr>
              <w:t>CLIENTES INTERNOS</w:t>
            </w:r>
          </w:p>
        </w:tc>
        <w:tc>
          <w:tcPr>
            <w:tcW w:w="2176" w:type="dxa"/>
            <w:vAlign w:val="center"/>
          </w:tcPr>
          <w:p w:rsidR="003A5985" w:rsidRPr="00BC4F03" w:rsidRDefault="003A5985" w:rsidP="003A5985">
            <w:pPr>
              <w:spacing w:after="0"/>
              <w:rPr>
                <w:rFonts w:ascii="Arial Narrow" w:hAnsi="Arial Narrow"/>
              </w:rPr>
            </w:pPr>
            <w:r>
              <w:rPr>
                <w:rFonts w:ascii="Arial Narrow" w:hAnsi="Arial Narrow"/>
              </w:rPr>
              <w:t>No Aplica</w:t>
            </w:r>
          </w:p>
        </w:tc>
        <w:tc>
          <w:tcPr>
            <w:tcW w:w="2163" w:type="dxa"/>
            <w:shd w:val="clear" w:color="auto" w:fill="D9D9D9"/>
            <w:vAlign w:val="center"/>
          </w:tcPr>
          <w:p w:rsidR="003A5985" w:rsidRPr="003B7F34" w:rsidRDefault="003A5985" w:rsidP="003A5985">
            <w:pPr>
              <w:spacing w:after="0"/>
              <w:jc w:val="center"/>
              <w:rPr>
                <w:rFonts w:ascii="Arial Narrow" w:hAnsi="Arial Narrow"/>
                <w:b/>
              </w:rPr>
            </w:pPr>
            <w:r w:rsidRPr="003B7F34">
              <w:rPr>
                <w:rFonts w:ascii="Arial Narrow" w:hAnsi="Arial Narrow"/>
                <w:b/>
              </w:rPr>
              <w:t>CLIENTES EXTERNOS</w:t>
            </w:r>
          </w:p>
        </w:tc>
        <w:tc>
          <w:tcPr>
            <w:tcW w:w="2153" w:type="dxa"/>
          </w:tcPr>
          <w:p w:rsidR="003A5985" w:rsidRPr="00BC4F03" w:rsidRDefault="003A5985" w:rsidP="003A5985">
            <w:pPr>
              <w:spacing w:after="0"/>
              <w:rPr>
                <w:rFonts w:ascii="Arial Narrow" w:hAnsi="Arial Narrow"/>
              </w:rPr>
            </w:pPr>
            <w:r>
              <w:rPr>
                <w:rFonts w:ascii="Arial Narrow" w:hAnsi="Arial Narrow"/>
              </w:rPr>
              <w:t>Centros Educativos Fe y Alegría Perú</w:t>
            </w:r>
          </w:p>
        </w:tc>
      </w:tr>
      <w:tr w:rsidR="003A5985" w:rsidRPr="003B7F34" w:rsidTr="003A5985">
        <w:tc>
          <w:tcPr>
            <w:tcW w:w="2229" w:type="dxa"/>
            <w:shd w:val="clear" w:color="auto" w:fill="BFBFBF"/>
            <w:vAlign w:val="center"/>
          </w:tcPr>
          <w:p w:rsidR="003A5985" w:rsidRPr="003B7F34" w:rsidRDefault="003A5985" w:rsidP="003A5985">
            <w:pPr>
              <w:spacing w:after="0"/>
              <w:jc w:val="center"/>
              <w:rPr>
                <w:rFonts w:ascii="Arial Narrow" w:hAnsi="Arial Narrow"/>
                <w:b/>
              </w:rPr>
            </w:pPr>
            <w:r w:rsidRPr="003B7F34">
              <w:rPr>
                <w:rFonts w:ascii="Arial Narrow" w:hAnsi="Arial Narrow"/>
                <w:b/>
              </w:rPr>
              <w:t>ALCANCE</w:t>
            </w:r>
          </w:p>
        </w:tc>
        <w:tc>
          <w:tcPr>
            <w:tcW w:w="6492" w:type="dxa"/>
            <w:gridSpan w:val="3"/>
          </w:tcPr>
          <w:p w:rsidR="003A5985" w:rsidRPr="00E60088" w:rsidRDefault="003A5985" w:rsidP="003A5985">
            <w:pPr>
              <w:spacing w:after="0"/>
              <w:jc w:val="both"/>
              <w:rPr>
                <w:rFonts w:ascii="Arial Narrow" w:hAnsi="Arial Narrow"/>
              </w:rPr>
            </w:pPr>
            <w:r w:rsidRPr="00E60088">
              <w:rPr>
                <w:rFonts w:ascii="Arial Narrow" w:hAnsi="Arial Narrow"/>
              </w:rPr>
              <w:t xml:space="preserve">El alcance del presente proceso se encuentra en torno a las actividades que se realizan para el aseguramiento de la calidad de enseñanza en los centros educativos Fe y Alegría, contemplando la parte de formación y educación técnica. </w:t>
            </w:r>
          </w:p>
          <w:p w:rsidR="003A5985" w:rsidRPr="00F7161F" w:rsidRDefault="003A5985" w:rsidP="003A5985">
            <w:pPr>
              <w:spacing w:after="0"/>
              <w:jc w:val="both"/>
              <w:rPr>
                <w:rFonts w:ascii="Arial Narrow" w:hAnsi="Arial Narrow"/>
              </w:rPr>
            </w:pPr>
            <w:r w:rsidRPr="00E60088">
              <w:rPr>
                <w:rFonts w:ascii="Arial Narrow" w:hAnsi="Arial Narrow"/>
              </w:rPr>
              <w:t>No se está considerando otros tipos de escuelas, como escuelas rurales e institutos técnicos</w:t>
            </w:r>
            <w:r>
              <w:rPr>
                <w:rFonts w:ascii="Arial Narrow" w:hAnsi="Arial Narrow"/>
              </w:rPr>
              <w:t>,</w:t>
            </w:r>
            <w:r w:rsidRPr="00E60088">
              <w:rPr>
                <w:rFonts w:ascii="Arial Narrow" w:hAnsi="Arial Narrow"/>
              </w:rPr>
              <w:t xml:space="preserve"> debido </w:t>
            </w:r>
            <w:r>
              <w:rPr>
                <w:rFonts w:ascii="Arial Narrow" w:hAnsi="Arial Narrow"/>
              </w:rPr>
              <w:t>a que no está dentro del</w:t>
            </w:r>
            <w:r w:rsidRPr="00E60088">
              <w:rPr>
                <w:rFonts w:ascii="Arial Narrow" w:hAnsi="Arial Narrow"/>
              </w:rPr>
              <w:t xml:space="preserve"> alcance del proyecto.  </w:t>
            </w:r>
          </w:p>
        </w:tc>
      </w:tr>
      <w:tr w:rsidR="003A5985" w:rsidRPr="003B7F34" w:rsidTr="003A5985">
        <w:tc>
          <w:tcPr>
            <w:tcW w:w="2229" w:type="dxa"/>
            <w:shd w:val="clear" w:color="auto" w:fill="BFBFBF"/>
            <w:vAlign w:val="center"/>
          </w:tcPr>
          <w:p w:rsidR="003A5985" w:rsidRPr="003B7F34" w:rsidRDefault="003A5985" w:rsidP="003A5985">
            <w:pPr>
              <w:spacing w:after="0"/>
              <w:jc w:val="center"/>
              <w:rPr>
                <w:rFonts w:ascii="Arial Narrow" w:hAnsi="Arial Narrow"/>
                <w:b/>
              </w:rPr>
            </w:pPr>
            <w:r w:rsidRPr="003B7F34">
              <w:rPr>
                <w:rFonts w:ascii="Arial Narrow" w:hAnsi="Arial Narrow"/>
                <w:b/>
              </w:rPr>
              <w:t>PROCEDIMIENTO</w:t>
            </w:r>
          </w:p>
        </w:tc>
        <w:tc>
          <w:tcPr>
            <w:tcW w:w="6492" w:type="dxa"/>
            <w:gridSpan w:val="3"/>
            <w:vAlign w:val="center"/>
          </w:tcPr>
          <w:p w:rsidR="003A5985" w:rsidRPr="00E60088" w:rsidRDefault="003A5985" w:rsidP="00B420B6">
            <w:pPr>
              <w:numPr>
                <w:ilvl w:val="0"/>
                <w:numId w:val="26"/>
              </w:numPr>
              <w:autoSpaceDE w:val="0"/>
              <w:autoSpaceDN w:val="0"/>
              <w:adjustRightInd w:val="0"/>
              <w:spacing w:after="0" w:line="240" w:lineRule="auto"/>
              <w:jc w:val="both"/>
              <w:rPr>
                <w:rFonts w:ascii="Arial Narrow" w:hAnsi="Arial Narrow" w:cs="Arial"/>
                <w:bCs/>
              </w:rPr>
            </w:pPr>
            <w:r w:rsidRPr="00E60088">
              <w:rPr>
                <w:rFonts w:ascii="Arial Narrow" w:hAnsi="Arial Narrow" w:cs="Arial"/>
                <w:bCs/>
              </w:rPr>
              <w:t xml:space="preserve">El proceso se inicia y se divide en </w:t>
            </w:r>
            <w:r>
              <w:rPr>
                <w:rFonts w:ascii="Arial Narrow" w:hAnsi="Arial Narrow" w:cs="Arial"/>
                <w:bCs/>
              </w:rPr>
              <w:t>dos</w:t>
            </w:r>
            <w:r w:rsidRPr="00E60088">
              <w:rPr>
                <w:rFonts w:ascii="Arial Narrow" w:hAnsi="Arial Narrow" w:cs="Arial"/>
                <w:bCs/>
              </w:rPr>
              <w:t xml:space="preserve"> caminos:</w:t>
            </w:r>
          </w:p>
          <w:p w:rsidR="003A5985" w:rsidRPr="00E60088" w:rsidRDefault="003A5985" w:rsidP="00B420B6">
            <w:pPr>
              <w:numPr>
                <w:ilvl w:val="1"/>
                <w:numId w:val="26"/>
              </w:numPr>
              <w:autoSpaceDE w:val="0"/>
              <w:autoSpaceDN w:val="0"/>
              <w:adjustRightInd w:val="0"/>
              <w:spacing w:after="0" w:line="240" w:lineRule="auto"/>
              <w:jc w:val="both"/>
              <w:rPr>
                <w:rFonts w:ascii="Arial Narrow" w:hAnsi="Arial Narrow" w:cs="Arial"/>
                <w:bCs/>
              </w:rPr>
            </w:pPr>
            <w:r w:rsidRPr="00E60088">
              <w:rPr>
                <w:rFonts w:ascii="Arial Narrow" w:hAnsi="Arial Narrow" w:cs="Arial"/>
                <w:bCs/>
              </w:rPr>
              <w:t xml:space="preserve"> Se realiza el acompañamiento por parte de la metodología de enseñanza de los cursos regulares del centro educativo por parte del Departamento de Formación. Se complementa el mismo por medio de las capacitaciones que se ofrecen para mejorar la metodología de enseñanza.</w:t>
            </w:r>
          </w:p>
          <w:p w:rsidR="003A5985" w:rsidRPr="00216618" w:rsidRDefault="003A5985" w:rsidP="00B420B6">
            <w:pPr>
              <w:numPr>
                <w:ilvl w:val="1"/>
                <w:numId w:val="26"/>
              </w:numPr>
              <w:autoSpaceDE w:val="0"/>
              <w:autoSpaceDN w:val="0"/>
              <w:adjustRightInd w:val="0"/>
              <w:spacing w:after="0" w:line="240" w:lineRule="auto"/>
              <w:jc w:val="both"/>
              <w:rPr>
                <w:rFonts w:ascii="Arial Narrow" w:hAnsi="Arial Narrow" w:cs="Arial"/>
                <w:bCs/>
              </w:rPr>
            </w:pPr>
            <w:r w:rsidRPr="00E60088">
              <w:rPr>
                <w:rFonts w:ascii="Arial Narrow" w:hAnsi="Arial Narrow" w:cs="Arial"/>
                <w:bCs/>
              </w:rPr>
              <w:t>Se realiza el acompañamiento de la metodología de enseñanza de Educación Técnica, que es complementada por las capacitaciones que se ofrecen en metodologías de enseñanza de conocimientos técnicos.</w:t>
            </w:r>
            <w:r>
              <w:rPr>
                <w:rFonts w:ascii="Arial Narrow" w:hAnsi="Arial Narrow" w:cs="Arial"/>
                <w:bCs/>
              </w:rPr>
              <w:t xml:space="preserve"> Cuando la  currícula de Educación Técnica se encuentra desactualizada se procede </w:t>
            </w:r>
            <w:r w:rsidRPr="00216618">
              <w:rPr>
                <w:rFonts w:ascii="Arial Narrow" w:hAnsi="Arial Narrow" w:cs="Arial"/>
                <w:bCs/>
              </w:rPr>
              <w:t xml:space="preserve">a la actualización de la </w:t>
            </w:r>
            <w:r>
              <w:rPr>
                <w:rFonts w:ascii="Arial Narrow" w:hAnsi="Arial Narrow" w:cs="Arial"/>
                <w:bCs/>
              </w:rPr>
              <w:t>misma</w:t>
            </w:r>
            <w:r w:rsidRPr="00216618">
              <w:rPr>
                <w:rFonts w:ascii="Arial Narrow" w:hAnsi="Arial Narrow" w:cs="Arial"/>
                <w:bCs/>
              </w:rPr>
              <w:t>, por medio de la retroalimentación de los propios docentes de técnica.</w:t>
            </w:r>
          </w:p>
        </w:tc>
      </w:tr>
    </w:tbl>
    <w:p w:rsidR="003A5985" w:rsidRPr="003A5985" w:rsidRDefault="003A5985" w:rsidP="003A5985">
      <w:pPr>
        <w:pStyle w:val="Caption"/>
        <w:jc w:val="center"/>
        <w:rPr>
          <w:rFonts w:asciiTheme="majorHAnsi" w:hAnsiTheme="majorHAnsi"/>
          <w:sz w:val="16"/>
          <w:szCs w:val="16"/>
        </w:rPr>
      </w:pPr>
      <w:bookmarkStart w:id="288" w:name="_Toc266031724"/>
      <w:r w:rsidRPr="003A5985">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38</w:t>
      </w:r>
      <w:r w:rsidR="00C74554">
        <w:rPr>
          <w:rFonts w:asciiTheme="majorHAnsi" w:hAnsiTheme="majorHAnsi"/>
          <w:sz w:val="16"/>
          <w:szCs w:val="16"/>
        </w:rPr>
        <w:fldChar w:fldCharType="end"/>
      </w:r>
      <w:r w:rsidRPr="003A5985">
        <w:rPr>
          <w:rFonts w:asciiTheme="majorHAnsi" w:hAnsiTheme="majorHAnsi"/>
          <w:sz w:val="16"/>
          <w:szCs w:val="16"/>
        </w:rPr>
        <w:t xml:space="preserve">.- Definición del macro proceso " Gestión de Aseguramiento de </w:t>
      </w:r>
      <w:smartTag w:uri="urn:schemas-microsoft-com:office:smarttags" w:element="PersonName">
        <w:smartTagPr>
          <w:attr w:name="ProductID" w:val="la Calidad Educativa"/>
        </w:smartTagPr>
        <w:r w:rsidRPr="003A5985">
          <w:rPr>
            <w:rFonts w:asciiTheme="majorHAnsi" w:hAnsiTheme="majorHAnsi"/>
            <w:sz w:val="16"/>
            <w:szCs w:val="16"/>
          </w:rPr>
          <w:t>la Calidad Educativa</w:t>
        </w:r>
      </w:smartTag>
      <w:r w:rsidRPr="003A5985">
        <w:rPr>
          <w:rFonts w:asciiTheme="majorHAnsi" w:hAnsiTheme="majorHAnsi"/>
          <w:sz w:val="16"/>
          <w:szCs w:val="16"/>
        </w:rPr>
        <w:t>”</w:t>
      </w:r>
      <w:bookmarkEnd w:id="288"/>
    </w:p>
    <w:p w:rsidR="003A5985" w:rsidRPr="003A5985" w:rsidRDefault="003A5985" w:rsidP="003A5985">
      <w:pPr>
        <w:pStyle w:val="Caption"/>
        <w:jc w:val="center"/>
        <w:rPr>
          <w:rFonts w:asciiTheme="majorHAnsi" w:hAnsiTheme="majorHAnsi"/>
          <w:sz w:val="16"/>
          <w:szCs w:val="16"/>
        </w:rPr>
      </w:pPr>
      <w:r w:rsidRPr="003A5985">
        <w:rPr>
          <w:rFonts w:asciiTheme="majorHAnsi" w:hAnsiTheme="majorHAnsi"/>
          <w:sz w:val="16"/>
          <w:szCs w:val="16"/>
        </w:rPr>
        <w:t>Fuente: Elaboración propia</w:t>
      </w:r>
    </w:p>
    <w:p w:rsidR="003A5985" w:rsidRPr="006B4EBC" w:rsidRDefault="003A5985" w:rsidP="003A5985">
      <w:pPr>
        <w:ind w:left="360"/>
        <w:jc w:val="center"/>
        <w:rPr>
          <w:rFonts w:ascii="Arial Narrow" w:hAnsi="Arial Narrow" w:cs="Arial"/>
          <w:b/>
          <w:bCs/>
          <w:u w:val="single"/>
        </w:rPr>
      </w:pPr>
    </w:p>
    <w:p w:rsidR="003A5985" w:rsidRDefault="003A5985" w:rsidP="003A5985">
      <w:pPr>
        <w:keepNext/>
        <w:tabs>
          <w:tab w:val="left" w:pos="3686"/>
        </w:tabs>
        <w:autoSpaceDE w:val="0"/>
        <w:autoSpaceDN w:val="0"/>
        <w:adjustRightInd w:val="0"/>
        <w:spacing w:after="0"/>
        <w:jc w:val="center"/>
      </w:pPr>
      <w:r>
        <w:rPr>
          <w:noProof/>
          <w:lang w:eastAsia="es-ES" w:bidi="ar-SA"/>
        </w:rPr>
        <w:drawing>
          <wp:inline distT="0" distB="0" distL="0" distR="0">
            <wp:extent cx="5539922" cy="5181600"/>
            <wp:effectExtent l="19050" t="0" r="3628"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srcRect b="7813"/>
                    <a:stretch>
                      <a:fillRect/>
                    </a:stretch>
                  </pic:blipFill>
                  <pic:spPr bwMode="auto">
                    <a:xfrm>
                      <a:off x="0" y="0"/>
                      <a:ext cx="5539922" cy="5181600"/>
                    </a:xfrm>
                    <a:prstGeom prst="rect">
                      <a:avLst/>
                    </a:prstGeom>
                    <a:noFill/>
                    <a:ln w="9525">
                      <a:noFill/>
                      <a:miter lim="800000"/>
                      <a:headEnd/>
                      <a:tailEnd/>
                    </a:ln>
                  </pic:spPr>
                </pic:pic>
              </a:graphicData>
            </a:graphic>
          </wp:inline>
        </w:drawing>
      </w:r>
    </w:p>
    <w:p w:rsidR="003A5985" w:rsidRPr="003A5985" w:rsidRDefault="003A5985" w:rsidP="003A5985">
      <w:pPr>
        <w:pStyle w:val="Caption"/>
        <w:jc w:val="center"/>
        <w:rPr>
          <w:rFonts w:asciiTheme="majorHAnsi" w:hAnsiTheme="majorHAnsi"/>
          <w:sz w:val="16"/>
          <w:szCs w:val="16"/>
        </w:rPr>
      </w:pPr>
      <w:bookmarkStart w:id="289" w:name="_Toc266031551"/>
      <w:r w:rsidRPr="003A5985">
        <w:rPr>
          <w:rFonts w:asciiTheme="majorHAnsi" w:hAnsiTheme="majorHAnsi"/>
          <w:sz w:val="16"/>
          <w:szCs w:val="16"/>
        </w:rPr>
        <w:t xml:space="preserve">Ilustración </w:t>
      </w:r>
      <w:r w:rsidR="00934198" w:rsidRPr="003A5985">
        <w:rPr>
          <w:rFonts w:asciiTheme="majorHAnsi" w:hAnsiTheme="majorHAnsi"/>
          <w:sz w:val="16"/>
          <w:szCs w:val="16"/>
        </w:rPr>
        <w:fldChar w:fldCharType="begin"/>
      </w:r>
      <w:r w:rsidRPr="003A5985">
        <w:rPr>
          <w:rFonts w:asciiTheme="majorHAnsi" w:hAnsiTheme="majorHAnsi"/>
          <w:sz w:val="16"/>
          <w:szCs w:val="16"/>
        </w:rPr>
        <w:instrText xml:space="preserve"> SEQ Ilustración \* ARABIC </w:instrText>
      </w:r>
      <w:r w:rsidR="00934198" w:rsidRPr="003A5985">
        <w:rPr>
          <w:rFonts w:asciiTheme="majorHAnsi" w:hAnsiTheme="majorHAnsi"/>
          <w:sz w:val="16"/>
          <w:szCs w:val="16"/>
        </w:rPr>
        <w:fldChar w:fldCharType="separate"/>
      </w:r>
      <w:r w:rsidR="00EB772F">
        <w:rPr>
          <w:rFonts w:asciiTheme="majorHAnsi" w:hAnsiTheme="majorHAnsi"/>
          <w:noProof/>
          <w:sz w:val="16"/>
          <w:szCs w:val="16"/>
        </w:rPr>
        <w:t>23</w:t>
      </w:r>
      <w:r w:rsidR="00934198" w:rsidRPr="003A5985">
        <w:rPr>
          <w:rFonts w:asciiTheme="majorHAnsi" w:hAnsiTheme="majorHAnsi"/>
          <w:sz w:val="16"/>
          <w:szCs w:val="16"/>
        </w:rPr>
        <w:fldChar w:fldCharType="end"/>
      </w:r>
      <w:r w:rsidRPr="003A5985">
        <w:rPr>
          <w:rFonts w:asciiTheme="majorHAnsi" w:hAnsiTheme="majorHAnsi"/>
          <w:sz w:val="16"/>
          <w:szCs w:val="16"/>
        </w:rPr>
        <w:t xml:space="preserve">.- Diagrama de proceso del macro proceso “Gestión de Aseguramiento de </w:t>
      </w:r>
      <w:smartTag w:uri="urn:schemas-microsoft-com:office:smarttags" w:element="PersonName">
        <w:smartTagPr>
          <w:attr w:name="ProductID" w:val="la Calidad Educativa"/>
        </w:smartTagPr>
        <w:r w:rsidRPr="003A5985">
          <w:rPr>
            <w:rFonts w:asciiTheme="majorHAnsi" w:hAnsiTheme="majorHAnsi"/>
            <w:sz w:val="16"/>
            <w:szCs w:val="16"/>
          </w:rPr>
          <w:t>la Calidad Educativa</w:t>
        </w:r>
      </w:smartTag>
      <w:r w:rsidRPr="003A5985">
        <w:rPr>
          <w:rFonts w:asciiTheme="majorHAnsi" w:hAnsiTheme="majorHAnsi"/>
          <w:sz w:val="16"/>
          <w:szCs w:val="16"/>
        </w:rPr>
        <w:t>”</w:t>
      </w:r>
      <w:bookmarkEnd w:id="289"/>
    </w:p>
    <w:p w:rsidR="003A5985" w:rsidRPr="003A5985" w:rsidRDefault="003A5985" w:rsidP="003A5985">
      <w:pPr>
        <w:pStyle w:val="Caption"/>
        <w:jc w:val="center"/>
        <w:rPr>
          <w:rFonts w:asciiTheme="majorHAnsi" w:hAnsiTheme="majorHAnsi"/>
          <w:sz w:val="16"/>
          <w:szCs w:val="16"/>
        </w:rPr>
      </w:pPr>
      <w:r w:rsidRPr="003A5985">
        <w:rPr>
          <w:rFonts w:asciiTheme="majorHAnsi" w:hAnsiTheme="majorHAnsi"/>
          <w:sz w:val="16"/>
          <w:szCs w:val="16"/>
        </w:rPr>
        <w:t>Fuente: Elaboración propia</w:t>
      </w:r>
    </w:p>
    <w:p w:rsidR="003A5985" w:rsidRDefault="003A5985" w:rsidP="00F27EA7">
      <w:pPr>
        <w:pStyle w:val="Caption"/>
        <w:jc w:val="center"/>
        <w:rPr>
          <w:rFonts w:asciiTheme="majorHAnsi" w:hAnsiTheme="majorHAnsi"/>
          <w:sz w:val="16"/>
          <w:szCs w:val="16"/>
        </w:rPr>
        <w:sectPr w:rsidR="003A5985" w:rsidSect="009F0758">
          <w:footerReference w:type="default" r:id="rId75"/>
          <w:pgSz w:w="11907" w:h="16839" w:code="9"/>
          <w:pgMar w:top="1417" w:right="1701" w:bottom="1417" w:left="1701" w:header="708" w:footer="708" w:gutter="0"/>
          <w:cols w:space="708"/>
          <w:docGrid w:linePitch="360"/>
        </w:sectPr>
      </w:pPr>
    </w:p>
    <w:tbl>
      <w:tblPr>
        <w:tblW w:w="13652"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82"/>
        <w:gridCol w:w="1473"/>
        <w:gridCol w:w="1929"/>
        <w:gridCol w:w="1617"/>
        <w:gridCol w:w="4053"/>
        <w:gridCol w:w="1843"/>
        <w:gridCol w:w="1324"/>
        <w:gridCol w:w="831"/>
      </w:tblGrid>
      <w:tr w:rsidR="003A5985" w:rsidRPr="003B7F34" w:rsidTr="00733569">
        <w:trPr>
          <w:trHeight w:val="495"/>
          <w:tblHeader/>
        </w:trPr>
        <w:tc>
          <w:tcPr>
            <w:tcW w:w="582" w:type="dxa"/>
            <w:tcBorders>
              <w:right w:val="nil"/>
            </w:tcBorders>
            <w:shd w:val="clear" w:color="auto" w:fill="000000"/>
          </w:tcPr>
          <w:p w:rsidR="003A5985" w:rsidRPr="003B7F34" w:rsidRDefault="003A5985" w:rsidP="003A5985">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N°</w:t>
            </w:r>
          </w:p>
        </w:tc>
        <w:tc>
          <w:tcPr>
            <w:tcW w:w="1473" w:type="dxa"/>
            <w:tcBorders>
              <w:left w:val="nil"/>
              <w:right w:val="nil"/>
            </w:tcBorders>
            <w:shd w:val="clear" w:color="auto" w:fill="000000"/>
          </w:tcPr>
          <w:p w:rsidR="003A5985" w:rsidRPr="003B7F34" w:rsidRDefault="003A5985" w:rsidP="003A5985">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ENTRADA</w:t>
            </w:r>
          </w:p>
        </w:tc>
        <w:tc>
          <w:tcPr>
            <w:tcW w:w="1929" w:type="dxa"/>
            <w:tcBorders>
              <w:left w:val="nil"/>
              <w:right w:val="nil"/>
            </w:tcBorders>
            <w:shd w:val="clear" w:color="auto" w:fill="000000"/>
          </w:tcPr>
          <w:p w:rsidR="003A5985" w:rsidRPr="003B7F34" w:rsidRDefault="003A5985" w:rsidP="003A5985">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ACTIVIDAD</w:t>
            </w:r>
          </w:p>
        </w:tc>
        <w:tc>
          <w:tcPr>
            <w:tcW w:w="1617" w:type="dxa"/>
            <w:tcBorders>
              <w:left w:val="nil"/>
              <w:right w:val="nil"/>
            </w:tcBorders>
            <w:shd w:val="clear" w:color="auto" w:fill="000000"/>
          </w:tcPr>
          <w:p w:rsidR="003A5985" w:rsidRPr="003B7F34" w:rsidRDefault="003A5985" w:rsidP="003A5985">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SALIDA</w:t>
            </w:r>
          </w:p>
        </w:tc>
        <w:tc>
          <w:tcPr>
            <w:tcW w:w="4053" w:type="dxa"/>
            <w:tcBorders>
              <w:left w:val="nil"/>
              <w:right w:val="nil"/>
            </w:tcBorders>
            <w:shd w:val="clear" w:color="auto" w:fill="000000"/>
          </w:tcPr>
          <w:p w:rsidR="003A5985" w:rsidRPr="003B7F34" w:rsidRDefault="003A5985" w:rsidP="003A5985">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DESCRIPCIÓN</w:t>
            </w:r>
          </w:p>
        </w:tc>
        <w:tc>
          <w:tcPr>
            <w:tcW w:w="1843" w:type="dxa"/>
            <w:tcBorders>
              <w:left w:val="nil"/>
              <w:right w:val="nil"/>
            </w:tcBorders>
            <w:shd w:val="clear" w:color="auto" w:fill="000000"/>
          </w:tcPr>
          <w:p w:rsidR="003A5985" w:rsidRPr="003B7F34" w:rsidRDefault="003A5985" w:rsidP="003A5985">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RESPONSABLE</w:t>
            </w:r>
          </w:p>
        </w:tc>
        <w:tc>
          <w:tcPr>
            <w:tcW w:w="1324" w:type="dxa"/>
            <w:tcBorders>
              <w:left w:val="nil"/>
              <w:right w:val="nil"/>
            </w:tcBorders>
            <w:shd w:val="clear" w:color="auto" w:fill="000000"/>
          </w:tcPr>
          <w:p w:rsidR="003A5985" w:rsidRPr="003B7F34" w:rsidRDefault="003A5985" w:rsidP="003A5985">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TIPO ACTIVIDAD</w:t>
            </w:r>
          </w:p>
        </w:tc>
        <w:tc>
          <w:tcPr>
            <w:tcW w:w="831" w:type="dxa"/>
            <w:tcBorders>
              <w:left w:val="nil"/>
            </w:tcBorders>
            <w:shd w:val="clear" w:color="auto" w:fill="000000"/>
          </w:tcPr>
          <w:p w:rsidR="003A5985" w:rsidRPr="003B7F34" w:rsidRDefault="003A5985" w:rsidP="003A5985">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TIEMPO</w:t>
            </w:r>
          </w:p>
        </w:tc>
      </w:tr>
      <w:tr w:rsidR="003A5985" w:rsidRPr="003B7F34" w:rsidTr="00733569">
        <w:trPr>
          <w:trHeight w:val="511"/>
        </w:trPr>
        <w:tc>
          <w:tcPr>
            <w:tcW w:w="582" w:type="dxa"/>
            <w:tcBorders>
              <w:right w:val="nil"/>
            </w:tcBorders>
          </w:tcPr>
          <w:p w:rsidR="003A5985" w:rsidRDefault="003A5985" w:rsidP="003A5985">
            <w:pPr>
              <w:spacing w:after="0" w:line="240" w:lineRule="auto"/>
              <w:jc w:val="center"/>
              <w:rPr>
                <w:rFonts w:ascii="Arial Narrow" w:hAnsi="Arial Narrow" w:cs="Arial"/>
                <w:sz w:val="16"/>
                <w:szCs w:val="16"/>
                <w:lang w:val="es-PE" w:eastAsia="es-PE"/>
              </w:rPr>
            </w:pPr>
            <w:r>
              <w:rPr>
                <w:rFonts w:ascii="Arial Narrow" w:hAnsi="Arial Narrow" w:cs="Arial"/>
                <w:sz w:val="16"/>
                <w:szCs w:val="16"/>
                <w:lang w:val="es-PE" w:eastAsia="es-PE"/>
              </w:rPr>
              <w:t>2</w:t>
            </w:r>
          </w:p>
        </w:tc>
        <w:tc>
          <w:tcPr>
            <w:tcW w:w="1473" w:type="dxa"/>
            <w:tcBorders>
              <w:left w:val="nil"/>
              <w:right w:val="nil"/>
            </w:tcBorders>
          </w:tcPr>
          <w:p w:rsidR="003A5985" w:rsidRPr="00E60088" w:rsidRDefault="003A5985" w:rsidP="003A5985">
            <w:pPr>
              <w:spacing w:after="0" w:line="240" w:lineRule="auto"/>
              <w:rPr>
                <w:rFonts w:ascii="Arial Narrow" w:hAnsi="Arial Narrow" w:cs="Arial"/>
                <w:sz w:val="16"/>
                <w:szCs w:val="16"/>
                <w:lang w:val="es-PE" w:eastAsia="es-PE"/>
              </w:rPr>
            </w:pPr>
            <w:r w:rsidRPr="00E60088">
              <w:rPr>
                <w:rFonts w:ascii="Arial Narrow" w:hAnsi="Arial Narrow" w:cs="Arial"/>
                <w:sz w:val="16"/>
                <w:szCs w:val="16"/>
                <w:lang w:val="es-PE" w:eastAsia="es-PE"/>
              </w:rPr>
              <w:t xml:space="preserve">- </w:t>
            </w:r>
            <w:r>
              <w:rPr>
                <w:rFonts w:ascii="Arial Narrow" w:hAnsi="Arial Narrow" w:cs="Arial"/>
                <w:sz w:val="16"/>
                <w:szCs w:val="16"/>
                <w:lang w:val="es-PE" w:eastAsia="es-PE"/>
              </w:rPr>
              <w:t>Necesidad de acompañamiento</w:t>
            </w:r>
          </w:p>
        </w:tc>
        <w:tc>
          <w:tcPr>
            <w:tcW w:w="1929" w:type="dxa"/>
            <w:tcBorders>
              <w:left w:val="nil"/>
              <w:right w:val="nil"/>
            </w:tcBorders>
          </w:tcPr>
          <w:p w:rsidR="003A5985" w:rsidRPr="00E60088" w:rsidRDefault="003A5985" w:rsidP="003A598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Repartir</w:t>
            </w:r>
          </w:p>
        </w:tc>
        <w:tc>
          <w:tcPr>
            <w:tcW w:w="1617" w:type="dxa"/>
            <w:tcBorders>
              <w:left w:val="nil"/>
              <w:right w:val="nil"/>
            </w:tcBorders>
          </w:tcPr>
          <w:p w:rsidR="003A5985" w:rsidRDefault="003A5985" w:rsidP="003A5985">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 Necesidad de asegurar la calidad de enseñanza técnica</w:t>
            </w:r>
          </w:p>
          <w:p w:rsidR="003A5985" w:rsidRDefault="003A5985" w:rsidP="003A5985">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Currícula desactualizada</w:t>
            </w:r>
          </w:p>
          <w:p w:rsidR="003A5985" w:rsidRPr="00E60088" w:rsidRDefault="003A5985" w:rsidP="003A5985">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 xml:space="preserve">- </w:t>
            </w:r>
            <w:r>
              <w:rPr>
                <w:rFonts w:ascii="Arial Narrow" w:hAnsi="Arial Narrow" w:cs="Arial"/>
                <w:sz w:val="16"/>
                <w:szCs w:val="16"/>
                <w:lang w:val="es-PE" w:eastAsia="es-PE"/>
              </w:rPr>
              <w:t>Fecha inicio de año</w:t>
            </w:r>
          </w:p>
        </w:tc>
        <w:tc>
          <w:tcPr>
            <w:tcW w:w="4053" w:type="dxa"/>
            <w:tcBorders>
              <w:left w:val="nil"/>
              <w:right w:val="nil"/>
            </w:tcBorders>
          </w:tcPr>
          <w:p w:rsidR="003A5985" w:rsidRPr="00E60088" w:rsidRDefault="003A5985" w:rsidP="003A5985">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Se procede a repartir en paralelo el desarrollo de los procesos: </w:t>
            </w:r>
            <w:r w:rsidRPr="00E60088">
              <w:rPr>
                <w:rFonts w:ascii="Arial Narrow" w:hAnsi="Arial Narrow" w:cs="Arial"/>
                <w:sz w:val="16"/>
                <w:szCs w:val="16"/>
                <w:lang w:val="es-PE" w:eastAsia="es-PE"/>
              </w:rPr>
              <w:t>Acompañamiento del Departamento de formación</w:t>
            </w:r>
            <w:r>
              <w:rPr>
                <w:rFonts w:ascii="Arial Narrow" w:hAnsi="Arial Narrow" w:cs="Arial"/>
                <w:sz w:val="16"/>
                <w:szCs w:val="16"/>
                <w:lang w:val="es-PE" w:eastAsia="es-PE"/>
              </w:rPr>
              <w:t xml:space="preserve">, </w:t>
            </w:r>
            <w:r w:rsidRPr="00E60088">
              <w:rPr>
                <w:rFonts w:ascii="Arial Narrow" w:hAnsi="Arial Narrow" w:cs="Arial"/>
                <w:sz w:val="16"/>
                <w:szCs w:val="16"/>
                <w:lang w:val="es-PE" w:eastAsia="es-PE"/>
              </w:rPr>
              <w:t>Acompañamiento de Educación Técnica</w:t>
            </w:r>
            <w:r>
              <w:rPr>
                <w:rFonts w:ascii="Arial Narrow" w:hAnsi="Arial Narrow" w:cs="Arial"/>
                <w:sz w:val="16"/>
                <w:szCs w:val="16"/>
                <w:lang w:val="es-PE" w:eastAsia="es-PE"/>
              </w:rPr>
              <w:t xml:space="preserve"> y </w:t>
            </w:r>
            <w:r w:rsidRPr="00E60088">
              <w:rPr>
                <w:rFonts w:ascii="Arial Narrow" w:hAnsi="Arial Narrow" w:cs="Arial"/>
                <w:sz w:val="16"/>
                <w:szCs w:val="16"/>
                <w:lang w:val="es-PE" w:eastAsia="es-PE"/>
              </w:rPr>
              <w:t>Actualización de curr</w:t>
            </w:r>
            <w:r>
              <w:rPr>
                <w:rFonts w:ascii="Arial Narrow" w:hAnsi="Arial Narrow" w:cs="Arial"/>
                <w:sz w:val="16"/>
                <w:szCs w:val="16"/>
                <w:lang w:val="es-PE" w:eastAsia="es-PE"/>
              </w:rPr>
              <w:t>í</w:t>
            </w:r>
            <w:r w:rsidRPr="00E60088">
              <w:rPr>
                <w:rFonts w:ascii="Arial Narrow" w:hAnsi="Arial Narrow" w:cs="Arial"/>
                <w:sz w:val="16"/>
                <w:szCs w:val="16"/>
                <w:lang w:val="es-PE" w:eastAsia="es-PE"/>
              </w:rPr>
              <w:t>culas de educación técnica</w:t>
            </w:r>
          </w:p>
        </w:tc>
        <w:tc>
          <w:tcPr>
            <w:tcW w:w="1843" w:type="dxa"/>
            <w:tcBorders>
              <w:left w:val="nil"/>
              <w:right w:val="nil"/>
            </w:tcBorders>
          </w:tcPr>
          <w:p w:rsidR="003A5985" w:rsidRPr="00E60088" w:rsidRDefault="003A5985" w:rsidP="003A598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Departamento</w:t>
            </w:r>
            <w:r w:rsidRPr="00E60088">
              <w:rPr>
                <w:rFonts w:ascii="Arial Narrow" w:hAnsi="Arial Narrow" w:cs="Arial"/>
                <w:sz w:val="16"/>
                <w:szCs w:val="16"/>
                <w:lang w:val="es-PE" w:eastAsia="es-PE"/>
              </w:rPr>
              <w:t xml:space="preserve"> de Formación</w:t>
            </w:r>
          </w:p>
        </w:tc>
        <w:tc>
          <w:tcPr>
            <w:tcW w:w="1324" w:type="dxa"/>
            <w:tcBorders>
              <w:left w:val="nil"/>
              <w:right w:val="nil"/>
            </w:tcBorders>
          </w:tcPr>
          <w:p w:rsidR="003A5985" w:rsidRPr="00E60088" w:rsidRDefault="003A5985" w:rsidP="003A5985">
            <w:pPr>
              <w:spacing w:after="0" w:line="240" w:lineRule="auto"/>
              <w:rPr>
                <w:rFonts w:ascii="Arial Narrow" w:hAnsi="Arial Narrow" w:cs="Arial"/>
                <w:sz w:val="16"/>
                <w:szCs w:val="16"/>
                <w:lang w:val="es-PE" w:eastAsia="es-PE"/>
              </w:rPr>
            </w:pPr>
            <w:r w:rsidRPr="00E60088">
              <w:rPr>
                <w:rFonts w:ascii="Arial Narrow" w:hAnsi="Arial Narrow" w:cs="Arial"/>
                <w:sz w:val="16"/>
                <w:szCs w:val="16"/>
                <w:lang w:val="es-PE" w:eastAsia="es-PE"/>
              </w:rPr>
              <w:t>Manual</w:t>
            </w:r>
          </w:p>
        </w:tc>
        <w:tc>
          <w:tcPr>
            <w:tcW w:w="831" w:type="dxa"/>
            <w:tcBorders>
              <w:left w:val="nil"/>
            </w:tcBorders>
          </w:tcPr>
          <w:p w:rsidR="003A5985" w:rsidRPr="00E60088" w:rsidRDefault="003A5985" w:rsidP="003A5985">
            <w:pPr>
              <w:spacing w:after="0" w:line="240" w:lineRule="auto"/>
              <w:rPr>
                <w:rFonts w:ascii="Arial Narrow" w:hAnsi="Arial Narrow" w:cs="Arial"/>
                <w:sz w:val="16"/>
                <w:szCs w:val="16"/>
                <w:lang w:val="es-PE" w:eastAsia="es-PE"/>
              </w:rPr>
            </w:pPr>
            <w:r w:rsidRPr="00E60088">
              <w:rPr>
                <w:rFonts w:ascii="Arial Narrow" w:hAnsi="Arial Narrow" w:cs="Arial"/>
                <w:sz w:val="16"/>
                <w:szCs w:val="16"/>
                <w:lang w:val="es-PE" w:eastAsia="es-PE"/>
              </w:rPr>
              <w:t xml:space="preserve">1 </w:t>
            </w:r>
            <w:r>
              <w:rPr>
                <w:rFonts w:ascii="Arial Narrow" w:hAnsi="Arial Narrow" w:cs="Arial"/>
                <w:sz w:val="16"/>
                <w:szCs w:val="16"/>
                <w:lang w:val="es-PE" w:eastAsia="es-PE"/>
              </w:rPr>
              <w:t>minuto</w:t>
            </w:r>
          </w:p>
        </w:tc>
      </w:tr>
      <w:tr w:rsidR="003A5985" w:rsidRPr="003B7F34" w:rsidTr="00733569">
        <w:trPr>
          <w:trHeight w:val="511"/>
        </w:trPr>
        <w:tc>
          <w:tcPr>
            <w:tcW w:w="582" w:type="dxa"/>
            <w:tcBorders>
              <w:right w:val="nil"/>
            </w:tcBorders>
            <w:shd w:val="clear" w:color="auto" w:fill="BFBFBF"/>
          </w:tcPr>
          <w:p w:rsidR="003A5985" w:rsidRPr="00DF0671" w:rsidRDefault="003A5985" w:rsidP="003A5985">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3</w:t>
            </w:r>
          </w:p>
        </w:tc>
        <w:tc>
          <w:tcPr>
            <w:tcW w:w="1473" w:type="dxa"/>
            <w:tcBorders>
              <w:left w:val="nil"/>
              <w:right w:val="nil"/>
            </w:tcBorders>
            <w:shd w:val="clear" w:color="auto" w:fill="BFBFBF"/>
          </w:tcPr>
          <w:p w:rsidR="003A5985" w:rsidRPr="00E60088" w:rsidRDefault="003A5985" w:rsidP="003A5985">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 xml:space="preserve">- </w:t>
            </w:r>
            <w:r>
              <w:rPr>
                <w:rFonts w:ascii="Arial Narrow" w:hAnsi="Arial Narrow" w:cs="Arial"/>
                <w:sz w:val="16"/>
                <w:szCs w:val="16"/>
                <w:lang w:val="es-PE" w:eastAsia="es-PE"/>
              </w:rPr>
              <w:t>Fecha inicio de año</w:t>
            </w:r>
          </w:p>
        </w:tc>
        <w:tc>
          <w:tcPr>
            <w:tcW w:w="1929" w:type="dxa"/>
            <w:tcBorders>
              <w:left w:val="nil"/>
              <w:right w:val="nil"/>
            </w:tcBorders>
            <w:shd w:val="clear" w:color="auto" w:fill="BFBFBF"/>
          </w:tcPr>
          <w:p w:rsidR="003A5985" w:rsidRPr="00E60088" w:rsidRDefault="003A5985" w:rsidP="003A5985">
            <w:pPr>
              <w:spacing w:after="0" w:line="240" w:lineRule="auto"/>
              <w:rPr>
                <w:rFonts w:ascii="Arial Narrow" w:hAnsi="Arial Narrow" w:cs="Arial"/>
                <w:sz w:val="16"/>
                <w:szCs w:val="16"/>
                <w:lang w:val="es-PE" w:eastAsia="es-PE"/>
              </w:rPr>
            </w:pPr>
            <w:r w:rsidRPr="00E60088">
              <w:rPr>
                <w:rFonts w:ascii="Arial Narrow" w:hAnsi="Arial Narrow" w:cs="Arial"/>
                <w:sz w:val="16"/>
                <w:szCs w:val="16"/>
                <w:lang w:val="es-PE" w:eastAsia="es-PE"/>
              </w:rPr>
              <w:t xml:space="preserve">Acompañamiento del Departamento de </w:t>
            </w:r>
            <w:r>
              <w:rPr>
                <w:rFonts w:ascii="Arial Narrow" w:hAnsi="Arial Narrow" w:cs="Arial"/>
                <w:sz w:val="16"/>
                <w:szCs w:val="16"/>
                <w:lang w:val="es-PE" w:eastAsia="es-PE"/>
              </w:rPr>
              <w:t>F</w:t>
            </w:r>
            <w:r w:rsidRPr="00E60088">
              <w:rPr>
                <w:rFonts w:ascii="Arial Narrow" w:hAnsi="Arial Narrow" w:cs="Arial"/>
                <w:sz w:val="16"/>
                <w:szCs w:val="16"/>
                <w:lang w:val="es-PE" w:eastAsia="es-PE"/>
              </w:rPr>
              <w:t xml:space="preserve">ormación </w:t>
            </w:r>
          </w:p>
        </w:tc>
        <w:tc>
          <w:tcPr>
            <w:tcW w:w="1617" w:type="dxa"/>
            <w:tcBorders>
              <w:left w:val="nil"/>
              <w:right w:val="nil"/>
            </w:tcBorders>
            <w:shd w:val="clear" w:color="auto" w:fill="BFBFBF"/>
          </w:tcPr>
          <w:p w:rsidR="003A5985" w:rsidRPr="00E60088" w:rsidRDefault="003A5985" w:rsidP="003A598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Necesidades Pedagógicas</w:t>
            </w:r>
          </w:p>
        </w:tc>
        <w:tc>
          <w:tcPr>
            <w:tcW w:w="4053" w:type="dxa"/>
            <w:tcBorders>
              <w:left w:val="nil"/>
              <w:right w:val="nil"/>
            </w:tcBorders>
            <w:shd w:val="clear" w:color="auto" w:fill="BFBFBF"/>
          </w:tcPr>
          <w:p w:rsidR="003A5985" w:rsidRPr="00E60088" w:rsidRDefault="003A5985" w:rsidP="003A5985">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Cada inicio de año, s</w:t>
            </w:r>
            <w:r w:rsidRPr="00E60088">
              <w:rPr>
                <w:rFonts w:ascii="Arial Narrow" w:hAnsi="Arial Narrow" w:cs="Arial"/>
                <w:sz w:val="16"/>
                <w:szCs w:val="16"/>
                <w:lang w:val="es-PE" w:eastAsia="es-PE"/>
              </w:rPr>
              <w:t>e procede a realizar un seguimiento a los centros educativos a fin de evaluar la metodología de enseñanza que estos aplican</w:t>
            </w:r>
            <w:r>
              <w:rPr>
                <w:rFonts w:ascii="Arial Narrow" w:hAnsi="Arial Narrow" w:cs="Arial"/>
                <w:sz w:val="16"/>
                <w:szCs w:val="16"/>
                <w:lang w:val="es-PE" w:eastAsia="es-PE"/>
              </w:rPr>
              <w:t xml:space="preserve">. Para ello, el proceso de Gestión Pedagógica del PIAE F y A 34 (Propuesta de Implementación de Arquitectura Empresarial Colegio Fe y Alegría 34) recibe la retroalimentación del acompañamiento y envía las dudas de pedagogía que tenga. </w:t>
            </w:r>
          </w:p>
        </w:tc>
        <w:tc>
          <w:tcPr>
            <w:tcW w:w="1843" w:type="dxa"/>
            <w:tcBorders>
              <w:left w:val="nil"/>
              <w:right w:val="nil"/>
            </w:tcBorders>
            <w:shd w:val="clear" w:color="auto" w:fill="BFBFBF"/>
          </w:tcPr>
          <w:p w:rsidR="003A5985" w:rsidRPr="00E60088" w:rsidRDefault="003A5985" w:rsidP="003A598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Departamento</w:t>
            </w:r>
            <w:r w:rsidRPr="00E60088">
              <w:rPr>
                <w:rFonts w:ascii="Arial Narrow" w:hAnsi="Arial Narrow" w:cs="Arial"/>
                <w:sz w:val="16"/>
                <w:szCs w:val="16"/>
                <w:lang w:val="es-PE" w:eastAsia="es-PE"/>
              </w:rPr>
              <w:t xml:space="preserve"> de Formación</w:t>
            </w:r>
          </w:p>
        </w:tc>
        <w:tc>
          <w:tcPr>
            <w:tcW w:w="1324" w:type="dxa"/>
            <w:tcBorders>
              <w:left w:val="nil"/>
              <w:right w:val="nil"/>
            </w:tcBorders>
            <w:shd w:val="clear" w:color="auto" w:fill="BFBFBF"/>
          </w:tcPr>
          <w:p w:rsidR="003A5985" w:rsidRPr="00E60088" w:rsidRDefault="003A5985" w:rsidP="003A5985">
            <w:pPr>
              <w:spacing w:after="0" w:line="240" w:lineRule="auto"/>
              <w:rPr>
                <w:rFonts w:ascii="Arial Narrow" w:hAnsi="Arial Narrow" w:cs="Arial"/>
                <w:sz w:val="16"/>
                <w:szCs w:val="16"/>
                <w:lang w:val="es-PE" w:eastAsia="es-PE"/>
              </w:rPr>
            </w:pPr>
            <w:r w:rsidRPr="00E60088">
              <w:rPr>
                <w:rFonts w:ascii="Arial Narrow" w:hAnsi="Arial Narrow" w:cs="Arial"/>
                <w:sz w:val="16"/>
                <w:szCs w:val="16"/>
                <w:lang w:val="es-PE" w:eastAsia="es-PE"/>
              </w:rPr>
              <w:t>Manual</w:t>
            </w:r>
          </w:p>
        </w:tc>
        <w:tc>
          <w:tcPr>
            <w:tcW w:w="831" w:type="dxa"/>
            <w:tcBorders>
              <w:left w:val="nil"/>
            </w:tcBorders>
            <w:shd w:val="clear" w:color="auto" w:fill="BFBFBF"/>
          </w:tcPr>
          <w:p w:rsidR="003A5985" w:rsidRPr="00E60088" w:rsidRDefault="003A5985" w:rsidP="003A5985">
            <w:pPr>
              <w:spacing w:after="0" w:line="240" w:lineRule="auto"/>
              <w:rPr>
                <w:rFonts w:ascii="Arial Narrow" w:hAnsi="Arial Narrow" w:cs="Arial"/>
                <w:sz w:val="16"/>
                <w:szCs w:val="16"/>
                <w:lang w:val="es-PE" w:eastAsia="es-PE"/>
              </w:rPr>
            </w:pPr>
            <w:r w:rsidRPr="00E60088">
              <w:rPr>
                <w:rFonts w:ascii="Arial Narrow" w:hAnsi="Arial Narrow" w:cs="Arial"/>
                <w:sz w:val="16"/>
                <w:szCs w:val="16"/>
                <w:lang w:val="es-PE" w:eastAsia="es-PE"/>
              </w:rPr>
              <w:t>1 mes</w:t>
            </w:r>
          </w:p>
        </w:tc>
      </w:tr>
      <w:tr w:rsidR="003A5985" w:rsidRPr="003B7F34" w:rsidTr="00733569">
        <w:trPr>
          <w:trHeight w:val="675"/>
        </w:trPr>
        <w:tc>
          <w:tcPr>
            <w:tcW w:w="582" w:type="dxa"/>
            <w:tcBorders>
              <w:right w:val="nil"/>
            </w:tcBorders>
            <w:shd w:val="clear" w:color="auto" w:fill="auto"/>
          </w:tcPr>
          <w:p w:rsidR="003A5985" w:rsidRPr="00DF0671" w:rsidRDefault="003A5985" w:rsidP="003A5985">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4</w:t>
            </w:r>
          </w:p>
        </w:tc>
        <w:tc>
          <w:tcPr>
            <w:tcW w:w="1473" w:type="dxa"/>
            <w:tcBorders>
              <w:left w:val="nil"/>
              <w:right w:val="nil"/>
            </w:tcBorders>
            <w:shd w:val="clear" w:color="auto" w:fill="auto"/>
          </w:tcPr>
          <w:p w:rsidR="003A5985" w:rsidRPr="00E60088" w:rsidRDefault="003A5985" w:rsidP="003A598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Necesidades Pedagógicas</w:t>
            </w:r>
          </w:p>
        </w:tc>
        <w:tc>
          <w:tcPr>
            <w:tcW w:w="1929" w:type="dxa"/>
            <w:tcBorders>
              <w:left w:val="nil"/>
              <w:right w:val="nil"/>
            </w:tcBorders>
            <w:shd w:val="clear" w:color="auto" w:fill="auto"/>
          </w:tcPr>
          <w:p w:rsidR="003A5985" w:rsidRPr="00E60088" w:rsidRDefault="003A5985" w:rsidP="003A598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Capacitacio</w:t>
            </w:r>
            <w:r w:rsidRPr="00C922C1">
              <w:rPr>
                <w:rFonts w:ascii="Arial Narrow" w:hAnsi="Arial Narrow" w:cs="Arial"/>
                <w:sz w:val="16"/>
                <w:szCs w:val="16"/>
                <w:lang w:val="es-PE" w:eastAsia="es-PE"/>
              </w:rPr>
              <w:t>n</w:t>
            </w:r>
            <w:r>
              <w:rPr>
                <w:rFonts w:ascii="Arial Narrow" w:hAnsi="Arial Narrow" w:cs="Arial"/>
                <w:sz w:val="16"/>
                <w:szCs w:val="16"/>
                <w:lang w:val="es-PE" w:eastAsia="es-PE"/>
              </w:rPr>
              <w:t>es</w:t>
            </w:r>
            <w:r w:rsidRPr="00C922C1">
              <w:rPr>
                <w:rFonts w:ascii="Arial Narrow" w:hAnsi="Arial Narrow" w:cs="Arial"/>
                <w:sz w:val="16"/>
                <w:szCs w:val="16"/>
                <w:lang w:val="es-PE" w:eastAsia="es-PE"/>
              </w:rPr>
              <w:t xml:space="preserve"> del Departamento de Formación</w:t>
            </w:r>
          </w:p>
        </w:tc>
        <w:tc>
          <w:tcPr>
            <w:tcW w:w="1617" w:type="dxa"/>
            <w:tcBorders>
              <w:left w:val="nil"/>
              <w:right w:val="nil"/>
            </w:tcBorders>
            <w:shd w:val="clear" w:color="auto" w:fill="auto"/>
          </w:tcPr>
          <w:p w:rsidR="003A5985" w:rsidRPr="00E60088" w:rsidRDefault="003A5985" w:rsidP="003A5985">
            <w:pPr>
              <w:spacing w:after="0" w:line="240" w:lineRule="auto"/>
              <w:rPr>
                <w:rFonts w:ascii="Arial Narrow" w:hAnsi="Arial Narrow" w:cs="Arial"/>
                <w:sz w:val="16"/>
                <w:szCs w:val="16"/>
                <w:lang w:val="es-PE" w:eastAsia="es-PE"/>
              </w:rPr>
            </w:pPr>
            <w:r w:rsidRPr="00E60088">
              <w:rPr>
                <w:rFonts w:ascii="Arial Narrow" w:hAnsi="Arial Narrow" w:cs="Arial"/>
                <w:sz w:val="16"/>
                <w:szCs w:val="16"/>
                <w:lang w:val="es-PE" w:eastAsia="es-PE"/>
              </w:rPr>
              <w:t>- Docentes capacitados</w:t>
            </w:r>
          </w:p>
        </w:tc>
        <w:tc>
          <w:tcPr>
            <w:tcW w:w="4053" w:type="dxa"/>
            <w:tcBorders>
              <w:left w:val="nil"/>
              <w:right w:val="nil"/>
            </w:tcBorders>
            <w:shd w:val="clear" w:color="auto" w:fill="auto"/>
          </w:tcPr>
          <w:p w:rsidR="003A5985" w:rsidRPr="00E60088" w:rsidRDefault="003A5985" w:rsidP="003A5985">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Surgida la necesidad de capacitación se procede a identificar las necesidades de capacitación de acorde a las necesidades pedagógicas detectadas y el resultado de la prueba ministerial, proveniente del proceso “Prueba Ministerial” del Ministerio de Educación. Durante la realización del proceso de capacitación </w:t>
            </w:r>
            <w:r w:rsidRPr="00C922C1">
              <w:rPr>
                <w:rFonts w:ascii="Arial Narrow" w:hAnsi="Arial Narrow" w:cs="Arial"/>
                <w:sz w:val="16"/>
                <w:szCs w:val="16"/>
                <w:lang w:val="es-PE" w:eastAsia="es-PE"/>
              </w:rPr>
              <w:t>del Departamento de Formación</w:t>
            </w:r>
            <w:r>
              <w:rPr>
                <w:rFonts w:ascii="Arial Narrow" w:hAnsi="Arial Narrow" w:cs="Arial"/>
                <w:sz w:val="16"/>
                <w:szCs w:val="16"/>
                <w:lang w:val="es-PE" w:eastAsia="es-PE"/>
              </w:rPr>
              <w:t xml:space="preserve"> se procede a realizar las invitaciones a capacitaciones a los docentes de los centros educativos, por medio del mensaje de Invitación a Capacitación hacia el proceso Gestión de Personal del proyecto PIAE F y A 34 (Propuesta de Implementación de Arquitectura Empresarial Colegio Fe y Alegría 34) y este envía la lista de participantes a la capacitación. Antes de la ejecución de la capacitación se solicitan los recursos necesarios al proceso Aprovisionamiento de recursos por medio de </w:t>
            </w:r>
            <w:smartTag w:uri="urn:schemas-microsoft-com:office:smarttags" w:element="PersonName">
              <w:smartTagPr>
                <w:attr w:name="ProductID" w:val="la Lista"/>
              </w:smartTagPr>
              <w:r>
                <w:rPr>
                  <w:rFonts w:ascii="Arial Narrow" w:hAnsi="Arial Narrow" w:cs="Arial"/>
                  <w:sz w:val="16"/>
                  <w:szCs w:val="16"/>
                  <w:lang w:val="es-PE" w:eastAsia="es-PE"/>
                </w:rPr>
                <w:t>la Lista</w:t>
              </w:r>
            </w:smartTag>
            <w:r>
              <w:rPr>
                <w:rFonts w:ascii="Arial Narrow" w:hAnsi="Arial Narrow" w:cs="Arial"/>
                <w:sz w:val="16"/>
                <w:szCs w:val="16"/>
                <w:lang w:val="es-PE" w:eastAsia="es-PE"/>
              </w:rPr>
              <w:t xml:space="preserve"> de Requerimientos.  </w:t>
            </w:r>
          </w:p>
        </w:tc>
        <w:tc>
          <w:tcPr>
            <w:tcW w:w="1843" w:type="dxa"/>
            <w:tcBorders>
              <w:left w:val="nil"/>
              <w:right w:val="nil"/>
            </w:tcBorders>
            <w:shd w:val="clear" w:color="auto" w:fill="auto"/>
          </w:tcPr>
          <w:p w:rsidR="003A5985" w:rsidRPr="00E60088" w:rsidRDefault="003A5985" w:rsidP="003A598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Departamento</w:t>
            </w:r>
            <w:r w:rsidRPr="00E60088">
              <w:rPr>
                <w:rFonts w:ascii="Arial Narrow" w:hAnsi="Arial Narrow" w:cs="Arial"/>
                <w:sz w:val="16"/>
                <w:szCs w:val="16"/>
                <w:lang w:val="es-PE" w:eastAsia="es-PE"/>
              </w:rPr>
              <w:t xml:space="preserve"> de Formación</w:t>
            </w:r>
          </w:p>
        </w:tc>
        <w:tc>
          <w:tcPr>
            <w:tcW w:w="1324" w:type="dxa"/>
            <w:tcBorders>
              <w:left w:val="nil"/>
              <w:right w:val="nil"/>
            </w:tcBorders>
            <w:shd w:val="clear" w:color="auto" w:fill="auto"/>
          </w:tcPr>
          <w:p w:rsidR="003A5985" w:rsidRPr="00E60088" w:rsidRDefault="003A5985" w:rsidP="003A5985">
            <w:pPr>
              <w:spacing w:after="0" w:line="240" w:lineRule="auto"/>
              <w:rPr>
                <w:rFonts w:ascii="Arial Narrow" w:hAnsi="Arial Narrow" w:cs="Arial"/>
                <w:sz w:val="16"/>
                <w:szCs w:val="16"/>
                <w:lang w:val="es-PE" w:eastAsia="es-PE"/>
              </w:rPr>
            </w:pPr>
            <w:r w:rsidRPr="00E60088">
              <w:rPr>
                <w:rFonts w:ascii="Arial Narrow" w:hAnsi="Arial Narrow" w:cs="Arial"/>
                <w:sz w:val="16"/>
                <w:szCs w:val="16"/>
                <w:lang w:val="es-PE" w:eastAsia="es-PE"/>
              </w:rPr>
              <w:t>Manual</w:t>
            </w:r>
          </w:p>
        </w:tc>
        <w:tc>
          <w:tcPr>
            <w:tcW w:w="831" w:type="dxa"/>
            <w:tcBorders>
              <w:left w:val="nil"/>
            </w:tcBorders>
            <w:shd w:val="clear" w:color="auto" w:fill="auto"/>
          </w:tcPr>
          <w:p w:rsidR="003A5985" w:rsidRPr="00E60088" w:rsidRDefault="003A5985" w:rsidP="003A5985">
            <w:pPr>
              <w:spacing w:after="0" w:line="240" w:lineRule="auto"/>
              <w:rPr>
                <w:rFonts w:ascii="Arial Narrow" w:hAnsi="Arial Narrow" w:cs="Arial"/>
                <w:sz w:val="16"/>
                <w:szCs w:val="16"/>
                <w:lang w:val="es-PE" w:eastAsia="es-PE"/>
              </w:rPr>
            </w:pPr>
            <w:r w:rsidRPr="00E60088">
              <w:rPr>
                <w:rFonts w:ascii="Arial Narrow" w:hAnsi="Arial Narrow" w:cs="Arial"/>
                <w:sz w:val="16"/>
                <w:szCs w:val="16"/>
                <w:lang w:val="es-PE" w:eastAsia="es-PE"/>
              </w:rPr>
              <w:t>1 mes</w:t>
            </w:r>
          </w:p>
        </w:tc>
      </w:tr>
      <w:tr w:rsidR="003A5985" w:rsidRPr="003B7F34" w:rsidTr="00733569">
        <w:trPr>
          <w:trHeight w:val="675"/>
        </w:trPr>
        <w:tc>
          <w:tcPr>
            <w:tcW w:w="582" w:type="dxa"/>
            <w:tcBorders>
              <w:right w:val="nil"/>
            </w:tcBorders>
            <w:shd w:val="clear" w:color="auto" w:fill="BFBFBF"/>
          </w:tcPr>
          <w:p w:rsidR="003A5985" w:rsidRPr="00DF0671" w:rsidRDefault="003A5985" w:rsidP="003A5985">
            <w:pPr>
              <w:spacing w:after="0" w:line="240" w:lineRule="auto"/>
              <w:jc w:val="center"/>
              <w:rPr>
                <w:rFonts w:ascii="Arial Narrow" w:hAnsi="Arial Narrow" w:cs="Arial"/>
                <w:sz w:val="16"/>
                <w:szCs w:val="16"/>
                <w:lang w:val="es-PE" w:eastAsia="es-PE"/>
              </w:rPr>
            </w:pPr>
            <w:r>
              <w:rPr>
                <w:rFonts w:ascii="Arial Narrow" w:hAnsi="Arial Narrow" w:cs="Arial"/>
                <w:sz w:val="16"/>
                <w:szCs w:val="16"/>
                <w:lang w:val="es-PE" w:eastAsia="es-PE"/>
              </w:rPr>
              <w:t>5</w:t>
            </w:r>
          </w:p>
        </w:tc>
        <w:tc>
          <w:tcPr>
            <w:tcW w:w="1473" w:type="dxa"/>
            <w:tcBorders>
              <w:left w:val="nil"/>
              <w:right w:val="nil"/>
            </w:tcBorders>
            <w:shd w:val="clear" w:color="auto" w:fill="BFBFBF"/>
          </w:tcPr>
          <w:p w:rsidR="003A5985" w:rsidRPr="00E60088" w:rsidRDefault="003A5985" w:rsidP="003A5985">
            <w:pPr>
              <w:spacing w:after="0" w:line="240" w:lineRule="auto"/>
              <w:rPr>
                <w:rFonts w:ascii="Arial Narrow" w:hAnsi="Arial Narrow" w:cs="Arial"/>
                <w:sz w:val="16"/>
                <w:szCs w:val="16"/>
                <w:lang w:val="es-PE" w:eastAsia="es-PE"/>
              </w:rPr>
            </w:pPr>
            <w:r w:rsidRPr="003E5393">
              <w:rPr>
                <w:rFonts w:ascii="Arial Narrow" w:hAnsi="Arial Narrow" w:cs="Arial Narrow"/>
                <w:sz w:val="16"/>
                <w:szCs w:val="16"/>
                <w:lang w:val="es-PE" w:eastAsia="es-PE"/>
              </w:rPr>
              <w:t>- Necesidad de asegurar la calidad de enseñanza técnica</w:t>
            </w:r>
          </w:p>
        </w:tc>
        <w:tc>
          <w:tcPr>
            <w:tcW w:w="1929" w:type="dxa"/>
            <w:tcBorders>
              <w:left w:val="nil"/>
              <w:right w:val="nil"/>
            </w:tcBorders>
            <w:shd w:val="clear" w:color="auto" w:fill="BFBFBF"/>
          </w:tcPr>
          <w:p w:rsidR="003A5985" w:rsidRPr="00E60088" w:rsidRDefault="003A5985" w:rsidP="003A5985">
            <w:pPr>
              <w:spacing w:after="0" w:line="240" w:lineRule="auto"/>
              <w:rPr>
                <w:rFonts w:ascii="Arial Narrow" w:hAnsi="Arial Narrow" w:cs="Arial"/>
                <w:sz w:val="16"/>
                <w:szCs w:val="16"/>
                <w:lang w:val="es-PE" w:eastAsia="es-PE"/>
              </w:rPr>
            </w:pPr>
            <w:r w:rsidRPr="00E60088">
              <w:rPr>
                <w:rFonts w:ascii="Arial Narrow" w:hAnsi="Arial Narrow" w:cs="Arial"/>
                <w:sz w:val="16"/>
                <w:szCs w:val="16"/>
                <w:lang w:val="es-PE" w:eastAsia="es-PE"/>
              </w:rPr>
              <w:t xml:space="preserve">Acompañamiento de </w:t>
            </w:r>
            <w:r>
              <w:rPr>
                <w:rFonts w:ascii="Arial Narrow" w:hAnsi="Arial Narrow" w:cs="Arial"/>
                <w:sz w:val="16"/>
                <w:szCs w:val="16"/>
                <w:lang w:val="es-PE" w:eastAsia="es-PE"/>
              </w:rPr>
              <w:t xml:space="preserve"> </w:t>
            </w:r>
            <w:r w:rsidRPr="00E60088">
              <w:rPr>
                <w:rFonts w:ascii="Arial Narrow" w:hAnsi="Arial Narrow" w:cs="Arial"/>
                <w:sz w:val="16"/>
                <w:szCs w:val="16"/>
                <w:lang w:val="es-PE" w:eastAsia="es-PE"/>
              </w:rPr>
              <w:t>Educación Técnica</w:t>
            </w:r>
          </w:p>
        </w:tc>
        <w:tc>
          <w:tcPr>
            <w:tcW w:w="1617" w:type="dxa"/>
            <w:tcBorders>
              <w:left w:val="nil"/>
              <w:right w:val="nil"/>
            </w:tcBorders>
            <w:shd w:val="clear" w:color="auto" w:fill="BFBFBF"/>
          </w:tcPr>
          <w:p w:rsidR="003A5985" w:rsidRPr="00E60088" w:rsidRDefault="003A5985" w:rsidP="003A5985">
            <w:pPr>
              <w:numPr>
                <w:ins w:id="290" w:author="Juanete" w:date="2010-05-25T13:39:00Z"/>
              </w:numPr>
              <w:spacing w:after="0" w:line="240" w:lineRule="auto"/>
              <w:rPr>
                <w:rFonts w:ascii="Arial Narrow" w:hAnsi="Arial Narrow" w:cs="Arial"/>
                <w:sz w:val="16"/>
                <w:szCs w:val="16"/>
                <w:lang w:val="es-PE" w:eastAsia="es-PE"/>
              </w:rPr>
            </w:pPr>
            <w:r>
              <w:rPr>
                <w:rFonts w:ascii="Arial Narrow" w:hAnsi="Arial Narrow" w:cs="Arial Narrow"/>
                <w:sz w:val="16"/>
                <w:szCs w:val="16"/>
                <w:lang w:val="es-PE" w:eastAsia="es-PE"/>
              </w:rPr>
              <w:t>- D</w:t>
            </w:r>
            <w:r w:rsidRPr="003E5393">
              <w:rPr>
                <w:rFonts w:ascii="Arial Narrow" w:hAnsi="Arial Narrow" w:cs="Arial Narrow"/>
                <w:sz w:val="16"/>
                <w:szCs w:val="16"/>
                <w:lang w:val="es-PE" w:eastAsia="es-PE"/>
              </w:rPr>
              <w:t>ocentes capacitados</w:t>
            </w:r>
          </w:p>
        </w:tc>
        <w:tc>
          <w:tcPr>
            <w:tcW w:w="4053" w:type="dxa"/>
            <w:tcBorders>
              <w:left w:val="nil"/>
              <w:right w:val="nil"/>
            </w:tcBorders>
            <w:shd w:val="clear" w:color="auto" w:fill="BFBFBF"/>
          </w:tcPr>
          <w:p w:rsidR="003A5985" w:rsidRPr="00E60088" w:rsidRDefault="003A5985" w:rsidP="003A5985">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Surgida la necesidad de asegurar la calidad de enseñanza técnica, se </w:t>
            </w:r>
            <w:r w:rsidRPr="00E60088">
              <w:rPr>
                <w:rFonts w:ascii="Arial Narrow" w:hAnsi="Arial Narrow" w:cs="Arial"/>
                <w:sz w:val="16"/>
                <w:szCs w:val="16"/>
                <w:lang w:val="es-PE" w:eastAsia="es-PE"/>
              </w:rPr>
              <w:t>procede a realizar un seguimiento a los centros educativos con respecto al uso de los talleres.</w:t>
            </w:r>
            <w:r>
              <w:rPr>
                <w:rFonts w:ascii="Arial Narrow" w:hAnsi="Arial Narrow" w:cs="Arial"/>
                <w:sz w:val="16"/>
                <w:szCs w:val="16"/>
                <w:lang w:val="es-PE" w:eastAsia="es-PE"/>
              </w:rPr>
              <w:t xml:space="preserve"> Para ello, el proceso de Gestión Pedagógica del PIAE F y A 34 (Propuesta de Implementación de Arquitectura Empresarial Colegio Fe y Alegría 34) recibe la retroalimentación del acompañamiento y envía las dudas de pedagogía que tenga. Asimismo, el presente proceso envía los requerimientos urgentes que puedan tener los talleres de Educación Técnica al proceso Inventariado de Talleres de Educación Técnica y se elaborar el Formato de monitoreo e Informe.</w:t>
            </w:r>
          </w:p>
        </w:tc>
        <w:tc>
          <w:tcPr>
            <w:tcW w:w="1843" w:type="dxa"/>
            <w:tcBorders>
              <w:left w:val="nil"/>
              <w:right w:val="nil"/>
            </w:tcBorders>
            <w:shd w:val="clear" w:color="auto" w:fill="BFBFBF"/>
          </w:tcPr>
          <w:p w:rsidR="003A5985" w:rsidRPr="00E60088" w:rsidRDefault="003A5985" w:rsidP="003A598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w:t>
            </w:r>
            <w:r w:rsidRPr="00E60088">
              <w:rPr>
                <w:rFonts w:ascii="Arial Narrow" w:hAnsi="Arial Narrow" w:cs="Arial"/>
                <w:sz w:val="16"/>
                <w:szCs w:val="16"/>
                <w:lang w:val="es-PE" w:eastAsia="es-PE"/>
              </w:rPr>
              <w:t>ducación técnica</w:t>
            </w:r>
          </w:p>
        </w:tc>
        <w:tc>
          <w:tcPr>
            <w:tcW w:w="1324" w:type="dxa"/>
            <w:tcBorders>
              <w:left w:val="nil"/>
              <w:right w:val="nil"/>
            </w:tcBorders>
            <w:shd w:val="clear" w:color="auto" w:fill="BFBFBF"/>
          </w:tcPr>
          <w:p w:rsidR="003A5985" w:rsidRPr="00E60088" w:rsidRDefault="003A5985" w:rsidP="003A5985">
            <w:pPr>
              <w:spacing w:after="0" w:line="240" w:lineRule="auto"/>
              <w:rPr>
                <w:rFonts w:ascii="Arial Narrow" w:hAnsi="Arial Narrow" w:cs="Arial"/>
                <w:sz w:val="16"/>
                <w:szCs w:val="16"/>
                <w:lang w:val="es-PE" w:eastAsia="es-PE"/>
              </w:rPr>
            </w:pPr>
            <w:r w:rsidRPr="00E60088">
              <w:rPr>
                <w:rFonts w:ascii="Arial Narrow" w:hAnsi="Arial Narrow" w:cs="Arial"/>
                <w:sz w:val="16"/>
                <w:szCs w:val="16"/>
                <w:lang w:val="es-PE" w:eastAsia="es-PE"/>
              </w:rPr>
              <w:t>Manual</w:t>
            </w:r>
          </w:p>
        </w:tc>
        <w:tc>
          <w:tcPr>
            <w:tcW w:w="831" w:type="dxa"/>
            <w:tcBorders>
              <w:left w:val="nil"/>
            </w:tcBorders>
            <w:shd w:val="clear" w:color="auto" w:fill="BFBFBF"/>
          </w:tcPr>
          <w:p w:rsidR="003A5985" w:rsidRPr="00E60088" w:rsidRDefault="003A5985" w:rsidP="003A5985">
            <w:pPr>
              <w:spacing w:after="0" w:line="240" w:lineRule="auto"/>
              <w:rPr>
                <w:rFonts w:ascii="Arial Narrow" w:hAnsi="Arial Narrow" w:cs="Arial"/>
                <w:sz w:val="16"/>
                <w:szCs w:val="16"/>
                <w:lang w:val="es-PE" w:eastAsia="es-PE"/>
              </w:rPr>
            </w:pPr>
            <w:r w:rsidRPr="00E60088">
              <w:rPr>
                <w:rFonts w:ascii="Arial Narrow" w:hAnsi="Arial Narrow" w:cs="Arial"/>
                <w:sz w:val="16"/>
                <w:szCs w:val="16"/>
                <w:lang w:val="es-PE" w:eastAsia="es-PE"/>
              </w:rPr>
              <w:t>1 mes</w:t>
            </w:r>
          </w:p>
        </w:tc>
      </w:tr>
      <w:tr w:rsidR="003A5985" w:rsidRPr="003B7F34" w:rsidTr="00733569">
        <w:trPr>
          <w:trHeight w:val="675"/>
        </w:trPr>
        <w:tc>
          <w:tcPr>
            <w:tcW w:w="582" w:type="dxa"/>
            <w:tcBorders>
              <w:right w:val="nil"/>
            </w:tcBorders>
            <w:shd w:val="clear" w:color="auto" w:fill="auto"/>
          </w:tcPr>
          <w:p w:rsidR="003A5985" w:rsidRPr="00DF0671" w:rsidRDefault="003A5985" w:rsidP="003A5985">
            <w:pPr>
              <w:spacing w:after="0" w:line="240" w:lineRule="auto"/>
              <w:jc w:val="center"/>
              <w:rPr>
                <w:rFonts w:ascii="Arial Narrow" w:hAnsi="Arial Narrow" w:cs="Arial"/>
                <w:sz w:val="16"/>
                <w:szCs w:val="16"/>
                <w:lang w:val="es-PE" w:eastAsia="es-PE"/>
              </w:rPr>
            </w:pPr>
            <w:r>
              <w:rPr>
                <w:rFonts w:ascii="Arial Narrow" w:hAnsi="Arial Narrow" w:cs="Arial"/>
                <w:sz w:val="16"/>
                <w:szCs w:val="16"/>
                <w:lang w:val="es-PE" w:eastAsia="es-PE"/>
              </w:rPr>
              <w:t>6</w:t>
            </w:r>
          </w:p>
        </w:tc>
        <w:tc>
          <w:tcPr>
            <w:tcW w:w="1473" w:type="dxa"/>
            <w:tcBorders>
              <w:left w:val="nil"/>
              <w:right w:val="nil"/>
            </w:tcBorders>
            <w:shd w:val="clear" w:color="auto" w:fill="auto"/>
          </w:tcPr>
          <w:p w:rsidR="003A5985" w:rsidRPr="00E60088" w:rsidRDefault="003A5985" w:rsidP="003A5985">
            <w:pPr>
              <w:spacing w:after="0" w:line="240" w:lineRule="auto"/>
              <w:rPr>
                <w:rFonts w:ascii="Arial Narrow" w:hAnsi="Arial Narrow" w:cs="Arial"/>
                <w:sz w:val="16"/>
                <w:szCs w:val="16"/>
                <w:lang w:val="es-PE" w:eastAsia="es-PE"/>
              </w:rPr>
            </w:pPr>
            <w:r>
              <w:rPr>
                <w:rFonts w:ascii="Arial Narrow" w:hAnsi="Arial Narrow" w:cs="Arial Narrow"/>
                <w:sz w:val="16"/>
                <w:szCs w:val="16"/>
                <w:lang w:val="es-PE" w:eastAsia="es-PE"/>
              </w:rPr>
              <w:t>- D</w:t>
            </w:r>
            <w:r w:rsidRPr="003E5393">
              <w:rPr>
                <w:rFonts w:ascii="Arial Narrow" w:hAnsi="Arial Narrow" w:cs="Arial Narrow"/>
                <w:sz w:val="16"/>
                <w:szCs w:val="16"/>
                <w:lang w:val="es-PE" w:eastAsia="es-PE"/>
              </w:rPr>
              <w:t>ocentes capacitados</w:t>
            </w:r>
          </w:p>
        </w:tc>
        <w:tc>
          <w:tcPr>
            <w:tcW w:w="1929" w:type="dxa"/>
            <w:tcBorders>
              <w:left w:val="nil"/>
              <w:right w:val="nil"/>
            </w:tcBorders>
            <w:shd w:val="clear" w:color="auto" w:fill="auto"/>
          </w:tcPr>
          <w:p w:rsidR="003A5985" w:rsidRPr="00E60088" w:rsidRDefault="003A5985" w:rsidP="003A5985">
            <w:pPr>
              <w:spacing w:after="0" w:line="240" w:lineRule="auto"/>
              <w:rPr>
                <w:rFonts w:ascii="Arial Narrow" w:hAnsi="Arial Narrow" w:cs="Arial"/>
                <w:sz w:val="16"/>
                <w:szCs w:val="16"/>
                <w:lang w:val="es-PE" w:eastAsia="es-PE"/>
              </w:rPr>
            </w:pPr>
            <w:r w:rsidRPr="00E60088">
              <w:rPr>
                <w:rFonts w:ascii="Arial Narrow" w:hAnsi="Arial Narrow" w:cs="Arial"/>
                <w:sz w:val="16"/>
                <w:szCs w:val="16"/>
                <w:lang w:val="es-PE" w:eastAsia="es-PE"/>
              </w:rPr>
              <w:t>Capacitaci</w:t>
            </w:r>
            <w:r>
              <w:rPr>
                <w:rFonts w:ascii="Arial Narrow" w:hAnsi="Arial Narrow" w:cs="Arial"/>
                <w:sz w:val="16"/>
                <w:szCs w:val="16"/>
                <w:lang w:val="es-PE" w:eastAsia="es-PE"/>
              </w:rPr>
              <w:t>ones</w:t>
            </w:r>
            <w:r w:rsidRPr="00E60088">
              <w:rPr>
                <w:rFonts w:ascii="Arial Narrow" w:hAnsi="Arial Narrow" w:cs="Arial"/>
                <w:sz w:val="16"/>
                <w:szCs w:val="16"/>
                <w:lang w:val="es-PE" w:eastAsia="es-PE"/>
              </w:rPr>
              <w:t xml:space="preserve"> de Educación Técnica</w:t>
            </w:r>
          </w:p>
        </w:tc>
        <w:tc>
          <w:tcPr>
            <w:tcW w:w="1617" w:type="dxa"/>
            <w:tcBorders>
              <w:left w:val="nil"/>
              <w:right w:val="nil"/>
            </w:tcBorders>
            <w:shd w:val="clear" w:color="auto" w:fill="auto"/>
          </w:tcPr>
          <w:p w:rsidR="003A5985" w:rsidRPr="00E60088" w:rsidRDefault="003A5985" w:rsidP="003A5985">
            <w:pPr>
              <w:spacing w:after="0" w:line="240" w:lineRule="auto"/>
              <w:rPr>
                <w:rFonts w:ascii="Arial Narrow" w:hAnsi="Arial Narrow" w:cs="Arial"/>
                <w:sz w:val="16"/>
                <w:szCs w:val="16"/>
                <w:lang w:val="es-PE" w:eastAsia="es-PE"/>
              </w:rPr>
            </w:pPr>
            <w:r w:rsidRPr="00A40B45">
              <w:rPr>
                <w:rFonts w:ascii="Arial Narrow" w:hAnsi="Arial Narrow" w:cs="Arial Narrow"/>
                <w:sz w:val="16"/>
                <w:szCs w:val="16"/>
                <w:lang w:val="es-PE" w:eastAsia="es-PE"/>
              </w:rPr>
              <w:t>- Informe</w:t>
            </w:r>
          </w:p>
        </w:tc>
        <w:tc>
          <w:tcPr>
            <w:tcW w:w="4053" w:type="dxa"/>
            <w:tcBorders>
              <w:left w:val="nil"/>
              <w:right w:val="nil"/>
            </w:tcBorders>
            <w:shd w:val="clear" w:color="auto" w:fill="auto"/>
          </w:tcPr>
          <w:p w:rsidR="003A5985" w:rsidRDefault="003A5985" w:rsidP="003A5985">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Terminado el proceso de acompañamiento, s</w:t>
            </w:r>
            <w:r w:rsidRPr="00E60088">
              <w:rPr>
                <w:rFonts w:ascii="Arial Narrow" w:hAnsi="Arial Narrow" w:cs="Arial"/>
                <w:sz w:val="16"/>
                <w:szCs w:val="16"/>
                <w:lang w:val="es-PE" w:eastAsia="es-PE"/>
              </w:rPr>
              <w:t xml:space="preserve">e </w:t>
            </w:r>
            <w:r>
              <w:rPr>
                <w:rFonts w:ascii="Arial Narrow" w:hAnsi="Arial Narrow" w:cs="Arial"/>
                <w:sz w:val="16"/>
                <w:szCs w:val="16"/>
                <w:lang w:val="es-PE" w:eastAsia="es-PE"/>
              </w:rPr>
              <w:t>procede a identificar las necesidades de acorde al formato de monitoreo e informe, proveniente del proceso de acompañamiento, a fin de realizar la planificación de las capacitaciones a realizar. Durante la realización del proceso de capacitación se procede a realizar las invitaciones a capacitaciones a los docentes de los centros educativos, como se ve por medio del mensaje Invitación a Capacitación hacia el proceso Gestión de Personal del PIAE F y A 34 (Propuesta de Implementación de Arquitectura Empresarial Colegio Fe y Alegría 34). Antes de la ejecución de la capacitación se solicitan los recursos necesarios al proceso Aprovisionamiento de Recursos por medio de la Lista de Recursos</w:t>
            </w:r>
          </w:p>
          <w:p w:rsidR="003A5985" w:rsidRPr="00E60088" w:rsidRDefault="003A5985" w:rsidP="003A5985">
            <w:pPr>
              <w:spacing w:after="0" w:line="240" w:lineRule="auto"/>
              <w:jc w:val="both"/>
              <w:rPr>
                <w:rFonts w:ascii="Arial Narrow" w:hAnsi="Arial Narrow" w:cs="Arial"/>
                <w:sz w:val="16"/>
                <w:szCs w:val="16"/>
                <w:lang w:val="es-PE" w:eastAsia="es-PE"/>
              </w:rPr>
            </w:pPr>
          </w:p>
        </w:tc>
        <w:tc>
          <w:tcPr>
            <w:tcW w:w="1843" w:type="dxa"/>
            <w:tcBorders>
              <w:left w:val="nil"/>
              <w:right w:val="nil"/>
            </w:tcBorders>
            <w:shd w:val="clear" w:color="auto" w:fill="auto"/>
          </w:tcPr>
          <w:p w:rsidR="003A5985" w:rsidRPr="00E60088" w:rsidRDefault="003A5985" w:rsidP="003A598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w:t>
            </w:r>
            <w:r w:rsidRPr="00E60088">
              <w:rPr>
                <w:rFonts w:ascii="Arial Narrow" w:hAnsi="Arial Narrow" w:cs="Arial"/>
                <w:sz w:val="16"/>
                <w:szCs w:val="16"/>
                <w:lang w:val="es-PE" w:eastAsia="es-PE"/>
              </w:rPr>
              <w:t>ducación técnica</w:t>
            </w:r>
          </w:p>
        </w:tc>
        <w:tc>
          <w:tcPr>
            <w:tcW w:w="1324" w:type="dxa"/>
            <w:tcBorders>
              <w:left w:val="nil"/>
              <w:right w:val="nil"/>
            </w:tcBorders>
            <w:shd w:val="clear" w:color="auto" w:fill="auto"/>
          </w:tcPr>
          <w:p w:rsidR="003A5985" w:rsidRPr="00E60088" w:rsidRDefault="003A5985" w:rsidP="003A5985">
            <w:pPr>
              <w:spacing w:after="0" w:line="240" w:lineRule="auto"/>
              <w:rPr>
                <w:rFonts w:ascii="Arial Narrow" w:hAnsi="Arial Narrow" w:cs="Arial"/>
                <w:sz w:val="16"/>
                <w:szCs w:val="16"/>
                <w:lang w:val="es-PE" w:eastAsia="es-PE"/>
              </w:rPr>
            </w:pPr>
            <w:r w:rsidRPr="00E60088">
              <w:rPr>
                <w:rFonts w:ascii="Arial Narrow" w:hAnsi="Arial Narrow" w:cs="Arial"/>
                <w:sz w:val="16"/>
                <w:szCs w:val="16"/>
                <w:lang w:val="es-PE" w:eastAsia="es-PE"/>
              </w:rPr>
              <w:t>Manual</w:t>
            </w:r>
          </w:p>
        </w:tc>
        <w:tc>
          <w:tcPr>
            <w:tcW w:w="831" w:type="dxa"/>
            <w:tcBorders>
              <w:left w:val="nil"/>
            </w:tcBorders>
            <w:shd w:val="clear" w:color="auto" w:fill="auto"/>
          </w:tcPr>
          <w:p w:rsidR="003A5985" w:rsidRPr="00E60088" w:rsidRDefault="003A5985" w:rsidP="003A5985">
            <w:pPr>
              <w:spacing w:after="0" w:line="240" w:lineRule="auto"/>
              <w:rPr>
                <w:rFonts w:ascii="Arial Narrow" w:hAnsi="Arial Narrow" w:cs="Arial"/>
                <w:sz w:val="16"/>
                <w:szCs w:val="16"/>
                <w:lang w:val="es-PE" w:eastAsia="es-PE"/>
              </w:rPr>
            </w:pPr>
            <w:r w:rsidRPr="00E60088">
              <w:rPr>
                <w:rFonts w:ascii="Arial Narrow" w:hAnsi="Arial Narrow" w:cs="Arial"/>
                <w:sz w:val="16"/>
                <w:szCs w:val="16"/>
                <w:lang w:val="es-PE" w:eastAsia="es-PE"/>
              </w:rPr>
              <w:t>1 mes</w:t>
            </w:r>
          </w:p>
        </w:tc>
      </w:tr>
      <w:tr w:rsidR="003A5985" w:rsidRPr="003B7F34" w:rsidTr="00733569">
        <w:trPr>
          <w:trHeight w:val="675"/>
        </w:trPr>
        <w:tc>
          <w:tcPr>
            <w:tcW w:w="582" w:type="dxa"/>
            <w:tcBorders>
              <w:right w:val="nil"/>
            </w:tcBorders>
            <w:shd w:val="clear" w:color="auto" w:fill="BFBFBF"/>
          </w:tcPr>
          <w:p w:rsidR="003A5985" w:rsidRDefault="003A5985" w:rsidP="003A5985">
            <w:pPr>
              <w:spacing w:after="0" w:line="240" w:lineRule="auto"/>
              <w:jc w:val="center"/>
              <w:rPr>
                <w:rFonts w:ascii="Arial Narrow" w:hAnsi="Arial Narrow" w:cs="Arial"/>
                <w:sz w:val="16"/>
                <w:szCs w:val="16"/>
                <w:lang w:val="es-PE" w:eastAsia="es-PE"/>
              </w:rPr>
            </w:pPr>
            <w:r>
              <w:rPr>
                <w:rFonts w:ascii="Arial Narrow" w:hAnsi="Arial Narrow" w:cs="Arial"/>
                <w:sz w:val="16"/>
                <w:szCs w:val="16"/>
                <w:lang w:val="es-PE" w:eastAsia="es-PE"/>
              </w:rPr>
              <w:t>7</w:t>
            </w:r>
          </w:p>
        </w:tc>
        <w:tc>
          <w:tcPr>
            <w:tcW w:w="1473" w:type="dxa"/>
            <w:tcBorders>
              <w:left w:val="nil"/>
              <w:right w:val="nil"/>
            </w:tcBorders>
            <w:shd w:val="clear" w:color="auto" w:fill="BFBFBF"/>
          </w:tcPr>
          <w:p w:rsidR="003A5985" w:rsidRPr="00E60088" w:rsidRDefault="003A5985" w:rsidP="003A5985">
            <w:pPr>
              <w:spacing w:after="0" w:line="240" w:lineRule="auto"/>
              <w:rPr>
                <w:rFonts w:ascii="Arial Narrow" w:hAnsi="Arial Narrow" w:cs="Arial"/>
                <w:sz w:val="16"/>
                <w:szCs w:val="16"/>
                <w:lang w:val="es-PE" w:eastAsia="es-PE"/>
              </w:rPr>
            </w:pPr>
            <w:r w:rsidRPr="00F36FFC">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Currícula desactualizada</w:t>
            </w:r>
          </w:p>
        </w:tc>
        <w:tc>
          <w:tcPr>
            <w:tcW w:w="1929" w:type="dxa"/>
            <w:tcBorders>
              <w:left w:val="nil"/>
              <w:right w:val="nil"/>
            </w:tcBorders>
            <w:shd w:val="clear" w:color="auto" w:fill="BFBFBF"/>
          </w:tcPr>
          <w:p w:rsidR="003A5985" w:rsidRPr="00E60088" w:rsidRDefault="003A5985" w:rsidP="003A5985">
            <w:pPr>
              <w:spacing w:after="0" w:line="240" w:lineRule="auto"/>
              <w:rPr>
                <w:rFonts w:ascii="Arial Narrow" w:hAnsi="Arial Narrow" w:cs="Arial"/>
                <w:sz w:val="16"/>
                <w:szCs w:val="16"/>
                <w:lang w:val="es-PE" w:eastAsia="es-PE"/>
              </w:rPr>
            </w:pPr>
            <w:r w:rsidRPr="00E60088">
              <w:rPr>
                <w:rFonts w:ascii="Arial Narrow" w:hAnsi="Arial Narrow" w:cs="Arial"/>
                <w:sz w:val="16"/>
                <w:szCs w:val="16"/>
                <w:lang w:val="es-PE" w:eastAsia="es-PE"/>
              </w:rPr>
              <w:t>Actualización de curr</w:t>
            </w:r>
            <w:r>
              <w:rPr>
                <w:rFonts w:ascii="Arial Narrow" w:hAnsi="Arial Narrow" w:cs="Arial"/>
                <w:sz w:val="16"/>
                <w:szCs w:val="16"/>
                <w:lang w:val="es-PE" w:eastAsia="es-PE"/>
              </w:rPr>
              <w:t>ículas de Educación T</w:t>
            </w:r>
            <w:r w:rsidRPr="00E60088">
              <w:rPr>
                <w:rFonts w:ascii="Arial Narrow" w:hAnsi="Arial Narrow" w:cs="Arial"/>
                <w:sz w:val="16"/>
                <w:szCs w:val="16"/>
                <w:lang w:val="es-PE" w:eastAsia="es-PE"/>
              </w:rPr>
              <w:t>écnica</w:t>
            </w:r>
          </w:p>
        </w:tc>
        <w:tc>
          <w:tcPr>
            <w:tcW w:w="1617" w:type="dxa"/>
            <w:tcBorders>
              <w:left w:val="nil"/>
              <w:right w:val="nil"/>
            </w:tcBorders>
            <w:shd w:val="clear" w:color="auto" w:fill="BFBFBF"/>
          </w:tcPr>
          <w:p w:rsidR="003A5985" w:rsidRPr="00E60088" w:rsidRDefault="003A5985" w:rsidP="003A5985">
            <w:pPr>
              <w:spacing w:after="0" w:line="240" w:lineRule="auto"/>
              <w:rPr>
                <w:rFonts w:ascii="Arial Narrow" w:hAnsi="Arial Narrow" w:cs="Arial"/>
                <w:sz w:val="16"/>
                <w:szCs w:val="16"/>
                <w:lang w:val="es-PE" w:eastAsia="es-PE"/>
              </w:rPr>
            </w:pPr>
            <w:r w:rsidRPr="00F36FFC">
              <w:rPr>
                <w:rFonts w:ascii="Arial Narrow" w:hAnsi="Arial Narrow" w:cs="Arial Narrow"/>
                <w:sz w:val="16"/>
                <w:szCs w:val="16"/>
                <w:lang w:val="es-PE" w:eastAsia="es-PE"/>
              </w:rPr>
              <w:t>- Currícula técnica actualizada</w:t>
            </w:r>
          </w:p>
        </w:tc>
        <w:tc>
          <w:tcPr>
            <w:tcW w:w="4053" w:type="dxa"/>
            <w:tcBorders>
              <w:left w:val="nil"/>
              <w:right w:val="nil"/>
            </w:tcBorders>
            <w:shd w:val="clear" w:color="auto" w:fill="BFBFBF"/>
          </w:tcPr>
          <w:p w:rsidR="003A5985" w:rsidRPr="00E60088" w:rsidRDefault="003A5985" w:rsidP="003A5985">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Detectado el estado de curricula desactualizada, s</w:t>
            </w:r>
            <w:r w:rsidRPr="00E60088">
              <w:rPr>
                <w:rFonts w:ascii="Arial Narrow" w:hAnsi="Arial Narrow" w:cs="Arial"/>
                <w:sz w:val="16"/>
                <w:szCs w:val="16"/>
                <w:lang w:val="es-PE" w:eastAsia="es-PE"/>
              </w:rPr>
              <w:t>e procede a realizar la actualización de las curriculas de los talleres a fin de mejorar su desempeño</w:t>
            </w:r>
            <w:r>
              <w:rPr>
                <w:rFonts w:ascii="Arial Narrow" w:hAnsi="Arial Narrow" w:cs="Arial"/>
                <w:sz w:val="16"/>
                <w:szCs w:val="16"/>
                <w:lang w:val="es-PE" w:eastAsia="es-PE"/>
              </w:rPr>
              <w:t xml:space="preserve">. Para ello se realiza una reunión con los docentes de Educación Técnica, por lo que se envía al proceso Gestión Curricular del PIAE F y A 34 (Propuesta de Implementación de Arquitectura Empresarial Colegio Fe y Alegría 34) la invitación a reunión y se recibe la confirmación de la asistencia a la reunión. </w:t>
            </w:r>
          </w:p>
        </w:tc>
        <w:tc>
          <w:tcPr>
            <w:tcW w:w="1843" w:type="dxa"/>
            <w:tcBorders>
              <w:left w:val="nil"/>
              <w:right w:val="nil"/>
            </w:tcBorders>
            <w:shd w:val="clear" w:color="auto" w:fill="BFBFBF"/>
          </w:tcPr>
          <w:p w:rsidR="003A5985" w:rsidRPr="00E60088" w:rsidRDefault="003A5985" w:rsidP="003A598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w:t>
            </w:r>
            <w:r w:rsidRPr="00E60088">
              <w:rPr>
                <w:rFonts w:ascii="Arial Narrow" w:hAnsi="Arial Narrow" w:cs="Arial"/>
                <w:sz w:val="16"/>
                <w:szCs w:val="16"/>
                <w:lang w:val="es-PE" w:eastAsia="es-PE"/>
              </w:rPr>
              <w:t>ducación técnica</w:t>
            </w:r>
          </w:p>
        </w:tc>
        <w:tc>
          <w:tcPr>
            <w:tcW w:w="1324" w:type="dxa"/>
            <w:tcBorders>
              <w:left w:val="nil"/>
              <w:right w:val="nil"/>
            </w:tcBorders>
            <w:shd w:val="clear" w:color="auto" w:fill="BFBFBF"/>
          </w:tcPr>
          <w:p w:rsidR="003A5985" w:rsidRPr="00E60088" w:rsidRDefault="003A5985" w:rsidP="003A5985">
            <w:pPr>
              <w:spacing w:after="0" w:line="240" w:lineRule="auto"/>
              <w:rPr>
                <w:rFonts w:ascii="Arial Narrow" w:hAnsi="Arial Narrow" w:cs="Arial"/>
                <w:sz w:val="16"/>
                <w:szCs w:val="16"/>
                <w:lang w:val="es-PE" w:eastAsia="es-PE"/>
              </w:rPr>
            </w:pPr>
            <w:r w:rsidRPr="00E60088">
              <w:rPr>
                <w:rFonts w:ascii="Arial Narrow" w:hAnsi="Arial Narrow" w:cs="Arial"/>
                <w:sz w:val="16"/>
                <w:szCs w:val="16"/>
                <w:lang w:val="es-PE" w:eastAsia="es-PE"/>
              </w:rPr>
              <w:t>Manual</w:t>
            </w:r>
          </w:p>
        </w:tc>
        <w:tc>
          <w:tcPr>
            <w:tcW w:w="831" w:type="dxa"/>
            <w:tcBorders>
              <w:left w:val="nil"/>
            </w:tcBorders>
            <w:shd w:val="clear" w:color="auto" w:fill="BFBFBF"/>
          </w:tcPr>
          <w:p w:rsidR="003A5985" w:rsidRPr="00E60088" w:rsidRDefault="003A5985" w:rsidP="003A5985">
            <w:pPr>
              <w:spacing w:after="0" w:line="240" w:lineRule="auto"/>
              <w:rPr>
                <w:rFonts w:ascii="Arial Narrow" w:hAnsi="Arial Narrow" w:cs="Arial"/>
                <w:sz w:val="16"/>
                <w:szCs w:val="16"/>
                <w:lang w:val="es-PE" w:eastAsia="es-PE"/>
              </w:rPr>
            </w:pPr>
            <w:r w:rsidRPr="00E60088">
              <w:rPr>
                <w:rFonts w:ascii="Arial Narrow" w:hAnsi="Arial Narrow" w:cs="Arial"/>
                <w:sz w:val="16"/>
                <w:szCs w:val="16"/>
                <w:lang w:val="es-PE" w:eastAsia="es-PE"/>
              </w:rPr>
              <w:t>1 mes</w:t>
            </w:r>
          </w:p>
        </w:tc>
      </w:tr>
      <w:tr w:rsidR="003A5985" w:rsidRPr="003B7F34" w:rsidTr="00733569">
        <w:trPr>
          <w:trHeight w:val="675"/>
        </w:trPr>
        <w:tc>
          <w:tcPr>
            <w:tcW w:w="582" w:type="dxa"/>
            <w:tcBorders>
              <w:right w:val="nil"/>
            </w:tcBorders>
            <w:shd w:val="clear" w:color="auto" w:fill="auto"/>
          </w:tcPr>
          <w:p w:rsidR="003A5985" w:rsidRDefault="003A5985" w:rsidP="003A5985">
            <w:pPr>
              <w:spacing w:after="0" w:line="240" w:lineRule="auto"/>
              <w:jc w:val="center"/>
              <w:rPr>
                <w:rFonts w:ascii="Arial Narrow" w:hAnsi="Arial Narrow" w:cs="Arial"/>
                <w:sz w:val="16"/>
                <w:szCs w:val="16"/>
                <w:lang w:val="es-PE" w:eastAsia="es-PE"/>
              </w:rPr>
            </w:pPr>
            <w:r>
              <w:rPr>
                <w:rFonts w:ascii="Arial Narrow" w:hAnsi="Arial Narrow" w:cs="Arial"/>
                <w:sz w:val="16"/>
                <w:szCs w:val="16"/>
                <w:lang w:val="es-PE" w:eastAsia="es-PE"/>
              </w:rPr>
              <w:t>8</w:t>
            </w:r>
          </w:p>
        </w:tc>
        <w:tc>
          <w:tcPr>
            <w:tcW w:w="1473" w:type="dxa"/>
            <w:tcBorders>
              <w:left w:val="nil"/>
              <w:right w:val="nil"/>
            </w:tcBorders>
            <w:shd w:val="clear" w:color="auto" w:fill="auto"/>
          </w:tcPr>
          <w:p w:rsidR="003A5985" w:rsidRDefault="003A5985" w:rsidP="003A5985">
            <w:pPr>
              <w:spacing w:after="0" w:line="240" w:lineRule="auto"/>
              <w:rPr>
                <w:rFonts w:ascii="Arial Narrow" w:hAnsi="Arial Narrow" w:cs="Arial Narrow"/>
                <w:sz w:val="16"/>
                <w:szCs w:val="16"/>
                <w:lang w:val="es-PE" w:eastAsia="es-PE"/>
              </w:rPr>
            </w:pPr>
            <w:r w:rsidRPr="00E60088">
              <w:rPr>
                <w:rFonts w:ascii="Arial Narrow" w:hAnsi="Arial Narrow" w:cs="Arial"/>
                <w:sz w:val="16"/>
                <w:szCs w:val="16"/>
                <w:lang w:val="es-PE" w:eastAsia="es-PE"/>
              </w:rPr>
              <w:t>- Docentes capacitados</w:t>
            </w:r>
            <w:r w:rsidRPr="00F36FFC">
              <w:rPr>
                <w:rFonts w:ascii="Arial Narrow" w:hAnsi="Arial Narrow" w:cs="Arial Narrow"/>
                <w:sz w:val="16"/>
                <w:szCs w:val="16"/>
                <w:lang w:val="es-PE" w:eastAsia="es-PE"/>
              </w:rPr>
              <w:t xml:space="preserve"> </w:t>
            </w:r>
          </w:p>
          <w:p w:rsidR="003A5985" w:rsidRDefault="003A5985" w:rsidP="003A5985">
            <w:pPr>
              <w:spacing w:after="0" w:line="240" w:lineRule="auto"/>
              <w:rPr>
                <w:rFonts w:ascii="Arial Narrow" w:hAnsi="Arial Narrow" w:cs="Arial"/>
                <w:sz w:val="16"/>
                <w:szCs w:val="16"/>
                <w:lang w:val="es-PE" w:eastAsia="es-PE"/>
              </w:rPr>
            </w:pPr>
            <w:r w:rsidRPr="00F36FFC">
              <w:rPr>
                <w:rFonts w:ascii="Arial Narrow" w:hAnsi="Arial Narrow" w:cs="Arial Narrow"/>
                <w:sz w:val="16"/>
                <w:szCs w:val="16"/>
                <w:lang w:val="es-PE" w:eastAsia="es-PE"/>
              </w:rPr>
              <w:t>- Currícula técnica actualizada</w:t>
            </w:r>
            <w:r w:rsidRPr="00E60088">
              <w:rPr>
                <w:rFonts w:ascii="Arial Narrow" w:hAnsi="Arial Narrow" w:cs="Arial"/>
                <w:sz w:val="16"/>
                <w:szCs w:val="16"/>
                <w:lang w:val="es-PE" w:eastAsia="es-PE"/>
              </w:rPr>
              <w:t xml:space="preserve"> </w:t>
            </w:r>
          </w:p>
          <w:p w:rsidR="003A5985" w:rsidRPr="00E60088" w:rsidRDefault="003A5985" w:rsidP="003A5985">
            <w:pPr>
              <w:spacing w:after="0" w:line="240" w:lineRule="auto"/>
              <w:rPr>
                <w:rFonts w:ascii="Arial Narrow" w:hAnsi="Arial Narrow" w:cs="Arial"/>
                <w:sz w:val="16"/>
                <w:szCs w:val="16"/>
                <w:lang w:val="es-PE" w:eastAsia="es-PE"/>
              </w:rPr>
            </w:pPr>
            <w:r w:rsidRPr="00A40B45">
              <w:rPr>
                <w:rFonts w:ascii="Arial Narrow" w:hAnsi="Arial Narrow" w:cs="Arial Narrow"/>
                <w:sz w:val="16"/>
                <w:szCs w:val="16"/>
                <w:lang w:val="es-PE" w:eastAsia="es-PE"/>
              </w:rPr>
              <w:t>- Informe</w:t>
            </w:r>
          </w:p>
        </w:tc>
        <w:tc>
          <w:tcPr>
            <w:tcW w:w="1929" w:type="dxa"/>
            <w:tcBorders>
              <w:left w:val="nil"/>
              <w:right w:val="nil"/>
            </w:tcBorders>
            <w:shd w:val="clear" w:color="auto" w:fill="auto"/>
          </w:tcPr>
          <w:p w:rsidR="003A5985" w:rsidRPr="00E60088" w:rsidRDefault="003A5985" w:rsidP="003A598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Consolidar</w:t>
            </w:r>
          </w:p>
        </w:tc>
        <w:tc>
          <w:tcPr>
            <w:tcW w:w="1617" w:type="dxa"/>
            <w:tcBorders>
              <w:left w:val="nil"/>
              <w:right w:val="nil"/>
            </w:tcBorders>
            <w:shd w:val="clear" w:color="auto" w:fill="auto"/>
          </w:tcPr>
          <w:p w:rsidR="003A5985" w:rsidRDefault="003A5985" w:rsidP="003A5985">
            <w:pPr>
              <w:spacing w:after="0" w:line="240" w:lineRule="auto"/>
              <w:rPr>
                <w:rFonts w:ascii="Arial Narrow" w:hAnsi="Arial Narrow" w:cs="Arial Narrow"/>
                <w:sz w:val="16"/>
                <w:szCs w:val="16"/>
                <w:lang w:val="es-PE" w:eastAsia="es-PE"/>
              </w:rPr>
            </w:pPr>
            <w:r w:rsidRPr="00E60088">
              <w:rPr>
                <w:rFonts w:ascii="Arial Narrow" w:hAnsi="Arial Narrow" w:cs="Arial"/>
                <w:sz w:val="16"/>
                <w:szCs w:val="16"/>
                <w:lang w:val="es-PE" w:eastAsia="es-PE"/>
              </w:rPr>
              <w:t>- Docentes capacitados</w:t>
            </w:r>
            <w:r w:rsidRPr="00F36FFC">
              <w:rPr>
                <w:rFonts w:ascii="Arial Narrow" w:hAnsi="Arial Narrow" w:cs="Arial Narrow"/>
                <w:sz w:val="16"/>
                <w:szCs w:val="16"/>
                <w:lang w:val="es-PE" w:eastAsia="es-PE"/>
              </w:rPr>
              <w:t xml:space="preserve"> </w:t>
            </w:r>
          </w:p>
          <w:p w:rsidR="003A5985" w:rsidRDefault="003A5985" w:rsidP="003A5985">
            <w:pPr>
              <w:spacing w:after="0" w:line="240" w:lineRule="auto"/>
              <w:rPr>
                <w:rFonts w:ascii="Arial Narrow" w:hAnsi="Arial Narrow" w:cs="Arial"/>
                <w:sz w:val="16"/>
                <w:szCs w:val="16"/>
                <w:lang w:val="es-PE" w:eastAsia="es-PE"/>
              </w:rPr>
            </w:pPr>
            <w:r w:rsidRPr="00F36FFC">
              <w:rPr>
                <w:rFonts w:ascii="Arial Narrow" w:hAnsi="Arial Narrow" w:cs="Arial Narrow"/>
                <w:sz w:val="16"/>
                <w:szCs w:val="16"/>
                <w:lang w:val="es-PE" w:eastAsia="es-PE"/>
              </w:rPr>
              <w:t>- Currícula técnica actualizada</w:t>
            </w:r>
            <w:r w:rsidRPr="00E60088">
              <w:rPr>
                <w:rFonts w:ascii="Arial Narrow" w:hAnsi="Arial Narrow" w:cs="Arial"/>
                <w:sz w:val="16"/>
                <w:szCs w:val="16"/>
                <w:lang w:val="es-PE" w:eastAsia="es-PE"/>
              </w:rPr>
              <w:t xml:space="preserve"> </w:t>
            </w:r>
          </w:p>
          <w:p w:rsidR="003A5985" w:rsidRPr="00E60088" w:rsidRDefault="003A5985" w:rsidP="003A5985">
            <w:pPr>
              <w:spacing w:after="0" w:line="240" w:lineRule="auto"/>
              <w:rPr>
                <w:rFonts w:ascii="Arial Narrow" w:hAnsi="Arial Narrow" w:cs="Arial"/>
                <w:sz w:val="16"/>
                <w:szCs w:val="16"/>
                <w:lang w:val="es-PE" w:eastAsia="es-PE"/>
              </w:rPr>
            </w:pPr>
            <w:r w:rsidRPr="00A40B45">
              <w:rPr>
                <w:rFonts w:ascii="Arial Narrow" w:hAnsi="Arial Narrow" w:cs="Arial Narrow"/>
                <w:sz w:val="16"/>
                <w:szCs w:val="16"/>
                <w:lang w:val="es-PE" w:eastAsia="es-PE"/>
              </w:rPr>
              <w:t>- Informe</w:t>
            </w:r>
          </w:p>
        </w:tc>
        <w:tc>
          <w:tcPr>
            <w:tcW w:w="4053" w:type="dxa"/>
            <w:tcBorders>
              <w:left w:val="nil"/>
              <w:right w:val="nil"/>
            </w:tcBorders>
            <w:shd w:val="clear" w:color="auto" w:fill="auto"/>
          </w:tcPr>
          <w:p w:rsidR="003A5985" w:rsidRPr="00E60088" w:rsidRDefault="003A5985" w:rsidP="003A5985">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desarrollo de los procesos:</w:t>
            </w:r>
            <w:r w:rsidRPr="00E60088">
              <w:rPr>
                <w:rFonts w:ascii="Arial Narrow" w:hAnsi="Arial Narrow" w:cs="Arial"/>
                <w:sz w:val="16"/>
                <w:szCs w:val="16"/>
                <w:lang w:val="es-PE" w:eastAsia="es-PE"/>
              </w:rPr>
              <w:t xml:space="preserve"> Capacitación del departamento de formación</w:t>
            </w:r>
            <w:r>
              <w:rPr>
                <w:rFonts w:ascii="Arial Narrow" w:hAnsi="Arial Narrow" w:cs="Arial"/>
                <w:sz w:val="16"/>
                <w:szCs w:val="16"/>
                <w:lang w:val="es-PE" w:eastAsia="es-PE"/>
              </w:rPr>
              <w:t xml:space="preserve">, </w:t>
            </w:r>
            <w:r w:rsidRPr="00E60088">
              <w:rPr>
                <w:rFonts w:ascii="Arial Narrow" w:hAnsi="Arial Narrow" w:cs="Arial"/>
                <w:sz w:val="16"/>
                <w:szCs w:val="16"/>
                <w:lang w:val="es-PE" w:eastAsia="es-PE"/>
              </w:rPr>
              <w:t>Actualización de curr</w:t>
            </w:r>
            <w:r>
              <w:rPr>
                <w:rFonts w:ascii="Arial Narrow" w:hAnsi="Arial Narrow" w:cs="Arial"/>
                <w:sz w:val="16"/>
                <w:szCs w:val="16"/>
                <w:lang w:val="es-PE" w:eastAsia="es-PE"/>
              </w:rPr>
              <w:t>í</w:t>
            </w:r>
            <w:r w:rsidRPr="00E60088">
              <w:rPr>
                <w:rFonts w:ascii="Arial Narrow" w:hAnsi="Arial Narrow" w:cs="Arial"/>
                <w:sz w:val="16"/>
                <w:szCs w:val="16"/>
                <w:lang w:val="es-PE" w:eastAsia="es-PE"/>
              </w:rPr>
              <w:t>culas de educación técnica</w:t>
            </w:r>
            <w:r>
              <w:rPr>
                <w:rFonts w:ascii="Arial Narrow" w:hAnsi="Arial Narrow" w:cs="Arial"/>
                <w:sz w:val="16"/>
                <w:szCs w:val="16"/>
                <w:lang w:val="es-PE" w:eastAsia="es-PE"/>
              </w:rPr>
              <w:t xml:space="preserve"> y </w:t>
            </w:r>
            <w:r w:rsidRPr="00E60088">
              <w:rPr>
                <w:rFonts w:ascii="Arial Narrow" w:hAnsi="Arial Narrow" w:cs="Arial"/>
                <w:sz w:val="16"/>
                <w:szCs w:val="16"/>
                <w:lang w:val="es-PE" w:eastAsia="es-PE"/>
              </w:rPr>
              <w:t>Actualización de curr</w:t>
            </w:r>
            <w:r>
              <w:rPr>
                <w:rFonts w:ascii="Arial Narrow" w:hAnsi="Arial Narrow" w:cs="Arial"/>
                <w:sz w:val="16"/>
                <w:szCs w:val="16"/>
                <w:lang w:val="es-PE" w:eastAsia="es-PE"/>
              </w:rPr>
              <w:t>í</w:t>
            </w:r>
            <w:r w:rsidRPr="00E60088">
              <w:rPr>
                <w:rFonts w:ascii="Arial Narrow" w:hAnsi="Arial Narrow" w:cs="Arial"/>
                <w:sz w:val="16"/>
                <w:szCs w:val="16"/>
                <w:lang w:val="es-PE" w:eastAsia="es-PE"/>
              </w:rPr>
              <w:t>culas de educación técnica</w:t>
            </w:r>
            <w:r>
              <w:rPr>
                <w:rFonts w:ascii="Arial Narrow" w:hAnsi="Arial Narrow" w:cs="Arial"/>
                <w:sz w:val="16"/>
                <w:szCs w:val="16"/>
                <w:lang w:val="es-PE" w:eastAsia="es-PE"/>
              </w:rPr>
              <w:t>, deben estar finalizados para dar por concluido el macro proceso Gestión de Aseguramiento de la Calidad Educativa.</w:t>
            </w:r>
          </w:p>
        </w:tc>
        <w:tc>
          <w:tcPr>
            <w:tcW w:w="1843" w:type="dxa"/>
            <w:tcBorders>
              <w:left w:val="nil"/>
              <w:right w:val="nil"/>
            </w:tcBorders>
            <w:shd w:val="clear" w:color="auto" w:fill="auto"/>
          </w:tcPr>
          <w:p w:rsidR="003A5985" w:rsidRPr="00E60088" w:rsidRDefault="003A5985" w:rsidP="003A598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Departamento</w:t>
            </w:r>
            <w:r w:rsidRPr="00E60088">
              <w:rPr>
                <w:rFonts w:ascii="Arial Narrow" w:hAnsi="Arial Narrow" w:cs="Arial"/>
                <w:sz w:val="16"/>
                <w:szCs w:val="16"/>
                <w:lang w:val="es-PE" w:eastAsia="es-PE"/>
              </w:rPr>
              <w:t xml:space="preserve"> de Formación</w:t>
            </w:r>
          </w:p>
        </w:tc>
        <w:tc>
          <w:tcPr>
            <w:tcW w:w="1324" w:type="dxa"/>
            <w:tcBorders>
              <w:left w:val="nil"/>
              <w:right w:val="nil"/>
            </w:tcBorders>
            <w:shd w:val="clear" w:color="auto" w:fill="auto"/>
          </w:tcPr>
          <w:p w:rsidR="003A5985" w:rsidRPr="00E60088" w:rsidRDefault="003A5985" w:rsidP="003A5985">
            <w:pPr>
              <w:spacing w:after="0" w:line="240" w:lineRule="auto"/>
              <w:rPr>
                <w:rFonts w:ascii="Arial Narrow" w:hAnsi="Arial Narrow" w:cs="Arial"/>
                <w:sz w:val="16"/>
                <w:szCs w:val="16"/>
                <w:lang w:val="es-PE" w:eastAsia="es-PE"/>
              </w:rPr>
            </w:pPr>
            <w:r w:rsidRPr="00E60088">
              <w:rPr>
                <w:rFonts w:ascii="Arial Narrow" w:hAnsi="Arial Narrow" w:cs="Arial"/>
                <w:sz w:val="16"/>
                <w:szCs w:val="16"/>
                <w:lang w:val="es-PE" w:eastAsia="es-PE"/>
              </w:rPr>
              <w:t>Manual</w:t>
            </w:r>
          </w:p>
        </w:tc>
        <w:tc>
          <w:tcPr>
            <w:tcW w:w="831" w:type="dxa"/>
            <w:tcBorders>
              <w:left w:val="nil"/>
            </w:tcBorders>
            <w:shd w:val="clear" w:color="auto" w:fill="auto"/>
          </w:tcPr>
          <w:p w:rsidR="003A5985" w:rsidRPr="00E60088" w:rsidRDefault="003A5985" w:rsidP="003A5985">
            <w:pPr>
              <w:spacing w:after="0" w:line="240" w:lineRule="auto"/>
              <w:rPr>
                <w:rFonts w:ascii="Arial Narrow" w:hAnsi="Arial Narrow" w:cs="Arial"/>
                <w:sz w:val="16"/>
                <w:szCs w:val="16"/>
                <w:lang w:val="es-PE" w:eastAsia="es-PE"/>
              </w:rPr>
            </w:pPr>
            <w:r w:rsidRPr="00E60088">
              <w:rPr>
                <w:rFonts w:ascii="Arial Narrow" w:hAnsi="Arial Narrow" w:cs="Arial"/>
                <w:sz w:val="16"/>
                <w:szCs w:val="16"/>
                <w:lang w:val="es-PE" w:eastAsia="es-PE"/>
              </w:rPr>
              <w:t xml:space="preserve">1 </w:t>
            </w:r>
            <w:r>
              <w:rPr>
                <w:rFonts w:ascii="Arial Narrow" w:hAnsi="Arial Narrow" w:cs="Arial"/>
                <w:sz w:val="16"/>
                <w:szCs w:val="16"/>
                <w:lang w:val="es-PE" w:eastAsia="es-PE"/>
              </w:rPr>
              <w:t>minuto</w:t>
            </w:r>
          </w:p>
        </w:tc>
      </w:tr>
    </w:tbl>
    <w:p w:rsidR="003A5985" w:rsidRPr="003A5985" w:rsidRDefault="003A5985" w:rsidP="003A5985">
      <w:pPr>
        <w:pStyle w:val="Caption"/>
        <w:jc w:val="center"/>
        <w:rPr>
          <w:rFonts w:asciiTheme="majorHAnsi" w:hAnsiTheme="majorHAnsi"/>
          <w:sz w:val="16"/>
          <w:szCs w:val="16"/>
        </w:rPr>
      </w:pPr>
      <w:bookmarkStart w:id="291" w:name="_Toc266031725"/>
      <w:r w:rsidRPr="003A5985">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39</w:t>
      </w:r>
      <w:r w:rsidR="00C74554">
        <w:rPr>
          <w:rFonts w:asciiTheme="majorHAnsi" w:hAnsiTheme="majorHAnsi"/>
          <w:sz w:val="16"/>
          <w:szCs w:val="16"/>
        </w:rPr>
        <w:fldChar w:fldCharType="end"/>
      </w:r>
      <w:r w:rsidRPr="003A5985">
        <w:rPr>
          <w:rFonts w:asciiTheme="majorHAnsi" w:hAnsiTheme="majorHAnsi"/>
          <w:sz w:val="16"/>
          <w:szCs w:val="16"/>
        </w:rPr>
        <w:t xml:space="preserve">.- Caracterización del macro proceso " Gestión de Aseguramiento de </w:t>
      </w:r>
      <w:smartTag w:uri="urn:schemas-microsoft-com:office:smarttags" w:element="PersonName">
        <w:smartTagPr>
          <w:attr w:name="ProductID" w:val="la Calidad Educativa"/>
        </w:smartTagPr>
        <w:r w:rsidRPr="003A5985">
          <w:rPr>
            <w:rFonts w:asciiTheme="majorHAnsi" w:hAnsiTheme="majorHAnsi"/>
            <w:sz w:val="16"/>
            <w:szCs w:val="16"/>
          </w:rPr>
          <w:t>la Calidad Educativa</w:t>
        </w:r>
      </w:smartTag>
      <w:r w:rsidRPr="003A5985">
        <w:rPr>
          <w:rFonts w:asciiTheme="majorHAnsi" w:hAnsiTheme="majorHAnsi"/>
          <w:sz w:val="16"/>
          <w:szCs w:val="16"/>
        </w:rPr>
        <w:t>"</w:t>
      </w:r>
      <w:bookmarkEnd w:id="291"/>
    </w:p>
    <w:p w:rsidR="003A5985" w:rsidRPr="003A5985" w:rsidRDefault="003A5985" w:rsidP="003A5985">
      <w:pPr>
        <w:pStyle w:val="Caption"/>
        <w:jc w:val="center"/>
        <w:rPr>
          <w:rFonts w:asciiTheme="majorHAnsi" w:hAnsiTheme="majorHAnsi"/>
          <w:sz w:val="16"/>
          <w:szCs w:val="16"/>
        </w:rPr>
      </w:pPr>
      <w:r w:rsidRPr="003A5985">
        <w:rPr>
          <w:rFonts w:asciiTheme="majorHAnsi" w:hAnsiTheme="majorHAnsi"/>
          <w:sz w:val="16"/>
          <w:szCs w:val="16"/>
        </w:rPr>
        <w:t>Fuente: Elaboración Propia</w:t>
      </w:r>
    </w:p>
    <w:p w:rsidR="000455C0" w:rsidRDefault="000455C0" w:rsidP="00F27EA7">
      <w:pPr>
        <w:pStyle w:val="Caption"/>
        <w:jc w:val="center"/>
        <w:rPr>
          <w:rFonts w:asciiTheme="majorHAnsi" w:hAnsiTheme="majorHAnsi"/>
          <w:sz w:val="16"/>
          <w:szCs w:val="16"/>
        </w:rPr>
      </w:pPr>
    </w:p>
    <w:p w:rsidR="003A5985" w:rsidRDefault="003A5985" w:rsidP="003A5985">
      <w:pPr>
        <w:rPr>
          <w:lang w:val="es-PE" w:eastAsia="es-ES" w:bidi="ar-SA"/>
        </w:rPr>
      </w:pPr>
    </w:p>
    <w:p w:rsidR="003A5985" w:rsidRDefault="003A5985" w:rsidP="003A5985">
      <w:pPr>
        <w:rPr>
          <w:lang w:val="es-PE" w:eastAsia="es-ES" w:bidi="ar-SA"/>
        </w:rPr>
        <w:sectPr w:rsidR="003A5985" w:rsidSect="003A5985">
          <w:footerReference w:type="default" r:id="rId76"/>
          <w:pgSz w:w="16839" w:h="11907" w:orient="landscape" w:code="9"/>
          <w:pgMar w:top="1701" w:right="1417" w:bottom="1701" w:left="1417" w:header="708" w:footer="708" w:gutter="0"/>
          <w:cols w:space="708"/>
          <w:docGrid w:linePitch="360"/>
        </w:sectPr>
      </w:pPr>
    </w:p>
    <w:p w:rsidR="003A5985" w:rsidRPr="003A5985" w:rsidRDefault="003A5985" w:rsidP="003A5985">
      <w:pPr>
        <w:pStyle w:val="Heading3"/>
        <w:numPr>
          <w:ilvl w:val="3"/>
          <w:numId w:val="1"/>
        </w:numPr>
        <w:spacing w:after="240"/>
        <w:rPr>
          <w:smallCaps w:val="0"/>
          <w:sz w:val="24"/>
          <w:szCs w:val="24"/>
        </w:rPr>
      </w:pPr>
      <w:bookmarkStart w:id="292" w:name="_Toc266033416"/>
      <w:r w:rsidRPr="003A5985">
        <w:rPr>
          <w:smallCaps w:val="0"/>
          <w:sz w:val="24"/>
          <w:szCs w:val="24"/>
        </w:rPr>
        <w:t>PROCESO: Acompañamiento del Departamento de Formación</w:t>
      </w:r>
      <w:bookmarkEnd w:id="292"/>
    </w:p>
    <w:p w:rsidR="003A5985" w:rsidRDefault="003A5985" w:rsidP="008900E3">
      <w:pPr>
        <w:spacing w:after="0" w:line="360" w:lineRule="auto"/>
        <w:jc w:val="both"/>
        <w:rPr>
          <w:sz w:val="24"/>
          <w:szCs w:val="24"/>
        </w:rPr>
      </w:pPr>
      <w:r w:rsidRPr="00681D9D">
        <w:rPr>
          <w:sz w:val="24"/>
          <w:szCs w:val="24"/>
        </w:rPr>
        <w:t>El presente</w:t>
      </w:r>
      <w:r>
        <w:rPr>
          <w:sz w:val="24"/>
          <w:szCs w:val="24"/>
        </w:rPr>
        <w:t xml:space="preserve"> proceso describe la labor realizada por el Equipo Pedagógico d</w:t>
      </w:r>
      <w:r w:rsidRPr="00681D9D">
        <w:rPr>
          <w:sz w:val="24"/>
          <w:szCs w:val="24"/>
        </w:rPr>
        <w:t>el De</w:t>
      </w:r>
      <w:r>
        <w:rPr>
          <w:sz w:val="24"/>
          <w:szCs w:val="24"/>
        </w:rPr>
        <w:t xml:space="preserve">partamento de Formación para asegurar </w:t>
      </w:r>
      <w:r w:rsidRPr="00681D9D">
        <w:rPr>
          <w:sz w:val="24"/>
          <w:szCs w:val="24"/>
        </w:rPr>
        <w:t>la calidad de enseñanza de los docentes en los diversos centros educativos</w:t>
      </w:r>
      <w:r>
        <w:rPr>
          <w:sz w:val="24"/>
          <w:szCs w:val="24"/>
        </w:rPr>
        <w:t xml:space="preserve"> Fe y Alegría</w:t>
      </w:r>
      <w:r w:rsidRPr="00681D9D">
        <w:rPr>
          <w:sz w:val="24"/>
          <w:szCs w:val="24"/>
        </w:rPr>
        <w:t xml:space="preserve">. Este proceso de acompañamiento a diferencia de los otros </w:t>
      </w:r>
      <w:r>
        <w:rPr>
          <w:sz w:val="24"/>
          <w:szCs w:val="24"/>
        </w:rPr>
        <w:t>procesos de acompañamiento del área de Técnica y Pastoral,</w:t>
      </w:r>
      <w:r w:rsidRPr="00681D9D">
        <w:rPr>
          <w:sz w:val="24"/>
          <w:szCs w:val="24"/>
        </w:rPr>
        <w:t xml:space="preserve"> se enfoca en el monitoreo y capacitación continua de los docentes en temas relacionados a la metodología de enseñanza </w:t>
      </w:r>
      <w:r>
        <w:rPr>
          <w:sz w:val="24"/>
          <w:szCs w:val="24"/>
        </w:rPr>
        <w:t xml:space="preserve">bajo </w:t>
      </w:r>
      <w:r w:rsidRPr="00681D9D">
        <w:rPr>
          <w:sz w:val="24"/>
          <w:szCs w:val="24"/>
        </w:rPr>
        <w:t xml:space="preserve">los objetivos de la organización. Asimismo, se aprovecha este espacio para despejar sus dudas y </w:t>
      </w:r>
      <w:r>
        <w:rPr>
          <w:sz w:val="24"/>
          <w:szCs w:val="24"/>
        </w:rPr>
        <w:t>ejecutar los talleres de capacitación a los cuales el centro educativo no haya asistido</w:t>
      </w:r>
      <w:r w:rsidRPr="00681D9D">
        <w:rPr>
          <w:sz w:val="24"/>
          <w:szCs w:val="24"/>
        </w:rPr>
        <w:t>.</w:t>
      </w:r>
    </w:p>
    <w:p w:rsidR="003A5985" w:rsidRDefault="003A5985" w:rsidP="003A5985">
      <w:pPr>
        <w:spacing w:after="0" w:line="240" w:lineRule="auto"/>
        <w:jc w:val="both"/>
        <w:rPr>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36"/>
        <w:gridCol w:w="2177"/>
        <w:gridCol w:w="2161"/>
        <w:gridCol w:w="2147"/>
      </w:tblGrid>
      <w:tr w:rsidR="003A5985" w:rsidRPr="003B7F34" w:rsidTr="00733569">
        <w:trPr>
          <w:trHeight w:val="699"/>
          <w:tblHeader/>
        </w:trPr>
        <w:tc>
          <w:tcPr>
            <w:tcW w:w="9005" w:type="dxa"/>
            <w:gridSpan w:val="4"/>
            <w:shd w:val="clear" w:color="auto" w:fill="000000"/>
            <w:vAlign w:val="center"/>
          </w:tcPr>
          <w:p w:rsidR="003A5985" w:rsidRDefault="003A5985" w:rsidP="00733569">
            <w:pPr>
              <w:autoSpaceDE w:val="0"/>
              <w:autoSpaceDN w:val="0"/>
              <w:adjustRightInd w:val="0"/>
              <w:spacing w:after="0" w:line="240" w:lineRule="auto"/>
              <w:jc w:val="center"/>
              <w:rPr>
                <w:rFonts w:ascii="Arial Narrow" w:hAnsi="Arial Narrow"/>
                <w:b/>
                <w:color w:val="FFFFFF"/>
                <w:sz w:val="28"/>
                <w:szCs w:val="28"/>
              </w:rPr>
            </w:pPr>
            <w:r w:rsidRPr="00BE279E">
              <w:rPr>
                <w:rFonts w:ascii="Arial Narrow" w:hAnsi="Arial Narrow"/>
                <w:b/>
                <w:color w:val="FFFFFF"/>
                <w:sz w:val="28"/>
                <w:szCs w:val="28"/>
              </w:rPr>
              <w:t>MACRO PROCESO: Gestión de Aseguramiento de la Calidad Educativa</w:t>
            </w:r>
          </w:p>
          <w:p w:rsidR="003A5985" w:rsidRPr="003B7F34" w:rsidRDefault="003A5985" w:rsidP="00733569">
            <w:pPr>
              <w:autoSpaceDE w:val="0"/>
              <w:autoSpaceDN w:val="0"/>
              <w:adjustRightInd w:val="0"/>
              <w:spacing w:after="0" w:line="240" w:lineRule="auto"/>
              <w:jc w:val="center"/>
              <w:rPr>
                <w:rFonts w:ascii="Arial Narrow" w:hAnsi="Arial Narrow" w:cs="Arial"/>
                <w:b/>
                <w:bCs/>
                <w:color w:val="FFFFFF"/>
                <w:sz w:val="28"/>
                <w:szCs w:val="28"/>
              </w:rPr>
            </w:pPr>
            <w:r w:rsidRPr="003B7F34">
              <w:rPr>
                <w:rFonts w:ascii="Arial Narrow" w:hAnsi="Arial Narrow"/>
                <w:b/>
                <w:color w:val="FFFFFF"/>
                <w:sz w:val="28"/>
                <w:szCs w:val="28"/>
              </w:rPr>
              <w:t>Proceso “</w:t>
            </w:r>
            <w:r w:rsidRPr="00DF0671">
              <w:rPr>
                <w:rFonts w:ascii="Arial Narrow" w:hAnsi="Arial Narrow"/>
                <w:b/>
                <w:color w:val="FFFFFF"/>
                <w:sz w:val="28"/>
                <w:szCs w:val="28"/>
              </w:rPr>
              <w:t>Acompañamiento del Departamento de Formación</w:t>
            </w:r>
            <w:r w:rsidRPr="003B7F34">
              <w:rPr>
                <w:rFonts w:ascii="Arial Narrow" w:hAnsi="Arial Narrow"/>
                <w:b/>
                <w:color w:val="FFFFFF"/>
                <w:sz w:val="28"/>
                <w:szCs w:val="28"/>
              </w:rPr>
              <w:t>”</w:t>
            </w:r>
          </w:p>
        </w:tc>
      </w:tr>
      <w:tr w:rsidR="003A5985" w:rsidRPr="003B7F34" w:rsidTr="00733569">
        <w:tc>
          <w:tcPr>
            <w:tcW w:w="2271" w:type="dxa"/>
            <w:shd w:val="clear" w:color="auto" w:fill="BFBFBF"/>
            <w:vAlign w:val="center"/>
          </w:tcPr>
          <w:p w:rsidR="003A5985" w:rsidRPr="003B7F34" w:rsidRDefault="003A5985" w:rsidP="00733569">
            <w:pPr>
              <w:spacing w:after="0" w:line="240" w:lineRule="auto"/>
              <w:jc w:val="center"/>
              <w:rPr>
                <w:rFonts w:ascii="Arial Narrow" w:hAnsi="Arial Narrow"/>
                <w:b/>
                <w:sz w:val="24"/>
                <w:szCs w:val="24"/>
              </w:rPr>
            </w:pPr>
            <w:r w:rsidRPr="003B7F34">
              <w:rPr>
                <w:rFonts w:ascii="Arial Narrow" w:hAnsi="Arial Narrow"/>
                <w:b/>
                <w:sz w:val="24"/>
                <w:szCs w:val="24"/>
              </w:rPr>
              <w:t>PROPÓSITO</w:t>
            </w:r>
          </w:p>
        </w:tc>
        <w:tc>
          <w:tcPr>
            <w:tcW w:w="6734" w:type="dxa"/>
            <w:gridSpan w:val="3"/>
          </w:tcPr>
          <w:p w:rsidR="003A5985" w:rsidRDefault="003A5985" w:rsidP="00733569">
            <w:pPr>
              <w:spacing w:after="0" w:line="240" w:lineRule="auto"/>
              <w:jc w:val="both"/>
              <w:rPr>
                <w:rFonts w:ascii="Arial Narrow" w:hAnsi="Arial Narrow"/>
                <w:sz w:val="24"/>
                <w:szCs w:val="24"/>
              </w:rPr>
            </w:pPr>
            <w:r>
              <w:rPr>
                <w:rFonts w:ascii="Arial Narrow" w:hAnsi="Arial Narrow"/>
                <w:sz w:val="24"/>
                <w:szCs w:val="24"/>
              </w:rPr>
              <w:t>El siguiente proceso tiene como propósito el cumplimiento del  siguiente objetivo:</w:t>
            </w:r>
          </w:p>
          <w:p w:rsidR="003A5985" w:rsidRPr="00DF0671" w:rsidRDefault="003A5985" w:rsidP="00733569">
            <w:pPr>
              <w:spacing w:after="0" w:line="240" w:lineRule="auto"/>
              <w:jc w:val="both"/>
              <w:rPr>
                <w:rFonts w:ascii="Arial Narrow" w:hAnsi="Arial Narrow"/>
                <w:sz w:val="24"/>
                <w:szCs w:val="24"/>
              </w:rPr>
            </w:pPr>
            <w:r>
              <w:rPr>
                <w:rFonts w:ascii="Arial Narrow" w:hAnsi="Arial Narrow"/>
                <w:sz w:val="24"/>
                <w:szCs w:val="24"/>
              </w:rPr>
              <w:t>OSE 2: Comprometer a todos los miembros de la comunidad educativa con su desarrollo integral para responder al desafío de una educación de calidad, desde la mística y propuesta de FYA</w:t>
            </w:r>
          </w:p>
        </w:tc>
      </w:tr>
      <w:tr w:rsidR="003A5985" w:rsidRPr="003B7F34" w:rsidTr="00733569">
        <w:tc>
          <w:tcPr>
            <w:tcW w:w="2271" w:type="dxa"/>
            <w:shd w:val="clear" w:color="auto" w:fill="BFBFBF"/>
            <w:vAlign w:val="center"/>
          </w:tcPr>
          <w:p w:rsidR="003A5985" w:rsidRPr="003B7F34" w:rsidRDefault="003A5985" w:rsidP="00733569">
            <w:pPr>
              <w:spacing w:after="0" w:line="240" w:lineRule="auto"/>
              <w:jc w:val="center"/>
              <w:rPr>
                <w:rFonts w:ascii="Arial Narrow" w:hAnsi="Arial Narrow"/>
                <w:b/>
                <w:sz w:val="24"/>
                <w:szCs w:val="24"/>
              </w:rPr>
            </w:pPr>
            <w:r w:rsidRPr="003B7F34">
              <w:rPr>
                <w:rFonts w:ascii="Arial Narrow" w:hAnsi="Arial Narrow"/>
                <w:b/>
                <w:sz w:val="24"/>
                <w:szCs w:val="24"/>
              </w:rPr>
              <w:t>RESPONSABLE</w:t>
            </w:r>
          </w:p>
        </w:tc>
        <w:tc>
          <w:tcPr>
            <w:tcW w:w="2246" w:type="dxa"/>
            <w:vAlign w:val="center"/>
          </w:tcPr>
          <w:p w:rsidR="003A5985" w:rsidRPr="008D3F0F" w:rsidRDefault="003A5985" w:rsidP="00733569">
            <w:pPr>
              <w:spacing w:after="0" w:line="240" w:lineRule="auto"/>
              <w:rPr>
                <w:rFonts w:ascii="Arial Narrow" w:hAnsi="Arial Narrow"/>
                <w:sz w:val="24"/>
                <w:szCs w:val="24"/>
              </w:rPr>
            </w:pPr>
            <w:r w:rsidRPr="008D3F0F">
              <w:rPr>
                <w:rFonts w:ascii="Arial Narrow" w:hAnsi="Arial Narrow"/>
                <w:sz w:val="24"/>
                <w:szCs w:val="24"/>
              </w:rPr>
              <w:t>Director del Departamento de Formación</w:t>
            </w:r>
          </w:p>
        </w:tc>
        <w:tc>
          <w:tcPr>
            <w:tcW w:w="2245" w:type="dxa"/>
            <w:shd w:val="clear" w:color="auto" w:fill="D9D9D9"/>
            <w:vAlign w:val="center"/>
          </w:tcPr>
          <w:p w:rsidR="003A5985" w:rsidRPr="003B7F34" w:rsidRDefault="003A5985" w:rsidP="00733569">
            <w:pPr>
              <w:spacing w:after="0"/>
              <w:jc w:val="center"/>
              <w:rPr>
                <w:rFonts w:ascii="Arial Narrow" w:hAnsi="Arial Narrow"/>
                <w:b/>
                <w:sz w:val="24"/>
                <w:szCs w:val="24"/>
              </w:rPr>
            </w:pPr>
            <w:r w:rsidRPr="003B7F34">
              <w:rPr>
                <w:rFonts w:ascii="Arial Narrow" w:hAnsi="Arial Narrow"/>
                <w:b/>
                <w:sz w:val="24"/>
                <w:szCs w:val="24"/>
              </w:rPr>
              <w:t>BASE LEGAL</w:t>
            </w:r>
          </w:p>
        </w:tc>
        <w:tc>
          <w:tcPr>
            <w:tcW w:w="2243" w:type="dxa"/>
          </w:tcPr>
          <w:p w:rsidR="003A5985" w:rsidRPr="003B7F34" w:rsidRDefault="003A5985" w:rsidP="00733569">
            <w:pPr>
              <w:spacing w:after="0"/>
              <w:rPr>
                <w:rFonts w:ascii="Arial Narrow" w:hAnsi="Arial Narrow"/>
                <w:sz w:val="24"/>
                <w:szCs w:val="24"/>
              </w:rPr>
            </w:pPr>
            <w:r w:rsidRPr="003B7F34">
              <w:rPr>
                <w:rFonts w:ascii="Arial Narrow" w:hAnsi="Arial Narrow"/>
                <w:sz w:val="24"/>
                <w:szCs w:val="24"/>
              </w:rPr>
              <w:t>No Aplica</w:t>
            </w:r>
          </w:p>
        </w:tc>
      </w:tr>
      <w:tr w:rsidR="003A5985" w:rsidRPr="003B7F34" w:rsidTr="00733569">
        <w:tc>
          <w:tcPr>
            <w:tcW w:w="2271" w:type="dxa"/>
            <w:shd w:val="clear" w:color="auto" w:fill="BFBFBF"/>
            <w:vAlign w:val="center"/>
          </w:tcPr>
          <w:p w:rsidR="003A5985" w:rsidRPr="003B7F34" w:rsidRDefault="003A5985" w:rsidP="00733569">
            <w:pPr>
              <w:spacing w:after="0" w:line="240" w:lineRule="auto"/>
              <w:jc w:val="center"/>
              <w:rPr>
                <w:rFonts w:ascii="Arial Narrow" w:hAnsi="Arial Narrow"/>
                <w:b/>
                <w:sz w:val="24"/>
                <w:szCs w:val="24"/>
              </w:rPr>
            </w:pPr>
            <w:r w:rsidRPr="003B7F34">
              <w:rPr>
                <w:rFonts w:ascii="Arial Narrow" w:hAnsi="Arial Narrow"/>
                <w:b/>
                <w:sz w:val="24"/>
                <w:szCs w:val="24"/>
              </w:rPr>
              <w:t>ACTORES DEL PROCESO</w:t>
            </w:r>
          </w:p>
        </w:tc>
        <w:tc>
          <w:tcPr>
            <w:tcW w:w="6734" w:type="dxa"/>
            <w:gridSpan w:val="3"/>
          </w:tcPr>
          <w:p w:rsidR="003A5985" w:rsidRPr="00691CF1" w:rsidRDefault="003A5985" w:rsidP="00733569">
            <w:pPr>
              <w:spacing w:after="0" w:line="240" w:lineRule="auto"/>
              <w:jc w:val="both"/>
              <w:rPr>
                <w:rFonts w:ascii="Arial Narrow" w:hAnsi="Arial Narrow"/>
                <w:sz w:val="24"/>
                <w:szCs w:val="24"/>
              </w:rPr>
            </w:pPr>
            <w:r w:rsidRPr="00691CF1">
              <w:rPr>
                <w:rFonts w:ascii="Arial Narrow" w:hAnsi="Arial Narrow"/>
                <w:sz w:val="24"/>
                <w:szCs w:val="24"/>
                <w:u w:val="single"/>
              </w:rPr>
              <w:t xml:space="preserve">Director del Departamento </w:t>
            </w:r>
            <w:r>
              <w:rPr>
                <w:rFonts w:ascii="Arial Narrow" w:hAnsi="Arial Narrow"/>
                <w:sz w:val="24"/>
                <w:szCs w:val="24"/>
                <w:u w:val="single"/>
              </w:rPr>
              <w:t xml:space="preserve">de </w:t>
            </w:r>
            <w:r w:rsidRPr="00691CF1">
              <w:rPr>
                <w:rFonts w:ascii="Arial Narrow" w:hAnsi="Arial Narrow"/>
                <w:sz w:val="24"/>
                <w:szCs w:val="24"/>
                <w:u w:val="single"/>
              </w:rPr>
              <w:t>Formación</w:t>
            </w:r>
            <w:r w:rsidRPr="00691CF1">
              <w:rPr>
                <w:rFonts w:ascii="Arial Narrow" w:hAnsi="Arial Narrow"/>
                <w:sz w:val="24"/>
                <w:szCs w:val="24"/>
              </w:rPr>
              <w:t>.- Persona contratada por la oficina central de Fe y Alegría Perú, encargada de la dirección de las áreas de Técnica, Pastoral y Pedagogía y la elaboración del plan operativo anual del Departamento de Formación.</w:t>
            </w:r>
          </w:p>
          <w:p w:rsidR="003A5985" w:rsidRPr="00691CF1" w:rsidRDefault="003A5985" w:rsidP="00733569">
            <w:pPr>
              <w:spacing w:after="0" w:line="240" w:lineRule="auto"/>
              <w:jc w:val="both"/>
              <w:rPr>
                <w:rFonts w:ascii="Arial Narrow" w:hAnsi="Arial Narrow"/>
                <w:sz w:val="24"/>
                <w:szCs w:val="24"/>
              </w:rPr>
            </w:pPr>
          </w:p>
          <w:p w:rsidR="003A5985" w:rsidRPr="00EC681D" w:rsidRDefault="003A5985" w:rsidP="00733569">
            <w:pPr>
              <w:spacing w:after="0" w:line="240" w:lineRule="auto"/>
              <w:jc w:val="both"/>
              <w:rPr>
                <w:rFonts w:ascii="Arial Narrow" w:hAnsi="Arial Narrow" w:cs="Arial"/>
                <w:bCs/>
                <w:sz w:val="24"/>
                <w:szCs w:val="24"/>
              </w:rPr>
            </w:pPr>
            <w:r w:rsidRPr="00691CF1">
              <w:rPr>
                <w:rFonts w:ascii="Arial Narrow" w:hAnsi="Arial Narrow"/>
                <w:sz w:val="24"/>
                <w:szCs w:val="24"/>
                <w:u w:val="single"/>
              </w:rPr>
              <w:t>Equipo Pedagógico</w:t>
            </w:r>
            <w:r w:rsidRPr="000D12A6">
              <w:rPr>
                <w:rFonts w:ascii="Arial Narrow" w:hAnsi="Arial Narrow"/>
                <w:sz w:val="24"/>
                <w:szCs w:val="24"/>
              </w:rPr>
              <w:t>.- Docentes contratados</w:t>
            </w:r>
            <w:r>
              <w:rPr>
                <w:rFonts w:ascii="Arial Narrow" w:hAnsi="Arial Narrow"/>
                <w:sz w:val="24"/>
                <w:szCs w:val="24"/>
              </w:rPr>
              <w:t xml:space="preserve"> </w:t>
            </w:r>
            <w:r w:rsidRPr="00691CF1">
              <w:rPr>
                <w:rFonts w:ascii="Arial Narrow" w:hAnsi="Arial Narrow"/>
                <w:sz w:val="24"/>
                <w:szCs w:val="24"/>
              </w:rPr>
              <w:t>por la oficina central de Fe y Alegría Perú para el Departamento Formación, encargados de realizar el acompañamiento y capacitación a los docentes de los centros educativos Fe y Alegría Perú.</w:t>
            </w:r>
          </w:p>
        </w:tc>
      </w:tr>
      <w:tr w:rsidR="003A5985" w:rsidRPr="003B7F34" w:rsidTr="00733569">
        <w:tc>
          <w:tcPr>
            <w:tcW w:w="2271" w:type="dxa"/>
            <w:shd w:val="clear" w:color="auto" w:fill="BFBFBF"/>
            <w:vAlign w:val="center"/>
          </w:tcPr>
          <w:p w:rsidR="003A5985" w:rsidRPr="003B7F34" w:rsidRDefault="003A5985" w:rsidP="00733569">
            <w:pPr>
              <w:spacing w:after="0" w:line="240" w:lineRule="auto"/>
              <w:jc w:val="center"/>
              <w:rPr>
                <w:rFonts w:ascii="Arial Narrow" w:hAnsi="Arial Narrow"/>
                <w:b/>
                <w:sz w:val="24"/>
                <w:szCs w:val="24"/>
              </w:rPr>
            </w:pPr>
            <w:r w:rsidRPr="003B7F34">
              <w:rPr>
                <w:rFonts w:ascii="Arial Narrow" w:hAnsi="Arial Narrow"/>
                <w:b/>
                <w:sz w:val="24"/>
                <w:szCs w:val="24"/>
              </w:rPr>
              <w:t>CLIENTES INTERNOS</w:t>
            </w:r>
          </w:p>
        </w:tc>
        <w:tc>
          <w:tcPr>
            <w:tcW w:w="2246" w:type="dxa"/>
          </w:tcPr>
          <w:p w:rsidR="003A5985" w:rsidRPr="00BC4F03" w:rsidRDefault="003A5985" w:rsidP="00733569">
            <w:pPr>
              <w:jc w:val="center"/>
              <w:rPr>
                <w:rFonts w:ascii="Arial Narrow" w:hAnsi="Arial Narrow"/>
                <w:sz w:val="24"/>
                <w:szCs w:val="24"/>
              </w:rPr>
            </w:pPr>
            <w:r w:rsidRPr="00BC4F03">
              <w:rPr>
                <w:rFonts w:ascii="Arial Narrow" w:hAnsi="Arial Narrow"/>
                <w:sz w:val="24"/>
                <w:szCs w:val="24"/>
              </w:rPr>
              <w:t>No Aplica</w:t>
            </w:r>
          </w:p>
        </w:tc>
        <w:tc>
          <w:tcPr>
            <w:tcW w:w="2245" w:type="dxa"/>
            <w:shd w:val="clear" w:color="auto" w:fill="D9D9D9"/>
            <w:vAlign w:val="center"/>
          </w:tcPr>
          <w:p w:rsidR="003A5985" w:rsidRPr="003B7F34" w:rsidRDefault="003A5985" w:rsidP="00733569">
            <w:pPr>
              <w:spacing w:after="0"/>
              <w:jc w:val="center"/>
              <w:rPr>
                <w:rFonts w:ascii="Arial Narrow" w:hAnsi="Arial Narrow"/>
                <w:b/>
                <w:sz w:val="24"/>
                <w:szCs w:val="24"/>
              </w:rPr>
            </w:pPr>
            <w:r w:rsidRPr="003B7F34">
              <w:rPr>
                <w:rFonts w:ascii="Arial Narrow" w:hAnsi="Arial Narrow"/>
                <w:b/>
                <w:sz w:val="24"/>
                <w:szCs w:val="24"/>
              </w:rPr>
              <w:t>CLIENTES EXTERNOS</w:t>
            </w:r>
          </w:p>
        </w:tc>
        <w:tc>
          <w:tcPr>
            <w:tcW w:w="2243" w:type="dxa"/>
          </w:tcPr>
          <w:p w:rsidR="003A5985" w:rsidRPr="00BC4F03" w:rsidRDefault="003A5985" w:rsidP="00733569">
            <w:pPr>
              <w:spacing w:after="0" w:line="240" w:lineRule="auto"/>
              <w:rPr>
                <w:rFonts w:ascii="Arial Narrow" w:hAnsi="Arial Narrow"/>
                <w:sz w:val="24"/>
                <w:szCs w:val="24"/>
              </w:rPr>
            </w:pPr>
            <w:r w:rsidRPr="008E001B">
              <w:rPr>
                <w:rFonts w:ascii="Arial Narrow" w:hAnsi="Arial Narrow"/>
                <w:sz w:val="24"/>
                <w:szCs w:val="24"/>
              </w:rPr>
              <w:t>Docentes</w:t>
            </w:r>
            <w:r>
              <w:rPr>
                <w:rFonts w:ascii="Arial Narrow" w:hAnsi="Arial Narrow"/>
                <w:sz w:val="24"/>
                <w:szCs w:val="24"/>
              </w:rPr>
              <w:t xml:space="preserve"> de centros educativos Fe y Alegría</w:t>
            </w:r>
          </w:p>
        </w:tc>
      </w:tr>
      <w:tr w:rsidR="003A5985" w:rsidRPr="003B7F34" w:rsidTr="00733569">
        <w:tc>
          <w:tcPr>
            <w:tcW w:w="2271" w:type="dxa"/>
            <w:shd w:val="clear" w:color="auto" w:fill="BFBFBF"/>
            <w:vAlign w:val="center"/>
          </w:tcPr>
          <w:p w:rsidR="003A5985" w:rsidRPr="003B7F34" w:rsidRDefault="003A5985" w:rsidP="00733569">
            <w:pPr>
              <w:spacing w:after="0" w:line="240" w:lineRule="auto"/>
              <w:jc w:val="center"/>
              <w:rPr>
                <w:rFonts w:ascii="Arial Narrow" w:hAnsi="Arial Narrow"/>
                <w:b/>
                <w:sz w:val="24"/>
                <w:szCs w:val="24"/>
              </w:rPr>
            </w:pPr>
            <w:r w:rsidRPr="003B7F34">
              <w:rPr>
                <w:rFonts w:ascii="Arial Narrow" w:hAnsi="Arial Narrow"/>
                <w:b/>
                <w:sz w:val="24"/>
                <w:szCs w:val="24"/>
              </w:rPr>
              <w:t>ALCANCE</w:t>
            </w:r>
          </w:p>
        </w:tc>
        <w:tc>
          <w:tcPr>
            <w:tcW w:w="6734" w:type="dxa"/>
            <w:gridSpan w:val="3"/>
          </w:tcPr>
          <w:p w:rsidR="003A5985" w:rsidRPr="00DF0671" w:rsidRDefault="003A5985" w:rsidP="00733569">
            <w:pPr>
              <w:spacing w:after="0" w:line="240" w:lineRule="auto"/>
              <w:jc w:val="both"/>
              <w:rPr>
                <w:rFonts w:ascii="Arial Narrow" w:hAnsi="Arial Narrow"/>
                <w:sz w:val="24"/>
                <w:szCs w:val="24"/>
              </w:rPr>
            </w:pPr>
            <w:r w:rsidRPr="00DF0671">
              <w:rPr>
                <w:rFonts w:ascii="Arial Narrow" w:hAnsi="Arial Narrow"/>
                <w:sz w:val="24"/>
                <w:szCs w:val="24"/>
              </w:rPr>
              <w:t>El alcance del presente proceso consiste en las etapas de planificación,</w:t>
            </w:r>
            <w:r>
              <w:rPr>
                <w:rFonts w:ascii="Arial Narrow" w:hAnsi="Arial Narrow"/>
                <w:sz w:val="24"/>
                <w:szCs w:val="24"/>
              </w:rPr>
              <w:t xml:space="preserve"> preparación y</w:t>
            </w:r>
            <w:r w:rsidRPr="00DF0671">
              <w:rPr>
                <w:rFonts w:ascii="Arial Narrow" w:hAnsi="Arial Narrow"/>
                <w:sz w:val="24"/>
                <w:szCs w:val="24"/>
              </w:rPr>
              <w:t xml:space="preserve"> </w:t>
            </w:r>
            <w:r>
              <w:rPr>
                <w:rFonts w:ascii="Arial Narrow" w:hAnsi="Arial Narrow"/>
                <w:sz w:val="24"/>
                <w:szCs w:val="24"/>
              </w:rPr>
              <w:t xml:space="preserve">acompañamiento </w:t>
            </w:r>
            <w:r w:rsidRPr="00DF0671">
              <w:rPr>
                <w:rFonts w:ascii="Arial Narrow" w:hAnsi="Arial Narrow"/>
                <w:sz w:val="24"/>
                <w:szCs w:val="24"/>
              </w:rPr>
              <w:t xml:space="preserve">realizadas por el </w:t>
            </w:r>
            <w:r>
              <w:rPr>
                <w:rFonts w:ascii="Arial Narrow" w:hAnsi="Arial Narrow"/>
                <w:sz w:val="24"/>
                <w:szCs w:val="24"/>
              </w:rPr>
              <w:t xml:space="preserve">Equipo Pedagógico del </w:t>
            </w:r>
            <w:r w:rsidRPr="00DF0671">
              <w:rPr>
                <w:rFonts w:ascii="Arial Narrow" w:hAnsi="Arial Narrow"/>
                <w:sz w:val="24"/>
                <w:szCs w:val="24"/>
              </w:rPr>
              <w:t>Departamento de Formación.</w:t>
            </w:r>
          </w:p>
          <w:p w:rsidR="003A5985" w:rsidRPr="00DF0671" w:rsidRDefault="003A5985" w:rsidP="00733569">
            <w:pPr>
              <w:spacing w:after="0" w:line="240" w:lineRule="auto"/>
              <w:jc w:val="both"/>
              <w:rPr>
                <w:rFonts w:ascii="Arial Narrow" w:hAnsi="Arial Narrow"/>
                <w:sz w:val="24"/>
                <w:szCs w:val="24"/>
              </w:rPr>
            </w:pPr>
            <w:r w:rsidRPr="00DF0671">
              <w:rPr>
                <w:rFonts w:ascii="Arial Narrow" w:hAnsi="Arial Narrow"/>
                <w:sz w:val="24"/>
                <w:szCs w:val="24"/>
              </w:rPr>
              <w:t xml:space="preserve">Este </w:t>
            </w:r>
            <w:r>
              <w:rPr>
                <w:rFonts w:ascii="Arial Narrow" w:hAnsi="Arial Narrow"/>
                <w:sz w:val="24"/>
                <w:szCs w:val="24"/>
              </w:rPr>
              <w:t xml:space="preserve">proceso no </w:t>
            </w:r>
            <w:r w:rsidRPr="00DF0671">
              <w:rPr>
                <w:rFonts w:ascii="Arial Narrow" w:hAnsi="Arial Narrow"/>
                <w:sz w:val="24"/>
                <w:szCs w:val="24"/>
              </w:rPr>
              <w:t>detall</w:t>
            </w:r>
            <w:r>
              <w:rPr>
                <w:rFonts w:ascii="Arial Narrow" w:hAnsi="Arial Narrow"/>
                <w:sz w:val="24"/>
                <w:szCs w:val="24"/>
              </w:rPr>
              <w:t>ará</w:t>
            </w:r>
            <w:r w:rsidRPr="00DF0671">
              <w:rPr>
                <w:rFonts w:ascii="Arial Narrow" w:hAnsi="Arial Narrow"/>
                <w:sz w:val="24"/>
                <w:szCs w:val="24"/>
              </w:rPr>
              <w:t xml:space="preserve"> las actividades de acompañamiento realizadas en el Centro Educativo, solo se hará referencia a las interacciones con los actores del mismo.</w:t>
            </w:r>
          </w:p>
        </w:tc>
      </w:tr>
      <w:tr w:rsidR="003A5985" w:rsidRPr="003B7F34" w:rsidTr="00733569">
        <w:tc>
          <w:tcPr>
            <w:tcW w:w="2271" w:type="dxa"/>
            <w:shd w:val="clear" w:color="auto" w:fill="BFBFBF"/>
            <w:vAlign w:val="center"/>
          </w:tcPr>
          <w:p w:rsidR="003A5985" w:rsidRPr="003B7F34" w:rsidRDefault="003A5985" w:rsidP="00733569">
            <w:pPr>
              <w:spacing w:after="0" w:line="240" w:lineRule="auto"/>
              <w:jc w:val="center"/>
              <w:rPr>
                <w:rFonts w:ascii="Arial Narrow" w:hAnsi="Arial Narrow"/>
                <w:b/>
                <w:sz w:val="24"/>
                <w:szCs w:val="24"/>
              </w:rPr>
            </w:pPr>
            <w:r w:rsidRPr="003B7F34">
              <w:rPr>
                <w:rFonts w:ascii="Arial Narrow" w:hAnsi="Arial Narrow"/>
                <w:b/>
                <w:sz w:val="24"/>
                <w:szCs w:val="24"/>
              </w:rPr>
              <w:t>PROCEDIMIENTO</w:t>
            </w:r>
          </w:p>
        </w:tc>
        <w:tc>
          <w:tcPr>
            <w:tcW w:w="6734" w:type="dxa"/>
            <w:gridSpan w:val="3"/>
            <w:vAlign w:val="center"/>
          </w:tcPr>
          <w:p w:rsidR="003A5985" w:rsidRPr="00DF0671" w:rsidRDefault="003A5985" w:rsidP="00B420B6">
            <w:pPr>
              <w:numPr>
                <w:ilvl w:val="0"/>
                <w:numId w:val="27"/>
              </w:numPr>
              <w:autoSpaceDE w:val="0"/>
              <w:autoSpaceDN w:val="0"/>
              <w:adjustRightInd w:val="0"/>
              <w:spacing w:after="0" w:line="240" w:lineRule="auto"/>
              <w:jc w:val="both"/>
              <w:rPr>
                <w:rFonts w:ascii="Arial Narrow" w:hAnsi="Arial Narrow" w:cs="Arial"/>
                <w:bCs/>
                <w:sz w:val="24"/>
                <w:szCs w:val="24"/>
              </w:rPr>
            </w:pPr>
            <w:r w:rsidRPr="00DF0671">
              <w:rPr>
                <w:rFonts w:ascii="Arial Narrow" w:hAnsi="Arial Narrow" w:cs="Arial"/>
                <w:bCs/>
                <w:sz w:val="24"/>
                <w:szCs w:val="24"/>
              </w:rPr>
              <w:t>Etapa de Planificación</w:t>
            </w:r>
          </w:p>
          <w:p w:rsidR="003A5985" w:rsidRPr="00DF0671" w:rsidRDefault="003A5985" w:rsidP="00B420B6">
            <w:pPr>
              <w:numPr>
                <w:ilvl w:val="1"/>
                <w:numId w:val="27"/>
              </w:numPr>
              <w:autoSpaceDE w:val="0"/>
              <w:autoSpaceDN w:val="0"/>
              <w:adjustRightInd w:val="0"/>
              <w:spacing w:after="0" w:line="240" w:lineRule="auto"/>
              <w:jc w:val="both"/>
              <w:rPr>
                <w:rFonts w:ascii="Arial Narrow" w:hAnsi="Arial Narrow" w:cs="Arial"/>
                <w:bCs/>
                <w:sz w:val="24"/>
                <w:szCs w:val="24"/>
              </w:rPr>
            </w:pPr>
            <w:r w:rsidRPr="00DF0671">
              <w:rPr>
                <w:rFonts w:ascii="Arial Narrow" w:hAnsi="Arial Narrow" w:cs="Arial"/>
                <w:bCs/>
                <w:sz w:val="24"/>
                <w:szCs w:val="24"/>
              </w:rPr>
              <w:t>Se realiza el análisis de las posibilidades de los acompañantes</w:t>
            </w:r>
          </w:p>
          <w:p w:rsidR="003A5985" w:rsidRPr="00DF0671" w:rsidRDefault="003A5985" w:rsidP="00B420B6">
            <w:pPr>
              <w:numPr>
                <w:ilvl w:val="1"/>
                <w:numId w:val="27"/>
              </w:numPr>
              <w:autoSpaceDE w:val="0"/>
              <w:autoSpaceDN w:val="0"/>
              <w:adjustRightInd w:val="0"/>
              <w:spacing w:after="0" w:line="240" w:lineRule="auto"/>
              <w:jc w:val="both"/>
              <w:rPr>
                <w:rFonts w:ascii="Arial Narrow" w:hAnsi="Arial Narrow" w:cs="Arial"/>
                <w:bCs/>
                <w:sz w:val="24"/>
                <w:szCs w:val="24"/>
              </w:rPr>
            </w:pPr>
            <w:r w:rsidRPr="00DF0671">
              <w:rPr>
                <w:rFonts w:ascii="Arial Narrow" w:hAnsi="Arial Narrow" w:cs="Arial"/>
                <w:bCs/>
                <w:sz w:val="24"/>
                <w:szCs w:val="24"/>
              </w:rPr>
              <w:t>Se realiza el análisis de las capacidades de los acompañantes</w:t>
            </w:r>
          </w:p>
          <w:p w:rsidR="003A5985" w:rsidRPr="00DF0671" w:rsidRDefault="003A5985" w:rsidP="00B420B6">
            <w:pPr>
              <w:numPr>
                <w:ilvl w:val="1"/>
                <w:numId w:val="27"/>
              </w:numPr>
              <w:autoSpaceDE w:val="0"/>
              <w:autoSpaceDN w:val="0"/>
              <w:adjustRightInd w:val="0"/>
              <w:spacing w:after="0" w:line="240" w:lineRule="auto"/>
              <w:jc w:val="both"/>
              <w:rPr>
                <w:rFonts w:ascii="Arial Narrow" w:hAnsi="Arial Narrow" w:cs="Arial"/>
                <w:bCs/>
                <w:sz w:val="24"/>
                <w:szCs w:val="24"/>
              </w:rPr>
            </w:pPr>
            <w:r w:rsidRPr="00DF0671">
              <w:rPr>
                <w:rFonts w:ascii="Arial Narrow" w:hAnsi="Arial Narrow" w:cs="Arial"/>
                <w:bCs/>
                <w:sz w:val="24"/>
                <w:szCs w:val="24"/>
              </w:rPr>
              <w:t>Se seleccionan los acompañantes más adecuados para las sedes</w:t>
            </w:r>
          </w:p>
          <w:p w:rsidR="003A5985" w:rsidRPr="00DF0671" w:rsidRDefault="003A5985" w:rsidP="00B420B6">
            <w:pPr>
              <w:numPr>
                <w:ilvl w:val="0"/>
                <w:numId w:val="27"/>
              </w:numPr>
              <w:autoSpaceDE w:val="0"/>
              <w:autoSpaceDN w:val="0"/>
              <w:adjustRightInd w:val="0"/>
              <w:spacing w:after="0" w:line="240" w:lineRule="auto"/>
              <w:jc w:val="both"/>
              <w:rPr>
                <w:rFonts w:ascii="Arial Narrow" w:hAnsi="Arial Narrow" w:cs="Arial"/>
                <w:bCs/>
                <w:sz w:val="24"/>
                <w:szCs w:val="24"/>
              </w:rPr>
            </w:pPr>
            <w:r w:rsidRPr="00DF0671">
              <w:rPr>
                <w:rFonts w:ascii="Arial Narrow" w:hAnsi="Arial Narrow" w:cs="Arial"/>
                <w:bCs/>
                <w:sz w:val="24"/>
                <w:szCs w:val="24"/>
              </w:rPr>
              <w:t xml:space="preserve">Etapa de </w:t>
            </w:r>
            <w:r>
              <w:rPr>
                <w:rFonts w:ascii="Arial Narrow" w:hAnsi="Arial Narrow" w:cs="Arial"/>
                <w:bCs/>
                <w:sz w:val="24"/>
                <w:szCs w:val="24"/>
              </w:rPr>
              <w:t>Preparación</w:t>
            </w:r>
          </w:p>
          <w:p w:rsidR="003A5985" w:rsidRDefault="003A5985" w:rsidP="00B420B6">
            <w:pPr>
              <w:numPr>
                <w:ilvl w:val="1"/>
                <w:numId w:val="27"/>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El equipo pedagógico coordina la agenda de visitas con el centro educativo asignado</w:t>
            </w:r>
            <w:r w:rsidRPr="00DF0671">
              <w:rPr>
                <w:rFonts w:ascii="Arial Narrow" w:hAnsi="Arial Narrow" w:cs="Arial"/>
                <w:bCs/>
                <w:sz w:val="24"/>
                <w:szCs w:val="24"/>
              </w:rPr>
              <w:t>.</w:t>
            </w:r>
          </w:p>
          <w:p w:rsidR="003A5985" w:rsidRPr="00DF0671" w:rsidRDefault="003A5985" w:rsidP="00B420B6">
            <w:pPr>
              <w:numPr>
                <w:ilvl w:val="1"/>
                <w:numId w:val="27"/>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 xml:space="preserve">Se identifica si el centro educativo asistió a todas la capacitaciones realizadas por el Departamento de Formación. </w:t>
            </w:r>
          </w:p>
          <w:p w:rsidR="003A5985" w:rsidRDefault="003A5985" w:rsidP="00B420B6">
            <w:pPr>
              <w:numPr>
                <w:ilvl w:val="2"/>
                <w:numId w:val="27"/>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En caso el colegio no asistiera a alguna capacitación se prioriza el desarrollo de esta en el acompañamiento</w:t>
            </w:r>
            <w:r w:rsidRPr="00DF0671">
              <w:rPr>
                <w:rFonts w:ascii="Arial Narrow" w:hAnsi="Arial Narrow" w:cs="Arial"/>
                <w:bCs/>
                <w:sz w:val="24"/>
                <w:szCs w:val="24"/>
              </w:rPr>
              <w:t>.</w:t>
            </w:r>
          </w:p>
          <w:p w:rsidR="003A5985" w:rsidRDefault="003A5985" w:rsidP="00B420B6">
            <w:pPr>
              <w:numPr>
                <w:ilvl w:val="1"/>
                <w:numId w:val="27"/>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Se coordina con los centros educativos los talleres que se realizarán durante el acompañamiento.</w:t>
            </w:r>
          </w:p>
          <w:p w:rsidR="003A5985" w:rsidRDefault="003A5985" w:rsidP="00B420B6">
            <w:pPr>
              <w:numPr>
                <w:ilvl w:val="1"/>
                <w:numId w:val="27"/>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Se procede a elaborar todo los materiales necesarios para llevar a cabo los talleres coordinados.</w:t>
            </w:r>
          </w:p>
          <w:p w:rsidR="003A5985" w:rsidRDefault="003A5985" w:rsidP="00B420B6">
            <w:pPr>
              <w:numPr>
                <w:ilvl w:val="0"/>
                <w:numId w:val="27"/>
              </w:numPr>
              <w:autoSpaceDE w:val="0"/>
              <w:autoSpaceDN w:val="0"/>
              <w:adjustRightInd w:val="0"/>
              <w:spacing w:after="0" w:line="240" w:lineRule="auto"/>
              <w:jc w:val="both"/>
              <w:rPr>
                <w:rFonts w:ascii="Arial Narrow" w:hAnsi="Arial Narrow" w:cs="Arial"/>
                <w:bCs/>
                <w:sz w:val="24"/>
                <w:szCs w:val="24"/>
              </w:rPr>
            </w:pPr>
            <w:r w:rsidRPr="00DF0671">
              <w:rPr>
                <w:rFonts w:ascii="Arial Narrow" w:hAnsi="Arial Narrow" w:cs="Arial"/>
                <w:bCs/>
                <w:sz w:val="24"/>
                <w:szCs w:val="24"/>
              </w:rPr>
              <w:t xml:space="preserve">Etapa de </w:t>
            </w:r>
            <w:r>
              <w:rPr>
                <w:rFonts w:ascii="Arial Narrow" w:hAnsi="Arial Narrow" w:cs="Arial"/>
                <w:bCs/>
                <w:sz w:val="24"/>
                <w:szCs w:val="24"/>
              </w:rPr>
              <w:t>Acompañamiento</w:t>
            </w:r>
          </w:p>
          <w:p w:rsidR="003A5985" w:rsidRPr="004E3246" w:rsidRDefault="003A5985" w:rsidP="00B420B6">
            <w:pPr>
              <w:numPr>
                <w:ilvl w:val="1"/>
                <w:numId w:val="27"/>
              </w:numPr>
              <w:autoSpaceDE w:val="0"/>
              <w:autoSpaceDN w:val="0"/>
              <w:adjustRightInd w:val="0"/>
              <w:spacing w:after="0" w:line="240" w:lineRule="auto"/>
              <w:jc w:val="both"/>
              <w:rPr>
                <w:rFonts w:ascii="Arial Narrow" w:hAnsi="Arial Narrow" w:cs="Arial"/>
                <w:bCs/>
                <w:sz w:val="24"/>
                <w:szCs w:val="24"/>
              </w:rPr>
            </w:pPr>
            <w:r w:rsidRPr="004E3246">
              <w:rPr>
                <w:rFonts w:ascii="Arial Narrow" w:hAnsi="Arial Narrow" w:cs="Arial"/>
                <w:bCs/>
                <w:sz w:val="24"/>
                <w:szCs w:val="24"/>
              </w:rPr>
              <w:t>Durante el periodo de dictado de clases, se procede al monitoreo de docentes.</w:t>
            </w:r>
          </w:p>
          <w:p w:rsidR="003A5985" w:rsidRDefault="003A5985" w:rsidP="00B420B6">
            <w:pPr>
              <w:numPr>
                <w:ilvl w:val="2"/>
                <w:numId w:val="27"/>
              </w:numPr>
              <w:autoSpaceDE w:val="0"/>
              <w:autoSpaceDN w:val="0"/>
              <w:adjustRightInd w:val="0"/>
              <w:spacing w:after="0" w:line="240" w:lineRule="auto"/>
              <w:jc w:val="both"/>
              <w:rPr>
                <w:rFonts w:ascii="Arial Narrow" w:hAnsi="Arial Narrow" w:cs="Arial"/>
                <w:bCs/>
                <w:sz w:val="24"/>
                <w:szCs w:val="24"/>
              </w:rPr>
            </w:pPr>
            <w:r w:rsidRPr="004E3246">
              <w:rPr>
                <w:rFonts w:ascii="Arial Narrow" w:hAnsi="Arial Narrow" w:cs="Arial"/>
                <w:bCs/>
                <w:sz w:val="24"/>
                <w:szCs w:val="24"/>
              </w:rPr>
              <w:t xml:space="preserve">En este periodo se procede a la recolección de las manifestaciones de apoyo o consulta por parte del </w:t>
            </w:r>
            <w:r>
              <w:rPr>
                <w:rFonts w:ascii="Arial Narrow" w:hAnsi="Arial Narrow" w:cs="Arial"/>
                <w:bCs/>
                <w:sz w:val="24"/>
                <w:szCs w:val="24"/>
              </w:rPr>
              <w:t>los docentes del</w:t>
            </w:r>
            <w:r w:rsidRPr="004E3246">
              <w:rPr>
                <w:rFonts w:ascii="Arial Narrow" w:hAnsi="Arial Narrow" w:cs="Arial"/>
                <w:bCs/>
                <w:sz w:val="24"/>
                <w:szCs w:val="24"/>
              </w:rPr>
              <w:t xml:space="preserve"> centro educativo</w:t>
            </w:r>
            <w:r>
              <w:rPr>
                <w:rFonts w:ascii="Arial Narrow" w:hAnsi="Arial Narrow" w:cs="Arial"/>
                <w:bCs/>
                <w:sz w:val="24"/>
                <w:szCs w:val="24"/>
              </w:rPr>
              <w:t xml:space="preserve"> y el equipo directivo, el cual es representado por el director del centro educativo y su auxiliar</w:t>
            </w:r>
            <w:r w:rsidRPr="004E3246">
              <w:rPr>
                <w:rFonts w:ascii="Arial Narrow" w:hAnsi="Arial Narrow" w:cs="Arial"/>
                <w:bCs/>
                <w:sz w:val="24"/>
                <w:szCs w:val="24"/>
              </w:rPr>
              <w:t>.</w:t>
            </w:r>
          </w:p>
          <w:p w:rsidR="003A5985" w:rsidRDefault="003A5985" w:rsidP="00B420B6">
            <w:pPr>
              <w:numPr>
                <w:ilvl w:val="1"/>
                <w:numId w:val="27"/>
              </w:numPr>
              <w:autoSpaceDE w:val="0"/>
              <w:autoSpaceDN w:val="0"/>
              <w:adjustRightInd w:val="0"/>
              <w:spacing w:after="0" w:line="240" w:lineRule="auto"/>
              <w:jc w:val="both"/>
              <w:rPr>
                <w:rFonts w:ascii="Arial Narrow" w:hAnsi="Arial Narrow" w:cs="Arial"/>
                <w:bCs/>
                <w:sz w:val="24"/>
                <w:szCs w:val="24"/>
              </w:rPr>
            </w:pPr>
            <w:r w:rsidRPr="004E3246">
              <w:rPr>
                <w:rFonts w:ascii="Arial Narrow" w:hAnsi="Arial Narrow" w:cs="Arial"/>
                <w:bCs/>
                <w:sz w:val="24"/>
                <w:szCs w:val="24"/>
              </w:rPr>
              <w:t xml:space="preserve">Se llevan a cabo </w:t>
            </w:r>
            <w:r>
              <w:rPr>
                <w:rFonts w:ascii="Arial Narrow" w:hAnsi="Arial Narrow" w:cs="Arial"/>
                <w:bCs/>
                <w:sz w:val="24"/>
                <w:szCs w:val="24"/>
              </w:rPr>
              <w:t xml:space="preserve">los talleres de </w:t>
            </w:r>
            <w:r w:rsidRPr="004E3246">
              <w:rPr>
                <w:rFonts w:ascii="Arial Narrow" w:hAnsi="Arial Narrow" w:cs="Arial"/>
                <w:bCs/>
                <w:sz w:val="24"/>
                <w:szCs w:val="24"/>
              </w:rPr>
              <w:t>técnicas pedagógicas</w:t>
            </w:r>
            <w:r>
              <w:rPr>
                <w:rFonts w:ascii="Arial Narrow" w:hAnsi="Arial Narrow" w:cs="Arial"/>
                <w:bCs/>
                <w:sz w:val="24"/>
                <w:szCs w:val="24"/>
              </w:rPr>
              <w:t xml:space="preserve"> coordinados con el centro educativo</w:t>
            </w:r>
            <w:r w:rsidRPr="004E3246">
              <w:rPr>
                <w:rFonts w:ascii="Arial Narrow" w:hAnsi="Arial Narrow" w:cs="Arial"/>
                <w:bCs/>
                <w:sz w:val="24"/>
                <w:szCs w:val="24"/>
              </w:rPr>
              <w:t xml:space="preserve"> </w:t>
            </w:r>
          </w:p>
          <w:p w:rsidR="003A5985" w:rsidRDefault="003A5985" w:rsidP="00B420B6">
            <w:pPr>
              <w:numPr>
                <w:ilvl w:val="1"/>
                <w:numId w:val="27"/>
              </w:numPr>
              <w:autoSpaceDE w:val="0"/>
              <w:autoSpaceDN w:val="0"/>
              <w:adjustRightInd w:val="0"/>
              <w:spacing w:after="0" w:line="240" w:lineRule="auto"/>
              <w:jc w:val="both"/>
              <w:rPr>
                <w:rFonts w:ascii="Arial Narrow" w:hAnsi="Arial Narrow" w:cs="Arial"/>
                <w:bCs/>
                <w:sz w:val="24"/>
                <w:szCs w:val="24"/>
              </w:rPr>
            </w:pPr>
            <w:r w:rsidRPr="004E3246">
              <w:rPr>
                <w:rFonts w:ascii="Arial Narrow" w:hAnsi="Arial Narrow" w:cs="Arial"/>
                <w:bCs/>
                <w:sz w:val="24"/>
                <w:szCs w:val="24"/>
              </w:rPr>
              <w:t xml:space="preserve">Se ofrece una retroalimentación al </w:t>
            </w:r>
            <w:r>
              <w:rPr>
                <w:rFonts w:ascii="Arial Narrow" w:hAnsi="Arial Narrow" w:cs="Arial"/>
                <w:bCs/>
                <w:sz w:val="24"/>
                <w:szCs w:val="24"/>
              </w:rPr>
              <w:t>docente</w:t>
            </w:r>
            <w:r w:rsidRPr="004E3246">
              <w:rPr>
                <w:rFonts w:ascii="Arial Narrow" w:hAnsi="Arial Narrow" w:cs="Arial"/>
                <w:bCs/>
                <w:sz w:val="24"/>
                <w:szCs w:val="24"/>
              </w:rPr>
              <w:t xml:space="preserve"> sobre la labor que se encuentra realizando </w:t>
            </w:r>
            <w:r>
              <w:rPr>
                <w:rFonts w:ascii="Arial Narrow" w:hAnsi="Arial Narrow" w:cs="Arial"/>
                <w:bCs/>
                <w:sz w:val="24"/>
                <w:szCs w:val="24"/>
              </w:rPr>
              <w:t>a fin de que este mejore</w:t>
            </w:r>
            <w:r w:rsidRPr="004E3246">
              <w:rPr>
                <w:rFonts w:ascii="Arial Narrow" w:hAnsi="Arial Narrow" w:cs="Arial"/>
                <w:bCs/>
                <w:sz w:val="24"/>
                <w:szCs w:val="24"/>
              </w:rPr>
              <w:t xml:space="preserve"> </w:t>
            </w:r>
            <w:r>
              <w:rPr>
                <w:rFonts w:ascii="Arial Narrow" w:hAnsi="Arial Narrow" w:cs="Arial"/>
                <w:bCs/>
                <w:sz w:val="24"/>
                <w:szCs w:val="24"/>
              </w:rPr>
              <w:t>su método de e</w:t>
            </w:r>
            <w:r w:rsidRPr="004E3246">
              <w:rPr>
                <w:rFonts w:ascii="Arial Narrow" w:hAnsi="Arial Narrow" w:cs="Arial"/>
                <w:bCs/>
                <w:sz w:val="24"/>
                <w:szCs w:val="24"/>
              </w:rPr>
              <w:t>nseñanza.</w:t>
            </w:r>
          </w:p>
          <w:p w:rsidR="003A5985" w:rsidRPr="00A20D33" w:rsidRDefault="003A5985" w:rsidP="00B420B6">
            <w:pPr>
              <w:numPr>
                <w:ilvl w:val="1"/>
                <w:numId w:val="27"/>
              </w:numPr>
              <w:autoSpaceDE w:val="0"/>
              <w:autoSpaceDN w:val="0"/>
              <w:adjustRightInd w:val="0"/>
              <w:spacing w:after="0" w:line="240" w:lineRule="auto"/>
              <w:jc w:val="both"/>
              <w:rPr>
                <w:rFonts w:ascii="Arial Narrow" w:hAnsi="Arial Narrow" w:cs="Arial"/>
                <w:bCs/>
                <w:sz w:val="24"/>
                <w:szCs w:val="24"/>
              </w:rPr>
            </w:pPr>
            <w:r w:rsidRPr="00DF0671">
              <w:rPr>
                <w:rFonts w:ascii="Arial Narrow" w:hAnsi="Arial Narrow" w:cs="Arial"/>
                <w:bCs/>
                <w:sz w:val="24"/>
                <w:szCs w:val="24"/>
              </w:rPr>
              <w:t>L</w:t>
            </w:r>
            <w:r>
              <w:rPr>
                <w:rFonts w:ascii="Arial Narrow" w:hAnsi="Arial Narrow" w:cs="Arial"/>
                <w:bCs/>
                <w:sz w:val="24"/>
                <w:szCs w:val="24"/>
              </w:rPr>
              <w:t xml:space="preserve">uego de la visita, se redacta un informe </w:t>
            </w:r>
            <w:r w:rsidRPr="00DF0671">
              <w:rPr>
                <w:rFonts w:ascii="Arial Narrow" w:hAnsi="Arial Narrow" w:cs="Arial"/>
                <w:bCs/>
                <w:sz w:val="24"/>
                <w:szCs w:val="24"/>
              </w:rPr>
              <w:t xml:space="preserve">de acompañamiento y </w:t>
            </w:r>
            <w:r>
              <w:rPr>
                <w:rFonts w:ascii="Arial Narrow" w:hAnsi="Arial Narrow" w:cs="Arial"/>
                <w:bCs/>
                <w:sz w:val="24"/>
                <w:szCs w:val="24"/>
              </w:rPr>
              <w:t xml:space="preserve">se </w:t>
            </w:r>
            <w:r w:rsidRPr="00DF0671">
              <w:rPr>
                <w:rFonts w:ascii="Arial Narrow" w:hAnsi="Arial Narrow" w:cs="Arial"/>
                <w:bCs/>
                <w:sz w:val="24"/>
                <w:szCs w:val="24"/>
              </w:rPr>
              <w:t xml:space="preserve">tiene una entrevista con </w:t>
            </w:r>
            <w:r>
              <w:rPr>
                <w:rFonts w:ascii="Arial Narrow" w:hAnsi="Arial Narrow" w:cs="Arial"/>
                <w:bCs/>
                <w:sz w:val="24"/>
                <w:szCs w:val="24"/>
              </w:rPr>
              <w:t xml:space="preserve">el </w:t>
            </w:r>
            <w:r w:rsidRPr="00A20D33">
              <w:rPr>
                <w:rFonts w:ascii="Arial Narrow" w:hAnsi="Arial Narrow" w:cs="Arial"/>
                <w:bCs/>
                <w:sz w:val="24"/>
                <w:szCs w:val="24"/>
              </w:rPr>
              <w:t>Director del Departamento de Formación para informar sobre la situación del cen</w:t>
            </w:r>
            <w:r>
              <w:rPr>
                <w:rFonts w:ascii="Arial Narrow" w:hAnsi="Arial Narrow" w:cs="Arial"/>
                <w:bCs/>
                <w:sz w:val="24"/>
                <w:szCs w:val="24"/>
              </w:rPr>
              <w:t>tro educativo</w:t>
            </w:r>
            <w:r w:rsidRPr="00A20D33">
              <w:rPr>
                <w:rFonts w:ascii="Arial Narrow" w:hAnsi="Arial Narrow" w:cs="Arial"/>
                <w:bCs/>
                <w:sz w:val="24"/>
                <w:szCs w:val="24"/>
              </w:rPr>
              <w:t xml:space="preserve"> acompañado.</w:t>
            </w:r>
            <w:r w:rsidRPr="00A20D33">
              <w:rPr>
                <w:rFonts w:ascii="Arial Narrow" w:hAnsi="Arial Narrow" w:cs="Arial"/>
                <w:bCs/>
              </w:rPr>
              <w:t xml:space="preserve">  </w:t>
            </w:r>
          </w:p>
        </w:tc>
      </w:tr>
    </w:tbl>
    <w:p w:rsidR="003A5985" w:rsidRPr="008900E3" w:rsidRDefault="003A5985" w:rsidP="003A5985">
      <w:pPr>
        <w:pStyle w:val="Caption"/>
        <w:jc w:val="center"/>
        <w:rPr>
          <w:rFonts w:asciiTheme="majorHAnsi" w:hAnsiTheme="majorHAnsi"/>
          <w:sz w:val="16"/>
          <w:szCs w:val="16"/>
        </w:rPr>
      </w:pPr>
      <w:bookmarkStart w:id="293" w:name="_Toc266031726"/>
      <w:r w:rsidRPr="008900E3">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40</w:t>
      </w:r>
      <w:r w:rsidR="00C74554">
        <w:rPr>
          <w:rFonts w:asciiTheme="majorHAnsi" w:hAnsiTheme="majorHAnsi"/>
          <w:sz w:val="16"/>
          <w:szCs w:val="16"/>
        </w:rPr>
        <w:fldChar w:fldCharType="end"/>
      </w:r>
      <w:r w:rsidRPr="008900E3">
        <w:rPr>
          <w:rFonts w:asciiTheme="majorHAnsi" w:hAnsiTheme="majorHAnsi"/>
          <w:sz w:val="16"/>
          <w:szCs w:val="16"/>
        </w:rPr>
        <w:t>.- Definición de Proceso "Acompañamiento del Departamento de Formación”</w:t>
      </w:r>
      <w:bookmarkEnd w:id="293"/>
      <w:r w:rsidRPr="008900E3">
        <w:rPr>
          <w:rFonts w:asciiTheme="majorHAnsi" w:hAnsiTheme="majorHAnsi"/>
          <w:sz w:val="16"/>
          <w:szCs w:val="16"/>
        </w:rPr>
        <w:t xml:space="preserve"> </w:t>
      </w:r>
    </w:p>
    <w:p w:rsidR="003A5985" w:rsidRPr="008900E3" w:rsidRDefault="003A5985" w:rsidP="003A5985">
      <w:pPr>
        <w:pStyle w:val="Caption"/>
        <w:jc w:val="center"/>
        <w:rPr>
          <w:rFonts w:asciiTheme="majorHAnsi" w:hAnsiTheme="majorHAnsi"/>
          <w:sz w:val="16"/>
          <w:szCs w:val="16"/>
        </w:rPr>
      </w:pPr>
      <w:r w:rsidRPr="008900E3">
        <w:rPr>
          <w:rFonts w:asciiTheme="majorHAnsi" w:hAnsiTheme="majorHAnsi"/>
          <w:sz w:val="16"/>
          <w:szCs w:val="16"/>
        </w:rPr>
        <w:t>Fuente: Elaboración Propia</w:t>
      </w:r>
    </w:p>
    <w:p w:rsidR="003A5985" w:rsidRDefault="003A5985" w:rsidP="003A5985">
      <w:pPr>
        <w:rPr>
          <w:lang w:val="es-PE" w:eastAsia="es-ES" w:bidi="ar-SA"/>
        </w:rPr>
      </w:pPr>
    </w:p>
    <w:p w:rsidR="008900E3" w:rsidRDefault="008900E3" w:rsidP="003A5985">
      <w:pPr>
        <w:rPr>
          <w:lang w:val="es-PE" w:eastAsia="es-ES" w:bidi="ar-SA"/>
        </w:rPr>
      </w:pPr>
    </w:p>
    <w:p w:rsidR="008900E3" w:rsidRDefault="008900E3" w:rsidP="003A5985">
      <w:pPr>
        <w:rPr>
          <w:lang w:val="es-PE" w:eastAsia="es-ES" w:bidi="ar-SA"/>
        </w:rPr>
        <w:sectPr w:rsidR="008900E3" w:rsidSect="003A5985">
          <w:footerReference w:type="default" r:id="rId77"/>
          <w:pgSz w:w="11907" w:h="16839" w:code="9"/>
          <w:pgMar w:top="1417" w:right="1701" w:bottom="1417" w:left="1701" w:header="708" w:footer="708" w:gutter="0"/>
          <w:cols w:space="708"/>
          <w:docGrid w:linePitch="360"/>
        </w:sectPr>
      </w:pPr>
    </w:p>
    <w:tbl>
      <w:tblPr>
        <w:tblW w:w="13652"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82"/>
        <w:gridCol w:w="1473"/>
        <w:gridCol w:w="1929"/>
        <w:gridCol w:w="1617"/>
        <w:gridCol w:w="4053"/>
        <w:gridCol w:w="1843"/>
        <w:gridCol w:w="1324"/>
        <w:gridCol w:w="831"/>
      </w:tblGrid>
      <w:tr w:rsidR="008900E3" w:rsidRPr="003B7F34" w:rsidTr="008900E3">
        <w:trPr>
          <w:trHeight w:val="495"/>
          <w:tblHeader/>
        </w:trPr>
        <w:tc>
          <w:tcPr>
            <w:tcW w:w="582" w:type="dxa"/>
            <w:tcBorders>
              <w:right w:val="nil"/>
            </w:tcBorders>
            <w:shd w:val="clear" w:color="auto" w:fill="000000"/>
            <w:vAlign w:val="center"/>
          </w:tcPr>
          <w:p w:rsidR="008900E3" w:rsidRPr="003B7F34" w:rsidRDefault="008900E3" w:rsidP="008900E3">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N°</w:t>
            </w:r>
          </w:p>
        </w:tc>
        <w:tc>
          <w:tcPr>
            <w:tcW w:w="1473" w:type="dxa"/>
            <w:tcBorders>
              <w:left w:val="nil"/>
              <w:right w:val="nil"/>
            </w:tcBorders>
            <w:shd w:val="clear" w:color="auto" w:fill="000000"/>
            <w:vAlign w:val="center"/>
          </w:tcPr>
          <w:p w:rsidR="008900E3" w:rsidRPr="003B7F34" w:rsidRDefault="008900E3" w:rsidP="008900E3">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ENTRADA</w:t>
            </w:r>
          </w:p>
        </w:tc>
        <w:tc>
          <w:tcPr>
            <w:tcW w:w="1929" w:type="dxa"/>
            <w:tcBorders>
              <w:left w:val="nil"/>
              <w:right w:val="nil"/>
            </w:tcBorders>
            <w:shd w:val="clear" w:color="auto" w:fill="000000"/>
            <w:vAlign w:val="center"/>
          </w:tcPr>
          <w:p w:rsidR="008900E3" w:rsidRPr="003B7F34" w:rsidRDefault="008900E3" w:rsidP="008900E3">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ACTIVIDAD</w:t>
            </w:r>
          </w:p>
        </w:tc>
        <w:tc>
          <w:tcPr>
            <w:tcW w:w="1617" w:type="dxa"/>
            <w:tcBorders>
              <w:left w:val="nil"/>
              <w:right w:val="nil"/>
            </w:tcBorders>
            <w:shd w:val="clear" w:color="auto" w:fill="000000"/>
            <w:vAlign w:val="center"/>
          </w:tcPr>
          <w:p w:rsidR="008900E3" w:rsidRPr="003B7F34" w:rsidRDefault="008900E3" w:rsidP="008900E3">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SALIDA</w:t>
            </w:r>
          </w:p>
        </w:tc>
        <w:tc>
          <w:tcPr>
            <w:tcW w:w="4053" w:type="dxa"/>
            <w:tcBorders>
              <w:left w:val="nil"/>
              <w:right w:val="nil"/>
            </w:tcBorders>
            <w:shd w:val="clear" w:color="auto" w:fill="000000"/>
            <w:vAlign w:val="center"/>
          </w:tcPr>
          <w:p w:rsidR="008900E3" w:rsidRPr="003B7F34" w:rsidRDefault="008900E3" w:rsidP="008900E3">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DESCRIPCIÓN</w:t>
            </w:r>
          </w:p>
        </w:tc>
        <w:tc>
          <w:tcPr>
            <w:tcW w:w="1843" w:type="dxa"/>
            <w:tcBorders>
              <w:left w:val="nil"/>
              <w:right w:val="nil"/>
            </w:tcBorders>
            <w:shd w:val="clear" w:color="auto" w:fill="000000"/>
            <w:vAlign w:val="center"/>
          </w:tcPr>
          <w:p w:rsidR="008900E3" w:rsidRPr="003B7F34" w:rsidRDefault="008900E3" w:rsidP="008900E3">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RESPONSABLE</w:t>
            </w:r>
          </w:p>
        </w:tc>
        <w:tc>
          <w:tcPr>
            <w:tcW w:w="1324" w:type="dxa"/>
            <w:tcBorders>
              <w:left w:val="nil"/>
              <w:right w:val="nil"/>
            </w:tcBorders>
            <w:shd w:val="clear" w:color="auto" w:fill="000000"/>
            <w:vAlign w:val="center"/>
          </w:tcPr>
          <w:p w:rsidR="008900E3" w:rsidRPr="003B7F34" w:rsidRDefault="008900E3" w:rsidP="008900E3">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TIPO ACTIVIDAD</w:t>
            </w:r>
          </w:p>
        </w:tc>
        <w:tc>
          <w:tcPr>
            <w:tcW w:w="831" w:type="dxa"/>
            <w:tcBorders>
              <w:left w:val="nil"/>
            </w:tcBorders>
            <w:shd w:val="clear" w:color="auto" w:fill="000000"/>
            <w:vAlign w:val="center"/>
          </w:tcPr>
          <w:p w:rsidR="008900E3" w:rsidRPr="003B7F34" w:rsidRDefault="008900E3" w:rsidP="008900E3">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TIEMPO</w:t>
            </w:r>
          </w:p>
        </w:tc>
      </w:tr>
      <w:tr w:rsidR="008900E3" w:rsidRPr="003B7F34" w:rsidTr="00733569">
        <w:trPr>
          <w:trHeight w:val="450"/>
        </w:trPr>
        <w:tc>
          <w:tcPr>
            <w:tcW w:w="582" w:type="dxa"/>
            <w:tcBorders>
              <w:right w:val="nil"/>
            </w:tcBorders>
            <w:shd w:val="clear" w:color="auto" w:fill="C0C0C0"/>
          </w:tcPr>
          <w:p w:rsidR="008900E3" w:rsidRPr="00DF0671" w:rsidRDefault="008900E3" w:rsidP="008900E3">
            <w:pPr>
              <w:spacing w:after="0" w:line="240" w:lineRule="auto"/>
              <w:jc w:val="center"/>
              <w:rPr>
                <w:rFonts w:ascii="Arial Narrow" w:hAnsi="Arial Narrow" w:cs="Arial"/>
                <w:b/>
                <w:bCs/>
                <w:sz w:val="16"/>
                <w:szCs w:val="16"/>
                <w:lang w:val="es-PE" w:eastAsia="es-PE"/>
              </w:rPr>
            </w:pPr>
            <w:r w:rsidRPr="00DF0671">
              <w:rPr>
                <w:rFonts w:ascii="Arial Narrow" w:hAnsi="Arial Narrow" w:cs="Arial"/>
                <w:sz w:val="16"/>
                <w:szCs w:val="16"/>
                <w:lang w:val="es-PE" w:eastAsia="es-PE"/>
              </w:rPr>
              <w:t>1</w:t>
            </w:r>
          </w:p>
        </w:tc>
        <w:tc>
          <w:tcPr>
            <w:tcW w:w="1473" w:type="dxa"/>
            <w:tcBorders>
              <w:left w:val="nil"/>
              <w:right w:val="nil"/>
            </w:tcBorders>
            <w:shd w:val="clear" w:color="auto" w:fill="C0C0C0"/>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 xml:space="preserve">- </w:t>
            </w:r>
            <w:r>
              <w:rPr>
                <w:rFonts w:ascii="Arial Narrow" w:hAnsi="Arial Narrow" w:cs="Arial"/>
                <w:sz w:val="16"/>
                <w:szCs w:val="16"/>
                <w:lang w:val="es-PE" w:eastAsia="es-PE"/>
              </w:rPr>
              <w:t>Fecha inicio de año</w:t>
            </w:r>
          </w:p>
        </w:tc>
        <w:tc>
          <w:tcPr>
            <w:tcW w:w="1929" w:type="dxa"/>
            <w:tcBorders>
              <w:left w:val="nil"/>
              <w:right w:val="nil"/>
            </w:tcBorders>
            <w:shd w:val="clear" w:color="auto" w:fill="C0C0C0"/>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Fecha de Inicio de año</w:t>
            </w:r>
          </w:p>
        </w:tc>
        <w:tc>
          <w:tcPr>
            <w:tcW w:w="1617" w:type="dxa"/>
            <w:tcBorders>
              <w:left w:val="nil"/>
              <w:right w:val="nil"/>
            </w:tcBorders>
            <w:shd w:val="clear" w:color="auto" w:fill="C0C0C0"/>
          </w:tcPr>
          <w:p w:rsidR="008900E3"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 xml:space="preserve">- </w:t>
            </w:r>
            <w:r>
              <w:rPr>
                <w:rFonts w:ascii="Arial Narrow" w:hAnsi="Arial Narrow" w:cs="Arial"/>
                <w:sz w:val="16"/>
                <w:szCs w:val="16"/>
                <w:lang w:val="es-PE" w:eastAsia="es-PE"/>
              </w:rPr>
              <w:t>Fecha inicio de año</w:t>
            </w:r>
          </w:p>
          <w:p w:rsidR="008900E3" w:rsidRPr="007F1C08" w:rsidRDefault="008900E3" w:rsidP="008900E3">
            <w:pPr>
              <w:spacing w:after="0" w:line="240" w:lineRule="auto"/>
              <w:rPr>
                <w:rFonts w:ascii="Arial Narrow" w:hAnsi="Arial Narrow" w:cs="Arial"/>
                <w:sz w:val="16"/>
                <w:szCs w:val="16"/>
                <w:u w:val="single"/>
                <w:lang w:val="es-PE" w:eastAsia="es-PE"/>
              </w:rPr>
            </w:pPr>
            <w:r>
              <w:rPr>
                <w:rFonts w:ascii="Arial Narrow" w:hAnsi="Arial Narrow" w:cs="Arial"/>
                <w:sz w:val="16"/>
                <w:szCs w:val="16"/>
                <w:lang w:val="es-PE" w:eastAsia="es-PE"/>
              </w:rPr>
              <w:t>- Necesidad de acompañamiento</w:t>
            </w:r>
          </w:p>
        </w:tc>
        <w:tc>
          <w:tcPr>
            <w:tcW w:w="4053" w:type="dxa"/>
            <w:tcBorders>
              <w:left w:val="nil"/>
              <w:right w:val="nil"/>
            </w:tcBorders>
            <w:shd w:val="clear" w:color="auto" w:fill="C0C0C0"/>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w:t>
            </w:r>
            <w:r w:rsidRPr="00DF0671">
              <w:rPr>
                <w:rFonts w:ascii="Arial Narrow" w:hAnsi="Arial Narrow" w:cs="Arial"/>
                <w:sz w:val="16"/>
                <w:szCs w:val="16"/>
                <w:lang w:val="es-PE" w:eastAsia="es-PE"/>
              </w:rPr>
              <w:t xml:space="preserve"> </w:t>
            </w:r>
            <w:r>
              <w:rPr>
                <w:rFonts w:ascii="Arial Narrow" w:hAnsi="Arial Narrow" w:cs="Arial"/>
                <w:sz w:val="16"/>
                <w:szCs w:val="16"/>
                <w:lang w:val="es-PE" w:eastAsia="es-PE"/>
              </w:rPr>
              <w:t>Director</w:t>
            </w:r>
            <w:r w:rsidRPr="00DF0671">
              <w:rPr>
                <w:rFonts w:ascii="Arial Narrow" w:hAnsi="Arial Narrow" w:cs="Arial"/>
                <w:sz w:val="16"/>
                <w:szCs w:val="16"/>
                <w:lang w:val="es-PE" w:eastAsia="es-PE"/>
              </w:rPr>
              <w:t xml:space="preserve"> de</w:t>
            </w:r>
            <w:r>
              <w:rPr>
                <w:rFonts w:ascii="Arial Narrow" w:hAnsi="Arial Narrow" w:cs="Arial"/>
                <w:sz w:val="16"/>
                <w:szCs w:val="16"/>
                <w:lang w:val="es-PE" w:eastAsia="es-PE"/>
              </w:rPr>
              <w:t>l Departamento de F</w:t>
            </w:r>
            <w:r w:rsidRPr="00DF0671">
              <w:rPr>
                <w:rFonts w:ascii="Arial Narrow" w:hAnsi="Arial Narrow" w:cs="Arial"/>
                <w:sz w:val="16"/>
                <w:szCs w:val="16"/>
                <w:lang w:val="es-PE" w:eastAsia="es-PE"/>
              </w:rPr>
              <w:t>ormación identifica la</w:t>
            </w:r>
            <w:r>
              <w:rPr>
                <w:rFonts w:ascii="Arial Narrow" w:hAnsi="Arial Narrow" w:cs="Arial"/>
                <w:sz w:val="16"/>
                <w:szCs w:val="16"/>
                <w:lang w:val="es-PE" w:eastAsia="es-PE"/>
              </w:rPr>
              <w:t xml:space="preserve"> fecha de inicio de año escolar y procede a dar inicio a</w:t>
            </w:r>
            <w:r w:rsidRPr="00DF0671">
              <w:rPr>
                <w:rFonts w:ascii="Arial Narrow" w:hAnsi="Arial Narrow" w:cs="Arial"/>
                <w:sz w:val="16"/>
                <w:szCs w:val="16"/>
                <w:lang w:val="es-PE" w:eastAsia="es-PE"/>
              </w:rPr>
              <w:t>l proceso de acompañamiento en los centros educativos</w:t>
            </w:r>
            <w:r>
              <w:rPr>
                <w:rFonts w:ascii="Arial Narrow" w:hAnsi="Arial Narrow" w:cs="Arial"/>
                <w:sz w:val="16"/>
                <w:szCs w:val="16"/>
                <w:lang w:val="es-PE" w:eastAsia="es-PE"/>
              </w:rPr>
              <w:t xml:space="preserve"> Fe y Alegría.</w:t>
            </w:r>
          </w:p>
        </w:tc>
        <w:tc>
          <w:tcPr>
            <w:tcW w:w="1843" w:type="dxa"/>
            <w:tcBorders>
              <w:left w:val="nil"/>
              <w:right w:val="nil"/>
            </w:tcBorders>
            <w:shd w:val="clear" w:color="auto" w:fill="C0C0C0"/>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Director</w:t>
            </w:r>
            <w:r w:rsidRPr="00DF0671">
              <w:rPr>
                <w:rFonts w:ascii="Arial Narrow" w:hAnsi="Arial Narrow" w:cs="Arial"/>
                <w:sz w:val="16"/>
                <w:szCs w:val="16"/>
                <w:lang w:val="es-PE" w:eastAsia="es-PE"/>
              </w:rPr>
              <w:t xml:space="preserve"> del Departamento de Formación</w:t>
            </w:r>
          </w:p>
        </w:tc>
        <w:tc>
          <w:tcPr>
            <w:tcW w:w="1324" w:type="dxa"/>
            <w:tcBorders>
              <w:left w:val="nil"/>
              <w:right w:val="nil"/>
            </w:tcBorders>
            <w:shd w:val="clear" w:color="auto" w:fill="C0C0C0"/>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31" w:type="dxa"/>
            <w:tcBorders>
              <w:left w:val="nil"/>
            </w:tcBorders>
            <w:shd w:val="clear" w:color="auto" w:fill="C0C0C0"/>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1 min</w:t>
            </w:r>
            <w:r>
              <w:rPr>
                <w:rFonts w:ascii="Arial Narrow" w:hAnsi="Arial Narrow" w:cs="Arial"/>
                <w:sz w:val="16"/>
                <w:szCs w:val="16"/>
                <w:lang w:val="es-PE" w:eastAsia="es-PE"/>
              </w:rPr>
              <w:t>.</w:t>
            </w:r>
          </w:p>
        </w:tc>
      </w:tr>
      <w:tr w:rsidR="008900E3" w:rsidRPr="003B7F34" w:rsidTr="00733569">
        <w:trPr>
          <w:trHeight w:val="511"/>
        </w:trPr>
        <w:tc>
          <w:tcPr>
            <w:tcW w:w="582" w:type="dxa"/>
            <w:tcBorders>
              <w:right w:val="nil"/>
            </w:tcBorders>
          </w:tcPr>
          <w:p w:rsidR="008900E3" w:rsidRPr="00DF0671" w:rsidRDefault="008900E3" w:rsidP="008900E3">
            <w:pPr>
              <w:spacing w:after="0" w:line="240" w:lineRule="auto"/>
              <w:jc w:val="center"/>
              <w:rPr>
                <w:rFonts w:ascii="Arial Narrow" w:hAnsi="Arial Narrow" w:cs="Arial"/>
                <w:b/>
                <w:bCs/>
                <w:sz w:val="16"/>
                <w:szCs w:val="16"/>
                <w:lang w:val="es-PE" w:eastAsia="es-PE"/>
              </w:rPr>
            </w:pPr>
            <w:r w:rsidRPr="00DF0671">
              <w:rPr>
                <w:rFonts w:ascii="Arial Narrow" w:hAnsi="Arial Narrow" w:cs="Arial"/>
                <w:sz w:val="16"/>
                <w:szCs w:val="16"/>
                <w:lang w:val="es-PE" w:eastAsia="es-PE"/>
              </w:rPr>
              <w:t>2</w:t>
            </w:r>
          </w:p>
        </w:tc>
        <w:tc>
          <w:tcPr>
            <w:tcW w:w="1473" w:type="dxa"/>
            <w:tcBorders>
              <w:left w:val="nil"/>
              <w:right w:val="nil"/>
            </w:tcBorders>
          </w:tcPr>
          <w:p w:rsidR="008900E3"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 xml:space="preserve">- </w:t>
            </w:r>
            <w:r>
              <w:rPr>
                <w:rFonts w:ascii="Arial Narrow" w:hAnsi="Arial Narrow" w:cs="Arial"/>
                <w:sz w:val="16"/>
                <w:szCs w:val="16"/>
                <w:lang w:val="es-PE" w:eastAsia="es-PE"/>
              </w:rPr>
              <w:t>Fecha inicio de año</w:t>
            </w:r>
          </w:p>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Necesidad de acompañamiento</w:t>
            </w:r>
          </w:p>
        </w:tc>
        <w:tc>
          <w:tcPr>
            <w:tcW w:w="1929"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Análisis de posibilidades de acompañantes</w:t>
            </w:r>
          </w:p>
        </w:tc>
        <w:tc>
          <w:tcPr>
            <w:tcW w:w="1617"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Listado de posibilidades por</w:t>
            </w:r>
            <w:r w:rsidRPr="00DF0671">
              <w:rPr>
                <w:rFonts w:ascii="Arial Narrow" w:hAnsi="Arial Narrow" w:cs="Arial"/>
                <w:sz w:val="16"/>
                <w:szCs w:val="16"/>
                <w:lang w:val="es-PE" w:eastAsia="es-PE"/>
              </w:rPr>
              <w:t xml:space="preserve"> </w:t>
            </w:r>
            <w:r>
              <w:rPr>
                <w:rFonts w:ascii="Arial Narrow" w:hAnsi="Arial Narrow" w:cs="Arial"/>
                <w:sz w:val="16"/>
                <w:szCs w:val="16"/>
                <w:lang w:val="es-PE" w:eastAsia="es-PE"/>
              </w:rPr>
              <w:t>integrante del equipo pedagógico</w:t>
            </w:r>
          </w:p>
        </w:tc>
        <w:tc>
          <w:tcPr>
            <w:tcW w:w="4053"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w:t>
            </w:r>
            <w:r w:rsidRPr="00DF0671">
              <w:rPr>
                <w:rFonts w:ascii="Arial Narrow" w:hAnsi="Arial Narrow" w:cs="Arial"/>
                <w:sz w:val="16"/>
                <w:szCs w:val="16"/>
                <w:lang w:val="es-PE" w:eastAsia="es-PE"/>
              </w:rPr>
              <w:t xml:space="preserve"> </w:t>
            </w:r>
            <w:r>
              <w:rPr>
                <w:rFonts w:ascii="Arial Narrow" w:hAnsi="Arial Narrow" w:cs="Arial"/>
                <w:sz w:val="16"/>
                <w:szCs w:val="16"/>
                <w:lang w:val="es-PE" w:eastAsia="es-PE"/>
              </w:rPr>
              <w:t>Director</w:t>
            </w:r>
            <w:r w:rsidRPr="00DF0671">
              <w:rPr>
                <w:rFonts w:ascii="Arial Narrow" w:hAnsi="Arial Narrow" w:cs="Arial"/>
                <w:sz w:val="16"/>
                <w:szCs w:val="16"/>
                <w:lang w:val="es-PE" w:eastAsia="es-PE"/>
              </w:rPr>
              <w:t xml:space="preserve"> de</w:t>
            </w:r>
            <w:r>
              <w:rPr>
                <w:rFonts w:ascii="Arial Narrow" w:hAnsi="Arial Narrow" w:cs="Arial"/>
                <w:sz w:val="16"/>
                <w:szCs w:val="16"/>
                <w:lang w:val="es-PE" w:eastAsia="es-PE"/>
              </w:rPr>
              <w:t>l Departamento de F</w:t>
            </w:r>
            <w:r w:rsidRPr="00DF0671">
              <w:rPr>
                <w:rFonts w:ascii="Arial Narrow" w:hAnsi="Arial Narrow" w:cs="Arial"/>
                <w:sz w:val="16"/>
                <w:szCs w:val="16"/>
                <w:lang w:val="es-PE" w:eastAsia="es-PE"/>
              </w:rPr>
              <w:t xml:space="preserve">ormación procede a realizar un análisis de las posibilidades que tienen los diversos </w:t>
            </w:r>
            <w:r>
              <w:rPr>
                <w:rFonts w:ascii="Arial Narrow" w:hAnsi="Arial Narrow" w:cs="Arial"/>
                <w:sz w:val="16"/>
                <w:szCs w:val="16"/>
                <w:lang w:val="es-PE" w:eastAsia="es-PE"/>
              </w:rPr>
              <w:t>integrantes del equipo pedagógico</w:t>
            </w:r>
            <w:r w:rsidRPr="00DF0671">
              <w:rPr>
                <w:rFonts w:ascii="Arial Narrow" w:hAnsi="Arial Narrow" w:cs="Arial"/>
                <w:sz w:val="16"/>
                <w:szCs w:val="16"/>
                <w:lang w:val="es-PE" w:eastAsia="es-PE"/>
              </w:rPr>
              <w:t xml:space="preserve">, con respecto a su disponibilidad de acompañamiento al interior del país o capacidad de acceder </w:t>
            </w:r>
            <w:r>
              <w:rPr>
                <w:rFonts w:ascii="Arial Narrow" w:hAnsi="Arial Narrow" w:cs="Arial"/>
                <w:sz w:val="16"/>
                <w:szCs w:val="16"/>
                <w:lang w:val="es-PE" w:eastAsia="es-PE"/>
              </w:rPr>
              <w:t xml:space="preserve">a </w:t>
            </w:r>
            <w:r w:rsidRPr="00DF0671">
              <w:rPr>
                <w:rFonts w:ascii="Arial Narrow" w:hAnsi="Arial Narrow" w:cs="Arial"/>
                <w:sz w:val="16"/>
                <w:szCs w:val="16"/>
                <w:lang w:val="es-PE" w:eastAsia="es-PE"/>
              </w:rPr>
              <w:t xml:space="preserve">zonas de difícil acceso. </w:t>
            </w:r>
          </w:p>
        </w:tc>
        <w:tc>
          <w:tcPr>
            <w:tcW w:w="1843"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Director</w:t>
            </w:r>
            <w:r w:rsidRPr="00DF0671">
              <w:rPr>
                <w:rFonts w:ascii="Arial Narrow" w:hAnsi="Arial Narrow" w:cs="Arial"/>
                <w:sz w:val="16"/>
                <w:szCs w:val="16"/>
                <w:lang w:val="es-PE" w:eastAsia="es-PE"/>
              </w:rPr>
              <w:t xml:space="preserve"> del Departamento de Formación</w:t>
            </w:r>
          </w:p>
        </w:tc>
        <w:tc>
          <w:tcPr>
            <w:tcW w:w="1324"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31" w:type="dxa"/>
            <w:tcBorders>
              <w:left w:val="nil"/>
            </w:tcBorders>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5</w:t>
            </w:r>
            <w:r w:rsidRPr="00DF0671">
              <w:rPr>
                <w:rFonts w:ascii="Arial Narrow" w:hAnsi="Arial Narrow" w:cs="Arial"/>
                <w:sz w:val="16"/>
                <w:szCs w:val="16"/>
                <w:lang w:val="es-PE" w:eastAsia="es-PE"/>
              </w:rPr>
              <w:t xml:space="preserve"> horas</w:t>
            </w:r>
          </w:p>
        </w:tc>
      </w:tr>
      <w:tr w:rsidR="008900E3" w:rsidRPr="003B7F34" w:rsidTr="00733569">
        <w:trPr>
          <w:trHeight w:val="675"/>
        </w:trPr>
        <w:tc>
          <w:tcPr>
            <w:tcW w:w="582" w:type="dxa"/>
            <w:tcBorders>
              <w:right w:val="nil"/>
            </w:tcBorders>
            <w:shd w:val="clear" w:color="auto" w:fill="C0C0C0"/>
          </w:tcPr>
          <w:p w:rsidR="008900E3" w:rsidRPr="00DF0671" w:rsidRDefault="008900E3" w:rsidP="008900E3">
            <w:pPr>
              <w:spacing w:after="0" w:line="240" w:lineRule="auto"/>
              <w:jc w:val="center"/>
              <w:rPr>
                <w:rFonts w:ascii="Arial Narrow" w:hAnsi="Arial Narrow" w:cs="Arial"/>
                <w:b/>
                <w:bCs/>
                <w:sz w:val="16"/>
                <w:szCs w:val="16"/>
                <w:lang w:val="es-PE" w:eastAsia="es-PE"/>
              </w:rPr>
            </w:pPr>
            <w:r w:rsidRPr="00DF0671">
              <w:rPr>
                <w:rFonts w:ascii="Arial Narrow" w:hAnsi="Arial Narrow" w:cs="Arial"/>
                <w:sz w:val="16"/>
                <w:szCs w:val="16"/>
                <w:lang w:val="es-PE" w:eastAsia="es-PE"/>
              </w:rPr>
              <w:t>3</w:t>
            </w:r>
          </w:p>
        </w:tc>
        <w:tc>
          <w:tcPr>
            <w:tcW w:w="1473" w:type="dxa"/>
            <w:tcBorders>
              <w:left w:val="nil"/>
              <w:right w:val="nil"/>
            </w:tcBorders>
            <w:shd w:val="clear" w:color="auto" w:fill="C0C0C0"/>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Listado de posibilidades por</w:t>
            </w:r>
            <w:r w:rsidRPr="00DF0671">
              <w:rPr>
                <w:rFonts w:ascii="Arial Narrow" w:hAnsi="Arial Narrow" w:cs="Arial"/>
                <w:sz w:val="16"/>
                <w:szCs w:val="16"/>
                <w:lang w:val="es-PE" w:eastAsia="es-PE"/>
              </w:rPr>
              <w:t xml:space="preserve"> </w:t>
            </w:r>
            <w:r>
              <w:rPr>
                <w:rFonts w:ascii="Arial Narrow" w:hAnsi="Arial Narrow" w:cs="Arial"/>
                <w:sz w:val="16"/>
                <w:szCs w:val="16"/>
                <w:lang w:val="es-PE" w:eastAsia="es-PE"/>
              </w:rPr>
              <w:t>integrante del equipo pedagógico</w:t>
            </w:r>
          </w:p>
        </w:tc>
        <w:tc>
          <w:tcPr>
            <w:tcW w:w="1929" w:type="dxa"/>
            <w:tcBorders>
              <w:left w:val="nil"/>
              <w:right w:val="nil"/>
            </w:tcBorders>
            <w:shd w:val="clear" w:color="auto" w:fill="C0C0C0"/>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 xml:space="preserve">Análisis de </w:t>
            </w:r>
            <w:r>
              <w:rPr>
                <w:rFonts w:ascii="Arial Narrow" w:hAnsi="Arial Narrow" w:cs="Arial"/>
                <w:sz w:val="16"/>
                <w:szCs w:val="16"/>
                <w:lang w:val="es-PE" w:eastAsia="es-PE"/>
              </w:rPr>
              <w:t>C</w:t>
            </w:r>
            <w:r w:rsidRPr="00DF0671">
              <w:rPr>
                <w:rFonts w:ascii="Arial Narrow" w:hAnsi="Arial Narrow" w:cs="Arial"/>
                <w:sz w:val="16"/>
                <w:szCs w:val="16"/>
                <w:lang w:val="es-PE" w:eastAsia="es-PE"/>
              </w:rPr>
              <w:t xml:space="preserve">apacidades de </w:t>
            </w:r>
            <w:r>
              <w:rPr>
                <w:rFonts w:ascii="Arial Narrow" w:hAnsi="Arial Narrow" w:cs="Arial"/>
                <w:sz w:val="16"/>
                <w:szCs w:val="16"/>
                <w:lang w:val="es-PE" w:eastAsia="es-PE"/>
              </w:rPr>
              <w:t>A</w:t>
            </w:r>
            <w:r w:rsidRPr="00DF0671">
              <w:rPr>
                <w:rFonts w:ascii="Arial Narrow" w:hAnsi="Arial Narrow" w:cs="Arial"/>
                <w:sz w:val="16"/>
                <w:szCs w:val="16"/>
                <w:lang w:val="es-PE" w:eastAsia="es-PE"/>
              </w:rPr>
              <w:t>compañantes</w:t>
            </w:r>
          </w:p>
        </w:tc>
        <w:tc>
          <w:tcPr>
            <w:tcW w:w="1617" w:type="dxa"/>
            <w:tcBorders>
              <w:left w:val="nil"/>
              <w:right w:val="nil"/>
            </w:tcBorders>
            <w:shd w:val="clear" w:color="auto" w:fill="C0C0C0"/>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Listado de capacidades por acompañante por</w:t>
            </w:r>
            <w:r w:rsidRPr="00DF0671">
              <w:rPr>
                <w:rFonts w:ascii="Arial Narrow" w:hAnsi="Arial Narrow" w:cs="Arial"/>
                <w:sz w:val="16"/>
                <w:szCs w:val="16"/>
                <w:lang w:val="es-PE" w:eastAsia="es-PE"/>
              </w:rPr>
              <w:t xml:space="preserve"> </w:t>
            </w:r>
            <w:r>
              <w:rPr>
                <w:rFonts w:ascii="Arial Narrow" w:hAnsi="Arial Narrow" w:cs="Arial"/>
                <w:sz w:val="16"/>
                <w:szCs w:val="16"/>
                <w:lang w:val="es-PE" w:eastAsia="es-PE"/>
              </w:rPr>
              <w:t>integrante del equipo pedagógico</w:t>
            </w:r>
          </w:p>
        </w:tc>
        <w:tc>
          <w:tcPr>
            <w:tcW w:w="4053" w:type="dxa"/>
            <w:tcBorders>
              <w:left w:val="nil"/>
              <w:right w:val="nil"/>
            </w:tcBorders>
            <w:shd w:val="clear" w:color="auto" w:fill="C0C0C0"/>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w:t>
            </w:r>
            <w:r w:rsidRPr="00DF0671">
              <w:rPr>
                <w:rFonts w:ascii="Arial Narrow" w:hAnsi="Arial Narrow" w:cs="Arial"/>
                <w:sz w:val="16"/>
                <w:szCs w:val="16"/>
                <w:lang w:val="es-PE" w:eastAsia="es-PE"/>
              </w:rPr>
              <w:t xml:space="preserve"> </w:t>
            </w:r>
            <w:r>
              <w:rPr>
                <w:rFonts w:ascii="Arial Narrow" w:hAnsi="Arial Narrow" w:cs="Arial"/>
                <w:sz w:val="16"/>
                <w:szCs w:val="16"/>
                <w:lang w:val="es-PE" w:eastAsia="es-PE"/>
              </w:rPr>
              <w:t>Director</w:t>
            </w:r>
            <w:r w:rsidRPr="00DF0671">
              <w:rPr>
                <w:rFonts w:ascii="Arial Narrow" w:hAnsi="Arial Narrow" w:cs="Arial"/>
                <w:sz w:val="16"/>
                <w:szCs w:val="16"/>
                <w:lang w:val="es-PE" w:eastAsia="es-PE"/>
              </w:rPr>
              <w:t xml:space="preserve"> de</w:t>
            </w:r>
            <w:r>
              <w:rPr>
                <w:rFonts w:ascii="Arial Narrow" w:hAnsi="Arial Narrow" w:cs="Arial"/>
                <w:sz w:val="16"/>
                <w:szCs w:val="16"/>
                <w:lang w:val="es-PE" w:eastAsia="es-PE"/>
              </w:rPr>
              <w:t>l Departamento de F</w:t>
            </w:r>
            <w:r w:rsidRPr="00DF0671">
              <w:rPr>
                <w:rFonts w:ascii="Arial Narrow" w:hAnsi="Arial Narrow" w:cs="Arial"/>
                <w:sz w:val="16"/>
                <w:szCs w:val="16"/>
                <w:lang w:val="es-PE" w:eastAsia="es-PE"/>
              </w:rPr>
              <w:t>ormación procede a realizar un análisis de las capacidades sociales, pedagógicas y técnicas</w:t>
            </w:r>
            <w:r>
              <w:rPr>
                <w:rFonts w:ascii="Arial Narrow" w:hAnsi="Arial Narrow" w:cs="Arial"/>
                <w:sz w:val="16"/>
                <w:szCs w:val="16"/>
                <w:lang w:val="es-PE" w:eastAsia="es-PE"/>
              </w:rPr>
              <w:t xml:space="preserve"> que presenta cada uno de los integrantes del equipo pedagógico</w:t>
            </w:r>
            <w:r w:rsidRPr="00DF0671">
              <w:rPr>
                <w:rFonts w:ascii="Arial Narrow" w:hAnsi="Arial Narrow" w:cs="Arial"/>
                <w:sz w:val="16"/>
                <w:szCs w:val="16"/>
                <w:lang w:val="es-PE" w:eastAsia="es-PE"/>
              </w:rPr>
              <w:t xml:space="preserve">. </w:t>
            </w:r>
          </w:p>
        </w:tc>
        <w:tc>
          <w:tcPr>
            <w:tcW w:w="1843" w:type="dxa"/>
            <w:tcBorders>
              <w:left w:val="nil"/>
              <w:right w:val="nil"/>
            </w:tcBorders>
            <w:shd w:val="clear" w:color="auto" w:fill="C0C0C0"/>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Director</w:t>
            </w:r>
            <w:r w:rsidRPr="00DF0671">
              <w:rPr>
                <w:rFonts w:ascii="Arial Narrow" w:hAnsi="Arial Narrow" w:cs="Arial"/>
                <w:sz w:val="16"/>
                <w:szCs w:val="16"/>
                <w:lang w:val="es-PE" w:eastAsia="es-PE"/>
              </w:rPr>
              <w:t xml:space="preserve"> del Departamento de Formación</w:t>
            </w:r>
          </w:p>
        </w:tc>
        <w:tc>
          <w:tcPr>
            <w:tcW w:w="1324" w:type="dxa"/>
            <w:tcBorders>
              <w:left w:val="nil"/>
              <w:right w:val="nil"/>
            </w:tcBorders>
            <w:shd w:val="clear" w:color="auto" w:fill="C0C0C0"/>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31" w:type="dxa"/>
            <w:tcBorders>
              <w:left w:val="nil"/>
            </w:tcBorders>
            <w:shd w:val="clear" w:color="auto" w:fill="C0C0C0"/>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5 horas</w:t>
            </w:r>
          </w:p>
        </w:tc>
      </w:tr>
      <w:tr w:rsidR="008900E3" w:rsidRPr="003B7F34" w:rsidTr="00733569">
        <w:trPr>
          <w:trHeight w:val="900"/>
        </w:trPr>
        <w:tc>
          <w:tcPr>
            <w:tcW w:w="582" w:type="dxa"/>
            <w:tcBorders>
              <w:right w:val="nil"/>
            </w:tcBorders>
          </w:tcPr>
          <w:p w:rsidR="008900E3" w:rsidRPr="00DF0671" w:rsidRDefault="008900E3" w:rsidP="008900E3">
            <w:pPr>
              <w:spacing w:after="0" w:line="240" w:lineRule="auto"/>
              <w:jc w:val="center"/>
              <w:rPr>
                <w:rFonts w:ascii="Arial Narrow" w:hAnsi="Arial Narrow" w:cs="Arial"/>
                <w:b/>
                <w:bCs/>
                <w:sz w:val="16"/>
                <w:szCs w:val="16"/>
                <w:lang w:val="es-PE" w:eastAsia="es-PE"/>
              </w:rPr>
            </w:pPr>
            <w:r w:rsidRPr="00DF0671">
              <w:rPr>
                <w:rFonts w:ascii="Arial Narrow" w:hAnsi="Arial Narrow" w:cs="Arial"/>
                <w:sz w:val="16"/>
                <w:szCs w:val="16"/>
                <w:lang w:val="es-PE" w:eastAsia="es-PE"/>
              </w:rPr>
              <w:t>4</w:t>
            </w:r>
          </w:p>
        </w:tc>
        <w:tc>
          <w:tcPr>
            <w:tcW w:w="1473"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Listado de capacidades por acompañante por</w:t>
            </w:r>
            <w:r w:rsidRPr="00DF0671">
              <w:rPr>
                <w:rFonts w:ascii="Arial Narrow" w:hAnsi="Arial Narrow" w:cs="Arial"/>
                <w:sz w:val="16"/>
                <w:szCs w:val="16"/>
                <w:lang w:val="es-PE" w:eastAsia="es-PE"/>
              </w:rPr>
              <w:t xml:space="preserve"> </w:t>
            </w:r>
            <w:r>
              <w:rPr>
                <w:rFonts w:ascii="Arial Narrow" w:hAnsi="Arial Narrow" w:cs="Arial"/>
                <w:sz w:val="16"/>
                <w:szCs w:val="16"/>
                <w:lang w:val="es-PE" w:eastAsia="es-PE"/>
              </w:rPr>
              <w:t>integrante del equipo pedagógico</w:t>
            </w:r>
          </w:p>
        </w:tc>
        <w:tc>
          <w:tcPr>
            <w:tcW w:w="1929"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Selección de acompañantes para las sedes</w:t>
            </w:r>
          </w:p>
        </w:tc>
        <w:tc>
          <w:tcPr>
            <w:tcW w:w="1617"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Relación de integrantes del equipo pedagógico</w:t>
            </w:r>
            <w:r w:rsidRPr="00DF0671">
              <w:rPr>
                <w:rFonts w:ascii="Arial Narrow" w:hAnsi="Arial Narrow" w:cs="Arial"/>
                <w:sz w:val="16"/>
                <w:szCs w:val="16"/>
                <w:lang w:val="es-PE" w:eastAsia="es-PE"/>
              </w:rPr>
              <w:t xml:space="preserve"> por </w:t>
            </w:r>
            <w:r>
              <w:rPr>
                <w:rFonts w:ascii="Arial Narrow" w:hAnsi="Arial Narrow" w:cs="Arial"/>
                <w:sz w:val="16"/>
                <w:szCs w:val="16"/>
                <w:lang w:val="es-PE" w:eastAsia="es-PE"/>
              </w:rPr>
              <w:t>centro educativo</w:t>
            </w:r>
            <w:r w:rsidRPr="00DF0671">
              <w:rPr>
                <w:rFonts w:ascii="Arial Narrow" w:hAnsi="Arial Narrow" w:cs="Arial"/>
                <w:sz w:val="16"/>
                <w:szCs w:val="16"/>
                <w:lang w:val="es-PE" w:eastAsia="es-PE"/>
              </w:rPr>
              <w:t>.</w:t>
            </w:r>
          </w:p>
        </w:tc>
        <w:tc>
          <w:tcPr>
            <w:tcW w:w="4053"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w:t>
            </w:r>
            <w:r w:rsidRPr="00DF0671">
              <w:rPr>
                <w:rFonts w:ascii="Arial Narrow" w:hAnsi="Arial Narrow" w:cs="Arial"/>
                <w:sz w:val="16"/>
                <w:szCs w:val="16"/>
                <w:lang w:val="es-PE" w:eastAsia="es-PE"/>
              </w:rPr>
              <w:t xml:space="preserve"> </w:t>
            </w:r>
            <w:r>
              <w:rPr>
                <w:rFonts w:ascii="Arial Narrow" w:hAnsi="Arial Narrow" w:cs="Arial"/>
                <w:sz w:val="16"/>
                <w:szCs w:val="16"/>
                <w:lang w:val="es-PE" w:eastAsia="es-PE"/>
              </w:rPr>
              <w:t>Director</w:t>
            </w:r>
            <w:r w:rsidRPr="00DF0671">
              <w:rPr>
                <w:rFonts w:ascii="Arial Narrow" w:hAnsi="Arial Narrow" w:cs="Arial"/>
                <w:sz w:val="16"/>
                <w:szCs w:val="16"/>
                <w:lang w:val="es-PE" w:eastAsia="es-PE"/>
              </w:rPr>
              <w:t xml:space="preserve"> de</w:t>
            </w:r>
            <w:r>
              <w:rPr>
                <w:rFonts w:ascii="Arial Narrow" w:hAnsi="Arial Narrow" w:cs="Arial"/>
                <w:sz w:val="16"/>
                <w:szCs w:val="16"/>
                <w:lang w:val="es-PE" w:eastAsia="es-PE"/>
              </w:rPr>
              <w:t>l Departamento de F</w:t>
            </w:r>
            <w:r w:rsidRPr="00DF0671">
              <w:rPr>
                <w:rFonts w:ascii="Arial Narrow" w:hAnsi="Arial Narrow" w:cs="Arial"/>
                <w:sz w:val="16"/>
                <w:szCs w:val="16"/>
                <w:lang w:val="es-PE" w:eastAsia="es-PE"/>
              </w:rPr>
              <w:t xml:space="preserve">ormación </w:t>
            </w:r>
            <w:r>
              <w:rPr>
                <w:rFonts w:ascii="Arial Narrow" w:hAnsi="Arial Narrow" w:cs="Arial"/>
                <w:sz w:val="16"/>
                <w:szCs w:val="16"/>
                <w:lang w:val="es-PE" w:eastAsia="es-PE"/>
              </w:rPr>
              <w:t xml:space="preserve">procede a realizar la distribución de los integrantes del equipo pedagógico en los distintos centros educativos, </w:t>
            </w:r>
            <w:r w:rsidRPr="00DF0671">
              <w:rPr>
                <w:rFonts w:ascii="Arial Narrow" w:hAnsi="Arial Narrow" w:cs="Arial"/>
                <w:sz w:val="16"/>
                <w:szCs w:val="16"/>
                <w:lang w:val="es-PE" w:eastAsia="es-PE"/>
              </w:rPr>
              <w:t xml:space="preserve">en función </w:t>
            </w:r>
            <w:r>
              <w:rPr>
                <w:rFonts w:ascii="Arial Narrow" w:hAnsi="Arial Narrow" w:cs="Arial"/>
                <w:sz w:val="16"/>
                <w:szCs w:val="16"/>
                <w:lang w:val="es-PE" w:eastAsia="es-PE"/>
              </w:rPr>
              <w:t>a</w:t>
            </w:r>
            <w:r w:rsidRPr="00DF0671">
              <w:rPr>
                <w:rFonts w:ascii="Arial Narrow" w:hAnsi="Arial Narrow" w:cs="Arial"/>
                <w:sz w:val="16"/>
                <w:szCs w:val="16"/>
                <w:lang w:val="es-PE" w:eastAsia="es-PE"/>
              </w:rPr>
              <w:t xml:space="preserve"> las posibilidades y capacidades de </w:t>
            </w:r>
            <w:r>
              <w:rPr>
                <w:rFonts w:ascii="Arial Narrow" w:hAnsi="Arial Narrow" w:cs="Arial"/>
                <w:sz w:val="16"/>
                <w:szCs w:val="16"/>
                <w:lang w:val="es-PE" w:eastAsia="es-PE"/>
              </w:rPr>
              <w:t>estos</w:t>
            </w:r>
            <w:r w:rsidRPr="00DF0671">
              <w:rPr>
                <w:rFonts w:ascii="Arial Narrow" w:hAnsi="Arial Narrow" w:cs="Arial"/>
                <w:sz w:val="16"/>
                <w:szCs w:val="16"/>
                <w:lang w:val="es-PE" w:eastAsia="es-PE"/>
              </w:rPr>
              <w:t>.</w:t>
            </w:r>
          </w:p>
        </w:tc>
        <w:tc>
          <w:tcPr>
            <w:tcW w:w="1843"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Director</w:t>
            </w:r>
            <w:r w:rsidRPr="00DF0671">
              <w:rPr>
                <w:rFonts w:ascii="Arial Narrow" w:hAnsi="Arial Narrow" w:cs="Arial"/>
                <w:sz w:val="16"/>
                <w:szCs w:val="16"/>
                <w:lang w:val="es-PE" w:eastAsia="es-PE"/>
              </w:rPr>
              <w:t xml:space="preserve"> del Departamento de Formación</w:t>
            </w:r>
          </w:p>
        </w:tc>
        <w:tc>
          <w:tcPr>
            <w:tcW w:w="1324"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31" w:type="dxa"/>
            <w:tcBorders>
              <w:left w:val="nil"/>
            </w:tcBorders>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2 días</w:t>
            </w:r>
          </w:p>
        </w:tc>
      </w:tr>
      <w:tr w:rsidR="008900E3" w:rsidRPr="003B7F34" w:rsidTr="00733569">
        <w:trPr>
          <w:trHeight w:val="900"/>
        </w:trPr>
        <w:tc>
          <w:tcPr>
            <w:tcW w:w="582" w:type="dxa"/>
            <w:tcBorders>
              <w:right w:val="nil"/>
            </w:tcBorders>
            <w:shd w:val="clear" w:color="auto" w:fill="BFBFBF"/>
          </w:tcPr>
          <w:p w:rsidR="008900E3" w:rsidRPr="003B7F34" w:rsidRDefault="008900E3" w:rsidP="008900E3">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5</w:t>
            </w:r>
          </w:p>
        </w:tc>
        <w:tc>
          <w:tcPr>
            <w:tcW w:w="1473" w:type="dxa"/>
            <w:tcBorders>
              <w:left w:val="nil"/>
              <w:right w:val="nil"/>
            </w:tcBorders>
            <w:shd w:val="clear" w:color="auto" w:fill="BFBFBF"/>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Relación de integrantes del equipo pedagógico</w:t>
            </w:r>
            <w:r w:rsidRPr="00DF0671">
              <w:rPr>
                <w:rFonts w:ascii="Arial Narrow" w:hAnsi="Arial Narrow" w:cs="Arial"/>
                <w:sz w:val="16"/>
                <w:szCs w:val="16"/>
                <w:lang w:val="es-PE" w:eastAsia="es-PE"/>
              </w:rPr>
              <w:t xml:space="preserve"> por </w:t>
            </w:r>
            <w:r>
              <w:rPr>
                <w:rFonts w:ascii="Arial Narrow" w:hAnsi="Arial Narrow" w:cs="Arial"/>
                <w:sz w:val="16"/>
                <w:szCs w:val="16"/>
                <w:lang w:val="es-PE" w:eastAsia="es-PE"/>
              </w:rPr>
              <w:t>centro educativo</w:t>
            </w:r>
            <w:r w:rsidRPr="00DF0671">
              <w:rPr>
                <w:rFonts w:ascii="Arial Narrow" w:hAnsi="Arial Narrow" w:cs="Arial"/>
                <w:sz w:val="16"/>
                <w:szCs w:val="16"/>
                <w:lang w:val="es-PE" w:eastAsia="es-PE"/>
              </w:rPr>
              <w:t>.</w:t>
            </w:r>
          </w:p>
        </w:tc>
        <w:tc>
          <w:tcPr>
            <w:tcW w:w="1929" w:type="dxa"/>
            <w:tcBorders>
              <w:left w:val="nil"/>
              <w:right w:val="nil"/>
            </w:tcBorders>
            <w:shd w:val="clear" w:color="auto" w:fill="BFBFBF"/>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Preparar acompañamiento</w:t>
            </w:r>
          </w:p>
        </w:tc>
        <w:tc>
          <w:tcPr>
            <w:tcW w:w="1617" w:type="dxa"/>
            <w:tcBorders>
              <w:left w:val="nil"/>
              <w:right w:val="nil"/>
            </w:tcBorders>
            <w:shd w:val="clear" w:color="auto" w:fill="BFBFBF"/>
          </w:tcPr>
          <w:p w:rsidR="008900E3"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Materiales para taller</w:t>
            </w:r>
          </w:p>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pt-BR" w:eastAsia="es-PE"/>
              </w:rPr>
              <w:t>- Lista de</w:t>
            </w:r>
            <w:r w:rsidRPr="00BE279E">
              <w:rPr>
                <w:rFonts w:ascii="Arial Narrow" w:hAnsi="Arial Narrow" w:cs="Arial"/>
                <w:sz w:val="16"/>
                <w:szCs w:val="16"/>
                <w:lang w:eastAsia="es-PE"/>
              </w:rPr>
              <w:t xml:space="preserve"> Talleres</w:t>
            </w:r>
            <w:r>
              <w:rPr>
                <w:rFonts w:ascii="Arial Narrow" w:hAnsi="Arial Narrow" w:cs="Arial"/>
                <w:sz w:val="16"/>
                <w:szCs w:val="16"/>
                <w:lang w:val="pt-BR" w:eastAsia="es-PE"/>
              </w:rPr>
              <w:t xml:space="preserve"> a realizar</w:t>
            </w:r>
          </w:p>
        </w:tc>
        <w:tc>
          <w:tcPr>
            <w:tcW w:w="4053" w:type="dxa"/>
            <w:tcBorders>
              <w:left w:val="nil"/>
              <w:right w:val="nil"/>
            </w:tcBorders>
            <w:shd w:val="clear" w:color="auto" w:fill="BFBFBF"/>
          </w:tcPr>
          <w:p w:rsidR="008900E3"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 equipo pedagógico procede a realizar las coordinaciones pertinentes con cada centro educativo, a fin de coordinar  el cronograma de visitas que realizar en cada centro educativo, los talleres de capacitación que se realizaran en ellos y la preparación del material requerido para estos talleres.</w:t>
            </w:r>
          </w:p>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Llegada la fecha de visita coordinado con algún centro educativo, se procede a dar inicio a la actividad realizar acompañamiento.</w:t>
            </w:r>
          </w:p>
        </w:tc>
        <w:tc>
          <w:tcPr>
            <w:tcW w:w="1843" w:type="dxa"/>
            <w:tcBorders>
              <w:left w:val="nil"/>
              <w:right w:val="nil"/>
            </w:tcBorders>
            <w:shd w:val="clear" w:color="auto" w:fill="BFBFBF"/>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Equipo Pedagógico</w:t>
            </w:r>
          </w:p>
        </w:tc>
        <w:tc>
          <w:tcPr>
            <w:tcW w:w="1324" w:type="dxa"/>
            <w:tcBorders>
              <w:left w:val="nil"/>
              <w:right w:val="nil"/>
            </w:tcBorders>
            <w:shd w:val="clear" w:color="auto" w:fill="BFBFBF"/>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31" w:type="dxa"/>
            <w:tcBorders>
              <w:left w:val="nil"/>
            </w:tcBorders>
            <w:shd w:val="clear" w:color="auto" w:fill="BFBFBF"/>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10 días</w:t>
            </w:r>
          </w:p>
        </w:tc>
      </w:tr>
      <w:tr w:rsidR="008900E3" w:rsidRPr="003B7F34" w:rsidTr="00733569">
        <w:trPr>
          <w:trHeight w:val="675"/>
        </w:trPr>
        <w:tc>
          <w:tcPr>
            <w:tcW w:w="582" w:type="dxa"/>
            <w:tcBorders>
              <w:right w:val="nil"/>
            </w:tcBorders>
          </w:tcPr>
          <w:p w:rsidR="008900E3" w:rsidRPr="003B7F34" w:rsidRDefault="008900E3" w:rsidP="008900E3">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5.1</w:t>
            </w:r>
          </w:p>
        </w:tc>
        <w:tc>
          <w:tcPr>
            <w:tcW w:w="1473"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Relación de integrantes del equipo pedagógico</w:t>
            </w:r>
            <w:r w:rsidRPr="00DF0671">
              <w:rPr>
                <w:rFonts w:ascii="Arial Narrow" w:hAnsi="Arial Narrow" w:cs="Arial"/>
                <w:sz w:val="16"/>
                <w:szCs w:val="16"/>
                <w:lang w:val="es-PE" w:eastAsia="es-PE"/>
              </w:rPr>
              <w:t xml:space="preserve"> por </w:t>
            </w:r>
            <w:r>
              <w:rPr>
                <w:rFonts w:ascii="Arial Narrow" w:hAnsi="Arial Narrow" w:cs="Arial"/>
                <w:sz w:val="16"/>
                <w:szCs w:val="16"/>
                <w:lang w:val="es-PE" w:eastAsia="es-PE"/>
              </w:rPr>
              <w:t>centro educativo</w:t>
            </w:r>
            <w:r w:rsidRPr="00DF0671">
              <w:rPr>
                <w:rFonts w:ascii="Arial Narrow" w:hAnsi="Arial Narrow" w:cs="Arial"/>
                <w:sz w:val="16"/>
                <w:szCs w:val="16"/>
                <w:lang w:val="es-PE" w:eastAsia="es-PE"/>
              </w:rPr>
              <w:t>.</w:t>
            </w:r>
          </w:p>
        </w:tc>
        <w:tc>
          <w:tcPr>
            <w:tcW w:w="1929" w:type="dxa"/>
            <w:tcBorders>
              <w:left w:val="nil"/>
              <w:right w:val="nil"/>
            </w:tcBorders>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Coordinar agenda de visitas con el centro educativo</w:t>
            </w:r>
          </w:p>
        </w:tc>
        <w:tc>
          <w:tcPr>
            <w:tcW w:w="1617" w:type="dxa"/>
            <w:tcBorders>
              <w:left w:val="nil"/>
              <w:right w:val="nil"/>
            </w:tcBorders>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Fecha de Visita</w:t>
            </w:r>
          </w:p>
        </w:tc>
        <w:tc>
          <w:tcPr>
            <w:tcW w:w="4053" w:type="dxa"/>
            <w:tcBorders>
              <w:left w:val="nil"/>
              <w:right w:val="nil"/>
            </w:tcBorders>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Se procede a realizar la coordinación con el centro educativo asignado a fin de determinar los días en los cuales se realizar el acompañamiento.</w:t>
            </w:r>
          </w:p>
        </w:tc>
        <w:tc>
          <w:tcPr>
            <w:tcW w:w="1843" w:type="dxa"/>
            <w:tcBorders>
              <w:left w:val="nil"/>
              <w:right w:val="nil"/>
            </w:tcBorders>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Equipo Pedagógico</w:t>
            </w:r>
          </w:p>
        </w:tc>
        <w:tc>
          <w:tcPr>
            <w:tcW w:w="1324"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31" w:type="dxa"/>
            <w:tcBorders>
              <w:left w:val="nil"/>
            </w:tcBorders>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2 días</w:t>
            </w:r>
          </w:p>
        </w:tc>
      </w:tr>
      <w:tr w:rsidR="008900E3" w:rsidRPr="003B7F34" w:rsidTr="00733569">
        <w:trPr>
          <w:trHeight w:val="675"/>
        </w:trPr>
        <w:tc>
          <w:tcPr>
            <w:tcW w:w="582" w:type="dxa"/>
            <w:tcBorders>
              <w:right w:val="nil"/>
            </w:tcBorders>
            <w:shd w:val="clear" w:color="auto" w:fill="C0C0C0"/>
          </w:tcPr>
          <w:p w:rsidR="008900E3" w:rsidRPr="003B7F34" w:rsidRDefault="008900E3" w:rsidP="008900E3">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5.2</w:t>
            </w:r>
          </w:p>
        </w:tc>
        <w:tc>
          <w:tcPr>
            <w:tcW w:w="1473" w:type="dxa"/>
            <w:tcBorders>
              <w:left w:val="nil"/>
              <w:right w:val="nil"/>
            </w:tcBorders>
            <w:shd w:val="clear" w:color="auto" w:fill="C0C0C0"/>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Relación de integrantes del equipo pedagógico</w:t>
            </w:r>
            <w:r w:rsidRPr="00DF0671">
              <w:rPr>
                <w:rFonts w:ascii="Arial Narrow" w:hAnsi="Arial Narrow" w:cs="Arial"/>
                <w:sz w:val="16"/>
                <w:szCs w:val="16"/>
                <w:lang w:val="es-PE" w:eastAsia="es-PE"/>
              </w:rPr>
              <w:t xml:space="preserve"> por </w:t>
            </w:r>
            <w:r>
              <w:rPr>
                <w:rFonts w:ascii="Arial Narrow" w:hAnsi="Arial Narrow" w:cs="Arial"/>
                <w:sz w:val="16"/>
                <w:szCs w:val="16"/>
                <w:lang w:val="es-PE" w:eastAsia="es-PE"/>
              </w:rPr>
              <w:t>centro educativo</w:t>
            </w:r>
            <w:r w:rsidRPr="00DF0671">
              <w:rPr>
                <w:rFonts w:ascii="Arial Narrow" w:hAnsi="Arial Narrow" w:cs="Arial"/>
                <w:sz w:val="16"/>
                <w:szCs w:val="16"/>
                <w:lang w:val="es-PE" w:eastAsia="es-PE"/>
              </w:rPr>
              <w:t>.</w:t>
            </w:r>
          </w:p>
        </w:tc>
        <w:tc>
          <w:tcPr>
            <w:tcW w:w="1929" w:type="dxa"/>
            <w:tcBorders>
              <w:left w:val="nil"/>
              <w:right w:val="nil"/>
            </w:tcBorders>
            <w:shd w:val="clear" w:color="auto" w:fill="C0C0C0"/>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¿Falto a capacitación?</w:t>
            </w:r>
          </w:p>
        </w:tc>
        <w:tc>
          <w:tcPr>
            <w:tcW w:w="1617" w:type="dxa"/>
            <w:tcBorders>
              <w:left w:val="nil"/>
              <w:right w:val="nil"/>
            </w:tcBorders>
            <w:shd w:val="clear" w:color="auto" w:fill="C0C0C0"/>
          </w:tcPr>
          <w:p w:rsidR="008900E3"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Si </w:t>
            </w:r>
          </w:p>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No </w:t>
            </w:r>
          </w:p>
        </w:tc>
        <w:tc>
          <w:tcPr>
            <w:tcW w:w="4053" w:type="dxa"/>
            <w:tcBorders>
              <w:left w:val="nil"/>
              <w:right w:val="nil"/>
            </w:tcBorders>
            <w:shd w:val="clear" w:color="auto" w:fill="C0C0C0"/>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Se analiza si es que el centro educativo asignado para el acompañamiento asistió a todas las capacitaciones realizadas por el Departamento de Formación.</w:t>
            </w:r>
          </w:p>
        </w:tc>
        <w:tc>
          <w:tcPr>
            <w:tcW w:w="1843" w:type="dxa"/>
            <w:tcBorders>
              <w:left w:val="nil"/>
              <w:right w:val="nil"/>
            </w:tcBorders>
            <w:shd w:val="clear" w:color="auto" w:fill="C0C0C0"/>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Equipo Pedagógico</w:t>
            </w:r>
          </w:p>
        </w:tc>
        <w:tc>
          <w:tcPr>
            <w:tcW w:w="1324" w:type="dxa"/>
            <w:tcBorders>
              <w:left w:val="nil"/>
              <w:right w:val="nil"/>
            </w:tcBorders>
            <w:shd w:val="clear" w:color="auto" w:fill="C0C0C0"/>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31" w:type="dxa"/>
            <w:tcBorders>
              <w:left w:val="nil"/>
            </w:tcBorders>
            <w:shd w:val="clear" w:color="auto" w:fill="C0C0C0"/>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2 días</w:t>
            </w:r>
          </w:p>
        </w:tc>
      </w:tr>
      <w:tr w:rsidR="008900E3" w:rsidRPr="003B7F34" w:rsidTr="00733569">
        <w:trPr>
          <w:trHeight w:val="675"/>
        </w:trPr>
        <w:tc>
          <w:tcPr>
            <w:tcW w:w="582" w:type="dxa"/>
            <w:tcBorders>
              <w:right w:val="nil"/>
            </w:tcBorders>
          </w:tcPr>
          <w:p w:rsidR="008900E3" w:rsidRPr="003B7F34" w:rsidRDefault="008900E3" w:rsidP="008900E3">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5.3</w:t>
            </w:r>
          </w:p>
        </w:tc>
        <w:tc>
          <w:tcPr>
            <w:tcW w:w="1473" w:type="dxa"/>
            <w:tcBorders>
              <w:left w:val="nil"/>
              <w:right w:val="nil"/>
            </w:tcBorders>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No </w:t>
            </w:r>
          </w:p>
        </w:tc>
        <w:tc>
          <w:tcPr>
            <w:tcW w:w="1929" w:type="dxa"/>
            <w:tcBorders>
              <w:left w:val="nil"/>
              <w:right w:val="nil"/>
            </w:tcBorders>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Determinar capacitación inasistida</w:t>
            </w:r>
          </w:p>
        </w:tc>
        <w:tc>
          <w:tcPr>
            <w:tcW w:w="1617" w:type="dxa"/>
            <w:tcBorders>
              <w:left w:val="nil"/>
              <w:right w:val="nil"/>
            </w:tcBorders>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Listado de Talleres no asistidos</w:t>
            </w:r>
          </w:p>
        </w:tc>
        <w:tc>
          <w:tcPr>
            <w:tcW w:w="4053" w:type="dxa"/>
            <w:tcBorders>
              <w:left w:val="nil"/>
              <w:right w:val="nil"/>
            </w:tcBorders>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Se procede a identificar el taller al cual el centro educativo no asistió y se prioriza su ejecución en el acompañamiento a realizarse</w:t>
            </w:r>
          </w:p>
        </w:tc>
        <w:tc>
          <w:tcPr>
            <w:tcW w:w="1843" w:type="dxa"/>
            <w:tcBorders>
              <w:left w:val="nil"/>
              <w:right w:val="nil"/>
            </w:tcBorders>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Equipo Pedagógico</w:t>
            </w:r>
          </w:p>
        </w:tc>
        <w:tc>
          <w:tcPr>
            <w:tcW w:w="1324"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31" w:type="dxa"/>
            <w:tcBorders>
              <w:left w:val="nil"/>
            </w:tcBorders>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2 días</w:t>
            </w:r>
          </w:p>
        </w:tc>
      </w:tr>
      <w:tr w:rsidR="008900E3" w:rsidRPr="003B7F34" w:rsidTr="00733569">
        <w:trPr>
          <w:trHeight w:val="675"/>
        </w:trPr>
        <w:tc>
          <w:tcPr>
            <w:tcW w:w="582" w:type="dxa"/>
            <w:tcBorders>
              <w:right w:val="nil"/>
            </w:tcBorders>
            <w:shd w:val="clear" w:color="auto" w:fill="BFBFBF"/>
          </w:tcPr>
          <w:p w:rsidR="008900E3" w:rsidRPr="003B7F34" w:rsidRDefault="008900E3" w:rsidP="008900E3">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5.4</w:t>
            </w:r>
          </w:p>
        </w:tc>
        <w:tc>
          <w:tcPr>
            <w:tcW w:w="1473" w:type="dxa"/>
            <w:tcBorders>
              <w:left w:val="nil"/>
              <w:right w:val="nil"/>
            </w:tcBorders>
            <w:shd w:val="clear" w:color="auto" w:fill="BFBFBF"/>
          </w:tcPr>
          <w:p w:rsidR="008900E3"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Listado de Talleres no asistidos</w:t>
            </w:r>
          </w:p>
          <w:p w:rsidR="008900E3"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Si </w:t>
            </w:r>
          </w:p>
          <w:p w:rsidR="008900E3" w:rsidRPr="00BE279E" w:rsidRDefault="008900E3" w:rsidP="008900E3">
            <w:pPr>
              <w:spacing w:after="0" w:line="240" w:lineRule="auto"/>
              <w:rPr>
                <w:rFonts w:ascii="Arial Narrow" w:hAnsi="Arial Narrow" w:cs="Arial"/>
                <w:sz w:val="16"/>
                <w:szCs w:val="16"/>
                <w:lang w:eastAsia="es-PE"/>
              </w:rPr>
            </w:pPr>
          </w:p>
        </w:tc>
        <w:tc>
          <w:tcPr>
            <w:tcW w:w="1929" w:type="dxa"/>
            <w:tcBorders>
              <w:left w:val="nil"/>
              <w:right w:val="nil"/>
            </w:tcBorders>
            <w:shd w:val="clear" w:color="auto" w:fill="BFBFBF"/>
          </w:tcPr>
          <w:p w:rsidR="008900E3" w:rsidRPr="00FA6B9D" w:rsidRDefault="008900E3" w:rsidP="008900E3">
            <w:pPr>
              <w:spacing w:after="0" w:line="240" w:lineRule="auto"/>
              <w:rPr>
                <w:rFonts w:ascii="Arial Narrow" w:hAnsi="Arial Narrow" w:cs="Arial"/>
                <w:sz w:val="16"/>
                <w:szCs w:val="16"/>
                <w:lang w:val="pt-BR" w:eastAsia="es-PE"/>
              </w:rPr>
            </w:pPr>
            <w:r w:rsidRPr="00BE279E">
              <w:rPr>
                <w:rFonts w:ascii="Arial Narrow" w:hAnsi="Arial Narrow" w:cs="Arial"/>
                <w:sz w:val="16"/>
                <w:szCs w:val="16"/>
                <w:lang w:eastAsia="es-PE"/>
              </w:rPr>
              <w:t>Coordinar talleres con el</w:t>
            </w:r>
            <w:r>
              <w:rPr>
                <w:rFonts w:ascii="Arial Narrow" w:hAnsi="Arial Narrow" w:cs="Arial"/>
                <w:sz w:val="16"/>
                <w:szCs w:val="16"/>
                <w:lang w:val="pt-BR" w:eastAsia="es-PE"/>
              </w:rPr>
              <w:t xml:space="preserve"> centro educativo</w:t>
            </w:r>
          </w:p>
        </w:tc>
        <w:tc>
          <w:tcPr>
            <w:tcW w:w="1617" w:type="dxa"/>
            <w:tcBorders>
              <w:left w:val="nil"/>
              <w:right w:val="nil"/>
            </w:tcBorders>
            <w:shd w:val="clear" w:color="auto" w:fill="BFBFBF"/>
          </w:tcPr>
          <w:p w:rsidR="008900E3" w:rsidRPr="00FA6B9D" w:rsidRDefault="008900E3" w:rsidP="008900E3">
            <w:pPr>
              <w:spacing w:after="0" w:line="240" w:lineRule="auto"/>
              <w:rPr>
                <w:rFonts w:ascii="Arial Narrow" w:hAnsi="Arial Narrow" w:cs="Arial"/>
                <w:sz w:val="16"/>
                <w:szCs w:val="16"/>
                <w:lang w:val="pt-BR" w:eastAsia="es-PE"/>
              </w:rPr>
            </w:pPr>
            <w:r>
              <w:rPr>
                <w:rFonts w:ascii="Arial Narrow" w:hAnsi="Arial Narrow" w:cs="Arial"/>
                <w:sz w:val="16"/>
                <w:szCs w:val="16"/>
                <w:lang w:val="pt-BR" w:eastAsia="es-PE"/>
              </w:rPr>
              <w:t>- Lista de</w:t>
            </w:r>
            <w:r w:rsidRPr="00BE279E">
              <w:rPr>
                <w:rFonts w:ascii="Arial Narrow" w:hAnsi="Arial Narrow" w:cs="Arial"/>
                <w:sz w:val="16"/>
                <w:szCs w:val="16"/>
                <w:lang w:eastAsia="es-PE"/>
              </w:rPr>
              <w:t xml:space="preserve"> Talleres</w:t>
            </w:r>
            <w:r>
              <w:rPr>
                <w:rFonts w:ascii="Arial Narrow" w:hAnsi="Arial Narrow" w:cs="Arial"/>
                <w:sz w:val="16"/>
                <w:szCs w:val="16"/>
                <w:lang w:val="pt-BR" w:eastAsia="es-PE"/>
              </w:rPr>
              <w:t xml:space="preserve"> a realizar</w:t>
            </w:r>
          </w:p>
        </w:tc>
        <w:tc>
          <w:tcPr>
            <w:tcW w:w="4053" w:type="dxa"/>
            <w:tcBorders>
              <w:left w:val="nil"/>
              <w:right w:val="nil"/>
            </w:tcBorders>
            <w:shd w:val="clear" w:color="auto" w:fill="BFBFBF"/>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Se procede a coordinar con el centro educativo los talleres que estos quisieran que se realicen y los que el Departamento de Formación ha dictaminado como obligatorios, en caso el centro educativo presente alguna inasistencia se toma como prioridad realizar la ejecución del taller faltante.</w:t>
            </w:r>
          </w:p>
        </w:tc>
        <w:tc>
          <w:tcPr>
            <w:tcW w:w="1843" w:type="dxa"/>
            <w:tcBorders>
              <w:left w:val="nil"/>
              <w:right w:val="nil"/>
            </w:tcBorders>
            <w:shd w:val="clear" w:color="auto" w:fill="BFBFBF"/>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Equipo Pedagógico</w:t>
            </w:r>
          </w:p>
        </w:tc>
        <w:tc>
          <w:tcPr>
            <w:tcW w:w="1324" w:type="dxa"/>
            <w:tcBorders>
              <w:left w:val="nil"/>
              <w:right w:val="nil"/>
            </w:tcBorders>
            <w:shd w:val="clear" w:color="auto" w:fill="BFBFBF"/>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31" w:type="dxa"/>
            <w:tcBorders>
              <w:left w:val="nil"/>
            </w:tcBorders>
            <w:shd w:val="clear" w:color="auto" w:fill="BFBFBF"/>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2 días</w:t>
            </w:r>
          </w:p>
        </w:tc>
      </w:tr>
      <w:tr w:rsidR="008900E3" w:rsidRPr="003B7F34" w:rsidTr="00733569">
        <w:trPr>
          <w:trHeight w:val="675"/>
        </w:trPr>
        <w:tc>
          <w:tcPr>
            <w:tcW w:w="582" w:type="dxa"/>
            <w:tcBorders>
              <w:right w:val="nil"/>
            </w:tcBorders>
          </w:tcPr>
          <w:p w:rsidR="008900E3" w:rsidRPr="003B7F34" w:rsidRDefault="008900E3" w:rsidP="008900E3">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5.5</w:t>
            </w:r>
          </w:p>
        </w:tc>
        <w:tc>
          <w:tcPr>
            <w:tcW w:w="1473" w:type="dxa"/>
            <w:tcBorders>
              <w:left w:val="nil"/>
              <w:right w:val="nil"/>
            </w:tcBorders>
          </w:tcPr>
          <w:p w:rsidR="008900E3" w:rsidRPr="00FA6B9D" w:rsidRDefault="008900E3" w:rsidP="008900E3">
            <w:pPr>
              <w:spacing w:after="0" w:line="240" w:lineRule="auto"/>
              <w:rPr>
                <w:rFonts w:ascii="Arial Narrow" w:hAnsi="Arial Narrow" w:cs="Arial"/>
                <w:sz w:val="16"/>
                <w:szCs w:val="16"/>
                <w:lang w:val="pt-BR" w:eastAsia="es-PE"/>
              </w:rPr>
            </w:pPr>
            <w:r>
              <w:rPr>
                <w:rFonts w:ascii="Arial Narrow" w:hAnsi="Arial Narrow" w:cs="Arial"/>
                <w:sz w:val="16"/>
                <w:szCs w:val="16"/>
                <w:lang w:val="pt-BR" w:eastAsia="es-PE"/>
              </w:rPr>
              <w:t>- Lista de</w:t>
            </w:r>
            <w:r w:rsidRPr="00BE279E">
              <w:rPr>
                <w:rFonts w:ascii="Arial Narrow" w:hAnsi="Arial Narrow" w:cs="Arial"/>
                <w:sz w:val="16"/>
                <w:szCs w:val="16"/>
                <w:lang w:eastAsia="es-PE"/>
              </w:rPr>
              <w:t xml:space="preserve"> Talleres</w:t>
            </w:r>
            <w:r>
              <w:rPr>
                <w:rFonts w:ascii="Arial Narrow" w:hAnsi="Arial Narrow" w:cs="Arial"/>
                <w:sz w:val="16"/>
                <w:szCs w:val="16"/>
                <w:lang w:val="pt-BR" w:eastAsia="es-PE"/>
              </w:rPr>
              <w:t xml:space="preserve"> a realizar</w:t>
            </w:r>
          </w:p>
        </w:tc>
        <w:tc>
          <w:tcPr>
            <w:tcW w:w="1929" w:type="dxa"/>
            <w:tcBorders>
              <w:left w:val="nil"/>
              <w:right w:val="nil"/>
            </w:tcBorders>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Preparar materiales para capacitación</w:t>
            </w:r>
          </w:p>
        </w:tc>
        <w:tc>
          <w:tcPr>
            <w:tcW w:w="1617" w:type="dxa"/>
            <w:tcBorders>
              <w:left w:val="nil"/>
              <w:right w:val="nil"/>
            </w:tcBorders>
          </w:tcPr>
          <w:p w:rsidR="008900E3"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Materiales para taller</w:t>
            </w:r>
          </w:p>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pt-BR" w:eastAsia="es-PE"/>
              </w:rPr>
              <w:t>- Lista de</w:t>
            </w:r>
            <w:r w:rsidRPr="00BE279E">
              <w:rPr>
                <w:rFonts w:ascii="Arial Narrow" w:hAnsi="Arial Narrow" w:cs="Arial"/>
                <w:sz w:val="16"/>
                <w:szCs w:val="16"/>
                <w:lang w:eastAsia="es-PE"/>
              </w:rPr>
              <w:t xml:space="preserve"> Talleres</w:t>
            </w:r>
            <w:r>
              <w:rPr>
                <w:rFonts w:ascii="Arial Narrow" w:hAnsi="Arial Narrow" w:cs="Arial"/>
                <w:sz w:val="16"/>
                <w:szCs w:val="16"/>
                <w:lang w:val="pt-BR" w:eastAsia="es-PE"/>
              </w:rPr>
              <w:t xml:space="preserve"> a realizar</w:t>
            </w:r>
          </w:p>
        </w:tc>
        <w:tc>
          <w:tcPr>
            <w:tcW w:w="4053" w:type="dxa"/>
            <w:tcBorders>
              <w:left w:val="nil"/>
              <w:right w:val="nil"/>
            </w:tcBorders>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De acorde a la lista de talleres a realizar en el centro educativo, se procede a realzar la preparación de todos los materiales necesarios para llevar a cabo satisfactoriamente el taller.</w:t>
            </w:r>
          </w:p>
        </w:tc>
        <w:tc>
          <w:tcPr>
            <w:tcW w:w="1843" w:type="dxa"/>
            <w:tcBorders>
              <w:left w:val="nil"/>
              <w:right w:val="nil"/>
            </w:tcBorders>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Equipo Pedagógico</w:t>
            </w:r>
          </w:p>
        </w:tc>
        <w:tc>
          <w:tcPr>
            <w:tcW w:w="1324"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31" w:type="dxa"/>
            <w:tcBorders>
              <w:left w:val="nil"/>
            </w:tcBorders>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2 días</w:t>
            </w:r>
          </w:p>
        </w:tc>
      </w:tr>
      <w:tr w:rsidR="008900E3" w:rsidRPr="003B7F34" w:rsidTr="00733569">
        <w:trPr>
          <w:trHeight w:val="675"/>
        </w:trPr>
        <w:tc>
          <w:tcPr>
            <w:tcW w:w="582" w:type="dxa"/>
            <w:tcBorders>
              <w:right w:val="nil"/>
            </w:tcBorders>
            <w:shd w:val="clear" w:color="auto" w:fill="C0C0C0"/>
          </w:tcPr>
          <w:p w:rsidR="008900E3" w:rsidRPr="003B7F34" w:rsidRDefault="008900E3" w:rsidP="008900E3">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6</w:t>
            </w:r>
          </w:p>
        </w:tc>
        <w:tc>
          <w:tcPr>
            <w:tcW w:w="1473" w:type="dxa"/>
            <w:tcBorders>
              <w:left w:val="nil"/>
              <w:right w:val="nil"/>
            </w:tcBorders>
            <w:shd w:val="clear" w:color="auto" w:fill="C0C0C0"/>
          </w:tcPr>
          <w:p w:rsidR="008900E3"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Materiales para taller</w:t>
            </w:r>
          </w:p>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pt-BR" w:eastAsia="es-PE"/>
              </w:rPr>
              <w:t>- Lista de</w:t>
            </w:r>
            <w:r w:rsidRPr="00BE279E">
              <w:rPr>
                <w:rFonts w:ascii="Arial Narrow" w:hAnsi="Arial Narrow" w:cs="Arial"/>
                <w:sz w:val="16"/>
                <w:szCs w:val="16"/>
                <w:lang w:eastAsia="es-PE"/>
              </w:rPr>
              <w:t xml:space="preserve"> Talleres</w:t>
            </w:r>
            <w:r>
              <w:rPr>
                <w:rFonts w:ascii="Arial Narrow" w:hAnsi="Arial Narrow" w:cs="Arial"/>
                <w:sz w:val="16"/>
                <w:szCs w:val="16"/>
                <w:lang w:val="pt-BR" w:eastAsia="es-PE"/>
              </w:rPr>
              <w:t xml:space="preserve"> a realizar</w:t>
            </w:r>
          </w:p>
        </w:tc>
        <w:tc>
          <w:tcPr>
            <w:tcW w:w="1929" w:type="dxa"/>
            <w:tcBorders>
              <w:left w:val="nil"/>
              <w:right w:val="nil"/>
            </w:tcBorders>
            <w:shd w:val="clear" w:color="auto" w:fill="C0C0C0"/>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Realizar acompañamiento</w:t>
            </w:r>
          </w:p>
        </w:tc>
        <w:tc>
          <w:tcPr>
            <w:tcW w:w="1617" w:type="dxa"/>
            <w:tcBorders>
              <w:left w:val="nil"/>
              <w:right w:val="nil"/>
            </w:tcBorders>
            <w:shd w:val="clear" w:color="auto" w:fill="C0C0C0"/>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Necesidades Pedagógicas</w:t>
            </w:r>
          </w:p>
        </w:tc>
        <w:tc>
          <w:tcPr>
            <w:tcW w:w="4053" w:type="dxa"/>
            <w:tcBorders>
              <w:left w:val="nil"/>
              <w:right w:val="nil"/>
            </w:tcBorders>
            <w:shd w:val="clear" w:color="auto" w:fill="C0C0C0"/>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El equipo pedagógico procede a realizar el acompañamiento a los centros educativos a los cuales fueron asignados, el cual consistirá en realizar la ejecución de los talleres, la elaboración del informe de acompañamiento y su respectiva revisión  </w:t>
            </w:r>
          </w:p>
        </w:tc>
        <w:tc>
          <w:tcPr>
            <w:tcW w:w="1843" w:type="dxa"/>
            <w:tcBorders>
              <w:left w:val="nil"/>
              <w:right w:val="nil"/>
            </w:tcBorders>
            <w:shd w:val="clear" w:color="auto" w:fill="C0C0C0"/>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Equipo Pedagógico</w:t>
            </w:r>
          </w:p>
        </w:tc>
        <w:tc>
          <w:tcPr>
            <w:tcW w:w="1324" w:type="dxa"/>
            <w:tcBorders>
              <w:left w:val="nil"/>
              <w:right w:val="nil"/>
            </w:tcBorders>
            <w:shd w:val="clear" w:color="auto" w:fill="C0C0C0"/>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31" w:type="dxa"/>
            <w:tcBorders>
              <w:left w:val="nil"/>
            </w:tcBorders>
            <w:shd w:val="clear" w:color="auto" w:fill="C0C0C0"/>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5 días</w:t>
            </w:r>
          </w:p>
        </w:tc>
      </w:tr>
      <w:tr w:rsidR="008900E3" w:rsidRPr="003B7F34" w:rsidTr="00733569">
        <w:trPr>
          <w:trHeight w:val="776"/>
        </w:trPr>
        <w:tc>
          <w:tcPr>
            <w:tcW w:w="582" w:type="dxa"/>
            <w:tcBorders>
              <w:right w:val="nil"/>
            </w:tcBorders>
          </w:tcPr>
          <w:p w:rsidR="008900E3" w:rsidRDefault="008900E3" w:rsidP="008900E3">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6.1</w:t>
            </w:r>
          </w:p>
        </w:tc>
        <w:tc>
          <w:tcPr>
            <w:tcW w:w="1473" w:type="dxa"/>
            <w:tcBorders>
              <w:left w:val="nil"/>
              <w:right w:val="nil"/>
            </w:tcBorders>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pt-BR" w:eastAsia="es-PE"/>
              </w:rPr>
              <w:t>- Lista de</w:t>
            </w:r>
            <w:r w:rsidRPr="00BE279E">
              <w:rPr>
                <w:rFonts w:ascii="Arial Narrow" w:hAnsi="Arial Narrow" w:cs="Arial"/>
                <w:sz w:val="16"/>
                <w:szCs w:val="16"/>
                <w:lang w:eastAsia="es-PE"/>
              </w:rPr>
              <w:t xml:space="preserve"> Talleres</w:t>
            </w:r>
            <w:r>
              <w:rPr>
                <w:rFonts w:ascii="Arial Narrow" w:hAnsi="Arial Narrow" w:cs="Arial"/>
                <w:sz w:val="16"/>
                <w:szCs w:val="16"/>
                <w:lang w:val="pt-BR" w:eastAsia="es-PE"/>
              </w:rPr>
              <w:t xml:space="preserve"> a realizar</w:t>
            </w:r>
          </w:p>
        </w:tc>
        <w:tc>
          <w:tcPr>
            <w:tcW w:w="1929"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 xml:space="preserve">Monitoreo de Docentes y </w:t>
            </w:r>
            <w:r>
              <w:rPr>
                <w:rFonts w:ascii="Arial Narrow" w:hAnsi="Arial Narrow" w:cs="Arial"/>
                <w:sz w:val="16"/>
                <w:szCs w:val="16"/>
                <w:lang w:val="es-PE" w:eastAsia="es-PE"/>
              </w:rPr>
              <w:t>equipos directivos</w:t>
            </w:r>
          </w:p>
        </w:tc>
        <w:tc>
          <w:tcPr>
            <w:tcW w:w="1617"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 Resultado de monitoreo</w:t>
            </w:r>
          </w:p>
        </w:tc>
        <w:tc>
          <w:tcPr>
            <w:tcW w:w="4053"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Se procede a </w:t>
            </w:r>
            <w:r w:rsidRPr="00DF0671">
              <w:rPr>
                <w:rFonts w:ascii="Arial Narrow" w:hAnsi="Arial Narrow" w:cs="Arial"/>
                <w:sz w:val="16"/>
                <w:szCs w:val="16"/>
                <w:lang w:val="es-PE" w:eastAsia="es-PE"/>
              </w:rPr>
              <w:t>realiza</w:t>
            </w:r>
            <w:r>
              <w:rPr>
                <w:rFonts w:ascii="Arial Narrow" w:hAnsi="Arial Narrow" w:cs="Arial"/>
                <w:sz w:val="16"/>
                <w:szCs w:val="16"/>
                <w:lang w:val="es-PE" w:eastAsia="es-PE"/>
              </w:rPr>
              <w:t>r</w:t>
            </w:r>
            <w:r w:rsidRPr="00DF0671">
              <w:rPr>
                <w:rFonts w:ascii="Arial Narrow" w:hAnsi="Arial Narrow" w:cs="Arial"/>
                <w:sz w:val="16"/>
                <w:szCs w:val="16"/>
                <w:lang w:val="es-PE" w:eastAsia="es-PE"/>
              </w:rPr>
              <w:t xml:space="preserve"> el acompañamiento en la sede indicada y </w:t>
            </w:r>
            <w:r>
              <w:rPr>
                <w:rFonts w:ascii="Arial Narrow" w:hAnsi="Arial Narrow" w:cs="Arial"/>
                <w:sz w:val="16"/>
                <w:szCs w:val="16"/>
                <w:lang w:val="es-PE" w:eastAsia="es-PE"/>
              </w:rPr>
              <w:t xml:space="preserve">se </w:t>
            </w:r>
            <w:r w:rsidRPr="00DF0671">
              <w:rPr>
                <w:rFonts w:ascii="Arial Narrow" w:hAnsi="Arial Narrow" w:cs="Arial"/>
                <w:sz w:val="16"/>
                <w:szCs w:val="16"/>
                <w:lang w:val="es-PE" w:eastAsia="es-PE"/>
              </w:rPr>
              <w:t xml:space="preserve">monitorea la labor </w:t>
            </w:r>
            <w:r>
              <w:rPr>
                <w:rFonts w:ascii="Arial Narrow" w:hAnsi="Arial Narrow" w:cs="Arial"/>
                <w:sz w:val="16"/>
                <w:szCs w:val="16"/>
                <w:lang w:val="es-PE" w:eastAsia="es-PE"/>
              </w:rPr>
              <w:t>realizada por</w:t>
            </w:r>
            <w:r w:rsidRPr="00DF0671">
              <w:rPr>
                <w:rFonts w:ascii="Arial Narrow" w:hAnsi="Arial Narrow" w:cs="Arial"/>
                <w:sz w:val="16"/>
                <w:szCs w:val="16"/>
                <w:lang w:val="es-PE" w:eastAsia="es-PE"/>
              </w:rPr>
              <w:t xml:space="preserve"> los docentes con respecto a la metodología</w:t>
            </w:r>
            <w:r>
              <w:rPr>
                <w:rFonts w:ascii="Arial Narrow" w:hAnsi="Arial Narrow" w:cs="Arial"/>
                <w:sz w:val="16"/>
                <w:szCs w:val="16"/>
                <w:lang w:val="es-PE" w:eastAsia="es-PE"/>
              </w:rPr>
              <w:t xml:space="preserve"> de enseñanza aplicada. Asimismo, se </w:t>
            </w:r>
            <w:r w:rsidRPr="00DF0671">
              <w:rPr>
                <w:rFonts w:ascii="Arial Narrow" w:hAnsi="Arial Narrow" w:cs="Arial"/>
                <w:sz w:val="16"/>
                <w:szCs w:val="16"/>
                <w:lang w:val="es-PE" w:eastAsia="es-PE"/>
              </w:rPr>
              <w:t>recolectan</w:t>
            </w:r>
            <w:r>
              <w:rPr>
                <w:rFonts w:ascii="Arial Narrow" w:hAnsi="Arial Narrow" w:cs="Arial"/>
                <w:sz w:val="16"/>
                <w:szCs w:val="16"/>
                <w:lang w:val="es-PE" w:eastAsia="es-PE"/>
              </w:rPr>
              <w:t xml:space="preserve"> las</w:t>
            </w:r>
            <w:r w:rsidRPr="00DF0671">
              <w:rPr>
                <w:rFonts w:ascii="Arial Narrow" w:hAnsi="Arial Narrow" w:cs="Arial"/>
                <w:sz w:val="16"/>
                <w:szCs w:val="16"/>
                <w:lang w:val="es-PE" w:eastAsia="es-PE"/>
              </w:rPr>
              <w:t xml:space="preserve"> dudas</w:t>
            </w:r>
            <w:r>
              <w:rPr>
                <w:rFonts w:ascii="Arial Narrow" w:hAnsi="Arial Narrow" w:cs="Arial"/>
                <w:sz w:val="16"/>
                <w:szCs w:val="16"/>
                <w:lang w:val="es-PE" w:eastAsia="es-PE"/>
              </w:rPr>
              <w:t xml:space="preserve"> o consultas pedagógicas por parte de los docentes de los centros educativos y el equipo directivo.</w:t>
            </w:r>
          </w:p>
        </w:tc>
        <w:tc>
          <w:tcPr>
            <w:tcW w:w="1843"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Equipo Pedagógico</w:t>
            </w:r>
          </w:p>
        </w:tc>
        <w:tc>
          <w:tcPr>
            <w:tcW w:w="1324"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31" w:type="dxa"/>
            <w:tcBorders>
              <w:left w:val="nil"/>
            </w:tcBorders>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3 horas diarias</w:t>
            </w:r>
          </w:p>
        </w:tc>
      </w:tr>
      <w:tr w:rsidR="008900E3" w:rsidRPr="003B7F34" w:rsidTr="00733569">
        <w:trPr>
          <w:trHeight w:val="776"/>
        </w:trPr>
        <w:tc>
          <w:tcPr>
            <w:tcW w:w="582" w:type="dxa"/>
            <w:tcBorders>
              <w:right w:val="nil"/>
            </w:tcBorders>
            <w:shd w:val="clear" w:color="auto" w:fill="C0C0C0"/>
          </w:tcPr>
          <w:p w:rsidR="008900E3" w:rsidRDefault="008900E3" w:rsidP="008900E3">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6.2</w:t>
            </w:r>
          </w:p>
        </w:tc>
        <w:tc>
          <w:tcPr>
            <w:tcW w:w="1473" w:type="dxa"/>
            <w:tcBorders>
              <w:left w:val="nil"/>
              <w:right w:val="nil"/>
            </w:tcBorders>
            <w:shd w:val="clear" w:color="auto" w:fill="C0C0C0"/>
          </w:tcPr>
          <w:p w:rsidR="008900E3"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Materiales para taller</w:t>
            </w:r>
          </w:p>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pt-BR" w:eastAsia="es-PE"/>
              </w:rPr>
              <w:t>- Lista de</w:t>
            </w:r>
            <w:r w:rsidRPr="00BE279E">
              <w:rPr>
                <w:rFonts w:ascii="Arial Narrow" w:hAnsi="Arial Narrow" w:cs="Arial"/>
                <w:sz w:val="16"/>
                <w:szCs w:val="16"/>
                <w:lang w:eastAsia="es-PE"/>
              </w:rPr>
              <w:t xml:space="preserve"> Talleres</w:t>
            </w:r>
            <w:r>
              <w:rPr>
                <w:rFonts w:ascii="Arial Narrow" w:hAnsi="Arial Narrow" w:cs="Arial"/>
                <w:sz w:val="16"/>
                <w:szCs w:val="16"/>
                <w:lang w:val="pt-BR" w:eastAsia="es-PE"/>
              </w:rPr>
              <w:t xml:space="preserve"> a realizar</w:t>
            </w:r>
          </w:p>
        </w:tc>
        <w:tc>
          <w:tcPr>
            <w:tcW w:w="1929" w:type="dxa"/>
            <w:tcBorders>
              <w:left w:val="nil"/>
              <w:right w:val="nil"/>
            </w:tcBorders>
            <w:shd w:val="clear" w:color="auto" w:fill="C0C0C0"/>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Ejecutar Taller</w:t>
            </w:r>
          </w:p>
        </w:tc>
        <w:tc>
          <w:tcPr>
            <w:tcW w:w="1617" w:type="dxa"/>
            <w:tcBorders>
              <w:left w:val="nil"/>
              <w:right w:val="nil"/>
            </w:tcBorders>
            <w:shd w:val="clear" w:color="auto" w:fill="C0C0C0"/>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Resultado de Taller</w:t>
            </w:r>
          </w:p>
        </w:tc>
        <w:tc>
          <w:tcPr>
            <w:tcW w:w="4053" w:type="dxa"/>
            <w:tcBorders>
              <w:left w:val="nil"/>
              <w:right w:val="nil"/>
            </w:tcBorders>
            <w:shd w:val="clear" w:color="auto" w:fill="C0C0C0"/>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Se procede a realizar la ejecución de los talleres que fueron coordinados con el centro educativo</w:t>
            </w:r>
          </w:p>
        </w:tc>
        <w:tc>
          <w:tcPr>
            <w:tcW w:w="1843" w:type="dxa"/>
            <w:tcBorders>
              <w:left w:val="nil"/>
              <w:right w:val="nil"/>
            </w:tcBorders>
            <w:shd w:val="clear" w:color="auto" w:fill="C0C0C0"/>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Equipo Pedagógico</w:t>
            </w:r>
          </w:p>
        </w:tc>
        <w:tc>
          <w:tcPr>
            <w:tcW w:w="1324" w:type="dxa"/>
            <w:tcBorders>
              <w:left w:val="nil"/>
              <w:right w:val="nil"/>
            </w:tcBorders>
            <w:shd w:val="clear" w:color="auto" w:fill="C0C0C0"/>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31" w:type="dxa"/>
            <w:tcBorders>
              <w:left w:val="nil"/>
            </w:tcBorders>
            <w:shd w:val="clear" w:color="auto" w:fill="C0C0C0"/>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2</w:t>
            </w:r>
            <w:r w:rsidRPr="00DF0671">
              <w:rPr>
                <w:rFonts w:ascii="Arial Narrow" w:hAnsi="Arial Narrow" w:cs="Arial"/>
                <w:sz w:val="16"/>
                <w:szCs w:val="16"/>
                <w:lang w:val="es-PE" w:eastAsia="es-PE"/>
              </w:rPr>
              <w:t xml:space="preserve"> horas diarias</w:t>
            </w:r>
          </w:p>
        </w:tc>
      </w:tr>
      <w:tr w:rsidR="008900E3" w:rsidRPr="003B7F34" w:rsidTr="00733569">
        <w:trPr>
          <w:trHeight w:val="776"/>
        </w:trPr>
        <w:tc>
          <w:tcPr>
            <w:tcW w:w="582" w:type="dxa"/>
            <w:tcBorders>
              <w:right w:val="nil"/>
            </w:tcBorders>
          </w:tcPr>
          <w:p w:rsidR="008900E3" w:rsidRDefault="008900E3" w:rsidP="008900E3">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6.3</w:t>
            </w:r>
          </w:p>
        </w:tc>
        <w:tc>
          <w:tcPr>
            <w:tcW w:w="1473" w:type="dxa"/>
            <w:tcBorders>
              <w:left w:val="nil"/>
              <w:right w:val="nil"/>
            </w:tcBorders>
          </w:tcPr>
          <w:p w:rsidR="008900E3"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 Resultado de monitoreo</w:t>
            </w:r>
          </w:p>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Resultado de Taller</w:t>
            </w:r>
          </w:p>
        </w:tc>
        <w:tc>
          <w:tcPr>
            <w:tcW w:w="1929"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Retroalimentación metodología</w:t>
            </w:r>
          </w:p>
        </w:tc>
        <w:tc>
          <w:tcPr>
            <w:tcW w:w="1617"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 xml:space="preserve">- Docentes </w:t>
            </w:r>
            <w:r>
              <w:rPr>
                <w:rFonts w:ascii="Arial Narrow" w:hAnsi="Arial Narrow" w:cs="Arial"/>
                <w:sz w:val="16"/>
                <w:szCs w:val="16"/>
                <w:lang w:val="es-PE" w:eastAsia="es-PE"/>
              </w:rPr>
              <w:t>capacitados</w:t>
            </w:r>
          </w:p>
        </w:tc>
        <w:tc>
          <w:tcPr>
            <w:tcW w:w="4053"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 Equipo Pedagógico procede a brindar una</w:t>
            </w:r>
            <w:r w:rsidRPr="00DF0671">
              <w:rPr>
                <w:rFonts w:ascii="Arial Narrow" w:hAnsi="Arial Narrow" w:cs="Arial"/>
                <w:sz w:val="16"/>
                <w:szCs w:val="16"/>
                <w:lang w:val="es-PE" w:eastAsia="es-PE"/>
              </w:rPr>
              <w:t xml:space="preserve"> retroalimenta</w:t>
            </w:r>
            <w:r>
              <w:rPr>
                <w:rFonts w:ascii="Arial Narrow" w:hAnsi="Arial Narrow" w:cs="Arial"/>
                <w:sz w:val="16"/>
                <w:szCs w:val="16"/>
                <w:lang w:val="es-PE" w:eastAsia="es-PE"/>
              </w:rPr>
              <w:t>ción</w:t>
            </w:r>
            <w:r w:rsidRPr="00DF0671">
              <w:rPr>
                <w:rFonts w:ascii="Arial Narrow" w:hAnsi="Arial Narrow" w:cs="Arial"/>
                <w:sz w:val="16"/>
                <w:szCs w:val="16"/>
                <w:lang w:val="es-PE" w:eastAsia="es-PE"/>
              </w:rPr>
              <w:t xml:space="preserve"> a los docentes y </w:t>
            </w:r>
            <w:r>
              <w:rPr>
                <w:rFonts w:ascii="Arial Narrow" w:hAnsi="Arial Narrow" w:cs="Arial"/>
                <w:sz w:val="16"/>
                <w:szCs w:val="16"/>
                <w:lang w:val="es-PE" w:eastAsia="es-PE"/>
              </w:rPr>
              <w:t>equipo directivo, conformado</w:t>
            </w:r>
            <w:r w:rsidRPr="0094411B">
              <w:rPr>
                <w:rFonts w:ascii="Arial Narrow" w:hAnsi="Arial Narrow" w:cs="Arial"/>
                <w:sz w:val="16"/>
                <w:szCs w:val="16"/>
                <w:lang w:val="es-PE" w:eastAsia="es-PE"/>
              </w:rPr>
              <w:t xml:space="preserve"> por el director y su auxiliar</w:t>
            </w:r>
            <w:r>
              <w:rPr>
                <w:rFonts w:ascii="Arial Narrow" w:hAnsi="Arial Narrow" w:cs="Arial"/>
                <w:sz w:val="16"/>
                <w:szCs w:val="16"/>
                <w:lang w:val="es-PE" w:eastAsia="es-PE"/>
              </w:rPr>
              <w:t>, del centro educativo</w:t>
            </w:r>
            <w:r w:rsidRPr="00DF0671">
              <w:rPr>
                <w:rFonts w:ascii="Arial Narrow" w:hAnsi="Arial Narrow" w:cs="Arial"/>
                <w:sz w:val="16"/>
                <w:szCs w:val="16"/>
                <w:lang w:val="es-PE" w:eastAsia="es-PE"/>
              </w:rPr>
              <w:t xml:space="preserve"> </w:t>
            </w:r>
            <w:r>
              <w:rPr>
                <w:rFonts w:ascii="Arial Narrow" w:hAnsi="Arial Narrow" w:cs="Arial"/>
                <w:sz w:val="16"/>
                <w:szCs w:val="16"/>
                <w:lang w:val="es-PE" w:eastAsia="es-PE"/>
              </w:rPr>
              <w:t>sobre</w:t>
            </w:r>
            <w:r w:rsidRPr="00DF0671">
              <w:rPr>
                <w:rFonts w:ascii="Arial Narrow" w:hAnsi="Arial Narrow" w:cs="Arial"/>
                <w:sz w:val="16"/>
                <w:szCs w:val="16"/>
                <w:lang w:val="es-PE" w:eastAsia="es-PE"/>
              </w:rPr>
              <w:t xml:space="preserve"> los resultados del monitoreo</w:t>
            </w:r>
            <w:r>
              <w:rPr>
                <w:rFonts w:ascii="Arial Narrow" w:hAnsi="Arial Narrow" w:cs="Arial"/>
                <w:sz w:val="16"/>
                <w:szCs w:val="16"/>
                <w:lang w:val="es-PE" w:eastAsia="es-PE"/>
              </w:rPr>
              <w:t xml:space="preserve"> y del taller realizado</w:t>
            </w:r>
            <w:r w:rsidRPr="00DF0671">
              <w:rPr>
                <w:rFonts w:ascii="Arial Narrow" w:hAnsi="Arial Narrow" w:cs="Arial"/>
                <w:sz w:val="16"/>
                <w:szCs w:val="16"/>
                <w:lang w:val="es-PE" w:eastAsia="es-PE"/>
              </w:rPr>
              <w:t xml:space="preserve">, </w:t>
            </w:r>
            <w:r>
              <w:rPr>
                <w:rFonts w:ascii="Arial Narrow" w:hAnsi="Arial Narrow" w:cs="Arial"/>
                <w:sz w:val="16"/>
                <w:szCs w:val="16"/>
                <w:lang w:val="es-PE" w:eastAsia="es-PE"/>
              </w:rPr>
              <w:t>a fin de que se realicen mejoras en la metodología de enseñanza aplicada</w:t>
            </w:r>
            <w:r w:rsidRPr="00DF0671">
              <w:rPr>
                <w:rFonts w:ascii="Arial Narrow" w:hAnsi="Arial Narrow" w:cs="Arial"/>
                <w:sz w:val="16"/>
                <w:szCs w:val="16"/>
                <w:lang w:val="es-PE" w:eastAsia="es-PE"/>
              </w:rPr>
              <w:t>.</w:t>
            </w:r>
          </w:p>
        </w:tc>
        <w:tc>
          <w:tcPr>
            <w:tcW w:w="1843"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Equipo Pedagógico</w:t>
            </w:r>
          </w:p>
        </w:tc>
        <w:tc>
          <w:tcPr>
            <w:tcW w:w="1324"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31" w:type="dxa"/>
            <w:tcBorders>
              <w:left w:val="nil"/>
            </w:tcBorders>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30 minutos diarios</w:t>
            </w:r>
          </w:p>
        </w:tc>
      </w:tr>
      <w:tr w:rsidR="008900E3" w:rsidRPr="003B7F34" w:rsidTr="00733569">
        <w:trPr>
          <w:trHeight w:val="776"/>
        </w:trPr>
        <w:tc>
          <w:tcPr>
            <w:tcW w:w="582" w:type="dxa"/>
            <w:tcBorders>
              <w:right w:val="nil"/>
            </w:tcBorders>
            <w:shd w:val="clear" w:color="auto" w:fill="C0C0C0"/>
          </w:tcPr>
          <w:p w:rsidR="008900E3" w:rsidRDefault="008900E3" w:rsidP="008900E3">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6.4</w:t>
            </w:r>
          </w:p>
        </w:tc>
        <w:tc>
          <w:tcPr>
            <w:tcW w:w="1473" w:type="dxa"/>
            <w:tcBorders>
              <w:left w:val="nil"/>
              <w:right w:val="nil"/>
            </w:tcBorders>
            <w:shd w:val="clear" w:color="auto" w:fill="C0C0C0"/>
          </w:tcPr>
          <w:p w:rsidR="008900E3"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 Resultado de monitoreo</w:t>
            </w:r>
          </w:p>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Resultado de Taller</w:t>
            </w:r>
          </w:p>
        </w:tc>
        <w:tc>
          <w:tcPr>
            <w:tcW w:w="1929" w:type="dxa"/>
            <w:tcBorders>
              <w:left w:val="nil"/>
              <w:right w:val="nil"/>
            </w:tcBorders>
            <w:shd w:val="clear" w:color="auto" w:fill="C0C0C0"/>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Elaborar</w:t>
            </w:r>
            <w:r w:rsidRPr="00DF0671">
              <w:rPr>
                <w:rFonts w:ascii="Arial Narrow" w:hAnsi="Arial Narrow" w:cs="Arial"/>
                <w:sz w:val="16"/>
                <w:szCs w:val="16"/>
                <w:lang w:val="es-PE" w:eastAsia="es-PE"/>
              </w:rPr>
              <w:t xml:space="preserve"> informe de </w:t>
            </w:r>
            <w:r>
              <w:rPr>
                <w:rFonts w:ascii="Arial Narrow" w:hAnsi="Arial Narrow" w:cs="Arial"/>
                <w:sz w:val="16"/>
                <w:szCs w:val="16"/>
                <w:lang w:val="es-PE" w:eastAsia="es-PE"/>
              </w:rPr>
              <w:t>acompañamiento</w:t>
            </w:r>
          </w:p>
        </w:tc>
        <w:tc>
          <w:tcPr>
            <w:tcW w:w="1617" w:type="dxa"/>
            <w:tcBorders>
              <w:left w:val="nil"/>
              <w:right w:val="nil"/>
            </w:tcBorders>
            <w:shd w:val="clear" w:color="auto" w:fill="C0C0C0"/>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 xml:space="preserve">- Informe de </w:t>
            </w:r>
            <w:r>
              <w:rPr>
                <w:rFonts w:ascii="Arial Narrow" w:hAnsi="Arial Narrow" w:cs="Arial"/>
                <w:sz w:val="16"/>
                <w:szCs w:val="16"/>
                <w:lang w:val="es-PE" w:eastAsia="es-PE"/>
              </w:rPr>
              <w:t>acompañamiento</w:t>
            </w:r>
          </w:p>
        </w:tc>
        <w:tc>
          <w:tcPr>
            <w:tcW w:w="4053" w:type="dxa"/>
            <w:tcBorders>
              <w:left w:val="nil"/>
              <w:right w:val="nil"/>
            </w:tcBorders>
            <w:shd w:val="clear" w:color="auto" w:fill="C0C0C0"/>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Se procede a </w:t>
            </w:r>
            <w:r w:rsidRPr="00DF0671">
              <w:rPr>
                <w:rFonts w:ascii="Arial Narrow" w:hAnsi="Arial Narrow" w:cs="Arial"/>
                <w:sz w:val="16"/>
                <w:szCs w:val="16"/>
                <w:lang w:val="es-PE" w:eastAsia="es-PE"/>
              </w:rPr>
              <w:t>elabora</w:t>
            </w:r>
            <w:r>
              <w:rPr>
                <w:rFonts w:ascii="Arial Narrow" w:hAnsi="Arial Narrow" w:cs="Arial"/>
                <w:sz w:val="16"/>
                <w:szCs w:val="16"/>
                <w:lang w:val="es-PE" w:eastAsia="es-PE"/>
              </w:rPr>
              <w:t>r</w:t>
            </w:r>
            <w:r w:rsidRPr="00DF0671">
              <w:rPr>
                <w:rFonts w:ascii="Arial Narrow" w:hAnsi="Arial Narrow" w:cs="Arial"/>
                <w:sz w:val="16"/>
                <w:szCs w:val="16"/>
                <w:lang w:val="es-PE" w:eastAsia="es-PE"/>
              </w:rPr>
              <w:t xml:space="preserve"> un informe </w:t>
            </w:r>
            <w:r>
              <w:rPr>
                <w:rFonts w:ascii="Arial Narrow" w:hAnsi="Arial Narrow" w:cs="Arial"/>
                <w:sz w:val="16"/>
                <w:szCs w:val="16"/>
                <w:lang w:val="es-PE" w:eastAsia="es-PE"/>
              </w:rPr>
              <w:t xml:space="preserve">de acompañamiento </w:t>
            </w:r>
            <w:r w:rsidRPr="00DF0671">
              <w:rPr>
                <w:rFonts w:ascii="Arial Narrow" w:hAnsi="Arial Narrow" w:cs="Arial"/>
                <w:sz w:val="16"/>
                <w:szCs w:val="16"/>
                <w:lang w:val="es-PE" w:eastAsia="es-PE"/>
              </w:rPr>
              <w:t xml:space="preserve">para el Departamento de Formación </w:t>
            </w:r>
            <w:r>
              <w:rPr>
                <w:rFonts w:ascii="Arial Narrow" w:hAnsi="Arial Narrow" w:cs="Arial"/>
                <w:sz w:val="16"/>
                <w:szCs w:val="16"/>
                <w:lang w:val="es-PE" w:eastAsia="es-PE"/>
              </w:rPr>
              <w:t>sobre</w:t>
            </w:r>
            <w:r w:rsidRPr="00DF0671">
              <w:rPr>
                <w:rFonts w:ascii="Arial Narrow" w:hAnsi="Arial Narrow" w:cs="Arial"/>
                <w:sz w:val="16"/>
                <w:szCs w:val="16"/>
                <w:lang w:val="es-PE" w:eastAsia="es-PE"/>
              </w:rPr>
              <w:t xml:space="preserve"> los resultados</w:t>
            </w:r>
            <w:r>
              <w:rPr>
                <w:rFonts w:ascii="Arial Narrow" w:hAnsi="Arial Narrow" w:cs="Arial"/>
                <w:sz w:val="16"/>
                <w:szCs w:val="16"/>
                <w:lang w:val="es-PE" w:eastAsia="es-PE"/>
              </w:rPr>
              <w:t xml:space="preserve"> obtenidos del acompañamiento en el</w:t>
            </w:r>
            <w:r w:rsidRPr="00DF0671">
              <w:rPr>
                <w:rFonts w:ascii="Arial Narrow" w:hAnsi="Arial Narrow" w:cs="Arial"/>
                <w:sz w:val="16"/>
                <w:szCs w:val="16"/>
                <w:lang w:val="es-PE" w:eastAsia="es-PE"/>
              </w:rPr>
              <w:t xml:space="preserve"> centro educativo</w:t>
            </w:r>
            <w:r>
              <w:rPr>
                <w:rFonts w:ascii="Arial Narrow" w:hAnsi="Arial Narrow" w:cs="Arial"/>
                <w:sz w:val="16"/>
                <w:szCs w:val="16"/>
                <w:lang w:val="es-PE" w:eastAsia="es-PE"/>
              </w:rPr>
              <w:t>. Adicionalmente este informe será entregado al centro educativo visitado a fin de que sirva como punto base de mejora y será empleado como fuente de información para la actividad Análisis de Necesidades del proceso de Capacitación del Departamento de Formación</w:t>
            </w:r>
            <w:r w:rsidRPr="00DF0671">
              <w:rPr>
                <w:rFonts w:ascii="Arial Narrow" w:hAnsi="Arial Narrow" w:cs="Arial"/>
                <w:sz w:val="16"/>
                <w:szCs w:val="16"/>
                <w:lang w:val="es-PE" w:eastAsia="es-PE"/>
              </w:rPr>
              <w:t>.</w:t>
            </w:r>
          </w:p>
        </w:tc>
        <w:tc>
          <w:tcPr>
            <w:tcW w:w="1843" w:type="dxa"/>
            <w:tcBorders>
              <w:left w:val="nil"/>
              <w:right w:val="nil"/>
            </w:tcBorders>
            <w:shd w:val="clear" w:color="auto" w:fill="C0C0C0"/>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Equipo Pedagógico</w:t>
            </w:r>
          </w:p>
        </w:tc>
        <w:tc>
          <w:tcPr>
            <w:tcW w:w="1324" w:type="dxa"/>
            <w:tcBorders>
              <w:left w:val="nil"/>
              <w:right w:val="nil"/>
            </w:tcBorders>
            <w:shd w:val="clear" w:color="auto" w:fill="C0C0C0"/>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31" w:type="dxa"/>
            <w:tcBorders>
              <w:left w:val="nil"/>
            </w:tcBorders>
            <w:shd w:val="clear" w:color="auto" w:fill="C0C0C0"/>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3 horas</w:t>
            </w:r>
          </w:p>
        </w:tc>
      </w:tr>
      <w:tr w:rsidR="008900E3" w:rsidRPr="003B7F34" w:rsidTr="00733569">
        <w:trPr>
          <w:trHeight w:val="776"/>
        </w:trPr>
        <w:tc>
          <w:tcPr>
            <w:tcW w:w="582" w:type="dxa"/>
            <w:tcBorders>
              <w:right w:val="nil"/>
            </w:tcBorders>
          </w:tcPr>
          <w:p w:rsidR="008900E3" w:rsidRDefault="008900E3" w:rsidP="008900E3">
            <w:pPr>
              <w:spacing w:after="0" w:line="240" w:lineRule="auto"/>
              <w:jc w:val="center"/>
              <w:rPr>
                <w:rFonts w:ascii="Arial Narrow" w:hAnsi="Arial Narrow" w:cs="Arial"/>
                <w:b/>
                <w:bCs/>
                <w:sz w:val="16"/>
                <w:szCs w:val="16"/>
                <w:lang w:val="es-PE" w:eastAsia="es-PE"/>
              </w:rPr>
            </w:pPr>
            <w:r>
              <w:rPr>
                <w:rFonts w:ascii="Arial Narrow" w:hAnsi="Arial Narrow" w:cs="Arial"/>
                <w:b/>
                <w:bCs/>
                <w:sz w:val="16"/>
                <w:szCs w:val="16"/>
                <w:lang w:val="es-PE" w:eastAsia="es-PE"/>
              </w:rPr>
              <w:t>6.5</w:t>
            </w:r>
          </w:p>
        </w:tc>
        <w:tc>
          <w:tcPr>
            <w:tcW w:w="1473"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 xml:space="preserve">- Informe de </w:t>
            </w:r>
            <w:r>
              <w:rPr>
                <w:rFonts w:ascii="Arial Narrow" w:hAnsi="Arial Narrow" w:cs="Arial"/>
                <w:sz w:val="16"/>
                <w:szCs w:val="16"/>
                <w:lang w:val="es-PE" w:eastAsia="es-PE"/>
              </w:rPr>
              <w:t>acompañamiento</w:t>
            </w:r>
          </w:p>
        </w:tc>
        <w:tc>
          <w:tcPr>
            <w:tcW w:w="1929" w:type="dxa"/>
            <w:tcBorders>
              <w:left w:val="nil"/>
              <w:right w:val="nil"/>
            </w:tcBorders>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Revisar informe de acompañamiento e entrevistar a acompañante</w:t>
            </w:r>
          </w:p>
        </w:tc>
        <w:tc>
          <w:tcPr>
            <w:tcW w:w="1617" w:type="dxa"/>
            <w:tcBorders>
              <w:left w:val="nil"/>
              <w:right w:val="nil"/>
            </w:tcBorders>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Necesidades Pedagógicas</w:t>
            </w:r>
          </w:p>
        </w:tc>
        <w:tc>
          <w:tcPr>
            <w:tcW w:w="4053" w:type="dxa"/>
            <w:tcBorders>
              <w:left w:val="nil"/>
              <w:right w:val="nil"/>
            </w:tcBorders>
          </w:tcPr>
          <w:p w:rsidR="008900E3" w:rsidRPr="003B7F34"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w:t>
            </w:r>
            <w:r w:rsidRPr="00DF0671">
              <w:rPr>
                <w:rFonts w:ascii="Arial Narrow" w:hAnsi="Arial Narrow" w:cs="Arial"/>
                <w:sz w:val="16"/>
                <w:szCs w:val="16"/>
                <w:lang w:val="es-PE" w:eastAsia="es-PE"/>
              </w:rPr>
              <w:t xml:space="preserve"> Director del Departamento  </w:t>
            </w:r>
            <w:r>
              <w:rPr>
                <w:rFonts w:ascii="Arial Narrow" w:hAnsi="Arial Narrow" w:cs="Arial"/>
                <w:sz w:val="16"/>
                <w:szCs w:val="16"/>
                <w:lang w:val="es-PE" w:eastAsia="es-PE"/>
              </w:rPr>
              <w:t>Formación es informado</w:t>
            </w:r>
            <w:r w:rsidRPr="00DF0671">
              <w:rPr>
                <w:rFonts w:ascii="Arial Narrow" w:hAnsi="Arial Narrow" w:cs="Arial"/>
                <w:sz w:val="16"/>
                <w:szCs w:val="16"/>
                <w:lang w:val="es-PE" w:eastAsia="es-PE"/>
              </w:rPr>
              <w:t xml:space="preserve"> sobre la situación del centro educativo por medio de una entrevista y la entrega del </w:t>
            </w:r>
            <w:r>
              <w:rPr>
                <w:rFonts w:ascii="Arial Narrow" w:hAnsi="Arial Narrow" w:cs="Arial"/>
                <w:sz w:val="16"/>
                <w:szCs w:val="16"/>
                <w:lang w:val="es-PE" w:eastAsia="es-PE"/>
              </w:rPr>
              <w:t>informe</w:t>
            </w:r>
            <w:r w:rsidRPr="00DF0671">
              <w:rPr>
                <w:rFonts w:ascii="Arial Narrow" w:hAnsi="Arial Narrow" w:cs="Arial"/>
                <w:sz w:val="16"/>
                <w:szCs w:val="16"/>
                <w:lang w:val="es-PE" w:eastAsia="es-PE"/>
              </w:rPr>
              <w:t xml:space="preserve"> respectivo</w:t>
            </w:r>
            <w:r>
              <w:rPr>
                <w:rFonts w:ascii="Arial Narrow" w:hAnsi="Arial Narrow" w:cs="Arial"/>
                <w:sz w:val="16"/>
                <w:szCs w:val="16"/>
                <w:lang w:val="es-PE" w:eastAsia="es-PE"/>
              </w:rPr>
              <w:t>, luego de ello procede a identificar las nuevas necesidades pedagógicas provenientes de los centros educativos</w:t>
            </w:r>
          </w:p>
        </w:tc>
        <w:tc>
          <w:tcPr>
            <w:tcW w:w="1843"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Director</w:t>
            </w:r>
            <w:r w:rsidRPr="00DF0671">
              <w:rPr>
                <w:rFonts w:ascii="Arial Narrow" w:hAnsi="Arial Narrow" w:cs="Arial"/>
                <w:sz w:val="16"/>
                <w:szCs w:val="16"/>
                <w:lang w:val="es-PE" w:eastAsia="es-PE"/>
              </w:rPr>
              <w:t xml:space="preserve"> del Departamento de Formación</w:t>
            </w:r>
          </w:p>
        </w:tc>
        <w:tc>
          <w:tcPr>
            <w:tcW w:w="1324" w:type="dxa"/>
            <w:tcBorders>
              <w:left w:val="nil"/>
              <w:right w:val="nil"/>
            </w:tcBorders>
          </w:tcPr>
          <w:p w:rsidR="008900E3" w:rsidRPr="00DF0671" w:rsidRDefault="008900E3" w:rsidP="008900E3">
            <w:pPr>
              <w:spacing w:after="0" w:line="240" w:lineRule="auto"/>
              <w:rPr>
                <w:rFonts w:ascii="Arial Narrow" w:hAnsi="Arial Narrow" w:cs="Arial"/>
                <w:sz w:val="16"/>
                <w:szCs w:val="16"/>
                <w:lang w:val="es-PE" w:eastAsia="es-PE"/>
              </w:rPr>
            </w:pPr>
            <w:r w:rsidRPr="00DF0671">
              <w:rPr>
                <w:rFonts w:ascii="Arial Narrow" w:hAnsi="Arial Narrow" w:cs="Arial"/>
                <w:sz w:val="16"/>
                <w:szCs w:val="16"/>
                <w:lang w:val="es-PE" w:eastAsia="es-PE"/>
              </w:rPr>
              <w:t>Manual</w:t>
            </w:r>
          </w:p>
        </w:tc>
        <w:tc>
          <w:tcPr>
            <w:tcW w:w="831" w:type="dxa"/>
            <w:tcBorders>
              <w:left w:val="nil"/>
            </w:tcBorders>
          </w:tcPr>
          <w:p w:rsidR="008900E3" w:rsidRPr="00DF0671"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5 días</w:t>
            </w:r>
          </w:p>
        </w:tc>
      </w:tr>
    </w:tbl>
    <w:p w:rsidR="008900E3" w:rsidRPr="008900E3" w:rsidRDefault="008900E3" w:rsidP="008900E3">
      <w:pPr>
        <w:pStyle w:val="Caption"/>
        <w:jc w:val="center"/>
        <w:rPr>
          <w:rFonts w:asciiTheme="majorHAnsi" w:hAnsiTheme="majorHAnsi"/>
          <w:sz w:val="16"/>
          <w:szCs w:val="16"/>
        </w:rPr>
      </w:pPr>
      <w:bookmarkStart w:id="294" w:name="_Toc266031727"/>
      <w:r w:rsidRPr="008900E3">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41</w:t>
      </w:r>
      <w:r w:rsidR="00C74554">
        <w:rPr>
          <w:rFonts w:asciiTheme="majorHAnsi" w:hAnsiTheme="majorHAnsi"/>
          <w:sz w:val="16"/>
          <w:szCs w:val="16"/>
        </w:rPr>
        <w:fldChar w:fldCharType="end"/>
      </w:r>
      <w:r w:rsidRPr="008900E3">
        <w:rPr>
          <w:rFonts w:asciiTheme="majorHAnsi" w:hAnsiTheme="majorHAnsi"/>
          <w:sz w:val="16"/>
          <w:szCs w:val="16"/>
        </w:rPr>
        <w:t>.- Caracterización de Proceso "Acompañamiento del Departamento de Formación"</w:t>
      </w:r>
      <w:bookmarkEnd w:id="294"/>
    </w:p>
    <w:p w:rsidR="008900E3" w:rsidRPr="008900E3" w:rsidRDefault="008900E3" w:rsidP="008900E3">
      <w:pPr>
        <w:pStyle w:val="Caption"/>
        <w:jc w:val="center"/>
        <w:rPr>
          <w:rFonts w:asciiTheme="majorHAnsi" w:hAnsiTheme="majorHAnsi"/>
          <w:sz w:val="16"/>
          <w:szCs w:val="16"/>
        </w:rPr>
      </w:pPr>
      <w:r w:rsidRPr="008900E3">
        <w:rPr>
          <w:rFonts w:asciiTheme="majorHAnsi" w:hAnsiTheme="majorHAnsi"/>
          <w:sz w:val="16"/>
          <w:szCs w:val="16"/>
        </w:rPr>
        <w:t>Fuente: Elaboración Propia</w:t>
      </w:r>
    </w:p>
    <w:p w:rsidR="008900E3" w:rsidRDefault="008900E3" w:rsidP="003A5985">
      <w:pPr>
        <w:rPr>
          <w:lang w:val="es-PE" w:eastAsia="es-ES" w:bidi="ar-SA"/>
        </w:rPr>
      </w:pPr>
    </w:p>
    <w:p w:rsidR="008900E3" w:rsidRDefault="008900E3" w:rsidP="003A5985">
      <w:pPr>
        <w:rPr>
          <w:lang w:val="es-PE" w:eastAsia="es-ES" w:bidi="ar-SA"/>
        </w:rPr>
        <w:sectPr w:rsidR="008900E3" w:rsidSect="008900E3">
          <w:footerReference w:type="default" r:id="rId78"/>
          <w:pgSz w:w="16839" w:h="11907" w:orient="landscape" w:code="9"/>
          <w:pgMar w:top="1701" w:right="1417" w:bottom="1701" w:left="1417" w:header="708" w:footer="708" w:gutter="0"/>
          <w:cols w:space="708"/>
          <w:docGrid w:linePitch="360"/>
        </w:sectPr>
      </w:pPr>
    </w:p>
    <w:p w:rsidR="008900E3" w:rsidRPr="008900E3" w:rsidRDefault="008900E3" w:rsidP="008900E3">
      <w:pPr>
        <w:pStyle w:val="Heading3"/>
        <w:numPr>
          <w:ilvl w:val="3"/>
          <w:numId w:val="1"/>
        </w:numPr>
        <w:spacing w:after="240"/>
        <w:rPr>
          <w:smallCaps w:val="0"/>
          <w:sz w:val="24"/>
          <w:szCs w:val="24"/>
        </w:rPr>
      </w:pPr>
      <w:bookmarkStart w:id="295" w:name="_Toc266033417"/>
      <w:r w:rsidRPr="008900E3">
        <w:rPr>
          <w:smallCaps w:val="0"/>
          <w:sz w:val="24"/>
          <w:szCs w:val="24"/>
        </w:rPr>
        <w:t>PROCESO: Capacitaciones del Departamento de Formación</w:t>
      </w:r>
      <w:bookmarkEnd w:id="295"/>
    </w:p>
    <w:p w:rsidR="008900E3" w:rsidRDefault="008900E3" w:rsidP="008900E3">
      <w:pPr>
        <w:spacing w:after="0" w:line="360" w:lineRule="auto"/>
        <w:jc w:val="both"/>
        <w:rPr>
          <w:sz w:val="24"/>
          <w:szCs w:val="24"/>
        </w:rPr>
      </w:pPr>
      <w:r w:rsidRPr="008E001B">
        <w:rPr>
          <w:sz w:val="24"/>
          <w:szCs w:val="24"/>
        </w:rPr>
        <w:t xml:space="preserve">El presente proceso describe la labor realizada por el </w:t>
      </w:r>
      <w:r>
        <w:rPr>
          <w:sz w:val="24"/>
          <w:szCs w:val="24"/>
        </w:rPr>
        <w:t>D</w:t>
      </w:r>
      <w:r w:rsidRPr="008E001B">
        <w:rPr>
          <w:sz w:val="24"/>
          <w:szCs w:val="24"/>
        </w:rPr>
        <w:t xml:space="preserve">irector del </w:t>
      </w:r>
      <w:r>
        <w:rPr>
          <w:sz w:val="24"/>
          <w:szCs w:val="24"/>
        </w:rPr>
        <w:t>D</w:t>
      </w:r>
      <w:r w:rsidRPr="008E001B">
        <w:rPr>
          <w:sz w:val="24"/>
          <w:szCs w:val="24"/>
        </w:rPr>
        <w:t xml:space="preserve">epartamento de </w:t>
      </w:r>
      <w:r>
        <w:rPr>
          <w:sz w:val="24"/>
          <w:szCs w:val="24"/>
        </w:rPr>
        <w:t>F</w:t>
      </w:r>
      <w:r w:rsidRPr="008E001B">
        <w:rPr>
          <w:sz w:val="24"/>
          <w:szCs w:val="24"/>
        </w:rPr>
        <w:t xml:space="preserve">ormación </w:t>
      </w:r>
      <w:r>
        <w:rPr>
          <w:sz w:val="24"/>
          <w:szCs w:val="24"/>
        </w:rPr>
        <w:t>y</w:t>
      </w:r>
      <w:r w:rsidRPr="008E001B">
        <w:rPr>
          <w:sz w:val="24"/>
          <w:szCs w:val="24"/>
        </w:rPr>
        <w:t xml:space="preserve"> del </w:t>
      </w:r>
      <w:r>
        <w:rPr>
          <w:sz w:val="24"/>
          <w:szCs w:val="24"/>
        </w:rPr>
        <w:t>E</w:t>
      </w:r>
      <w:r w:rsidRPr="008E001B">
        <w:rPr>
          <w:sz w:val="24"/>
          <w:szCs w:val="24"/>
        </w:rPr>
        <w:t xml:space="preserve">quipo </w:t>
      </w:r>
      <w:r>
        <w:rPr>
          <w:sz w:val="24"/>
          <w:szCs w:val="24"/>
        </w:rPr>
        <w:t>P</w:t>
      </w:r>
      <w:r w:rsidRPr="008E001B">
        <w:rPr>
          <w:sz w:val="24"/>
          <w:szCs w:val="24"/>
        </w:rPr>
        <w:t>edagógico que lo asiste para la planificación, preparación y ejecución de las capacitaciones a los docentes de los centros educativos de Fe y Alegría.</w:t>
      </w:r>
    </w:p>
    <w:p w:rsidR="008900E3" w:rsidRPr="008E001B" w:rsidRDefault="008900E3" w:rsidP="008900E3">
      <w:pPr>
        <w:spacing w:after="0" w:line="240" w:lineRule="auto"/>
        <w:jc w:val="both"/>
        <w:rPr>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36"/>
        <w:gridCol w:w="2177"/>
        <w:gridCol w:w="2161"/>
        <w:gridCol w:w="2147"/>
      </w:tblGrid>
      <w:tr w:rsidR="008900E3" w:rsidRPr="003B7F34" w:rsidTr="00733569">
        <w:trPr>
          <w:trHeight w:val="699"/>
          <w:tblHeader/>
        </w:trPr>
        <w:tc>
          <w:tcPr>
            <w:tcW w:w="9005" w:type="dxa"/>
            <w:gridSpan w:val="4"/>
            <w:shd w:val="clear" w:color="auto" w:fill="000000"/>
            <w:vAlign w:val="center"/>
          </w:tcPr>
          <w:p w:rsidR="008900E3" w:rsidRDefault="008900E3" w:rsidP="00733569">
            <w:pPr>
              <w:autoSpaceDE w:val="0"/>
              <w:autoSpaceDN w:val="0"/>
              <w:adjustRightInd w:val="0"/>
              <w:spacing w:after="0" w:line="240" w:lineRule="auto"/>
              <w:jc w:val="center"/>
              <w:rPr>
                <w:rFonts w:ascii="Arial Narrow" w:hAnsi="Arial Narrow"/>
                <w:b/>
                <w:color w:val="FFFFFF"/>
                <w:sz w:val="28"/>
                <w:szCs w:val="28"/>
              </w:rPr>
            </w:pPr>
            <w:r w:rsidRPr="009B6D4B">
              <w:rPr>
                <w:rFonts w:ascii="Arial Narrow" w:hAnsi="Arial Narrow"/>
                <w:b/>
                <w:color w:val="FFFFFF"/>
                <w:sz w:val="28"/>
                <w:szCs w:val="28"/>
              </w:rPr>
              <w:t>MACRO PROCESO: Gestión de Aseguramiento de la Calidad Educativa</w:t>
            </w:r>
          </w:p>
          <w:p w:rsidR="008900E3" w:rsidRPr="003B7F34" w:rsidRDefault="008900E3" w:rsidP="00733569">
            <w:pPr>
              <w:autoSpaceDE w:val="0"/>
              <w:autoSpaceDN w:val="0"/>
              <w:adjustRightInd w:val="0"/>
              <w:spacing w:after="0" w:line="240" w:lineRule="auto"/>
              <w:jc w:val="center"/>
              <w:rPr>
                <w:rFonts w:ascii="Arial Narrow" w:hAnsi="Arial Narrow" w:cs="Arial"/>
                <w:b/>
                <w:bCs/>
                <w:color w:val="FFFFFF"/>
                <w:sz w:val="28"/>
                <w:szCs w:val="28"/>
              </w:rPr>
            </w:pPr>
            <w:r w:rsidRPr="003B7F34">
              <w:rPr>
                <w:rFonts w:ascii="Arial Narrow" w:hAnsi="Arial Narrow"/>
                <w:b/>
                <w:color w:val="FFFFFF"/>
                <w:sz w:val="28"/>
                <w:szCs w:val="28"/>
              </w:rPr>
              <w:t>Proceso “</w:t>
            </w:r>
            <w:r>
              <w:rPr>
                <w:rFonts w:ascii="Arial Narrow" w:hAnsi="Arial Narrow"/>
                <w:b/>
                <w:color w:val="FFFFFF" w:themeColor="background1"/>
                <w:sz w:val="28"/>
                <w:szCs w:val="28"/>
              </w:rPr>
              <w:t>Capacitaciones</w:t>
            </w:r>
            <w:r w:rsidRPr="008E001B">
              <w:rPr>
                <w:rFonts w:ascii="Arial Narrow" w:hAnsi="Arial Narrow"/>
                <w:b/>
                <w:color w:val="FFFFFF" w:themeColor="background1"/>
                <w:sz w:val="28"/>
                <w:szCs w:val="28"/>
              </w:rPr>
              <w:t xml:space="preserve"> del Departamento de Formación</w:t>
            </w:r>
            <w:r w:rsidRPr="003B7F34">
              <w:rPr>
                <w:rFonts w:ascii="Arial Narrow" w:hAnsi="Arial Narrow"/>
                <w:b/>
                <w:color w:val="FFFFFF"/>
                <w:sz w:val="28"/>
                <w:szCs w:val="28"/>
              </w:rPr>
              <w:t>”</w:t>
            </w:r>
          </w:p>
        </w:tc>
      </w:tr>
      <w:tr w:rsidR="008900E3" w:rsidRPr="003B7F34" w:rsidTr="00733569">
        <w:tc>
          <w:tcPr>
            <w:tcW w:w="2271" w:type="dxa"/>
            <w:shd w:val="clear" w:color="auto" w:fill="BFBFBF"/>
            <w:vAlign w:val="center"/>
          </w:tcPr>
          <w:p w:rsidR="008900E3" w:rsidRPr="003B7F34" w:rsidRDefault="008900E3" w:rsidP="00733569">
            <w:pPr>
              <w:spacing w:after="0" w:line="240" w:lineRule="auto"/>
              <w:jc w:val="center"/>
              <w:rPr>
                <w:rFonts w:ascii="Arial Narrow" w:hAnsi="Arial Narrow"/>
                <w:b/>
                <w:sz w:val="24"/>
                <w:szCs w:val="24"/>
              </w:rPr>
            </w:pPr>
            <w:r w:rsidRPr="003B7F34">
              <w:rPr>
                <w:rFonts w:ascii="Arial Narrow" w:hAnsi="Arial Narrow"/>
                <w:b/>
                <w:sz w:val="24"/>
                <w:szCs w:val="24"/>
              </w:rPr>
              <w:t>PROPÓSITO</w:t>
            </w:r>
          </w:p>
        </w:tc>
        <w:tc>
          <w:tcPr>
            <w:tcW w:w="6734" w:type="dxa"/>
            <w:gridSpan w:val="3"/>
          </w:tcPr>
          <w:p w:rsidR="008900E3" w:rsidRDefault="008900E3" w:rsidP="00733569">
            <w:pPr>
              <w:spacing w:after="0" w:line="240" w:lineRule="auto"/>
              <w:jc w:val="both"/>
              <w:rPr>
                <w:rFonts w:ascii="Arial Narrow" w:hAnsi="Arial Narrow"/>
                <w:sz w:val="24"/>
                <w:szCs w:val="24"/>
              </w:rPr>
            </w:pPr>
            <w:r w:rsidRPr="008E001B">
              <w:rPr>
                <w:rFonts w:ascii="Arial Narrow" w:hAnsi="Arial Narrow"/>
                <w:sz w:val="24"/>
                <w:szCs w:val="24"/>
              </w:rPr>
              <w:t xml:space="preserve">El siguiente proceso tiene como </w:t>
            </w:r>
            <w:r>
              <w:rPr>
                <w:rFonts w:ascii="Arial Narrow" w:hAnsi="Arial Narrow"/>
                <w:sz w:val="24"/>
                <w:szCs w:val="24"/>
              </w:rPr>
              <w:t>propósito</w:t>
            </w:r>
            <w:r w:rsidRPr="008E001B">
              <w:rPr>
                <w:rFonts w:ascii="Arial Narrow" w:hAnsi="Arial Narrow"/>
                <w:sz w:val="24"/>
                <w:szCs w:val="24"/>
              </w:rPr>
              <w:t xml:space="preserve"> el cumplimiento de</w:t>
            </w:r>
            <w:r>
              <w:rPr>
                <w:rFonts w:ascii="Arial Narrow" w:hAnsi="Arial Narrow"/>
                <w:sz w:val="24"/>
                <w:szCs w:val="24"/>
              </w:rPr>
              <w:t>l</w:t>
            </w:r>
            <w:r w:rsidRPr="008E001B">
              <w:rPr>
                <w:rFonts w:ascii="Arial Narrow" w:hAnsi="Arial Narrow"/>
                <w:sz w:val="24"/>
                <w:szCs w:val="24"/>
              </w:rPr>
              <w:t xml:space="preserve">  siguiente objetivo:</w:t>
            </w:r>
          </w:p>
          <w:p w:rsidR="008900E3" w:rsidRPr="00EC681D" w:rsidRDefault="008900E3" w:rsidP="00733569">
            <w:pPr>
              <w:spacing w:after="0" w:line="240" w:lineRule="auto"/>
              <w:jc w:val="both"/>
              <w:rPr>
                <w:rFonts w:ascii="Arial Narrow" w:hAnsi="Arial Narrow"/>
                <w:lang w:val="es-PE"/>
              </w:rPr>
            </w:pPr>
            <w:r w:rsidRPr="008E001B">
              <w:rPr>
                <w:rFonts w:ascii="Arial Narrow" w:hAnsi="Arial Narrow"/>
                <w:sz w:val="24"/>
                <w:szCs w:val="24"/>
              </w:rPr>
              <w:t xml:space="preserve">OSE </w:t>
            </w:r>
            <w:r>
              <w:rPr>
                <w:rFonts w:ascii="Arial Narrow" w:hAnsi="Arial Narrow"/>
                <w:sz w:val="24"/>
                <w:szCs w:val="24"/>
              </w:rPr>
              <w:t xml:space="preserve">2: </w:t>
            </w:r>
            <w:r w:rsidRPr="00691CF1">
              <w:rPr>
                <w:rFonts w:ascii="Arial Narrow" w:hAnsi="Arial Narrow"/>
                <w:sz w:val="24"/>
                <w:szCs w:val="24"/>
              </w:rPr>
              <w:t>Comprometer a todos los miembros de la comunidad educativa con su desarrollo integral para responder al desafío de una educación de calidad, desde la mística y propuesta de FYA</w:t>
            </w:r>
            <w:r w:rsidRPr="00EC681D">
              <w:rPr>
                <w:rFonts w:ascii="Arial Narrow" w:hAnsi="Arial Narrow"/>
                <w:lang w:val="es-PE"/>
              </w:rPr>
              <w:t xml:space="preserve"> </w:t>
            </w:r>
          </w:p>
        </w:tc>
      </w:tr>
      <w:tr w:rsidR="008900E3" w:rsidRPr="003B7F34" w:rsidTr="00733569">
        <w:tc>
          <w:tcPr>
            <w:tcW w:w="2271" w:type="dxa"/>
            <w:shd w:val="clear" w:color="auto" w:fill="BFBFBF"/>
            <w:vAlign w:val="center"/>
          </w:tcPr>
          <w:p w:rsidR="008900E3" w:rsidRPr="003B7F34" w:rsidRDefault="008900E3" w:rsidP="00733569">
            <w:pPr>
              <w:spacing w:after="0" w:line="240" w:lineRule="auto"/>
              <w:jc w:val="center"/>
              <w:rPr>
                <w:rFonts w:ascii="Arial Narrow" w:hAnsi="Arial Narrow"/>
                <w:b/>
                <w:sz w:val="24"/>
                <w:szCs w:val="24"/>
              </w:rPr>
            </w:pPr>
            <w:r w:rsidRPr="003B7F34">
              <w:rPr>
                <w:rFonts w:ascii="Arial Narrow" w:hAnsi="Arial Narrow"/>
                <w:b/>
                <w:sz w:val="24"/>
                <w:szCs w:val="24"/>
              </w:rPr>
              <w:t>RESPONSABLE</w:t>
            </w:r>
          </w:p>
        </w:tc>
        <w:tc>
          <w:tcPr>
            <w:tcW w:w="2246" w:type="dxa"/>
          </w:tcPr>
          <w:p w:rsidR="008900E3" w:rsidRPr="00BC4F03" w:rsidRDefault="008900E3" w:rsidP="00733569">
            <w:pPr>
              <w:spacing w:after="0" w:line="240" w:lineRule="auto"/>
              <w:rPr>
                <w:rFonts w:ascii="Arial Narrow" w:hAnsi="Arial Narrow"/>
                <w:sz w:val="24"/>
                <w:szCs w:val="24"/>
              </w:rPr>
            </w:pPr>
            <w:r>
              <w:rPr>
                <w:rFonts w:ascii="Arial Narrow" w:hAnsi="Arial Narrow"/>
                <w:sz w:val="24"/>
                <w:szCs w:val="24"/>
              </w:rPr>
              <w:t>Director del Departamento de</w:t>
            </w:r>
            <w:r w:rsidRPr="008E001B">
              <w:rPr>
                <w:rFonts w:ascii="Arial Narrow" w:hAnsi="Arial Narrow"/>
                <w:sz w:val="24"/>
                <w:szCs w:val="24"/>
              </w:rPr>
              <w:t xml:space="preserve"> Formación</w:t>
            </w:r>
          </w:p>
        </w:tc>
        <w:tc>
          <w:tcPr>
            <w:tcW w:w="2245" w:type="dxa"/>
            <w:shd w:val="clear" w:color="auto" w:fill="D9D9D9"/>
            <w:vAlign w:val="center"/>
          </w:tcPr>
          <w:p w:rsidR="008900E3" w:rsidRPr="00BC4F03" w:rsidRDefault="008900E3" w:rsidP="00733569">
            <w:pPr>
              <w:jc w:val="center"/>
              <w:rPr>
                <w:rFonts w:ascii="Arial Narrow" w:hAnsi="Arial Narrow"/>
                <w:b/>
                <w:sz w:val="24"/>
                <w:szCs w:val="24"/>
              </w:rPr>
            </w:pPr>
            <w:r w:rsidRPr="00BC4F03">
              <w:rPr>
                <w:rFonts w:ascii="Arial Narrow" w:hAnsi="Arial Narrow"/>
                <w:b/>
                <w:sz w:val="24"/>
                <w:szCs w:val="24"/>
              </w:rPr>
              <w:t>BASE LEGAL</w:t>
            </w:r>
          </w:p>
        </w:tc>
        <w:tc>
          <w:tcPr>
            <w:tcW w:w="2243" w:type="dxa"/>
          </w:tcPr>
          <w:p w:rsidR="008900E3" w:rsidRPr="00BC4F03" w:rsidRDefault="008900E3" w:rsidP="00733569">
            <w:pPr>
              <w:jc w:val="center"/>
              <w:rPr>
                <w:rFonts w:ascii="Arial Narrow" w:hAnsi="Arial Narrow"/>
                <w:sz w:val="24"/>
                <w:szCs w:val="24"/>
              </w:rPr>
            </w:pPr>
            <w:r w:rsidRPr="00BC4F03">
              <w:rPr>
                <w:rFonts w:ascii="Arial Narrow" w:hAnsi="Arial Narrow"/>
                <w:sz w:val="24"/>
                <w:szCs w:val="24"/>
              </w:rPr>
              <w:t>No Aplica</w:t>
            </w:r>
          </w:p>
        </w:tc>
      </w:tr>
      <w:tr w:rsidR="008900E3" w:rsidRPr="003B7F34" w:rsidTr="00733569">
        <w:tc>
          <w:tcPr>
            <w:tcW w:w="2271" w:type="dxa"/>
            <w:shd w:val="clear" w:color="auto" w:fill="BFBFBF"/>
            <w:vAlign w:val="center"/>
          </w:tcPr>
          <w:p w:rsidR="008900E3" w:rsidRPr="003B7F34" w:rsidRDefault="008900E3" w:rsidP="00733569">
            <w:pPr>
              <w:spacing w:after="0" w:line="240" w:lineRule="auto"/>
              <w:jc w:val="center"/>
              <w:rPr>
                <w:rFonts w:ascii="Arial Narrow" w:hAnsi="Arial Narrow"/>
                <w:b/>
                <w:sz w:val="24"/>
                <w:szCs w:val="24"/>
              </w:rPr>
            </w:pPr>
            <w:r w:rsidRPr="003B7F34">
              <w:rPr>
                <w:rFonts w:ascii="Arial Narrow" w:hAnsi="Arial Narrow"/>
                <w:b/>
                <w:sz w:val="24"/>
                <w:szCs w:val="24"/>
              </w:rPr>
              <w:t>ACTORES DEL PROCESO</w:t>
            </w:r>
          </w:p>
        </w:tc>
        <w:tc>
          <w:tcPr>
            <w:tcW w:w="6734" w:type="dxa"/>
            <w:gridSpan w:val="3"/>
          </w:tcPr>
          <w:p w:rsidR="008900E3" w:rsidRPr="00691CF1" w:rsidRDefault="008900E3" w:rsidP="00733569">
            <w:pPr>
              <w:spacing w:after="0" w:line="240" w:lineRule="auto"/>
              <w:jc w:val="both"/>
              <w:rPr>
                <w:rFonts w:ascii="Arial Narrow" w:hAnsi="Arial Narrow"/>
                <w:sz w:val="24"/>
                <w:szCs w:val="24"/>
              </w:rPr>
            </w:pPr>
            <w:r w:rsidRPr="00691CF1">
              <w:rPr>
                <w:rFonts w:ascii="Arial Narrow" w:hAnsi="Arial Narrow"/>
                <w:sz w:val="24"/>
                <w:szCs w:val="24"/>
                <w:u w:val="single"/>
              </w:rPr>
              <w:t xml:space="preserve">Director del Departamento </w:t>
            </w:r>
            <w:r>
              <w:rPr>
                <w:rFonts w:ascii="Arial Narrow" w:hAnsi="Arial Narrow"/>
                <w:sz w:val="24"/>
                <w:szCs w:val="24"/>
                <w:u w:val="single"/>
              </w:rPr>
              <w:t xml:space="preserve">de </w:t>
            </w:r>
            <w:r w:rsidRPr="00691CF1">
              <w:rPr>
                <w:rFonts w:ascii="Arial Narrow" w:hAnsi="Arial Narrow"/>
                <w:sz w:val="24"/>
                <w:szCs w:val="24"/>
                <w:u w:val="single"/>
              </w:rPr>
              <w:t>Formación</w:t>
            </w:r>
            <w:r w:rsidRPr="00691CF1">
              <w:rPr>
                <w:rFonts w:ascii="Arial Narrow" w:hAnsi="Arial Narrow"/>
                <w:sz w:val="24"/>
                <w:szCs w:val="24"/>
              </w:rPr>
              <w:t>.- Persona contratada por la oficina central de Fe y Alegría Perú, encargada de la dirección de las áreas de Técnica, Pastoral y Pedagogía y la elaboración del plan operativo anual del Departamento de Formación.</w:t>
            </w:r>
          </w:p>
          <w:p w:rsidR="008900E3" w:rsidRPr="00691CF1" w:rsidRDefault="008900E3" w:rsidP="00733569">
            <w:pPr>
              <w:spacing w:after="0" w:line="240" w:lineRule="auto"/>
              <w:jc w:val="both"/>
              <w:rPr>
                <w:rFonts w:ascii="Arial Narrow" w:hAnsi="Arial Narrow"/>
                <w:sz w:val="24"/>
                <w:szCs w:val="24"/>
              </w:rPr>
            </w:pPr>
          </w:p>
          <w:p w:rsidR="008900E3" w:rsidRPr="00EC681D" w:rsidRDefault="008900E3" w:rsidP="00733569">
            <w:pPr>
              <w:spacing w:after="0" w:line="240" w:lineRule="auto"/>
              <w:jc w:val="both"/>
              <w:rPr>
                <w:rFonts w:ascii="Arial Narrow" w:hAnsi="Arial Narrow" w:cs="Arial"/>
                <w:bCs/>
                <w:sz w:val="24"/>
                <w:szCs w:val="24"/>
              </w:rPr>
            </w:pPr>
            <w:r w:rsidRPr="00691CF1">
              <w:rPr>
                <w:rFonts w:ascii="Arial Narrow" w:hAnsi="Arial Narrow"/>
                <w:sz w:val="24"/>
                <w:szCs w:val="24"/>
                <w:u w:val="single"/>
              </w:rPr>
              <w:t>Equipo Pedagógico</w:t>
            </w:r>
            <w:r w:rsidRPr="006E67D3">
              <w:rPr>
                <w:rFonts w:ascii="Arial Narrow" w:hAnsi="Arial Narrow"/>
                <w:sz w:val="24"/>
                <w:szCs w:val="24"/>
              </w:rPr>
              <w:t xml:space="preserve">.- Docentes contratados </w:t>
            </w:r>
            <w:r w:rsidRPr="00691CF1">
              <w:rPr>
                <w:rFonts w:ascii="Arial Narrow" w:hAnsi="Arial Narrow"/>
                <w:sz w:val="24"/>
                <w:szCs w:val="24"/>
              </w:rPr>
              <w:t xml:space="preserve">por la oficina central de Fe y Alegría Perú para el Departamento </w:t>
            </w:r>
            <w:r>
              <w:rPr>
                <w:rFonts w:ascii="Arial Narrow" w:hAnsi="Arial Narrow"/>
                <w:sz w:val="24"/>
                <w:szCs w:val="24"/>
              </w:rPr>
              <w:t xml:space="preserve">de </w:t>
            </w:r>
            <w:r w:rsidRPr="00691CF1">
              <w:rPr>
                <w:rFonts w:ascii="Arial Narrow" w:hAnsi="Arial Narrow"/>
                <w:sz w:val="24"/>
                <w:szCs w:val="24"/>
              </w:rPr>
              <w:t>Formación, encargados de realizar el acompañamiento y capacitación a los docentes de los centros educativos Fe y Alegría Perú.</w:t>
            </w:r>
          </w:p>
        </w:tc>
      </w:tr>
      <w:tr w:rsidR="008900E3" w:rsidRPr="003B7F34" w:rsidTr="00733569">
        <w:tc>
          <w:tcPr>
            <w:tcW w:w="2271" w:type="dxa"/>
            <w:shd w:val="clear" w:color="auto" w:fill="BFBFBF"/>
            <w:vAlign w:val="center"/>
          </w:tcPr>
          <w:p w:rsidR="008900E3" w:rsidRPr="003B7F34" w:rsidRDefault="008900E3" w:rsidP="00733569">
            <w:pPr>
              <w:spacing w:after="0" w:line="240" w:lineRule="auto"/>
              <w:jc w:val="center"/>
              <w:rPr>
                <w:rFonts w:ascii="Arial Narrow" w:hAnsi="Arial Narrow"/>
                <w:b/>
                <w:sz w:val="24"/>
                <w:szCs w:val="24"/>
              </w:rPr>
            </w:pPr>
            <w:r w:rsidRPr="003B7F34">
              <w:rPr>
                <w:rFonts w:ascii="Arial Narrow" w:hAnsi="Arial Narrow"/>
                <w:b/>
                <w:sz w:val="24"/>
                <w:szCs w:val="24"/>
              </w:rPr>
              <w:t>CLIENTES INTERNOS</w:t>
            </w:r>
          </w:p>
        </w:tc>
        <w:tc>
          <w:tcPr>
            <w:tcW w:w="2246" w:type="dxa"/>
          </w:tcPr>
          <w:p w:rsidR="008900E3" w:rsidRPr="00BC4F03" w:rsidRDefault="008900E3" w:rsidP="00733569">
            <w:pPr>
              <w:jc w:val="center"/>
              <w:rPr>
                <w:rFonts w:ascii="Arial Narrow" w:hAnsi="Arial Narrow"/>
                <w:sz w:val="24"/>
                <w:szCs w:val="24"/>
              </w:rPr>
            </w:pPr>
            <w:r w:rsidRPr="00BC4F03">
              <w:rPr>
                <w:rFonts w:ascii="Arial Narrow" w:hAnsi="Arial Narrow"/>
                <w:sz w:val="24"/>
                <w:szCs w:val="24"/>
              </w:rPr>
              <w:t>No Aplica</w:t>
            </w:r>
          </w:p>
        </w:tc>
        <w:tc>
          <w:tcPr>
            <w:tcW w:w="2245" w:type="dxa"/>
            <w:shd w:val="clear" w:color="auto" w:fill="D9D9D9"/>
            <w:vAlign w:val="center"/>
          </w:tcPr>
          <w:p w:rsidR="008900E3" w:rsidRPr="00BC4F03" w:rsidRDefault="008900E3" w:rsidP="00733569">
            <w:pPr>
              <w:jc w:val="center"/>
              <w:rPr>
                <w:rFonts w:ascii="Arial Narrow" w:hAnsi="Arial Narrow"/>
                <w:b/>
                <w:sz w:val="24"/>
                <w:szCs w:val="24"/>
              </w:rPr>
            </w:pPr>
            <w:r w:rsidRPr="00BC4F03">
              <w:rPr>
                <w:rFonts w:ascii="Arial Narrow" w:hAnsi="Arial Narrow"/>
                <w:b/>
                <w:sz w:val="24"/>
                <w:szCs w:val="24"/>
              </w:rPr>
              <w:t>CLIENTES EXTERNOS</w:t>
            </w:r>
          </w:p>
        </w:tc>
        <w:tc>
          <w:tcPr>
            <w:tcW w:w="2243" w:type="dxa"/>
          </w:tcPr>
          <w:p w:rsidR="008900E3" w:rsidRPr="00BC4F03" w:rsidRDefault="008900E3" w:rsidP="00733569">
            <w:pPr>
              <w:spacing w:after="0" w:line="240" w:lineRule="auto"/>
              <w:rPr>
                <w:rFonts w:ascii="Arial Narrow" w:hAnsi="Arial Narrow"/>
                <w:sz w:val="24"/>
                <w:szCs w:val="24"/>
              </w:rPr>
            </w:pPr>
            <w:r w:rsidRPr="008E001B">
              <w:rPr>
                <w:rFonts w:ascii="Arial Narrow" w:hAnsi="Arial Narrow"/>
                <w:sz w:val="24"/>
                <w:szCs w:val="24"/>
              </w:rPr>
              <w:t>Docentes</w:t>
            </w:r>
            <w:r>
              <w:rPr>
                <w:rFonts w:ascii="Arial Narrow" w:hAnsi="Arial Narrow"/>
                <w:sz w:val="24"/>
                <w:szCs w:val="24"/>
              </w:rPr>
              <w:t xml:space="preserve"> de centros educativos Fe y Alegría</w:t>
            </w:r>
          </w:p>
        </w:tc>
      </w:tr>
      <w:tr w:rsidR="008900E3" w:rsidRPr="003B7F34" w:rsidTr="00733569">
        <w:tc>
          <w:tcPr>
            <w:tcW w:w="2271" w:type="dxa"/>
            <w:shd w:val="clear" w:color="auto" w:fill="BFBFBF"/>
            <w:vAlign w:val="center"/>
          </w:tcPr>
          <w:p w:rsidR="008900E3" w:rsidRPr="003B7F34" w:rsidRDefault="008900E3" w:rsidP="00733569">
            <w:pPr>
              <w:spacing w:after="0" w:line="240" w:lineRule="auto"/>
              <w:jc w:val="center"/>
              <w:rPr>
                <w:rFonts w:ascii="Arial Narrow" w:hAnsi="Arial Narrow"/>
                <w:b/>
                <w:sz w:val="24"/>
                <w:szCs w:val="24"/>
              </w:rPr>
            </w:pPr>
            <w:r w:rsidRPr="003B7F34">
              <w:rPr>
                <w:rFonts w:ascii="Arial Narrow" w:hAnsi="Arial Narrow"/>
                <w:b/>
                <w:sz w:val="24"/>
                <w:szCs w:val="24"/>
              </w:rPr>
              <w:t>ALCANCE</w:t>
            </w:r>
          </w:p>
        </w:tc>
        <w:tc>
          <w:tcPr>
            <w:tcW w:w="6734" w:type="dxa"/>
            <w:gridSpan w:val="3"/>
          </w:tcPr>
          <w:p w:rsidR="008900E3" w:rsidRPr="008E001B" w:rsidRDefault="008900E3" w:rsidP="00733569">
            <w:pPr>
              <w:spacing w:after="0"/>
              <w:jc w:val="both"/>
              <w:rPr>
                <w:rFonts w:ascii="Arial Narrow" w:hAnsi="Arial Narrow"/>
                <w:sz w:val="24"/>
                <w:szCs w:val="24"/>
              </w:rPr>
            </w:pPr>
            <w:r w:rsidRPr="008E001B">
              <w:rPr>
                <w:rFonts w:ascii="Arial Narrow" w:hAnsi="Arial Narrow"/>
                <w:sz w:val="24"/>
                <w:szCs w:val="24"/>
              </w:rPr>
              <w:t xml:space="preserve">El alcance del presente </w:t>
            </w:r>
            <w:r>
              <w:rPr>
                <w:rFonts w:ascii="Arial Narrow" w:hAnsi="Arial Narrow"/>
                <w:sz w:val="24"/>
                <w:szCs w:val="24"/>
              </w:rPr>
              <w:t>proceso</w:t>
            </w:r>
            <w:r w:rsidRPr="008E001B">
              <w:rPr>
                <w:rFonts w:ascii="Arial Narrow" w:hAnsi="Arial Narrow"/>
                <w:sz w:val="24"/>
                <w:szCs w:val="24"/>
              </w:rPr>
              <w:t xml:space="preserve"> </w:t>
            </w:r>
            <w:r>
              <w:rPr>
                <w:rFonts w:ascii="Arial Narrow" w:hAnsi="Arial Narrow"/>
                <w:sz w:val="24"/>
                <w:szCs w:val="24"/>
              </w:rPr>
              <w:t>detalla</w:t>
            </w:r>
            <w:r w:rsidRPr="008E001B">
              <w:rPr>
                <w:rFonts w:ascii="Arial Narrow" w:hAnsi="Arial Narrow"/>
                <w:sz w:val="24"/>
                <w:szCs w:val="24"/>
              </w:rPr>
              <w:t xml:space="preserve"> las etapas de planificación</w:t>
            </w:r>
            <w:r>
              <w:rPr>
                <w:rFonts w:ascii="Arial Narrow" w:hAnsi="Arial Narrow"/>
                <w:sz w:val="24"/>
                <w:szCs w:val="24"/>
              </w:rPr>
              <w:t>, preparación</w:t>
            </w:r>
            <w:r w:rsidRPr="008E001B">
              <w:rPr>
                <w:rFonts w:ascii="Arial Narrow" w:hAnsi="Arial Narrow"/>
                <w:sz w:val="24"/>
                <w:szCs w:val="24"/>
              </w:rPr>
              <w:t xml:space="preserve"> y ejecución de las capacitaciones realizadas por el Departamento de Formación hacia los docentes de los centros educativos de Fe y Alegría.</w:t>
            </w:r>
          </w:p>
          <w:p w:rsidR="008900E3" w:rsidRPr="00334FF7" w:rsidRDefault="008900E3" w:rsidP="00733569">
            <w:pPr>
              <w:spacing w:after="0" w:line="240" w:lineRule="auto"/>
              <w:jc w:val="both"/>
              <w:rPr>
                <w:rFonts w:ascii="Arial Narrow" w:hAnsi="Arial Narrow"/>
                <w:sz w:val="24"/>
                <w:szCs w:val="24"/>
              </w:rPr>
            </w:pPr>
            <w:r>
              <w:rPr>
                <w:rFonts w:ascii="Arial Narrow" w:hAnsi="Arial Narrow"/>
                <w:sz w:val="24"/>
                <w:szCs w:val="24"/>
              </w:rPr>
              <w:t xml:space="preserve">El presente documento no entrará en detalle sobre </w:t>
            </w:r>
            <w:r w:rsidRPr="008E001B">
              <w:rPr>
                <w:rFonts w:ascii="Arial Narrow" w:hAnsi="Arial Narrow"/>
                <w:sz w:val="24"/>
                <w:szCs w:val="24"/>
              </w:rPr>
              <w:t>las actividades realizadas  en el Centro Educativo durante la capacitación, solo se hará referencia a las interacciones con los actores del mismo</w:t>
            </w:r>
          </w:p>
        </w:tc>
      </w:tr>
      <w:tr w:rsidR="008900E3" w:rsidRPr="003B7F34" w:rsidTr="00733569">
        <w:tc>
          <w:tcPr>
            <w:tcW w:w="2271" w:type="dxa"/>
            <w:shd w:val="clear" w:color="auto" w:fill="BFBFBF"/>
            <w:vAlign w:val="center"/>
          </w:tcPr>
          <w:p w:rsidR="008900E3" w:rsidRPr="003B7F34" w:rsidRDefault="008900E3" w:rsidP="00733569">
            <w:pPr>
              <w:spacing w:after="0" w:line="240" w:lineRule="auto"/>
              <w:jc w:val="center"/>
              <w:rPr>
                <w:rFonts w:ascii="Arial Narrow" w:hAnsi="Arial Narrow"/>
                <w:b/>
                <w:sz w:val="24"/>
                <w:szCs w:val="24"/>
              </w:rPr>
            </w:pPr>
            <w:r w:rsidRPr="003B7F34">
              <w:rPr>
                <w:rFonts w:ascii="Arial Narrow" w:hAnsi="Arial Narrow"/>
                <w:b/>
                <w:sz w:val="24"/>
                <w:szCs w:val="24"/>
              </w:rPr>
              <w:t>PROCEDIMIENTO</w:t>
            </w:r>
          </w:p>
        </w:tc>
        <w:tc>
          <w:tcPr>
            <w:tcW w:w="6734" w:type="dxa"/>
            <w:gridSpan w:val="3"/>
            <w:vAlign w:val="center"/>
          </w:tcPr>
          <w:p w:rsidR="008900E3" w:rsidRPr="00DF0671" w:rsidRDefault="008900E3" w:rsidP="00B420B6">
            <w:pPr>
              <w:numPr>
                <w:ilvl w:val="0"/>
                <w:numId w:val="28"/>
              </w:numPr>
              <w:autoSpaceDE w:val="0"/>
              <w:autoSpaceDN w:val="0"/>
              <w:adjustRightInd w:val="0"/>
              <w:spacing w:after="0" w:line="240" w:lineRule="auto"/>
              <w:jc w:val="both"/>
              <w:rPr>
                <w:rFonts w:ascii="Arial Narrow" w:hAnsi="Arial Narrow" w:cs="Arial"/>
                <w:bCs/>
                <w:sz w:val="24"/>
                <w:szCs w:val="24"/>
              </w:rPr>
            </w:pPr>
            <w:r w:rsidRPr="00DF0671">
              <w:rPr>
                <w:rFonts w:ascii="Arial Narrow" w:hAnsi="Arial Narrow" w:cs="Arial"/>
                <w:bCs/>
                <w:sz w:val="24"/>
                <w:szCs w:val="24"/>
              </w:rPr>
              <w:t>Etapa de Planificación</w:t>
            </w:r>
          </w:p>
          <w:p w:rsidR="008900E3" w:rsidRPr="00DF0671" w:rsidRDefault="008900E3" w:rsidP="00B420B6">
            <w:pPr>
              <w:numPr>
                <w:ilvl w:val="1"/>
                <w:numId w:val="28"/>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El Director  del Departamento de Formación procede a realizar un análisis del desarrollo estudiantil en los centros educativos Fe y Alegría, en base al informe de acompañamiento y el resultado de la prueba ministerial aplicada a los estudiantes por el ministerio de educación.</w:t>
            </w:r>
          </w:p>
          <w:p w:rsidR="008900E3" w:rsidRPr="00DF0671" w:rsidRDefault="008900E3" w:rsidP="00B420B6">
            <w:pPr>
              <w:numPr>
                <w:ilvl w:val="1"/>
                <w:numId w:val="28"/>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En base al análisis desarrollado, el Director  del Departamento de Formación procede a establecer los lineamientos de mejora para los docentes de los centros educativos Fe y Alegría y, posteriormente, elabora el Plan de Formación para los mismos.</w:t>
            </w:r>
          </w:p>
          <w:p w:rsidR="008900E3" w:rsidRPr="00DF0671" w:rsidRDefault="008900E3" w:rsidP="00B420B6">
            <w:pPr>
              <w:numPr>
                <w:ilvl w:val="0"/>
                <w:numId w:val="28"/>
              </w:numPr>
              <w:autoSpaceDE w:val="0"/>
              <w:autoSpaceDN w:val="0"/>
              <w:adjustRightInd w:val="0"/>
              <w:spacing w:after="0" w:line="240" w:lineRule="auto"/>
              <w:jc w:val="both"/>
              <w:rPr>
                <w:rFonts w:ascii="Arial Narrow" w:hAnsi="Arial Narrow" w:cs="Arial"/>
                <w:bCs/>
                <w:sz w:val="24"/>
                <w:szCs w:val="24"/>
              </w:rPr>
            </w:pPr>
            <w:r w:rsidRPr="00DF0671">
              <w:rPr>
                <w:rFonts w:ascii="Arial Narrow" w:hAnsi="Arial Narrow" w:cs="Arial"/>
                <w:bCs/>
                <w:sz w:val="24"/>
                <w:szCs w:val="24"/>
              </w:rPr>
              <w:t xml:space="preserve">Etapa de </w:t>
            </w:r>
            <w:r>
              <w:rPr>
                <w:rFonts w:ascii="Arial Narrow" w:hAnsi="Arial Narrow" w:cs="Arial"/>
                <w:bCs/>
                <w:sz w:val="24"/>
                <w:szCs w:val="24"/>
              </w:rPr>
              <w:t>Preparación</w:t>
            </w:r>
          </w:p>
          <w:p w:rsidR="008900E3" w:rsidRDefault="008900E3" w:rsidP="00B420B6">
            <w:pPr>
              <w:numPr>
                <w:ilvl w:val="1"/>
                <w:numId w:val="28"/>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 xml:space="preserve">El equipo pedagógico, </w:t>
            </w:r>
            <w:r w:rsidRPr="008E001B">
              <w:rPr>
                <w:rFonts w:ascii="Arial Narrow" w:hAnsi="Arial Narrow" w:cs="Arial"/>
                <w:bCs/>
                <w:sz w:val="24"/>
                <w:szCs w:val="24"/>
              </w:rPr>
              <w:t xml:space="preserve">de acorde al plan de formación, procede a realizar la selección de temas </w:t>
            </w:r>
            <w:r>
              <w:rPr>
                <w:rFonts w:ascii="Arial Narrow" w:hAnsi="Arial Narrow" w:cs="Arial"/>
                <w:bCs/>
                <w:sz w:val="24"/>
                <w:szCs w:val="24"/>
              </w:rPr>
              <w:t>que se desarrollarán en las capacitaciones y, posteriormente, prepara</w:t>
            </w:r>
            <w:r w:rsidRPr="008E001B">
              <w:rPr>
                <w:rFonts w:ascii="Arial Narrow" w:hAnsi="Arial Narrow" w:cs="Arial"/>
                <w:bCs/>
                <w:sz w:val="24"/>
                <w:szCs w:val="24"/>
              </w:rPr>
              <w:t xml:space="preserve"> el material </w:t>
            </w:r>
            <w:r>
              <w:rPr>
                <w:rFonts w:ascii="Arial Narrow" w:hAnsi="Arial Narrow" w:cs="Arial"/>
                <w:bCs/>
                <w:sz w:val="24"/>
                <w:szCs w:val="24"/>
              </w:rPr>
              <w:t>que requerir</w:t>
            </w:r>
            <w:r w:rsidRPr="008E001B">
              <w:rPr>
                <w:rFonts w:ascii="Arial Narrow" w:hAnsi="Arial Narrow" w:cs="Arial"/>
                <w:bCs/>
                <w:sz w:val="24"/>
                <w:szCs w:val="24"/>
              </w:rPr>
              <w:t xml:space="preserve">á </w:t>
            </w:r>
            <w:r>
              <w:rPr>
                <w:rFonts w:ascii="Arial Narrow" w:hAnsi="Arial Narrow" w:cs="Arial"/>
                <w:bCs/>
                <w:sz w:val="24"/>
                <w:szCs w:val="24"/>
              </w:rPr>
              <w:t>durante ellas</w:t>
            </w:r>
            <w:r w:rsidRPr="00DF0671">
              <w:rPr>
                <w:rFonts w:ascii="Arial Narrow" w:hAnsi="Arial Narrow" w:cs="Arial"/>
                <w:bCs/>
                <w:sz w:val="24"/>
                <w:szCs w:val="24"/>
              </w:rPr>
              <w:t>.</w:t>
            </w:r>
          </w:p>
          <w:p w:rsidR="008900E3" w:rsidRDefault="008900E3" w:rsidP="00B420B6">
            <w:pPr>
              <w:numPr>
                <w:ilvl w:val="1"/>
                <w:numId w:val="28"/>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 xml:space="preserve">El equipo pedagógico procede a realizar la invitación a la capacitación a todos los centros educativos Fe y Alegría y el registro de la asistencia a la misma.  </w:t>
            </w:r>
          </w:p>
          <w:p w:rsidR="008900E3" w:rsidRDefault="008900E3" w:rsidP="00B420B6">
            <w:pPr>
              <w:numPr>
                <w:ilvl w:val="0"/>
                <w:numId w:val="28"/>
              </w:numPr>
              <w:autoSpaceDE w:val="0"/>
              <w:autoSpaceDN w:val="0"/>
              <w:adjustRightInd w:val="0"/>
              <w:spacing w:after="0" w:line="240" w:lineRule="auto"/>
              <w:jc w:val="both"/>
              <w:rPr>
                <w:rFonts w:ascii="Arial Narrow" w:hAnsi="Arial Narrow" w:cs="Arial"/>
                <w:bCs/>
                <w:sz w:val="24"/>
                <w:szCs w:val="24"/>
              </w:rPr>
            </w:pPr>
            <w:r w:rsidRPr="00DF0671">
              <w:rPr>
                <w:rFonts w:ascii="Arial Narrow" w:hAnsi="Arial Narrow" w:cs="Arial"/>
                <w:bCs/>
                <w:sz w:val="24"/>
                <w:szCs w:val="24"/>
              </w:rPr>
              <w:t xml:space="preserve">Etapa de </w:t>
            </w:r>
            <w:r>
              <w:rPr>
                <w:rFonts w:ascii="Arial Narrow" w:hAnsi="Arial Narrow" w:cs="Arial"/>
                <w:bCs/>
                <w:sz w:val="24"/>
                <w:szCs w:val="24"/>
              </w:rPr>
              <w:t>Ejecución</w:t>
            </w:r>
          </w:p>
          <w:p w:rsidR="008900E3" w:rsidRPr="00B86C42" w:rsidRDefault="008900E3" w:rsidP="00B420B6">
            <w:pPr>
              <w:numPr>
                <w:ilvl w:val="1"/>
                <w:numId w:val="28"/>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El equipo pedagógico llegada la fecha de capacitación procede a ejecutar los talleres de capacitación a los docentes de los centros educativos Fe y Alegría</w:t>
            </w:r>
            <w:r w:rsidRPr="00DF0671">
              <w:rPr>
                <w:rFonts w:ascii="Arial Narrow" w:hAnsi="Arial Narrow" w:cs="Arial"/>
                <w:bCs/>
                <w:sz w:val="24"/>
                <w:szCs w:val="24"/>
              </w:rPr>
              <w:t>.</w:t>
            </w:r>
            <w:r w:rsidRPr="00DF0671">
              <w:rPr>
                <w:rFonts w:ascii="Arial Narrow" w:hAnsi="Arial Narrow" w:cs="Arial"/>
                <w:bCs/>
              </w:rPr>
              <w:t xml:space="preserve">  </w:t>
            </w:r>
          </w:p>
        </w:tc>
      </w:tr>
    </w:tbl>
    <w:p w:rsidR="008900E3" w:rsidRPr="008900E3" w:rsidRDefault="008900E3" w:rsidP="008900E3">
      <w:pPr>
        <w:pStyle w:val="Caption"/>
        <w:jc w:val="center"/>
        <w:rPr>
          <w:rFonts w:asciiTheme="majorHAnsi" w:hAnsiTheme="majorHAnsi"/>
          <w:sz w:val="16"/>
          <w:szCs w:val="16"/>
        </w:rPr>
      </w:pPr>
      <w:bookmarkStart w:id="296" w:name="_Toc266031728"/>
      <w:r w:rsidRPr="008900E3">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42</w:t>
      </w:r>
      <w:r w:rsidR="00C74554">
        <w:rPr>
          <w:rFonts w:asciiTheme="majorHAnsi" w:hAnsiTheme="majorHAnsi"/>
          <w:sz w:val="16"/>
          <w:szCs w:val="16"/>
        </w:rPr>
        <w:fldChar w:fldCharType="end"/>
      </w:r>
      <w:r w:rsidRPr="008900E3">
        <w:rPr>
          <w:rFonts w:asciiTheme="majorHAnsi" w:hAnsiTheme="majorHAnsi"/>
          <w:sz w:val="16"/>
          <w:szCs w:val="16"/>
        </w:rPr>
        <w:t>.- Definición de Proceso "Capacitaciones del Departamento de Formación”</w:t>
      </w:r>
      <w:bookmarkEnd w:id="296"/>
      <w:r w:rsidRPr="008900E3">
        <w:rPr>
          <w:rFonts w:asciiTheme="majorHAnsi" w:hAnsiTheme="majorHAnsi"/>
          <w:sz w:val="16"/>
          <w:szCs w:val="16"/>
        </w:rPr>
        <w:t xml:space="preserve"> </w:t>
      </w:r>
    </w:p>
    <w:p w:rsidR="008900E3" w:rsidRPr="008900E3" w:rsidRDefault="008900E3" w:rsidP="008900E3">
      <w:pPr>
        <w:pStyle w:val="Caption"/>
        <w:jc w:val="center"/>
        <w:rPr>
          <w:rFonts w:asciiTheme="majorHAnsi" w:hAnsiTheme="majorHAnsi"/>
          <w:sz w:val="16"/>
          <w:szCs w:val="16"/>
        </w:rPr>
      </w:pPr>
      <w:r w:rsidRPr="008900E3">
        <w:rPr>
          <w:rFonts w:asciiTheme="majorHAnsi" w:hAnsiTheme="majorHAnsi"/>
          <w:sz w:val="16"/>
          <w:szCs w:val="16"/>
        </w:rPr>
        <w:t>Fuente: Elaboración Propia</w:t>
      </w:r>
    </w:p>
    <w:p w:rsidR="008900E3" w:rsidRDefault="008900E3" w:rsidP="003A5985">
      <w:pPr>
        <w:rPr>
          <w:lang w:val="es-PE" w:eastAsia="es-ES" w:bidi="ar-SA"/>
        </w:rPr>
      </w:pPr>
    </w:p>
    <w:p w:rsidR="008900E3" w:rsidRDefault="008900E3" w:rsidP="003A5985">
      <w:pPr>
        <w:rPr>
          <w:lang w:val="es-PE" w:eastAsia="es-ES" w:bidi="ar-SA"/>
        </w:rPr>
      </w:pPr>
    </w:p>
    <w:p w:rsidR="008900E3" w:rsidRDefault="008900E3" w:rsidP="003A5985">
      <w:pPr>
        <w:rPr>
          <w:lang w:val="es-PE" w:eastAsia="es-ES" w:bidi="ar-SA"/>
        </w:rPr>
        <w:sectPr w:rsidR="008900E3" w:rsidSect="008900E3">
          <w:headerReference w:type="default" r:id="rId79"/>
          <w:footerReference w:type="default" r:id="rId80"/>
          <w:pgSz w:w="11907" w:h="16839" w:code="9"/>
          <w:pgMar w:top="1417" w:right="1701" w:bottom="1417" w:left="1701" w:header="708" w:footer="708" w:gutter="0"/>
          <w:cols w:space="708"/>
          <w:docGrid w:linePitch="360"/>
        </w:sectPr>
      </w:pPr>
    </w:p>
    <w:p w:rsidR="008900E3" w:rsidRDefault="008900E3" w:rsidP="008900E3">
      <w:pPr>
        <w:pStyle w:val="Caption"/>
        <w:keepNext/>
        <w:jc w:val="center"/>
      </w:pPr>
      <w:r>
        <w:rPr>
          <w:b w:val="0"/>
          <w:bCs w:val="0"/>
          <w:noProof/>
          <w:lang w:val="es-ES"/>
        </w:rPr>
        <w:drawing>
          <wp:inline distT="0" distB="0" distL="0" distR="0">
            <wp:extent cx="8558892" cy="5097175"/>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l="1209" b="9735"/>
                    <a:stretch>
                      <a:fillRect/>
                    </a:stretch>
                  </pic:blipFill>
                  <pic:spPr bwMode="auto">
                    <a:xfrm>
                      <a:off x="0" y="0"/>
                      <a:ext cx="8568114" cy="5102667"/>
                    </a:xfrm>
                    <a:prstGeom prst="rect">
                      <a:avLst/>
                    </a:prstGeom>
                    <a:noFill/>
                    <a:ln w="9525">
                      <a:noFill/>
                      <a:miter lim="800000"/>
                      <a:headEnd/>
                      <a:tailEnd/>
                    </a:ln>
                  </pic:spPr>
                </pic:pic>
              </a:graphicData>
            </a:graphic>
          </wp:inline>
        </w:drawing>
      </w:r>
    </w:p>
    <w:p w:rsidR="008900E3" w:rsidRPr="008900E3" w:rsidRDefault="008900E3" w:rsidP="008900E3">
      <w:pPr>
        <w:pStyle w:val="Caption"/>
        <w:jc w:val="center"/>
        <w:rPr>
          <w:rFonts w:asciiTheme="majorHAnsi" w:hAnsiTheme="majorHAnsi"/>
          <w:sz w:val="16"/>
          <w:szCs w:val="16"/>
        </w:rPr>
      </w:pPr>
      <w:bookmarkStart w:id="297" w:name="_Toc248211112"/>
      <w:bookmarkStart w:id="298" w:name="_Toc266031552"/>
      <w:r w:rsidRPr="008900E3">
        <w:rPr>
          <w:rFonts w:asciiTheme="majorHAnsi" w:hAnsiTheme="majorHAnsi"/>
          <w:sz w:val="16"/>
          <w:szCs w:val="16"/>
        </w:rPr>
        <w:t xml:space="preserve">Ilustración </w:t>
      </w:r>
      <w:r w:rsidR="00934198" w:rsidRPr="008900E3">
        <w:rPr>
          <w:rFonts w:asciiTheme="majorHAnsi" w:hAnsiTheme="majorHAnsi"/>
          <w:sz w:val="16"/>
          <w:szCs w:val="16"/>
        </w:rPr>
        <w:fldChar w:fldCharType="begin"/>
      </w:r>
      <w:r w:rsidRPr="008900E3">
        <w:rPr>
          <w:rFonts w:asciiTheme="majorHAnsi" w:hAnsiTheme="majorHAnsi"/>
          <w:sz w:val="16"/>
          <w:szCs w:val="16"/>
        </w:rPr>
        <w:instrText xml:space="preserve"> SEQ Ilustración \* ARABIC </w:instrText>
      </w:r>
      <w:r w:rsidR="00934198" w:rsidRPr="008900E3">
        <w:rPr>
          <w:rFonts w:asciiTheme="majorHAnsi" w:hAnsiTheme="majorHAnsi"/>
          <w:sz w:val="16"/>
          <w:szCs w:val="16"/>
        </w:rPr>
        <w:fldChar w:fldCharType="separate"/>
      </w:r>
      <w:r w:rsidR="00EB772F">
        <w:rPr>
          <w:rFonts w:asciiTheme="majorHAnsi" w:hAnsiTheme="majorHAnsi"/>
          <w:noProof/>
          <w:sz w:val="16"/>
          <w:szCs w:val="16"/>
        </w:rPr>
        <w:t>24</w:t>
      </w:r>
      <w:r w:rsidR="00934198" w:rsidRPr="008900E3">
        <w:rPr>
          <w:rFonts w:asciiTheme="majorHAnsi" w:hAnsiTheme="majorHAnsi"/>
          <w:sz w:val="16"/>
          <w:szCs w:val="16"/>
        </w:rPr>
        <w:fldChar w:fldCharType="end"/>
      </w:r>
      <w:r w:rsidRPr="008900E3">
        <w:rPr>
          <w:rFonts w:asciiTheme="majorHAnsi" w:hAnsiTheme="majorHAnsi"/>
          <w:sz w:val="16"/>
          <w:szCs w:val="16"/>
        </w:rPr>
        <w:t xml:space="preserve"> .- Diagrama de Proceso "Capacitaciones del Departamento de Formación"</w:t>
      </w:r>
      <w:bookmarkEnd w:id="298"/>
    </w:p>
    <w:p w:rsidR="008900E3" w:rsidRPr="008900E3" w:rsidRDefault="008900E3" w:rsidP="008900E3">
      <w:pPr>
        <w:pStyle w:val="Caption"/>
        <w:jc w:val="center"/>
        <w:rPr>
          <w:rFonts w:asciiTheme="majorHAnsi" w:hAnsiTheme="majorHAnsi"/>
          <w:sz w:val="16"/>
          <w:szCs w:val="16"/>
        </w:rPr>
      </w:pPr>
      <w:r w:rsidRPr="008900E3">
        <w:rPr>
          <w:rFonts w:asciiTheme="majorHAnsi" w:hAnsiTheme="majorHAnsi"/>
          <w:sz w:val="16"/>
          <w:szCs w:val="16"/>
        </w:rPr>
        <w:t>Fuente: Elaboración Propia</w:t>
      </w:r>
    </w:p>
    <w:tbl>
      <w:tblPr>
        <w:tblW w:w="14142"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78"/>
        <w:gridCol w:w="1467"/>
        <w:gridCol w:w="1913"/>
        <w:gridCol w:w="1608"/>
        <w:gridCol w:w="4890"/>
        <w:gridCol w:w="1689"/>
        <w:gridCol w:w="1004"/>
        <w:gridCol w:w="993"/>
      </w:tblGrid>
      <w:tr w:rsidR="008900E3" w:rsidRPr="003B7F34" w:rsidTr="008900E3">
        <w:trPr>
          <w:trHeight w:val="495"/>
          <w:tblHeader/>
        </w:trPr>
        <w:tc>
          <w:tcPr>
            <w:tcW w:w="578" w:type="dxa"/>
            <w:tcBorders>
              <w:right w:val="nil"/>
            </w:tcBorders>
            <w:shd w:val="clear" w:color="auto" w:fill="000000"/>
          </w:tcPr>
          <w:p w:rsidR="008900E3" w:rsidRPr="003B7F34" w:rsidRDefault="008900E3" w:rsidP="008900E3">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N°</w:t>
            </w:r>
          </w:p>
        </w:tc>
        <w:tc>
          <w:tcPr>
            <w:tcW w:w="1467" w:type="dxa"/>
            <w:tcBorders>
              <w:left w:val="nil"/>
              <w:right w:val="nil"/>
            </w:tcBorders>
            <w:shd w:val="clear" w:color="auto" w:fill="000000"/>
          </w:tcPr>
          <w:p w:rsidR="008900E3" w:rsidRPr="003B7F34" w:rsidRDefault="008900E3" w:rsidP="008900E3">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ENTRADA</w:t>
            </w:r>
          </w:p>
        </w:tc>
        <w:tc>
          <w:tcPr>
            <w:tcW w:w="1913" w:type="dxa"/>
            <w:tcBorders>
              <w:left w:val="nil"/>
              <w:right w:val="nil"/>
            </w:tcBorders>
            <w:shd w:val="clear" w:color="auto" w:fill="000000"/>
          </w:tcPr>
          <w:p w:rsidR="008900E3" w:rsidRPr="003B7F34" w:rsidRDefault="008900E3" w:rsidP="008900E3">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ACTIVIDAD</w:t>
            </w:r>
          </w:p>
        </w:tc>
        <w:tc>
          <w:tcPr>
            <w:tcW w:w="1608" w:type="dxa"/>
            <w:tcBorders>
              <w:left w:val="nil"/>
              <w:right w:val="nil"/>
            </w:tcBorders>
            <w:shd w:val="clear" w:color="auto" w:fill="000000"/>
          </w:tcPr>
          <w:p w:rsidR="008900E3" w:rsidRPr="003B7F34" w:rsidRDefault="008900E3" w:rsidP="008900E3">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SALIDA</w:t>
            </w:r>
          </w:p>
        </w:tc>
        <w:tc>
          <w:tcPr>
            <w:tcW w:w="4890" w:type="dxa"/>
            <w:tcBorders>
              <w:left w:val="nil"/>
              <w:right w:val="nil"/>
            </w:tcBorders>
            <w:shd w:val="clear" w:color="auto" w:fill="000000"/>
          </w:tcPr>
          <w:p w:rsidR="008900E3" w:rsidRPr="003B7F34" w:rsidRDefault="008900E3" w:rsidP="008900E3">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DESCRIPCIÓN</w:t>
            </w:r>
          </w:p>
        </w:tc>
        <w:tc>
          <w:tcPr>
            <w:tcW w:w="1689" w:type="dxa"/>
            <w:tcBorders>
              <w:left w:val="nil"/>
              <w:right w:val="nil"/>
            </w:tcBorders>
            <w:shd w:val="clear" w:color="auto" w:fill="000000"/>
          </w:tcPr>
          <w:p w:rsidR="008900E3" w:rsidRPr="003B7F34" w:rsidRDefault="008900E3" w:rsidP="008900E3">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RESPONSABLE</w:t>
            </w:r>
          </w:p>
        </w:tc>
        <w:tc>
          <w:tcPr>
            <w:tcW w:w="1004" w:type="dxa"/>
            <w:tcBorders>
              <w:left w:val="nil"/>
              <w:right w:val="nil"/>
            </w:tcBorders>
            <w:shd w:val="clear" w:color="auto" w:fill="000000"/>
          </w:tcPr>
          <w:p w:rsidR="008900E3" w:rsidRPr="003B7F34" w:rsidRDefault="008900E3" w:rsidP="008900E3">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TIPO ACTIVIDAD</w:t>
            </w:r>
          </w:p>
        </w:tc>
        <w:tc>
          <w:tcPr>
            <w:tcW w:w="993" w:type="dxa"/>
            <w:tcBorders>
              <w:left w:val="nil"/>
            </w:tcBorders>
            <w:shd w:val="clear" w:color="auto" w:fill="000000"/>
          </w:tcPr>
          <w:p w:rsidR="008900E3" w:rsidRPr="003B7F34" w:rsidRDefault="008900E3" w:rsidP="008900E3">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TIEMPO</w:t>
            </w:r>
          </w:p>
        </w:tc>
      </w:tr>
      <w:tr w:rsidR="008900E3" w:rsidRPr="003B7F34" w:rsidTr="008900E3">
        <w:trPr>
          <w:trHeight w:val="1310"/>
        </w:trPr>
        <w:tc>
          <w:tcPr>
            <w:tcW w:w="578" w:type="dxa"/>
            <w:tcBorders>
              <w:right w:val="nil"/>
            </w:tcBorders>
            <w:shd w:val="clear" w:color="auto" w:fill="C0C0C0"/>
          </w:tcPr>
          <w:p w:rsidR="008900E3" w:rsidRPr="006B4EBC" w:rsidRDefault="008900E3" w:rsidP="008900E3">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2</w:t>
            </w:r>
          </w:p>
        </w:tc>
        <w:tc>
          <w:tcPr>
            <w:tcW w:w="1467" w:type="dxa"/>
            <w:tcBorders>
              <w:left w:val="nil"/>
              <w:right w:val="nil"/>
            </w:tcBorders>
            <w:shd w:val="clear" w:color="auto" w:fill="C0C0C0"/>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Necesidades Pedagógicas</w:t>
            </w:r>
          </w:p>
        </w:tc>
        <w:tc>
          <w:tcPr>
            <w:tcW w:w="1913" w:type="dxa"/>
            <w:tcBorders>
              <w:left w:val="nil"/>
              <w:right w:val="nil"/>
            </w:tcBorders>
            <w:shd w:val="clear" w:color="auto" w:fill="C0C0C0"/>
          </w:tcPr>
          <w:p w:rsidR="008900E3" w:rsidRPr="006B4EBC" w:rsidRDefault="008900E3" w:rsidP="008900E3">
            <w:pPr>
              <w:spacing w:line="240" w:lineRule="auto"/>
              <w:rPr>
                <w:rFonts w:ascii="Arial Narrow" w:hAnsi="Arial Narrow" w:cs="Arial"/>
                <w:sz w:val="16"/>
                <w:szCs w:val="16"/>
                <w:lang w:val="es-PE" w:eastAsia="es-PE"/>
              </w:rPr>
            </w:pPr>
            <w:r>
              <w:rPr>
                <w:rFonts w:ascii="Arial Narrow" w:hAnsi="Arial Narrow" w:cs="Arial"/>
                <w:sz w:val="16"/>
                <w:szCs w:val="16"/>
                <w:lang w:val="es-PE" w:eastAsia="es-PE"/>
              </w:rPr>
              <w:t>Análisis de Necesidades</w:t>
            </w:r>
          </w:p>
        </w:tc>
        <w:tc>
          <w:tcPr>
            <w:tcW w:w="1608" w:type="dxa"/>
            <w:tcBorders>
              <w:left w:val="nil"/>
              <w:right w:val="nil"/>
            </w:tcBorders>
            <w:shd w:val="clear" w:color="auto" w:fill="C0C0C0"/>
          </w:tcPr>
          <w:p w:rsidR="008900E3" w:rsidRPr="006B4EBC" w:rsidRDefault="008900E3" w:rsidP="008900E3">
            <w:pPr>
              <w:spacing w:line="240" w:lineRule="auto"/>
              <w:rPr>
                <w:rFonts w:ascii="Arial Narrow" w:hAnsi="Arial Narrow" w:cs="Arial"/>
                <w:sz w:val="16"/>
                <w:szCs w:val="16"/>
                <w:lang w:val="es-PE" w:eastAsia="es-PE"/>
              </w:rPr>
            </w:pPr>
            <w:r w:rsidRPr="00C63B65">
              <w:rPr>
                <w:rFonts w:ascii="Arial Narrow" w:hAnsi="Arial Narrow" w:cs="Arial"/>
                <w:sz w:val="16"/>
                <w:szCs w:val="16"/>
                <w:lang w:val="es-PE" w:eastAsia="es-PE"/>
              </w:rPr>
              <w:t>-</w:t>
            </w:r>
            <w:r>
              <w:rPr>
                <w:rFonts w:ascii="Arial Narrow" w:hAnsi="Arial Narrow" w:cs="Arial"/>
                <w:sz w:val="16"/>
                <w:szCs w:val="16"/>
                <w:lang w:val="es-PE" w:eastAsia="es-PE"/>
              </w:rPr>
              <w:t xml:space="preserve"> Listado de necesidades pedagógicas </w:t>
            </w:r>
          </w:p>
        </w:tc>
        <w:tc>
          <w:tcPr>
            <w:tcW w:w="4890" w:type="dxa"/>
            <w:tcBorders>
              <w:left w:val="nil"/>
              <w:right w:val="nil"/>
            </w:tcBorders>
            <w:shd w:val="clear" w:color="auto" w:fill="C0C0C0"/>
          </w:tcPr>
          <w:p w:rsidR="008900E3" w:rsidRPr="006B4EBC" w:rsidRDefault="008900E3" w:rsidP="008900E3">
            <w:pPr>
              <w:spacing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El Director del Departamento de Formación procede a realizar un análisis sobre las necesidades pedagógicas del desarrollo estudiantil en los centros educativos Fe y Alegría Perú en base al Informe de acompañamiento,  proveniente de la actividad Realizar acompañamiento del proceso de Acompañamiento del departamento de formación, y el resultado de la Prueba Ministerial, tomada a todos los estudiantes de los centros educativos nacionales por parte del Ministerio de Educación. </w:t>
            </w:r>
          </w:p>
        </w:tc>
        <w:tc>
          <w:tcPr>
            <w:tcW w:w="1689" w:type="dxa"/>
            <w:tcBorders>
              <w:left w:val="nil"/>
              <w:right w:val="nil"/>
            </w:tcBorders>
            <w:shd w:val="clear" w:color="auto" w:fill="C0C0C0"/>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Director del Departamento de Formación</w:t>
            </w:r>
          </w:p>
        </w:tc>
        <w:tc>
          <w:tcPr>
            <w:tcW w:w="1004" w:type="dxa"/>
            <w:tcBorders>
              <w:left w:val="nil"/>
              <w:right w:val="nil"/>
            </w:tcBorders>
            <w:shd w:val="clear" w:color="auto" w:fill="C0C0C0"/>
          </w:tcPr>
          <w:p w:rsidR="008900E3" w:rsidRPr="006B4EBC" w:rsidRDefault="008900E3" w:rsidP="008900E3">
            <w:pPr>
              <w:spacing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993" w:type="dxa"/>
            <w:tcBorders>
              <w:left w:val="nil"/>
            </w:tcBorders>
            <w:shd w:val="clear" w:color="auto" w:fill="C0C0C0"/>
          </w:tcPr>
          <w:p w:rsidR="008900E3" w:rsidRPr="006B4EBC" w:rsidRDefault="008900E3" w:rsidP="008900E3">
            <w:pPr>
              <w:spacing w:line="240" w:lineRule="auto"/>
              <w:rPr>
                <w:rFonts w:ascii="Arial Narrow" w:hAnsi="Arial Narrow" w:cs="Arial"/>
                <w:sz w:val="16"/>
                <w:szCs w:val="16"/>
                <w:lang w:val="es-PE" w:eastAsia="es-PE"/>
              </w:rPr>
            </w:pPr>
            <w:r>
              <w:rPr>
                <w:rFonts w:ascii="Arial Narrow" w:hAnsi="Arial Narrow" w:cs="Arial"/>
                <w:sz w:val="16"/>
                <w:szCs w:val="16"/>
                <w:lang w:val="es-PE" w:eastAsia="es-PE"/>
              </w:rPr>
              <w:t>12 horas</w:t>
            </w:r>
          </w:p>
        </w:tc>
      </w:tr>
      <w:tr w:rsidR="008900E3" w:rsidRPr="003B7F34" w:rsidTr="008900E3">
        <w:trPr>
          <w:trHeight w:val="511"/>
        </w:trPr>
        <w:tc>
          <w:tcPr>
            <w:tcW w:w="578" w:type="dxa"/>
            <w:tcBorders>
              <w:right w:val="nil"/>
            </w:tcBorders>
          </w:tcPr>
          <w:p w:rsidR="008900E3" w:rsidRPr="006B4EBC" w:rsidRDefault="008900E3" w:rsidP="008900E3">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3</w:t>
            </w:r>
          </w:p>
        </w:tc>
        <w:tc>
          <w:tcPr>
            <w:tcW w:w="1467" w:type="dxa"/>
            <w:tcBorders>
              <w:left w:val="nil"/>
              <w:right w:val="nil"/>
            </w:tcBorders>
          </w:tcPr>
          <w:p w:rsidR="008900E3" w:rsidRPr="006B4EBC" w:rsidRDefault="008900E3" w:rsidP="008900E3">
            <w:pPr>
              <w:spacing w:line="240" w:lineRule="auto"/>
              <w:rPr>
                <w:rFonts w:ascii="Arial Narrow" w:hAnsi="Arial Narrow" w:cs="Arial"/>
                <w:sz w:val="16"/>
                <w:szCs w:val="16"/>
                <w:lang w:val="es-PE" w:eastAsia="es-PE"/>
              </w:rPr>
            </w:pPr>
            <w:r w:rsidRPr="00C63B65">
              <w:rPr>
                <w:rFonts w:ascii="Arial Narrow" w:hAnsi="Arial Narrow" w:cs="Arial"/>
                <w:sz w:val="16"/>
                <w:szCs w:val="16"/>
                <w:lang w:val="es-PE" w:eastAsia="es-PE"/>
              </w:rPr>
              <w:t>-</w:t>
            </w:r>
            <w:r>
              <w:rPr>
                <w:rFonts w:ascii="Arial Narrow" w:hAnsi="Arial Narrow" w:cs="Arial"/>
                <w:sz w:val="16"/>
                <w:szCs w:val="16"/>
                <w:lang w:val="es-PE" w:eastAsia="es-PE"/>
              </w:rPr>
              <w:t xml:space="preserve"> Listado de necesidades pedagógicas </w:t>
            </w:r>
          </w:p>
        </w:tc>
        <w:tc>
          <w:tcPr>
            <w:tcW w:w="1913" w:type="dxa"/>
            <w:tcBorders>
              <w:left w:val="nil"/>
              <w:right w:val="nil"/>
            </w:tcBorders>
          </w:tcPr>
          <w:p w:rsidR="008900E3" w:rsidRPr="006B4EBC" w:rsidRDefault="008900E3" w:rsidP="008900E3">
            <w:pPr>
              <w:spacing w:line="240" w:lineRule="auto"/>
              <w:rPr>
                <w:rFonts w:ascii="Arial Narrow" w:hAnsi="Arial Narrow" w:cs="Arial"/>
                <w:sz w:val="16"/>
                <w:szCs w:val="16"/>
                <w:lang w:val="es-PE" w:eastAsia="es-PE"/>
              </w:rPr>
            </w:pPr>
            <w:r>
              <w:rPr>
                <w:rFonts w:ascii="Arial Narrow" w:hAnsi="Arial Narrow" w:cs="Arial"/>
                <w:sz w:val="16"/>
                <w:szCs w:val="16"/>
                <w:lang w:val="es-PE" w:eastAsia="es-PE"/>
              </w:rPr>
              <w:t>Establecer líneas de mejora</w:t>
            </w:r>
          </w:p>
        </w:tc>
        <w:tc>
          <w:tcPr>
            <w:tcW w:w="1608" w:type="dxa"/>
            <w:tcBorders>
              <w:left w:val="nil"/>
              <w:right w:val="nil"/>
            </w:tcBorders>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Lista de lineamientos de mejora</w:t>
            </w:r>
          </w:p>
        </w:tc>
        <w:tc>
          <w:tcPr>
            <w:tcW w:w="4890" w:type="dxa"/>
            <w:tcBorders>
              <w:left w:val="nil"/>
              <w:right w:val="nil"/>
            </w:tcBorders>
          </w:tcPr>
          <w:p w:rsidR="008900E3" w:rsidRPr="006B4EBC" w:rsidRDefault="008900E3" w:rsidP="008900E3">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El Director del Departamento de Formación en base al listado de necesidades pedagógicas procede a formular los lineamientos de mejora que serán empleados para cubrir las necesidades pedagógicas encontradas. </w:t>
            </w:r>
          </w:p>
        </w:tc>
        <w:tc>
          <w:tcPr>
            <w:tcW w:w="1689" w:type="dxa"/>
            <w:tcBorders>
              <w:left w:val="nil"/>
              <w:right w:val="nil"/>
            </w:tcBorders>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Director del Departamento de Formación</w:t>
            </w:r>
          </w:p>
        </w:tc>
        <w:tc>
          <w:tcPr>
            <w:tcW w:w="1004" w:type="dxa"/>
            <w:tcBorders>
              <w:left w:val="nil"/>
              <w:right w:val="nil"/>
            </w:tcBorders>
          </w:tcPr>
          <w:p w:rsidR="008900E3" w:rsidRPr="006B4EBC" w:rsidRDefault="008900E3" w:rsidP="008900E3">
            <w:pPr>
              <w:spacing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993" w:type="dxa"/>
            <w:tcBorders>
              <w:left w:val="nil"/>
            </w:tcBorders>
          </w:tcPr>
          <w:p w:rsidR="008900E3" w:rsidRPr="006B4EBC" w:rsidRDefault="008900E3" w:rsidP="008900E3">
            <w:pPr>
              <w:spacing w:line="240" w:lineRule="auto"/>
              <w:rPr>
                <w:rFonts w:ascii="Arial Narrow" w:hAnsi="Arial Narrow" w:cs="Arial"/>
                <w:sz w:val="16"/>
                <w:szCs w:val="16"/>
                <w:lang w:val="es-PE" w:eastAsia="es-PE"/>
              </w:rPr>
            </w:pPr>
            <w:r>
              <w:rPr>
                <w:rFonts w:ascii="Arial Narrow" w:hAnsi="Arial Narrow" w:cs="Arial"/>
                <w:sz w:val="16"/>
                <w:szCs w:val="16"/>
                <w:lang w:val="es-PE" w:eastAsia="es-PE"/>
              </w:rPr>
              <w:t>12 horas</w:t>
            </w:r>
          </w:p>
        </w:tc>
      </w:tr>
      <w:tr w:rsidR="008900E3" w:rsidRPr="003B7F34" w:rsidTr="008900E3">
        <w:trPr>
          <w:trHeight w:val="675"/>
        </w:trPr>
        <w:tc>
          <w:tcPr>
            <w:tcW w:w="578" w:type="dxa"/>
            <w:tcBorders>
              <w:right w:val="nil"/>
            </w:tcBorders>
            <w:shd w:val="clear" w:color="auto" w:fill="C0C0C0"/>
          </w:tcPr>
          <w:p w:rsidR="008900E3" w:rsidRPr="006B4EBC" w:rsidRDefault="008900E3" w:rsidP="008900E3">
            <w:pPr>
              <w:spacing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4</w:t>
            </w:r>
          </w:p>
        </w:tc>
        <w:tc>
          <w:tcPr>
            <w:tcW w:w="1467" w:type="dxa"/>
            <w:tcBorders>
              <w:left w:val="nil"/>
              <w:right w:val="nil"/>
            </w:tcBorders>
            <w:shd w:val="clear" w:color="auto" w:fill="C0C0C0"/>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Lista de lineamientos de mejora</w:t>
            </w:r>
          </w:p>
        </w:tc>
        <w:tc>
          <w:tcPr>
            <w:tcW w:w="1913" w:type="dxa"/>
            <w:tcBorders>
              <w:left w:val="nil"/>
              <w:right w:val="nil"/>
            </w:tcBorders>
            <w:shd w:val="clear" w:color="auto" w:fill="C0C0C0"/>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Elaborar Plan de Formación</w:t>
            </w:r>
          </w:p>
        </w:tc>
        <w:tc>
          <w:tcPr>
            <w:tcW w:w="1608" w:type="dxa"/>
            <w:tcBorders>
              <w:left w:val="nil"/>
              <w:right w:val="nil"/>
            </w:tcBorders>
            <w:shd w:val="clear" w:color="auto" w:fill="C0C0C0"/>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Plan de Formación </w:t>
            </w:r>
          </w:p>
        </w:tc>
        <w:tc>
          <w:tcPr>
            <w:tcW w:w="4890" w:type="dxa"/>
            <w:tcBorders>
              <w:left w:val="nil"/>
              <w:right w:val="nil"/>
            </w:tcBorders>
            <w:shd w:val="clear" w:color="auto" w:fill="C0C0C0"/>
          </w:tcPr>
          <w:p w:rsidR="008900E3" w:rsidRPr="006B4EBC" w:rsidRDefault="008900E3" w:rsidP="008900E3">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Director del Departamento de Formación procede a elaborar del Plan de Formación que se llevara a cabo en los docentes de los centros educativos Fe y Alegría.</w:t>
            </w:r>
          </w:p>
        </w:tc>
        <w:tc>
          <w:tcPr>
            <w:tcW w:w="1689" w:type="dxa"/>
            <w:tcBorders>
              <w:left w:val="nil"/>
              <w:right w:val="nil"/>
            </w:tcBorders>
            <w:shd w:val="clear" w:color="auto" w:fill="C0C0C0"/>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Director del Departamento de Formación</w:t>
            </w:r>
          </w:p>
        </w:tc>
        <w:tc>
          <w:tcPr>
            <w:tcW w:w="1004" w:type="dxa"/>
            <w:tcBorders>
              <w:left w:val="nil"/>
              <w:right w:val="nil"/>
            </w:tcBorders>
            <w:shd w:val="clear" w:color="auto" w:fill="C0C0C0"/>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993" w:type="dxa"/>
            <w:tcBorders>
              <w:left w:val="nil"/>
            </w:tcBorders>
            <w:shd w:val="clear" w:color="auto" w:fill="C0C0C0"/>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4 horas</w:t>
            </w:r>
          </w:p>
        </w:tc>
      </w:tr>
      <w:tr w:rsidR="008900E3" w:rsidRPr="003B7F34" w:rsidTr="008900E3">
        <w:trPr>
          <w:trHeight w:val="900"/>
        </w:trPr>
        <w:tc>
          <w:tcPr>
            <w:tcW w:w="578" w:type="dxa"/>
            <w:tcBorders>
              <w:right w:val="nil"/>
            </w:tcBorders>
          </w:tcPr>
          <w:p w:rsidR="008900E3" w:rsidRPr="006B4EBC" w:rsidRDefault="008900E3" w:rsidP="008900E3">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5</w:t>
            </w:r>
          </w:p>
        </w:tc>
        <w:tc>
          <w:tcPr>
            <w:tcW w:w="1467" w:type="dxa"/>
            <w:tcBorders>
              <w:left w:val="nil"/>
              <w:right w:val="nil"/>
            </w:tcBorders>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Plan de Formación</w:t>
            </w:r>
          </w:p>
        </w:tc>
        <w:tc>
          <w:tcPr>
            <w:tcW w:w="1913" w:type="dxa"/>
            <w:tcBorders>
              <w:left w:val="nil"/>
              <w:right w:val="nil"/>
            </w:tcBorders>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Preparar Capacitación</w:t>
            </w:r>
          </w:p>
        </w:tc>
        <w:tc>
          <w:tcPr>
            <w:tcW w:w="1608" w:type="dxa"/>
            <w:tcBorders>
              <w:left w:val="nil"/>
              <w:right w:val="nil"/>
            </w:tcBorders>
          </w:tcPr>
          <w:p w:rsidR="008900E3"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Temas de Capacitación</w:t>
            </w:r>
          </w:p>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Lista de requerimientos</w:t>
            </w:r>
          </w:p>
        </w:tc>
        <w:tc>
          <w:tcPr>
            <w:tcW w:w="4890" w:type="dxa"/>
            <w:tcBorders>
              <w:left w:val="nil"/>
              <w:right w:val="nil"/>
            </w:tcBorders>
          </w:tcPr>
          <w:p w:rsidR="008900E3" w:rsidRPr="006B4EBC" w:rsidRDefault="008900E3" w:rsidP="008900E3">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Equipo Pedagógico de acorde al plan de formación establecido, procede a seleccionar los temas que debe realizar en la capacitación y elaborar la lista de requerimientos que utilizará durante el desarrollo de la misma.</w:t>
            </w:r>
          </w:p>
        </w:tc>
        <w:tc>
          <w:tcPr>
            <w:tcW w:w="1689" w:type="dxa"/>
            <w:tcBorders>
              <w:left w:val="nil"/>
              <w:right w:val="nil"/>
            </w:tcBorders>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Equipo pedagógico</w:t>
            </w:r>
          </w:p>
        </w:tc>
        <w:tc>
          <w:tcPr>
            <w:tcW w:w="1004" w:type="dxa"/>
            <w:tcBorders>
              <w:left w:val="nil"/>
              <w:right w:val="nil"/>
            </w:tcBorders>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993" w:type="dxa"/>
            <w:tcBorders>
              <w:left w:val="nil"/>
            </w:tcBorders>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12 horas</w:t>
            </w:r>
          </w:p>
        </w:tc>
      </w:tr>
      <w:tr w:rsidR="008900E3" w:rsidRPr="003B7F34" w:rsidTr="008900E3">
        <w:trPr>
          <w:trHeight w:val="900"/>
        </w:trPr>
        <w:tc>
          <w:tcPr>
            <w:tcW w:w="578" w:type="dxa"/>
            <w:tcBorders>
              <w:right w:val="nil"/>
            </w:tcBorders>
            <w:shd w:val="clear" w:color="auto" w:fill="BFBFBF"/>
          </w:tcPr>
          <w:p w:rsidR="008900E3" w:rsidRPr="006B4EBC" w:rsidRDefault="008900E3" w:rsidP="008900E3">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6</w:t>
            </w:r>
          </w:p>
        </w:tc>
        <w:tc>
          <w:tcPr>
            <w:tcW w:w="1467" w:type="dxa"/>
            <w:tcBorders>
              <w:left w:val="nil"/>
              <w:right w:val="nil"/>
            </w:tcBorders>
            <w:shd w:val="clear" w:color="auto" w:fill="BFBFBF"/>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Temas de Capacitación</w:t>
            </w:r>
          </w:p>
        </w:tc>
        <w:tc>
          <w:tcPr>
            <w:tcW w:w="1913" w:type="dxa"/>
            <w:tcBorders>
              <w:left w:val="nil"/>
              <w:right w:val="nil"/>
            </w:tcBorders>
            <w:shd w:val="clear" w:color="auto" w:fill="BFBFBF"/>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Envió invitación</w:t>
            </w:r>
          </w:p>
        </w:tc>
        <w:tc>
          <w:tcPr>
            <w:tcW w:w="1608" w:type="dxa"/>
            <w:tcBorders>
              <w:left w:val="nil"/>
              <w:right w:val="nil"/>
            </w:tcBorders>
            <w:shd w:val="clear" w:color="auto" w:fill="BFBFBF"/>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Invitación a capacitación</w:t>
            </w:r>
          </w:p>
        </w:tc>
        <w:tc>
          <w:tcPr>
            <w:tcW w:w="4890" w:type="dxa"/>
            <w:tcBorders>
              <w:left w:val="nil"/>
              <w:right w:val="nil"/>
            </w:tcBorders>
            <w:shd w:val="clear" w:color="auto" w:fill="BFBFBF"/>
          </w:tcPr>
          <w:p w:rsidR="008900E3" w:rsidRPr="006B4EBC" w:rsidRDefault="008900E3" w:rsidP="008900E3">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Equipo Pedagógico procede  a realizar la invitación a todos los centros educativos Fe y Alegría a fin de que estos inscriban a sus docentes.</w:t>
            </w:r>
          </w:p>
        </w:tc>
        <w:tc>
          <w:tcPr>
            <w:tcW w:w="1689" w:type="dxa"/>
            <w:tcBorders>
              <w:left w:val="nil"/>
              <w:right w:val="nil"/>
            </w:tcBorders>
            <w:shd w:val="clear" w:color="auto" w:fill="BFBFBF"/>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Equipo pedagógico</w:t>
            </w:r>
          </w:p>
        </w:tc>
        <w:tc>
          <w:tcPr>
            <w:tcW w:w="1004" w:type="dxa"/>
            <w:tcBorders>
              <w:left w:val="nil"/>
              <w:right w:val="nil"/>
            </w:tcBorders>
            <w:shd w:val="clear" w:color="auto" w:fill="BFBFBF"/>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993" w:type="dxa"/>
            <w:tcBorders>
              <w:left w:val="nil"/>
            </w:tcBorders>
            <w:shd w:val="clear" w:color="auto" w:fill="BFBFBF"/>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3 horas</w:t>
            </w:r>
          </w:p>
        </w:tc>
      </w:tr>
      <w:tr w:rsidR="008900E3" w:rsidRPr="003B7F34" w:rsidTr="008900E3">
        <w:trPr>
          <w:trHeight w:val="675"/>
        </w:trPr>
        <w:tc>
          <w:tcPr>
            <w:tcW w:w="578" w:type="dxa"/>
            <w:tcBorders>
              <w:right w:val="nil"/>
            </w:tcBorders>
          </w:tcPr>
          <w:p w:rsidR="008900E3" w:rsidRPr="006B4EBC" w:rsidRDefault="008900E3" w:rsidP="008900E3">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7</w:t>
            </w:r>
          </w:p>
        </w:tc>
        <w:tc>
          <w:tcPr>
            <w:tcW w:w="1467" w:type="dxa"/>
            <w:tcBorders>
              <w:left w:val="nil"/>
              <w:right w:val="nil"/>
            </w:tcBorders>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Lista de participantes</w:t>
            </w:r>
          </w:p>
        </w:tc>
        <w:tc>
          <w:tcPr>
            <w:tcW w:w="1913" w:type="dxa"/>
            <w:tcBorders>
              <w:left w:val="nil"/>
              <w:right w:val="nil"/>
            </w:tcBorders>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Confirmar Asistencia</w:t>
            </w:r>
          </w:p>
        </w:tc>
        <w:tc>
          <w:tcPr>
            <w:tcW w:w="1608" w:type="dxa"/>
            <w:tcBorders>
              <w:left w:val="nil"/>
              <w:right w:val="nil"/>
            </w:tcBorders>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Lista de participantes </w:t>
            </w:r>
          </w:p>
        </w:tc>
        <w:tc>
          <w:tcPr>
            <w:tcW w:w="4890" w:type="dxa"/>
            <w:tcBorders>
              <w:left w:val="nil"/>
              <w:right w:val="nil"/>
            </w:tcBorders>
          </w:tcPr>
          <w:p w:rsidR="008900E3" w:rsidRPr="006B4EBC" w:rsidRDefault="008900E3" w:rsidP="008900E3">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Equipo Pedagógico recibe la lista de participantes a la capacitación a través del proceso de Gestión de Personal del proyecto PIAE F y A 34.</w:t>
            </w:r>
          </w:p>
        </w:tc>
        <w:tc>
          <w:tcPr>
            <w:tcW w:w="1689" w:type="dxa"/>
            <w:tcBorders>
              <w:left w:val="nil"/>
              <w:right w:val="nil"/>
            </w:tcBorders>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Equipo pedagógico</w:t>
            </w:r>
          </w:p>
        </w:tc>
        <w:tc>
          <w:tcPr>
            <w:tcW w:w="1004" w:type="dxa"/>
            <w:tcBorders>
              <w:left w:val="nil"/>
              <w:right w:val="nil"/>
            </w:tcBorders>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993" w:type="dxa"/>
            <w:tcBorders>
              <w:left w:val="nil"/>
            </w:tcBorders>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2 horas</w:t>
            </w:r>
          </w:p>
        </w:tc>
      </w:tr>
      <w:tr w:rsidR="008900E3" w:rsidRPr="003B7F34" w:rsidTr="008900E3">
        <w:trPr>
          <w:trHeight w:val="675"/>
        </w:trPr>
        <w:tc>
          <w:tcPr>
            <w:tcW w:w="578" w:type="dxa"/>
            <w:tcBorders>
              <w:right w:val="nil"/>
            </w:tcBorders>
            <w:shd w:val="clear" w:color="auto" w:fill="C0C0C0"/>
          </w:tcPr>
          <w:p w:rsidR="008900E3" w:rsidRPr="006B4EBC" w:rsidRDefault="008900E3" w:rsidP="008900E3">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8</w:t>
            </w:r>
          </w:p>
        </w:tc>
        <w:tc>
          <w:tcPr>
            <w:tcW w:w="1467" w:type="dxa"/>
            <w:tcBorders>
              <w:left w:val="nil"/>
              <w:right w:val="nil"/>
            </w:tcBorders>
            <w:shd w:val="clear" w:color="auto" w:fill="C0C0C0"/>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Lista de participantes</w:t>
            </w:r>
          </w:p>
        </w:tc>
        <w:tc>
          <w:tcPr>
            <w:tcW w:w="1913" w:type="dxa"/>
            <w:tcBorders>
              <w:left w:val="nil"/>
              <w:right w:val="nil"/>
            </w:tcBorders>
            <w:shd w:val="clear" w:color="auto" w:fill="C0C0C0"/>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Registra docente participante</w:t>
            </w:r>
          </w:p>
        </w:tc>
        <w:tc>
          <w:tcPr>
            <w:tcW w:w="1608" w:type="dxa"/>
            <w:tcBorders>
              <w:left w:val="nil"/>
              <w:right w:val="nil"/>
            </w:tcBorders>
            <w:shd w:val="clear" w:color="auto" w:fill="C0C0C0"/>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Docentes registrados por centro educativo Fe y Alegría</w:t>
            </w:r>
          </w:p>
        </w:tc>
        <w:tc>
          <w:tcPr>
            <w:tcW w:w="4890" w:type="dxa"/>
            <w:tcBorders>
              <w:left w:val="nil"/>
              <w:right w:val="nil"/>
            </w:tcBorders>
            <w:shd w:val="clear" w:color="auto" w:fill="C0C0C0"/>
          </w:tcPr>
          <w:p w:rsidR="008900E3" w:rsidRDefault="008900E3" w:rsidP="008900E3">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Equipo Pedagógico procede a realizar el registro de todos los docentes por centro educativo Fe y Alegría que participarán en la capacitación.</w:t>
            </w:r>
          </w:p>
          <w:p w:rsidR="008900E3" w:rsidRPr="006B4EBC" w:rsidRDefault="008900E3" w:rsidP="008900E3">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Llegada la fecha, determinada en el plan operativo anual, en la cual será ejecutada la capacitación se procede a dar inicio a la actividad Ejecutar capacitación.</w:t>
            </w:r>
          </w:p>
        </w:tc>
        <w:tc>
          <w:tcPr>
            <w:tcW w:w="1689" w:type="dxa"/>
            <w:tcBorders>
              <w:left w:val="nil"/>
              <w:right w:val="nil"/>
            </w:tcBorders>
            <w:shd w:val="clear" w:color="auto" w:fill="C0C0C0"/>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Equipo pedagógico</w:t>
            </w:r>
          </w:p>
        </w:tc>
        <w:tc>
          <w:tcPr>
            <w:tcW w:w="1004" w:type="dxa"/>
            <w:tcBorders>
              <w:left w:val="nil"/>
              <w:right w:val="nil"/>
            </w:tcBorders>
            <w:shd w:val="clear" w:color="auto" w:fill="C0C0C0"/>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993" w:type="dxa"/>
            <w:tcBorders>
              <w:left w:val="nil"/>
            </w:tcBorders>
            <w:shd w:val="clear" w:color="auto" w:fill="C0C0C0"/>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2 horas</w:t>
            </w:r>
          </w:p>
        </w:tc>
      </w:tr>
      <w:tr w:rsidR="008900E3" w:rsidRPr="003B7F34" w:rsidTr="008900E3">
        <w:trPr>
          <w:trHeight w:val="675"/>
        </w:trPr>
        <w:tc>
          <w:tcPr>
            <w:tcW w:w="578" w:type="dxa"/>
            <w:tcBorders>
              <w:right w:val="nil"/>
            </w:tcBorders>
          </w:tcPr>
          <w:p w:rsidR="008900E3" w:rsidRPr="006B4EBC" w:rsidRDefault="008900E3" w:rsidP="008900E3">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9</w:t>
            </w:r>
          </w:p>
        </w:tc>
        <w:tc>
          <w:tcPr>
            <w:tcW w:w="1467" w:type="dxa"/>
            <w:tcBorders>
              <w:left w:val="nil"/>
              <w:right w:val="nil"/>
            </w:tcBorders>
          </w:tcPr>
          <w:p w:rsidR="008900E3" w:rsidRPr="006B4EBC" w:rsidRDefault="008900E3" w:rsidP="008900E3">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Docentes registrados por centro educativo Fe y Alegría</w:t>
            </w:r>
          </w:p>
        </w:tc>
        <w:tc>
          <w:tcPr>
            <w:tcW w:w="1913" w:type="dxa"/>
            <w:tcBorders>
              <w:left w:val="nil"/>
              <w:right w:val="nil"/>
            </w:tcBorders>
          </w:tcPr>
          <w:p w:rsidR="008900E3" w:rsidRPr="006B4EBC" w:rsidRDefault="008900E3" w:rsidP="008900E3">
            <w:pPr>
              <w:spacing w:line="240" w:lineRule="auto"/>
              <w:rPr>
                <w:rFonts w:ascii="Arial Narrow" w:hAnsi="Arial Narrow" w:cs="Arial"/>
                <w:sz w:val="16"/>
                <w:szCs w:val="16"/>
                <w:lang w:val="es-PE" w:eastAsia="es-PE"/>
              </w:rPr>
            </w:pPr>
            <w:r>
              <w:rPr>
                <w:rFonts w:ascii="Arial Narrow" w:hAnsi="Arial Narrow" w:cs="Arial"/>
                <w:sz w:val="16"/>
                <w:szCs w:val="16"/>
                <w:lang w:val="es-PE" w:eastAsia="es-PE"/>
              </w:rPr>
              <w:t>Ejecutar Capacitación</w:t>
            </w:r>
          </w:p>
        </w:tc>
        <w:tc>
          <w:tcPr>
            <w:tcW w:w="1608" w:type="dxa"/>
            <w:tcBorders>
              <w:left w:val="nil"/>
              <w:right w:val="nil"/>
            </w:tcBorders>
          </w:tcPr>
          <w:p w:rsidR="008900E3" w:rsidRPr="006B4EBC" w:rsidRDefault="008900E3" w:rsidP="008900E3">
            <w:pPr>
              <w:spacing w:line="240" w:lineRule="auto"/>
              <w:rPr>
                <w:rFonts w:ascii="Arial Narrow" w:hAnsi="Arial Narrow" w:cs="Arial"/>
                <w:sz w:val="16"/>
                <w:szCs w:val="16"/>
                <w:lang w:val="es-PE" w:eastAsia="es-PE"/>
              </w:rPr>
            </w:pPr>
            <w:r>
              <w:rPr>
                <w:rFonts w:ascii="Arial Narrow" w:hAnsi="Arial Narrow" w:cs="Arial"/>
                <w:sz w:val="16"/>
                <w:szCs w:val="16"/>
                <w:lang w:val="es-PE" w:eastAsia="es-PE"/>
              </w:rPr>
              <w:t>- Docentes capacitados</w:t>
            </w:r>
          </w:p>
        </w:tc>
        <w:tc>
          <w:tcPr>
            <w:tcW w:w="4890" w:type="dxa"/>
            <w:tcBorders>
              <w:left w:val="nil"/>
              <w:right w:val="nil"/>
            </w:tcBorders>
          </w:tcPr>
          <w:p w:rsidR="008900E3" w:rsidRPr="006B4EBC" w:rsidRDefault="008900E3" w:rsidP="008900E3">
            <w:pPr>
              <w:spacing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El Equipo Pedagógico  procede a realizar la capacitación a los docentes de los centros educativos Fe y Alegría a fin de que ellos adquieran o mejoren sus conocimientos  y lo apliquen en sus respectivos centros educativos. </w:t>
            </w:r>
          </w:p>
        </w:tc>
        <w:tc>
          <w:tcPr>
            <w:tcW w:w="1689" w:type="dxa"/>
            <w:tcBorders>
              <w:left w:val="nil"/>
              <w:right w:val="nil"/>
            </w:tcBorders>
          </w:tcPr>
          <w:p w:rsidR="008900E3" w:rsidRPr="006B4EBC" w:rsidRDefault="008900E3" w:rsidP="008900E3">
            <w:pPr>
              <w:spacing w:line="240" w:lineRule="auto"/>
              <w:rPr>
                <w:rFonts w:ascii="Arial Narrow" w:hAnsi="Arial Narrow" w:cs="Arial"/>
                <w:sz w:val="16"/>
                <w:szCs w:val="16"/>
                <w:lang w:val="es-PE" w:eastAsia="es-PE"/>
              </w:rPr>
            </w:pPr>
            <w:r>
              <w:rPr>
                <w:rFonts w:ascii="Arial Narrow" w:hAnsi="Arial Narrow" w:cs="Arial"/>
                <w:sz w:val="16"/>
                <w:szCs w:val="16"/>
                <w:lang w:val="es-PE" w:eastAsia="es-PE"/>
              </w:rPr>
              <w:t>Equipo pedagógico</w:t>
            </w:r>
          </w:p>
        </w:tc>
        <w:tc>
          <w:tcPr>
            <w:tcW w:w="1004" w:type="dxa"/>
            <w:tcBorders>
              <w:left w:val="nil"/>
              <w:right w:val="nil"/>
            </w:tcBorders>
          </w:tcPr>
          <w:p w:rsidR="008900E3" w:rsidRPr="006B4EBC" w:rsidRDefault="008900E3" w:rsidP="008900E3">
            <w:pPr>
              <w:spacing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993" w:type="dxa"/>
            <w:tcBorders>
              <w:left w:val="nil"/>
            </w:tcBorders>
          </w:tcPr>
          <w:p w:rsidR="008900E3" w:rsidRPr="006B4EBC" w:rsidRDefault="008900E3" w:rsidP="008900E3">
            <w:pPr>
              <w:keepNext/>
              <w:spacing w:line="240" w:lineRule="auto"/>
              <w:rPr>
                <w:rFonts w:ascii="Arial Narrow" w:hAnsi="Arial Narrow" w:cs="Arial"/>
                <w:sz w:val="16"/>
                <w:szCs w:val="16"/>
                <w:lang w:val="es-PE" w:eastAsia="es-PE"/>
              </w:rPr>
            </w:pPr>
            <w:r>
              <w:rPr>
                <w:rFonts w:ascii="Arial Narrow" w:hAnsi="Arial Narrow" w:cs="Arial"/>
                <w:sz w:val="16"/>
                <w:szCs w:val="16"/>
                <w:lang w:val="es-PE" w:eastAsia="es-PE"/>
              </w:rPr>
              <w:t>4 horas</w:t>
            </w:r>
          </w:p>
        </w:tc>
      </w:tr>
    </w:tbl>
    <w:p w:rsidR="008900E3" w:rsidRPr="008900E3" w:rsidRDefault="008900E3" w:rsidP="008900E3">
      <w:pPr>
        <w:pStyle w:val="Caption"/>
        <w:jc w:val="center"/>
        <w:rPr>
          <w:rFonts w:asciiTheme="majorHAnsi" w:hAnsiTheme="majorHAnsi"/>
          <w:sz w:val="16"/>
          <w:szCs w:val="16"/>
        </w:rPr>
      </w:pPr>
      <w:bookmarkStart w:id="299" w:name="_Toc266031729"/>
      <w:bookmarkEnd w:id="297"/>
      <w:r w:rsidRPr="008900E3">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43</w:t>
      </w:r>
      <w:r w:rsidR="00C74554">
        <w:rPr>
          <w:rFonts w:asciiTheme="majorHAnsi" w:hAnsiTheme="majorHAnsi"/>
          <w:sz w:val="16"/>
          <w:szCs w:val="16"/>
        </w:rPr>
        <w:fldChar w:fldCharType="end"/>
      </w:r>
      <w:r w:rsidRPr="008900E3">
        <w:rPr>
          <w:rFonts w:asciiTheme="majorHAnsi" w:hAnsiTheme="majorHAnsi"/>
          <w:sz w:val="16"/>
          <w:szCs w:val="16"/>
        </w:rPr>
        <w:t>.- Caracterización de Proceso "Capacitaciones del Departamento de Formación”</w:t>
      </w:r>
      <w:bookmarkEnd w:id="299"/>
    </w:p>
    <w:p w:rsidR="008900E3" w:rsidRPr="008900E3" w:rsidRDefault="008900E3" w:rsidP="008900E3">
      <w:pPr>
        <w:pStyle w:val="Caption"/>
        <w:jc w:val="center"/>
        <w:rPr>
          <w:rFonts w:asciiTheme="majorHAnsi" w:hAnsiTheme="majorHAnsi"/>
          <w:sz w:val="16"/>
          <w:szCs w:val="16"/>
        </w:rPr>
      </w:pPr>
      <w:r w:rsidRPr="008900E3">
        <w:rPr>
          <w:rFonts w:asciiTheme="majorHAnsi" w:hAnsiTheme="majorHAnsi"/>
          <w:sz w:val="16"/>
          <w:szCs w:val="16"/>
        </w:rPr>
        <w:t>Fuente: Elaboración Propia</w:t>
      </w:r>
    </w:p>
    <w:p w:rsidR="008900E3" w:rsidRDefault="008900E3" w:rsidP="003A5985">
      <w:pPr>
        <w:rPr>
          <w:rFonts w:eastAsia="Calibri" w:cs="Times New Roman"/>
          <w:b/>
          <w:bCs/>
          <w:sz w:val="16"/>
          <w:szCs w:val="16"/>
          <w:lang w:val="es-PE" w:eastAsia="es-ES" w:bidi="ar-SA"/>
        </w:rPr>
        <w:sectPr w:rsidR="008900E3" w:rsidSect="008900E3">
          <w:footerReference w:type="default" r:id="rId82"/>
          <w:pgSz w:w="16839" w:h="11907" w:orient="landscape" w:code="9"/>
          <w:pgMar w:top="1701" w:right="1417" w:bottom="1701" w:left="1417" w:header="708" w:footer="708" w:gutter="0"/>
          <w:cols w:space="708"/>
          <w:docGrid w:linePitch="360"/>
        </w:sectPr>
      </w:pPr>
    </w:p>
    <w:p w:rsidR="00733569" w:rsidRPr="00733569" w:rsidRDefault="00733569" w:rsidP="00733569">
      <w:pPr>
        <w:pStyle w:val="Heading3"/>
        <w:numPr>
          <w:ilvl w:val="3"/>
          <w:numId w:val="1"/>
        </w:numPr>
        <w:spacing w:after="240"/>
        <w:rPr>
          <w:smallCaps w:val="0"/>
          <w:sz w:val="24"/>
          <w:szCs w:val="24"/>
        </w:rPr>
      </w:pPr>
      <w:bookmarkStart w:id="300" w:name="_Toc266033418"/>
      <w:r w:rsidRPr="00733569">
        <w:rPr>
          <w:smallCaps w:val="0"/>
          <w:sz w:val="24"/>
          <w:szCs w:val="24"/>
        </w:rPr>
        <w:t>PROCESO: Acompañamiento de Educación Técnica</w:t>
      </w:r>
      <w:bookmarkEnd w:id="300"/>
    </w:p>
    <w:p w:rsidR="00733569" w:rsidRDefault="00733569" w:rsidP="00733569">
      <w:pPr>
        <w:spacing w:after="0" w:line="360" w:lineRule="auto"/>
        <w:jc w:val="both"/>
        <w:rPr>
          <w:rFonts w:cs="Times New Roman"/>
          <w:sz w:val="24"/>
          <w:szCs w:val="24"/>
        </w:rPr>
      </w:pPr>
      <w:r w:rsidRPr="006F3759">
        <w:rPr>
          <w:sz w:val="24"/>
          <w:szCs w:val="24"/>
        </w:rPr>
        <w:t xml:space="preserve">El presente proceso describirá las actividades desempeñadas por el área de Educación Técnica para llevar a cabo el acompañamiento a docentes de educación técnica en los diversos talleres como: </w:t>
      </w:r>
      <w:r>
        <w:rPr>
          <w:sz w:val="24"/>
          <w:szCs w:val="24"/>
        </w:rPr>
        <w:t>C</w:t>
      </w:r>
      <w:r w:rsidRPr="006F3759">
        <w:rPr>
          <w:sz w:val="24"/>
          <w:szCs w:val="24"/>
        </w:rPr>
        <w:t xml:space="preserve">arpintería, </w:t>
      </w:r>
      <w:r>
        <w:rPr>
          <w:sz w:val="24"/>
          <w:szCs w:val="24"/>
        </w:rPr>
        <w:t>V</w:t>
      </w:r>
      <w:r w:rsidRPr="006F3759">
        <w:rPr>
          <w:sz w:val="24"/>
          <w:szCs w:val="24"/>
        </w:rPr>
        <w:t xml:space="preserve">estido, </w:t>
      </w:r>
      <w:r>
        <w:rPr>
          <w:sz w:val="24"/>
          <w:szCs w:val="24"/>
        </w:rPr>
        <w:t>O</w:t>
      </w:r>
      <w:r w:rsidRPr="006F3759">
        <w:rPr>
          <w:sz w:val="24"/>
          <w:szCs w:val="24"/>
        </w:rPr>
        <w:t xml:space="preserve">fimática y </w:t>
      </w:r>
      <w:r>
        <w:rPr>
          <w:sz w:val="24"/>
          <w:szCs w:val="24"/>
        </w:rPr>
        <w:t>Electró</w:t>
      </w:r>
      <w:r w:rsidRPr="006F3759">
        <w:rPr>
          <w:sz w:val="24"/>
          <w:szCs w:val="24"/>
        </w:rPr>
        <w:t xml:space="preserve">nica. </w:t>
      </w:r>
    </w:p>
    <w:p w:rsidR="00733569" w:rsidRDefault="00733569" w:rsidP="00733569">
      <w:pPr>
        <w:spacing w:after="0" w:line="240" w:lineRule="auto"/>
        <w:jc w:val="both"/>
        <w:rPr>
          <w:rFonts w:cs="Times New Roman"/>
          <w:sz w:val="24"/>
          <w:szCs w:val="24"/>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52"/>
        <w:gridCol w:w="2190"/>
        <w:gridCol w:w="805"/>
        <w:gridCol w:w="1394"/>
        <w:gridCol w:w="2186"/>
      </w:tblGrid>
      <w:tr w:rsidR="00733569" w:rsidRPr="003E5393" w:rsidTr="00733569">
        <w:trPr>
          <w:trHeight w:val="699"/>
          <w:tblHeader/>
        </w:trPr>
        <w:tc>
          <w:tcPr>
            <w:tcW w:w="9005" w:type="dxa"/>
            <w:gridSpan w:val="5"/>
            <w:shd w:val="clear" w:color="auto" w:fill="000000"/>
            <w:vAlign w:val="center"/>
          </w:tcPr>
          <w:p w:rsidR="00733569" w:rsidRPr="003E5393" w:rsidRDefault="00733569" w:rsidP="00733569">
            <w:pPr>
              <w:autoSpaceDE w:val="0"/>
              <w:autoSpaceDN w:val="0"/>
              <w:adjustRightInd w:val="0"/>
              <w:spacing w:after="0" w:line="240" w:lineRule="auto"/>
              <w:jc w:val="center"/>
              <w:rPr>
                <w:rFonts w:ascii="Arial Narrow" w:hAnsi="Arial Narrow" w:cs="Arial Narrow"/>
                <w:b/>
                <w:bCs/>
                <w:color w:val="FFFFFF"/>
                <w:sz w:val="28"/>
                <w:szCs w:val="28"/>
              </w:rPr>
            </w:pPr>
            <w:r w:rsidRPr="003E5393">
              <w:rPr>
                <w:rFonts w:ascii="Arial Narrow" w:hAnsi="Arial Narrow" w:cs="Arial Narrow"/>
                <w:b/>
                <w:bCs/>
                <w:color w:val="FFFFFF"/>
                <w:sz w:val="28"/>
                <w:szCs w:val="28"/>
              </w:rPr>
              <w:t>MACRO</w:t>
            </w:r>
            <w:r>
              <w:rPr>
                <w:rFonts w:ascii="Arial Narrow" w:hAnsi="Arial Narrow" w:cs="Arial Narrow"/>
                <w:b/>
                <w:bCs/>
                <w:color w:val="FFFFFF"/>
                <w:sz w:val="28"/>
                <w:szCs w:val="28"/>
              </w:rPr>
              <w:t xml:space="preserve"> </w:t>
            </w:r>
            <w:r w:rsidRPr="003E5393">
              <w:rPr>
                <w:rFonts w:ascii="Arial Narrow" w:hAnsi="Arial Narrow" w:cs="Arial Narrow"/>
                <w:b/>
                <w:bCs/>
                <w:color w:val="FFFFFF"/>
                <w:sz w:val="28"/>
                <w:szCs w:val="28"/>
              </w:rPr>
              <w:t xml:space="preserve">PROCESO: </w:t>
            </w:r>
            <w:r>
              <w:rPr>
                <w:rFonts w:ascii="Arial Narrow" w:hAnsi="Arial Narrow" w:cs="Arial Narrow"/>
                <w:b/>
                <w:bCs/>
                <w:color w:val="FFFFFF"/>
                <w:sz w:val="28"/>
                <w:szCs w:val="28"/>
              </w:rPr>
              <w:t xml:space="preserve">  </w:t>
            </w:r>
            <w:r w:rsidRPr="003E5393">
              <w:rPr>
                <w:rFonts w:ascii="Arial Narrow" w:hAnsi="Arial Narrow" w:cs="Arial Narrow"/>
                <w:b/>
                <w:bCs/>
                <w:color w:val="FFFFFF"/>
                <w:sz w:val="28"/>
                <w:szCs w:val="28"/>
              </w:rPr>
              <w:t>Gestión de Aseguramiento de la Calidad Educativa</w:t>
            </w:r>
          </w:p>
          <w:p w:rsidR="00733569" w:rsidRPr="003E5393" w:rsidRDefault="00733569" w:rsidP="00733569">
            <w:pPr>
              <w:autoSpaceDE w:val="0"/>
              <w:autoSpaceDN w:val="0"/>
              <w:adjustRightInd w:val="0"/>
              <w:spacing w:after="0" w:line="240" w:lineRule="auto"/>
              <w:jc w:val="center"/>
              <w:rPr>
                <w:rFonts w:ascii="Arial Narrow" w:hAnsi="Arial Narrow" w:cs="Arial Narrow"/>
                <w:b/>
                <w:bCs/>
                <w:color w:val="FFFFFF"/>
                <w:sz w:val="28"/>
                <w:szCs w:val="28"/>
              </w:rPr>
            </w:pPr>
            <w:r w:rsidRPr="003E5393">
              <w:rPr>
                <w:rFonts w:ascii="Arial Narrow" w:hAnsi="Arial Narrow" w:cs="Arial Narrow"/>
                <w:b/>
                <w:bCs/>
                <w:color w:val="FFFFFF"/>
                <w:sz w:val="28"/>
                <w:szCs w:val="28"/>
              </w:rPr>
              <w:t>Proceso “Acompañamiento de Educación Técnica”</w:t>
            </w:r>
          </w:p>
        </w:tc>
      </w:tr>
      <w:tr w:rsidR="00733569" w:rsidRPr="003E5393" w:rsidTr="00733569">
        <w:tc>
          <w:tcPr>
            <w:tcW w:w="2271" w:type="dxa"/>
            <w:shd w:val="clear" w:color="auto" w:fill="BFBFBF"/>
            <w:vAlign w:val="center"/>
          </w:tcPr>
          <w:p w:rsidR="00733569" w:rsidRPr="003E5393" w:rsidRDefault="00733569" w:rsidP="00733569">
            <w:pPr>
              <w:spacing w:after="0" w:line="240" w:lineRule="auto"/>
              <w:jc w:val="center"/>
              <w:rPr>
                <w:rFonts w:ascii="Arial Narrow" w:hAnsi="Arial Narrow" w:cs="Arial Narrow"/>
                <w:b/>
                <w:bCs/>
                <w:sz w:val="24"/>
                <w:szCs w:val="24"/>
              </w:rPr>
            </w:pPr>
            <w:r w:rsidRPr="003E5393">
              <w:rPr>
                <w:rFonts w:ascii="Arial Narrow" w:hAnsi="Arial Narrow" w:cs="Arial Narrow"/>
                <w:b/>
                <w:bCs/>
                <w:sz w:val="24"/>
                <w:szCs w:val="24"/>
              </w:rPr>
              <w:t>PROPÓSITO</w:t>
            </w:r>
          </w:p>
        </w:tc>
        <w:tc>
          <w:tcPr>
            <w:tcW w:w="6734" w:type="dxa"/>
            <w:gridSpan w:val="4"/>
          </w:tcPr>
          <w:p w:rsidR="00733569" w:rsidRPr="003E5393" w:rsidRDefault="00733569" w:rsidP="00733569">
            <w:pPr>
              <w:spacing w:after="0" w:line="240" w:lineRule="auto"/>
              <w:jc w:val="both"/>
              <w:rPr>
                <w:rFonts w:ascii="Arial Narrow" w:hAnsi="Arial Narrow" w:cs="Arial Narrow"/>
                <w:sz w:val="24"/>
                <w:szCs w:val="24"/>
                <w:lang w:val="es-PE"/>
              </w:rPr>
            </w:pPr>
            <w:r w:rsidRPr="003E5393">
              <w:rPr>
                <w:rFonts w:ascii="Arial Narrow" w:hAnsi="Arial Narrow" w:cs="Arial Narrow"/>
                <w:sz w:val="24"/>
                <w:szCs w:val="24"/>
                <w:lang w:val="es-PE"/>
              </w:rPr>
              <w:t>El presente proceso tiene propósito cumplir el siguiente objetivo:</w:t>
            </w:r>
          </w:p>
          <w:p w:rsidR="00733569" w:rsidRPr="003E5393" w:rsidRDefault="00733569" w:rsidP="00733569">
            <w:pPr>
              <w:spacing w:after="0" w:line="240" w:lineRule="auto"/>
              <w:jc w:val="both"/>
              <w:rPr>
                <w:rFonts w:ascii="Arial Narrow" w:hAnsi="Arial Narrow" w:cs="Arial Narrow"/>
              </w:rPr>
            </w:pPr>
            <w:r w:rsidRPr="003E5393">
              <w:rPr>
                <w:rFonts w:ascii="Arial Narrow" w:hAnsi="Arial Narrow" w:cs="Arial Narrow"/>
                <w:sz w:val="24"/>
                <w:szCs w:val="24"/>
                <w:lang w:val="es-PE"/>
              </w:rPr>
              <w:t xml:space="preserve">OSE 3: </w:t>
            </w:r>
            <w:r w:rsidRPr="003E5393">
              <w:rPr>
                <w:rFonts w:ascii="Arial Narrow" w:hAnsi="Arial Narrow" w:cs="Arial Narrow"/>
              </w:rPr>
              <w:t xml:space="preserve">Lograr una educación técnica cualificada acorde con las necesidades del mercado laboral, conducente al desarrollo local, regional y nacional. </w:t>
            </w:r>
          </w:p>
          <w:p w:rsidR="00733569" w:rsidRPr="003E5393" w:rsidRDefault="00733569" w:rsidP="00733569">
            <w:pPr>
              <w:spacing w:after="0" w:line="240" w:lineRule="auto"/>
              <w:jc w:val="both"/>
              <w:rPr>
                <w:rFonts w:ascii="Arial Narrow" w:hAnsi="Arial Narrow" w:cs="Arial Narrow"/>
                <w:sz w:val="24"/>
                <w:szCs w:val="24"/>
              </w:rPr>
            </w:pPr>
          </w:p>
        </w:tc>
      </w:tr>
      <w:tr w:rsidR="00733569" w:rsidRPr="003E5393" w:rsidTr="00733569">
        <w:tc>
          <w:tcPr>
            <w:tcW w:w="2271" w:type="dxa"/>
            <w:shd w:val="clear" w:color="auto" w:fill="BFBFBF"/>
            <w:vAlign w:val="center"/>
          </w:tcPr>
          <w:p w:rsidR="00733569" w:rsidRPr="003E5393" w:rsidRDefault="00733569" w:rsidP="00733569">
            <w:pPr>
              <w:spacing w:after="0" w:line="240" w:lineRule="auto"/>
              <w:jc w:val="center"/>
              <w:rPr>
                <w:rFonts w:ascii="Arial Narrow" w:hAnsi="Arial Narrow" w:cs="Arial Narrow"/>
                <w:b/>
                <w:bCs/>
                <w:sz w:val="24"/>
                <w:szCs w:val="24"/>
              </w:rPr>
            </w:pPr>
            <w:r w:rsidRPr="003E5393">
              <w:rPr>
                <w:rFonts w:ascii="Arial Narrow" w:hAnsi="Arial Narrow" w:cs="Arial Narrow"/>
                <w:b/>
                <w:bCs/>
                <w:sz w:val="24"/>
                <w:szCs w:val="24"/>
              </w:rPr>
              <w:t>RESPONSABLE</w:t>
            </w:r>
          </w:p>
        </w:tc>
        <w:tc>
          <w:tcPr>
            <w:tcW w:w="3082" w:type="dxa"/>
            <w:gridSpan w:val="2"/>
          </w:tcPr>
          <w:p w:rsidR="00733569" w:rsidRPr="003E5393" w:rsidRDefault="00733569" w:rsidP="00733569">
            <w:pPr>
              <w:spacing w:after="0" w:line="240" w:lineRule="auto"/>
              <w:rPr>
                <w:rFonts w:ascii="Arial Narrow" w:hAnsi="Arial Narrow" w:cs="Arial Narrow"/>
                <w:sz w:val="24"/>
                <w:szCs w:val="24"/>
              </w:rPr>
            </w:pPr>
            <w:r w:rsidRPr="003E5393">
              <w:rPr>
                <w:rFonts w:ascii="Arial Narrow" w:hAnsi="Arial Narrow" w:cs="Arial Narrow"/>
                <w:sz w:val="24"/>
                <w:szCs w:val="24"/>
              </w:rPr>
              <w:t>Jefe de Educación Técnica</w:t>
            </w:r>
          </w:p>
        </w:tc>
        <w:tc>
          <w:tcPr>
            <w:tcW w:w="1409" w:type="dxa"/>
            <w:shd w:val="clear" w:color="auto" w:fill="D9D9D9"/>
            <w:vAlign w:val="center"/>
          </w:tcPr>
          <w:p w:rsidR="00733569" w:rsidRPr="003E5393" w:rsidRDefault="00733569" w:rsidP="00733569">
            <w:pPr>
              <w:spacing w:after="0" w:line="240" w:lineRule="auto"/>
              <w:jc w:val="center"/>
              <w:rPr>
                <w:rFonts w:ascii="Arial Narrow" w:hAnsi="Arial Narrow" w:cs="Arial Narrow"/>
                <w:b/>
                <w:bCs/>
                <w:sz w:val="24"/>
                <w:szCs w:val="24"/>
              </w:rPr>
            </w:pPr>
            <w:r w:rsidRPr="003E5393">
              <w:rPr>
                <w:rFonts w:ascii="Arial Narrow" w:hAnsi="Arial Narrow" w:cs="Arial Narrow"/>
                <w:b/>
                <w:bCs/>
                <w:sz w:val="24"/>
                <w:szCs w:val="24"/>
              </w:rPr>
              <w:t>BASE LEGAL</w:t>
            </w:r>
          </w:p>
        </w:tc>
        <w:tc>
          <w:tcPr>
            <w:tcW w:w="2243" w:type="dxa"/>
          </w:tcPr>
          <w:p w:rsidR="00733569" w:rsidRPr="003E5393" w:rsidRDefault="00733569" w:rsidP="00733569">
            <w:pPr>
              <w:spacing w:after="0" w:line="240" w:lineRule="auto"/>
              <w:rPr>
                <w:rFonts w:ascii="Arial Narrow" w:hAnsi="Arial Narrow" w:cs="Arial Narrow"/>
                <w:sz w:val="24"/>
                <w:szCs w:val="24"/>
              </w:rPr>
            </w:pPr>
            <w:r w:rsidRPr="003E5393">
              <w:rPr>
                <w:rFonts w:ascii="Arial Narrow" w:hAnsi="Arial Narrow" w:cs="Arial Narrow"/>
                <w:sz w:val="24"/>
                <w:szCs w:val="24"/>
              </w:rPr>
              <w:t>No Aplica</w:t>
            </w:r>
          </w:p>
        </w:tc>
      </w:tr>
      <w:tr w:rsidR="00733569" w:rsidRPr="003E5393" w:rsidTr="00733569">
        <w:tc>
          <w:tcPr>
            <w:tcW w:w="2271" w:type="dxa"/>
            <w:shd w:val="clear" w:color="auto" w:fill="BFBFBF"/>
            <w:vAlign w:val="center"/>
          </w:tcPr>
          <w:p w:rsidR="00733569" w:rsidRPr="003E5393" w:rsidRDefault="00733569" w:rsidP="00733569">
            <w:pPr>
              <w:spacing w:after="0" w:line="240" w:lineRule="auto"/>
              <w:jc w:val="center"/>
              <w:rPr>
                <w:rFonts w:ascii="Arial Narrow" w:hAnsi="Arial Narrow" w:cs="Arial Narrow"/>
                <w:b/>
                <w:bCs/>
                <w:sz w:val="24"/>
                <w:szCs w:val="24"/>
              </w:rPr>
            </w:pPr>
            <w:r w:rsidRPr="003E5393">
              <w:rPr>
                <w:rFonts w:ascii="Arial Narrow" w:hAnsi="Arial Narrow" w:cs="Arial Narrow"/>
                <w:b/>
                <w:bCs/>
                <w:sz w:val="24"/>
                <w:szCs w:val="24"/>
              </w:rPr>
              <w:t>ACTORES DEL PROCESO</w:t>
            </w:r>
          </w:p>
        </w:tc>
        <w:tc>
          <w:tcPr>
            <w:tcW w:w="6734" w:type="dxa"/>
            <w:gridSpan w:val="4"/>
          </w:tcPr>
          <w:p w:rsidR="00733569" w:rsidRPr="003E5393" w:rsidRDefault="00733569" w:rsidP="00733569">
            <w:pPr>
              <w:autoSpaceDE w:val="0"/>
              <w:autoSpaceDN w:val="0"/>
              <w:adjustRightInd w:val="0"/>
              <w:spacing w:after="0" w:line="240" w:lineRule="auto"/>
              <w:jc w:val="both"/>
              <w:rPr>
                <w:rFonts w:ascii="Arial Narrow" w:hAnsi="Arial Narrow" w:cs="Arial Narrow"/>
                <w:sz w:val="24"/>
                <w:szCs w:val="24"/>
              </w:rPr>
            </w:pPr>
            <w:r w:rsidRPr="003E5393">
              <w:rPr>
                <w:rFonts w:ascii="Arial Narrow" w:hAnsi="Arial Narrow" w:cs="Arial Narrow"/>
                <w:sz w:val="24"/>
                <w:szCs w:val="24"/>
                <w:u w:val="single"/>
              </w:rPr>
              <w:t>Director del Departamento Formación</w:t>
            </w:r>
            <w:r>
              <w:rPr>
                <w:rFonts w:ascii="Arial Narrow" w:hAnsi="Arial Narrow" w:cs="Arial Narrow"/>
                <w:sz w:val="24"/>
                <w:szCs w:val="24"/>
              </w:rPr>
              <w:t>.- Persona contratada por la O</w:t>
            </w:r>
            <w:r w:rsidRPr="003E5393">
              <w:rPr>
                <w:rFonts w:ascii="Arial Narrow" w:hAnsi="Arial Narrow" w:cs="Arial Narrow"/>
                <w:sz w:val="24"/>
                <w:szCs w:val="24"/>
              </w:rPr>
              <w:t>ficina</w:t>
            </w:r>
            <w:r>
              <w:rPr>
                <w:rFonts w:ascii="Arial Narrow" w:hAnsi="Arial Narrow" w:cs="Arial Narrow"/>
                <w:sz w:val="24"/>
                <w:szCs w:val="24"/>
              </w:rPr>
              <w:t xml:space="preserve"> C</w:t>
            </w:r>
            <w:r w:rsidRPr="003E5393">
              <w:rPr>
                <w:rFonts w:ascii="Arial Narrow" w:hAnsi="Arial Narrow" w:cs="Arial Narrow"/>
                <w:sz w:val="24"/>
                <w:szCs w:val="24"/>
              </w:rPr>
              <w:t xml:space="preserve">entral de Fe y Alegría Perú, encargada de la dirección de las áreas de Técnica, Pastoral y Pedagogía y la elaboración del </w:t>
            </w:r>
            <w:r>
              <w:rPr>
                <w:rFonts w:ascii="Arial Narrow" w:hAnsi="Arial Narrow" w:cs="Arial Narrow"/>
                <w:sz w:val="24"/>
                <w:szCs w:val="24"/>
              </w:rPr>
              <w:t>P</w:t>
            </w:r>
            <w:r w:rsidRPr="003E5393">
              <w:rPr>
                <w:rFonts w:ascii="Arial Narrow" w:hAnsi="Arial Narrow" w:cs="Arial Narrow"/>
                <w:sz w:val="24"/>
                <w:szCs w:val="24"/>
              </w:rPr>
              <w:t>lan operativo anual del Departamento de Formación.</w:t>
            </w:r>
          </w:p>
          <w:p w:rsidR="00733569" w:rsidRPr="003E5393" w:rsidRDefault="00733569" w:rsidP="00733569">
            <w:pPr>
              <w:autoSpaceDE w:val="0"/>
              <w:autoSpaceDN w:val="0"/>
              <w:adjustRightInd w:val="0"/>
              <w:spacing w:after="0" w:line="240" w:lineRule="auto"/>
              <w:jc w:val="both"/>
              <w:rPr>
                <w:rFonts w:ascii="Arial Narrow" w:hAnsi="Arial Narrow" w:cs="Arial Narrow"/>
                <w:sz w:val="24"/>
                <w:szCs w:val="24"/>
                <w:u w:val="single"/>
              </w:rPr>
            </w:pPr>
          </w:p>
          <w:p w:rsidR="00733569" w:rsidRPr="003E5393" w:rsidRDefault="00733569" w:rsidP="00733569">
            <w:pPr>
              <w:autoSpaceDE w:val="0"/>
              <w:autoSpaceDN w:val="0"/>
              <w:adjustRightInd w:val="0"/>
              <w:spacing w:after="0" w:line="240" w:lineRule="auto"/>
              <w:jc w:val="both"/>
              <w:rPr>
                <w:rFonts w:ascii="Arial Narrow" w:hAnsi="Arial Narrow" w:cs="Arial Narrow"/>
                <w:sz w:val="24"/>
                <w:szCs w:val="24"/>
              </w:rPr>
            </w:pPr>
            <w:r w:rsidRPr="003E5393">
              <w:rPr>
                <w:rFonts w:ascii="Arial Narrow" w:hAnsi="Arial Narrow" w:cs="Arial Narrow"/>
                <w:sz w:val="24"/>
                <w:szCs w:val="24"/>
                <w:u w:val="single"/>
              </w:rPr>
              <w:t>Jefe de Educación Técnica</w:t>
            </w:r>
            <w:r w:rsidRPr="003E5393">
              <w:rPr>
                <w:rFonts w:ascii="Arial Narrow" w:hAnsi="Arial Narrow" w:cs="Arial Narrow"/>
                <w:sz w:val="24"/>
                <w:szCs w:val="24"/>
              </w:rPr>
              <w:t>.- Persona contrat</w:t>
            </w:r>
            <w:r>
              <w:rPr>
                <w:rFonts w:ascii="Arial Narrow" w:hAnsi="Arial Narrow" w:cs="Arial Narrow"/>
                <w:sz w:val="24"/>
                <w:szCs w:val="24"/>
              </w:rPr>
              <w:t>ada por la O</w:t>
            </w:r>
            <w:r w:rsidRPr="003E5393">
              <w:rPr>
                <w:rFonts w:ascii="Arial Narrow" w:hAnsi="Arial Narrow" w:cs="Arial Narrow"/>
                <w:sz w:val="24"/>
                <w:szCs w:val="24"/>
              </w:rPr>
              <w:t>ficina</w:t>
            </w:r>
            <w:r>
              <w:rPr>
                <w:rFonts w:ascii="Arial Narrow" w:hAnsi="Arial Narrow" w:cs="Arial Narrow"/>
                <w:sz w:val="24"/>
                <w:szCs w:val="24"/>
              </w:rPr>
              <w:t xml:space="preserve"> C</w:t>
            </w:r>
            <w:r w:rsidRPr="003E5393">
              <w:rPr>
                <w:rFonts w:ascii="Arial Narrow" w:hAnsi="Arial Narrow" w:cs="Arial Narrow"/>
                <w:sz w:val="24"/>
                <w:szCs w:val="24"/>
              </w:rPr>
              <w:t xml:space="preserve">entral de Fe y Alegría Perú para el área de Educación Técnica del Departamento de Formación, encargada de la generación y seguimientos de </w:t>
            </w:r>
            <w:r>
              <w:rPr>
                <w:rFonts w:ascii="Arial Narrow" w:hAnsi="Arial Narrow" w:cs="Arial Narrow"/>
                <w:sz w:val="24"/>
                <w:szCs w:val="24"/>
              </w:rPr>
              <w:t>Talleres técnicos en los C</w:t>
            </w:r>
            <w:r w:rsidRPr="003E5393">
              <w:rPr>
                <w:rFonts w:ascii="Arial Narrow" w:hAnsi="Arial Narrow" w:cs="Arial Narrow"/>
                <w:sz w:val="24"/>
                <w:szCs w:val="24"/>
              </w:rPr>
              <w:t xml:space="preserve">entros educativos Fe y Alegría Perú y la elaboración del </w:t>
            </w:r>
            <w:r>
              <w:rPr>
                <w:rFonts w:ascii="Arial Narrow" w:hAnsi="Arial Narrow" w:cs="Arial Narrow"/>
                <w:sz w:val="24"/>
                <w:szCs w:val="24"/>
              </w:rPr>
              <w:t>P</w:t>
            </w:r>
            <w:r w:rsidRPr="003E5393">
              <w:rPr>
                <w:rFonts w:ascii="Arial Narrow" w:hAnsi="Arial Narrow" w:cs="Arial Narrow"/>
                <w:sz w:val="24"/>
                <w:szCs w:val="24"/>
              </w:rPr>
              <w:t>lan operativo anual del área de Educación Técnica.</w:t>
            </w:r>
          </w:p>
          <w:p w:rsidR="00733569" w:rsidRPr="003E5393" w:rsidRDefault="00733569" w:rsidP="00733569">
            <w:pPr>
              <w:autoSpaceDE w:val="0"/>
              <w:autoSpaceDN w:val="0"/>
              <w:adjustRightInd w:val="0"/>
              <w:spacing w:after="0" w:line="240" w:lineRule="auto"/>
              <w:jc w:val="both"/>
              <w:rPr>
                <w:rFonts w:ascii="Arial Narrow" w:hAnsi="Arial Narrow" w:cs="Arial Narrow"/>
                <w:sz w:val="24"/>
                <w:szCs w:val="24"/>
              </w:rPr>
            </w:pPr>
          </w:p>
          <w:p w:rsidR="00733569" w:rsidRPr="003E5393" w:rsidRDefault="00733569" w:rsidP="00733569">
            <w:pPr>
              <w:autoSpaceDE w:val="0"/>
              <w:autoSpaceDN w:val="0"/>
              <w:adjustRightInd w:val="0"/>
              <w:spacing w:after="0" w:line="240" w:lineRule="auto"/>
              <w:jc w:val="both"/>
              <w:rPr>
                <w:rFonts w:ascii="Arial Narrow" w:hAnsi="Arial Narrow" w:cs="Arial Narrow"/>
                <w:sz w:val="24"/>
                <w:szCs w:val="24"/>
              </w:rPr>
            </w:pPr>
            <w:r w:rsidRPr="003E5393">
              <w:rPr>
                <w:rFonts w:ascii="Arial Narrow" w:hAnsi="Arial Narrow" w:cs="Arial Narrow"/>
                <w:sz w:val="24"/>
                <w:szCs w:val="24"/>
                <w:u w:val="single"/>
              </w:rPr>
              <w:t>Equipo pedagógico de Técnica</w:t>
            </w:r>
            <w:r w:rsidRPr="003E5393">
              <w:rPr>
                <w:rFonts w:ascii="Arial Narrow" w:hAnsi="Arial Narrow" w:cs="Arial Narrow"/>
                <w:sz w:val="24"/>
                <w:szCs w:val="24"/>
              </w:rPr>
              <w:t>.- Docent</w:t>
            </w:r>
            <w:r>
              <w:rPr>
                <w:rFonts w:ascii="Arial Narrow" w:hAnsi="Arial Narrow" w:cs="Arial Narrow"/>
                <w:sz w:val="24"/>
                <w:szCs w:val="24"/>
              </w:rPr>
              <w:t>es contratados a tiempo completo por la O</w:t>
            </w:r>
            <w:r w:rsidRPr="003E5393">
              <w:rPr>
                <w:rFonts w:ascii="Arial Narrow" w:hAnsi="Arial Narrow" w:cs="Arial Narrow"/>
                <w:sz w:val="24"/>
                <w:szCs w:val="24"/>
              </w:rPr>
              <w:t>ficina</w:t>
            </w:r>
            <w:r>
              <w:rPr>
                <w:rFonts w:ascii="Arial Narrow" w:hAnsi="Arial Narrow" w:cs="Arial Narrow"/>
                <w:sz w:val="24"/>
                <w:szCs w:val="24"/>
              </w:rPr>
              <w:t xml:space="preserve"> C</w:t>
            </w:r>
            <w:r w:rsidRPr="003E5393">
              <w:rPr>
                <w:rFonts w:ascii="Arial Narrow" w:hAnsi="Arial Narrow" w:cs="Arial Narrow"/>
                <w:sz w:val="24"/>
                <w:szCs w:val="24"/>
              </w:rPr>
              <w:t xml:space="preserve">entral de Fe y Alegría Perú para el área de Educación Técnica del Departamento de Formación, encargados de realizar la capacitación a los docentes de los </w:t>
            </w:r>
            <w:r>
              <w:rPr>
                <w:rFonts w:ascii="Arial Narrow" w:hAnsi="Arial Narrow" w:cs="Arial Narrow"/>
                <w:sz w:val="24"/>
                <w:szCs w:val="24"/>
              </w:rPr>
              <w:t>T</w:t>
            </w:r>
            <w:r w:rsidRPr="003E5393">
              <w:rPr>
                <w:rFonts w:ascii="Arial Narrow" w:hAnsi="Arial Narrow" w:cs="Arial Narrow"/>
                <w:sz w:val="24"/>
                <w:szCs w:val="24"/>
              </w:rPr>
              <w:t xml:space="preserve">alleres técnicos de los </w:t>
            </w:r>
            <w:r>
              <w:rPr>
                <w:rFonts w:ascii="Arial Narrow" w:hAnsi="Arial Narrow" w:cs="Arial Narrow"/>
                <w:sz w:val="24"/>
                <w:szCs w:val="24"/>
              </w:rPr>
              <w:t>C</w:t>
            </w:r>
            <w:r w:rsidRPr="003E5393">
              <w:rPr>
                <w:rFonts w:ascii="Arial Narrow" w:hAnsi="Arial Narrow" w:cs="Arial Narrow"/>
                <w:sz w:val="24"/>
                <w:szCs w:val="24"/>
              </w:rPr>
              <w:t>entros educativos Fe y Alegría Perú.</w:t>
            </w:r>
          </w:p>
        </w:tc>
      </w:tr>
      <w:tr w:rsidR="00733569" w:rsidRPr="003E5393" w:rsidTr="00733569">
        <w:tc>
          <w:tcPr>
            <w:tcW w:w="2271" w:type="dxa"/>
            <w:shd w:val="clear" w:color="auto" w:fill="BFBFBF"/>
            <w:vAlign w:val="center"/>
          </w:tcPr>
          <w:p w:rsidR="00733569" w:rsidRPr="003E5393" w:rsidRDefault="00733569" w:rsidP="00733569">
            <w:pPr>
              <w:spacing w:after="0" w:line="240" w:lineRule="auto"/>
              <w:jc w:val="center"/>
              <w:rPr>
                <w:rFonts w:ascii="Arial Narrow" w:hAnsi="Arial Narrow" w:cs="Arial Narrow"/>
                <w:b/>
                <w:bCs/>
                <w:sz w:val="24"/>
                <w:szCs w:val="24"/>
              </w:rPr>
            </w:pPr>
            <w:r w:rsidRPr="003E5393">
              <w:rPr>
                <w:rFonts w:ascii="Arial Narrow" w:hAnsi="Arial Narrow" w:cs="Arial Narrow"/>
                <w:b/>
                <w:bCs/>
                <w:sz w:val="24"/>
                <w:szCs w:val="24"/>
              </w:rPr>
              <w:t>CLIENTES INTERNOS</w:t>
            </w:r>
          </w:p>
        </w:tc>
        <w:tc>
          <w:tcPr>
            <w:tcW w:w="2246" w:type="dxa"/>
          </w:tcPr>
          <w:p w:rsidR="00733569" w:rsidRPr="003E5393" w:rsidRDefault="00733569" w:rsidP="00733569">
            <w:pPr>
              <w:spacing w:after="0" w:line="240" w:lineRule="auto"/>
              <w:rPr>
                <w:rFonts w:ascii="Arial Narrow" w:hAnsi="Arial Narrow" w:cs="Arial Narrow"/>
                <w:sz w:val="24"/>
                <w:szCs w:val="24"/>
              </w:rPr>
            </w:pPr>
            <w:r w:rsidRPr="003E5393">
              <w:rPr>
                <w:rFonts w:ascii="Arial Narrow" w:hAnsi="Arial Narrow" w:cs="Arial Narrow"/>
                <w:sz w:val="24"/>
                <w:szCs w:val="24"/>
              </w:rPr>
              <w:t>No Aplica</w:t>
            </w:r>
          </w:p>
        </w:tc>
        <w:tc>
          <w:tcPr>
            <w:tcW w:w="2245" w:type="dxa"/>
            <w:gridSpan w:val="2"/>
            <w:shd w:val="clear" w:color="auto" w:fill="D9D9D9"/>
            <w:vAlign w:val="center"/>
          </w:tcPr>
          <w:p w:rsidR="00733569" w:rsidRPr="003E5393" w:rsidRDefault="00733569" w:rsidP="00733569">
            <w:pPr>
              <w:spacing w:after="0" w:line="240" w:lineRule="auto"/>
              <w:jc w:val="center"/>
              <w:rPr>
                <w:rFonts w:ascii="Arial Narrow" w:hAnsi="Arial Narrow" w:cs="Arial Narrow"/>
                <w:b/>
                <w:bCs/>
                <w:sz w:val="24"/>
                <w:szCs w:val="24"/>
              </w:rPr>
            </w:pPr>
            <w:r w:rsidRPr="003E5393">
              <w:rPr>
                <w:rFonts w:ascii="Arial Narrow" w:hAnsi="Arial Narrow" w:cs="Arial Narrow"/>
                <w:b/>
                <w:bCs/>
                <w:sz w:val="24"/>
                <w:szCs w:val="24"/>
              </w:rPr>
              <w:t>CLIENTES EXTERNOS</w:t>
            </w:r>
          </w:p>
        </w:tc>
        <w:tc>
          <w:tcPr>
            <w:tcW w:w="2243" w:type="dxa"/>
            <w:vAlign w:val="center"/>
          </w:tcPr>
          <w:p w:rsidR="00733569" w:rsidRPr="003E5393" w:rsidRDefault="00733569" w:rsidP="00733569">
            <w:pPr>
              <w:spacing w:after="0" w:line="240" w:lineRule="auto"/>
              <w:rPr>
                <w:rFonts w:ascii="Arial Narrow" w:hAnsi="Arial Narrow" w:cs="Arial Narrow"/>
                <w:sz w:val="24"/>
                <w:szCs w:val="24"/>
              </w:rPr>
            </w:pPr>
            <w:r w:rsidRPr="003E5393">
              <w:rPr>
                <w:rFonts w:ascii="Arial Narrow" w:hAnsi="Arial Narrow" w:cs="Arial Narrow"/>
                <w:sz w:val="24"/>
                <w:szCs w:val="24"/>
              </w:rPr>
              <w:t>Docente Técnico de centro educativo Fe y Alegría</w:t>
            </w:r>
          </w:p>
        </w:tc>
      </w:tr>
      <w:tr w:rsidR="00733569" w:rsidRPr="003E5393" w:rsidTr="00733569">
        <w:tc>
          <w:tcPr>
            <w:tcW w:w="2271" w:type="dxa"/>
            <w:shd w:val="clear" w:color="auto" w:fill="BFBFBF"/>
            <w:vAlign w:val="center"/>
          </w:tcPr>
          <w:p w:rsidR="00733569" w:rsidRPr="003E5393" w:rsidRDefault="00733569" w:rsidP="00733569">
            <w:pPr>
              <w:spacing w:after="0" w:line="240" w:lineRule="auto"/>
              <w:jc w:val="center"/>
              <w:rPr>
                <w:rFonts w:ascii="Arial Narrow" w:hAnsi="Arial Narrow" w:cs="Arial Narrow"/>
                <w:b/>
                <w:bCs/>
                <w:sz w:val="24"/>
                <w:szCs w:val="24"/>
              </w:rPr>
            </w:pPr>
            <w:r w:rsidRPr="003E5393">
              <w:rPr>
                <w:rFonts w:ascii="Arial Narrow" w:hAnsi="Arial Narrow" w:cs="Arial Narrow"/>
                <w:b/>
                <w:bCs/>
                <w:sz w:val="24"/>
                <w:szCs w:val="24"/>
              </w:rPr>
              <w:t>ALCANCE</w:t>
            </w:r>
          </w:p>
        </w:tc>
        <w:tc>
          <w:tcPr>
            <w:tcW w:w="6734" w:type="dxa"/>
            <w:gridSpan w:val="4"/>
          </w:tcPr>
          <w:p w:rsidR="00733569" w:rsidRPr="003E5393" w:rsidRDefault="00733569" w:rsidP="00733569">
            <w:pPr>
              <w:spacing w:after="0" w:line="240" w:lineRule="auto"/>
              <w:jc w:val="both"/>
              <w:rPr>
                <w:rFonts w:ascii="Arial Narrow" w:hAnsi="Arial Narrow" w:cs="Arial Narrow"/>
                <w:sz w:val="24"/>
                <w:szCs w:val="24"/>
              </w:rPr>
            </w:pPr>
            <w:r w:rsidRPr="003E5393">
              <w:rPr>
                <w:rFonts w:ascii="Arial Narrow" w:hAnsi="Arial Narrow" w:cs="Arial Narrow"/>
                <w:sz w:val="24"/>
                <w:szCs w:val="24"/>
              </w:rPr>
              <w:t xml:space="preserve">El alcance del presente proceso consiste en las tareas necesarias para la realización del monitoreo de docentes con respecto a la enseñanza  técnica por medio de los </w:t>
            </w:r>
            <w:r>
              <w:rPr>
                <w:rFonts w:ascii="Arial Narrow" w:hAnsi="Arial Narrow" w:cs="Arial Narrow"/>
                <w:sz w:val="24"/>
                <w:szCs w:val="24"/>
              </w:rPr>
              <w:t>T</w:t>
            </w:r>
            <w:r w:rsidRPr="003E5393">
              <w:rPr>
                <w:rFonts w:ascii="Arial Narrow" w:hAnsi="Arial Narrow" w:cs="Arial Narrow"/>
                <w:sz w:val="24"/>
                <w:szCs w:val="24"/>
              </w:rPr>
              <w:t xml:space="preserve">alleres existentes en los </w:t>
            </w:r>
            <w:r>
              <w:rPr>
                <w:rFonts w:ascii="Arial Narrow" w:hAnsi="Arial Narrow" w:cs="Arial Narrow"/>
                <w:sz w:val="24"/>
                <w:szCs w:val="24"/>
              </w:rPr>
              <w:t>C</w:t>
            </w:r>
            <w:r w:rsidRPr="003E5393">
              <w:rPr>
                <w:rFonts w:ascii="Arial Narrow" w:hAnsi="Arial Narrow" w:cs="Arial Narrow"/>
                <w:sz w:val="24"/>
                <w:szCs w:val="24"/>
              </w:rPr>
              <w:t xml:space="preserve">entros educativos.  </w:t>
            </w:r>
          </w:p>
          <w:p w:rsidR="00733569" w:rsidRPr="003E5393" w:rsidRDefault="00733569" w:rsidP="00733569">
            <w:pPr>
              <w:spacing w:after="0" w:line="240" w:lineRule="auto"/>
              <w:jc w:val="both"/>
              <w:rPr>
                <w:rFonts w:ascii="Arial Narrow" w:hAnsi="Arial Narrow" w:cs="Arial Narrow"/>
                <w:sz w:val="24"/>
                <w:szCs w:val="24"/>
              </w:rPr>
            </w:pPr>
            <w:r>
              <w:rPr>
                <w:rFonts w:ascii="Arial Narrow" w:hAnsi="Arial Narrow" w:cs="Arial Narrow"/>
                <w:sz w:val="24"/>
                <w:szCs w:val="24"/>
              </w:rPr>
              <w:t>E</w:t>
            </w:r>
            <w:r w:rsidRPr="003E5393">
              <w:rPr>
                <w:rFonts w:ascii="Arial Narrow" w:hAnsi="Arial Narrow" w:cs="Arial Narrow"/>
                <w:sz w:val="24"/>
                <w:szCs w:val="24"/>
              </w:rPr>
              <w:t xml:space="preserve">ste documento contiene el flujo básico para </w:t>
            </w:r>
            <w:r>
              <w:rPr>
                <w:rFonts w:ascii="Arial Narrow" w:hAnsi="Arial Narrow" w:cs="Arial Narrow"/>
                <w:sz w:val="24"/>
                <w:szCs w:val="24"/>
              </w:rPr>
              <w:t>la realización del monitoreo a T</w:t>
            </w:r>
            <w:r w:rsidRPr="003E5393">
              <w:rPr>
                <w:rFonts w:ascii="Arial Narrow" w:hAnsi="Arial Narrow" w:cs="Arial Narrow"/>
                <w:sz w:val="24"/>
                <w:szCs w:val="24"/>
              </w:rPr>
              <w:t xml:space="preserve">alleres de los </w:t>
            </w:r>
            <w:r>
              <w:rPr>
                <w:rFonts w:ascii="Arial Narrow" w:hAnsi="Arial Narrow" w:cs="Arial Narrow"/>
                <w:sz w:val="24"/>
                <w:szCs w:val="24"/>
              </w:rPr>
              <w:t>C</w:t>
            </w:r>
            <w:r w:rsidRPr="003E5393">
              <w:rPr>
                <w:rFonts w:ascii="Arial Narrow" w:hAnsi="Arial Narrow" w:cs="Arial Narrow"/>
                <w:sz w:val="24"/>
                <w:szCs w:val="24"/>
              </w:rPr>
              <w:t>entros educativos Fe y Alegría, no se incluye el p</w:t>
            </w:r>
            <w:r>
              <w:rPr>
                <w:rFonts w:ascii="Arial Narrow" w:hAnsi="Arial Narrow" w:cs="Arial Narrow"/>
                <w:sz w:val="24"/>
                <w:szCs w:val="24"/>
              </w:rPr>
              <w:t>roceso de acompañamiento a los I</w:t>
            </w:r>
            <w:r w:rsidRPr="003E5393">
              <w:rPr>
                <w:rFonts w:ascii="Arial Narrow" w:hAnsi="Arial Narrow" w:cs="Arial Narrow"/>
                <w:sz w:val="24"/>
                <w:szCs w:val="24"/>
              </w:rPr>
              <w:t>nstitutos superiores y CEPROs.</w:t>
            </w:r>
          </w:p>
        </w:tc>
      </w:tr>
      <w:tr w:rsidR="00733569" w:rsidRPr="003E5393" w:rsidTr="00733569">
        <w:tc>
          <w:tcPr>
            <w:tcW w:w="2271" w:type="dxa"/>
            <w:shd w:val="clear" w:color="auto" w:fill="BFBFBF"/>
            <w:vAlign w:val="center"/>
          </w:tcPr>
          <w:p w:rsidR="00733569" w:rsidRPr="003E5393" w:rsidRDefault="00733569" w:rsidP="00733569">
            <w:pPr>
              <w:spacing w:after="0" w:line="240" w:lineRule="auto"/>
              <w:jc w:val="center"/>
              <w:rPr>
                <w:rFonts w:ascii="Arial Narrow" w:hAnsi="Arial Narrow" w:cs="Arial Narrow"/>
                <w:b/>
                <w:bCs/>
                <w:sz w:val="24"/>
                <w:szCs w:val="24"/>
              </w:rPr>
            </w:pPr>
            <w:r w:rsidRPr="003E5393">
              <w:rPr>
                <w:rFonts w:ascii="Arial Narrow" w:hAnsi="Arial Narrow" w:cs="Arial Narrow"/>
                <w:b/>
                <w:bCs/>
                <w:sz w:val="24"/>
                <w:szCs w:val="24"/>
              </w:rPr>
              <w:t>PROCEDIMIENTO</w:t>
            </w:r>
          </w:p>
        </w:tc>
        <w:tc>
          <w:tcPr>
            <w:tcW w:w="6734" w:type="dxa"/>
            <w:gridSpan w:val="4"/>
            <w:vAlign w:val="center"/>
          </w:tcPr>
          <w:p w:rsidR="00733569" w:rsidRPr="003E5393" w:rsidRDefault="00733569" w:rsidP="00B420B6">
            <w:pPr>
              <w:numPr>
                <w:ilvl w:val="0"/>
                <w:numId w:val="29"/>
              </w:numPr>
              <w:shd w:val="clear" w:color="auto" w:fill="FFFFFF"/>
              <w:autoSpaceDE w:val="0"/>
              <w:autoSpaceDN w:val="0"/>
              <w:adjustRightInd w:val="0"/>
              <w:spacing w:after="0" w:line="240" w:lineRule="auto"/>
              <w:jc w:val="both"/>
              <w:rPr>
                <w:rFonts w:ascii="Arial Narrow" w:hAnsi="Arial Narrow" w:cs="Arial Narrow"/>
                <w:sz w:val="24"/>
                <w:szCs w:val="24"/>
              </w:rPr>
            </w:pPr>
            <w:r w:rsidRPr="003E5393">
              <w:rPr>
                <w:rFonts w:ascii="Arial Narrow" w:hAnsi="Arial Narrow" w:cs="Arial Narrow"/>
                <w:sz w:val="24"/>
                <w:szCs w:val="24"/>
              </w:rPr>
              <w:t xml:space="preserve">El Jefe de Educación Técnica </w:t>
            </w:r>
            <w:r>
              <w:rPr>
                <w:rFonts w:ascii="Arial Narrow" w:hAnsi="Arial Narrow" w:cs="Arial Narrow"/>
                <w:sz w:val="24"/>
                <w:szCs w:val="24"/>
              </w:rPr>
              <w:t>realiza la distribución de los C</w:t>
            </w:r>
            <w:r w:rsidRPr="003E5393">
              <w:rPr>
                <w:rFonts w:ascii="Arial Narrow" w:hAnsi="Arial Narrow" w:cs="Arial Narrow"/>
                <w:sz w:val="24"/>
                <w:szCs w:val="24"/>
              </w:rPr>
              <w:t>entros educativos a acompañar durante el periodo académico, entre los docentes que forman el equipo pedagógico de Educación Técnica.</w:t>
            </w:r>
          </w:p>
          <w:p w:rsidR="00733569" w:rsidRPr="003E5393" w:rsidRDefault="00733569" w:rsidP="00B420B6">
            <w:pPr>
              <w:numPr>
                <w:ilvl w:val="0"/>
                <w:numId w:val="29"/>
              </w:numPr>
              <w:shd w:val="clear" w:color="auto" w:fill="FFFFFF"/>
              <w:autoSpaceDE w:val="0"/>
              <w:autoSpaceDN w:val="0"/>
              <w:adjustRightInd w:val="0"/>
              <w:spacing w:after="0" w:line="240" w:lineRule="auto"/>
              <w:jc w:val="both"/>
              <w:rPr>
                <w:rFonts w:ascii="Arial Narrow" w:hAnsi="Arial Narrow" w:cs="Arial Narrow"/>
                <w:sz w:val="24"/>
                <w:szCs w:val="24"/>
              </w:rPr>
            </w:pPr>
            <w:r w:rsidRPr="003E5393">
              <w:rPr>
                <w:rFonts w:ascii="Arial Narrow" w:hAnsi="Arial Narrow" w:cs="Arial Narrow"/>
                <w:sz w:val="24"/>
                <w:szCs w:val="24"/>
              </w:rPr>
              <w:t xml:space="preserve">Una vez que el acompañante tienen su itinerario de </w:t>
            </w:r>
            <w:r>
              <w:rPr>
                <w:rFonts w:ascii="Arial Narrow" w:hAnsi="Arial Narrow" w:cs="Arial Narrow"/>
                <w:sz w:val="24"/>
                <w:szCs w:val="24"/>
              </w:rPr>
              <w:t>C</w:t>
            </w:r>
            <w:r w:rsidRPr="003E5393">
              <w:rPr>
                <w:rFonts w:ascii="Arial Narrow" w:hAnsi="Arial Narrow" w:cs="Arial Narrow"/>
                <w:sz w:val="24"/>
                <w:szCs w:val="24"/>
              </w:rPr>
              <w:t>entros educativos,  realizar</w:t>
            </w:r>
            <w:r>
              <w:rPr>
                <w:rFonts w:ascii="Arial Narrow" w:hAnsi="Arial Narrow" w:cs="Arial Narrow"/>
                <w:sz w:val="24"/>
                <w:szCs w:val="24"/>
              </w:rPr>
              <w:t>á</w:t>
            </w:r>
            <w:r w:rsidRPr="003E5393">
              <w:rPr>
                <w:rFonts w:ascii="Arial Narrow" w:hAnsi="Arial Narrow" w:cs="Arial Narrow"/>
                <w:sz w:val="24"/>
                <w:szCs w:val="24"/>
              </w:rPr>
              <w:t xml:space="preserve"> el monitoreo de los mismos. En este monitoreo, recoge información sobre el de</w:t>
            </w:r>
            <w:r>
              <w:rPr>
                <w:rFonts w:ascii="Arial Narrow" w:hAnsi="Arial Narrow" w:cs="Arial Narrow"/>
                <w:sz w:val="24"/>
                <w:szCs w:val="24"/>
              </w:rPr>
              <w:t>sempeño de los docentes de los C</w:t>
            </w:r>
            <w:r w:rsidRPr="003E5393">
              <w:rPr>
                <w:rFonts w:ascii="Arial Narrow" w:hAnsi="Arial Narrow" w:cs="Arial Narrow"/>
                <w:sz w:val="24"/>
                <w:szCs w:val="24"/>
              </w:rPr>
              <w:t xml:space="preserve">entros educativos con respecto a la educación técnica. En esta actividad de monitoreo, los docentes y directivos del </w:t>
            </w:r>
            <w:r>
              <w:rPr>
                <w:rFonts w:ascii="Arial Narrow" w:hAnsi="Arial Narrow" w:cs="Arial Narrow"/>
                <w:sz w:val="24"/>
                <w:szCs w:val="24"/>
              </w:rPr>
              <w:t>C</w:t>
            </w:r>
            <w:r w:rsidRPr="003E5393">
              <w:rPr>
                <w:rFonts w:ascii="Arial Narrow" w:hAnsi="Arial Narrow" w:cs="Arial Narrow"/>
                <w:sz w:val="24"/>
                <w:szCs w:val="24"/>
              </w:rPr>
              <w:t>entro educativo aprovechan para manifestar sus dudas y consultas.</w:t>
            </w:r>
          </w:p>
          <w:p w:rsidR="00733569" w:rsidRPr="003E5393" w:rsidRDefault="00733569" w:rsidP="00B420B6">
            <w:pPr>
              <w:numPr>
                <w:ilvl w:val="0"/>
                <w:numId w:val="29"/>
              </w:numPr>
              <w:shd w:val="clear" w:color="auto" w:fill="FFFFFF"/>
              <w:autoSpaceDE w:val="0"/>
              <w:autoSpaceDN w:val="0"/>
              <w:adjustRightInd w:val="0"/>
              <w:spacing w:after="0" w:line="240" w:lineRule="auto"/>
              <w:jc w:val="both"/>
              <w:rPr>
                <w:rFonts w:ascii="Arial Narrow" w:hAnsi="Arial Narrow" w:cs="Arial Narrow"/>
                <w:sz w:val="24"/>
                <w:szCs w:val="24"/>
              </w:rPr>
            </w:pPr>
            <w:r w:rsidRPr="003E5393">
              <w:rPr>
                <w:rFonts w:ascii="Arial Narrow" w:hAnsi="Arial Narrow" w:cs="Arial Narrow"/>
                <w:sz w:val="24"/>
                <w:szCs w:val="24"/>
              </w:rPr>
              <w:t>Luego de ello, se procede a realizar una eval</w:t>
            </w:r>
            <w:r>
              <w:rPr>
                <w:rFonts w:ascii="Arial Narrow" w:hAnsi="Arial Narrow" w:cs="Arial Narrow"/>
                <w:sz w:val="24"/>
                <w:szCs w:val="24"/>
              </w:rPr>
              <w:t>uación propia al desempeño del T</w:t>
            </w:r>
            <w:r w:rsidRPr="003E5393">
              <w:rPr>
                <w:rFonts w:ascii="Arial Narrow" w:hAnsi="Arial Narrow" w:cs="Arial Narrow"/>
                <w:sz w:val="24"/>
                <w:szCs w:val="24"/>
              </w:rPr>
              <w:t>aller.</w:t>
            </w:r>
          </w:p>
          <w:p w:rsidR="00733569" w:rsidRPr="003E5393" w:rsidRDefault="00733569" w:rsidP="00B420B6">
            <w:pPr>
              <w:numPr>
                <w:ilvl w:val="0"/>
                <w:numId w:val="29"/>
              </w:numPr>
              <w:shd w:val="clear" w:color="auto" w:fill="FFFFFF"/>
              <w:autoSpaceDE w:val="0"/>
              <w:autoSpaceDN w:val="0"/>
              <w:adjustRightInd w:val="0"/>
              <w:spacing w:after="0" w:line="240" w:lineRule="auto"/>
              <w:jc w:val="both"/>
              <w:rPr>
                <w:rFonts w:ascii="Arial Narrow" w:hAnsi="Arial Narrow" w:cs="Arial Narrow"/>
                <w:sz w:val="24"/>
                <w:szCs w:val="24"/>
              </w:rPr>
            </w:pPr>
            <w:r w:rsidRPr="003E5393">
              <w:rPr>
                <w:rFonts w:ascii="Arial Narrow" w:hAnsi="Arial Narrow" w:cs="Arial Narrow"/>
                <w:sz w:val="24"/>
                <w:szCs w:val="24"/>
              </w:rPr>
              <w:t>Se hace un cruce de información entre las dudas y lo percibido por el acompañante y se hace un</w:t>
            </w:r>
            <w:r>
              <w:rPr>
                <w:rFonts w:ascii="Arial Narrow" w:hAnsi="Arial Narrow" w:cs="Arial Narrow"/>
                <w:sz w:val="24"/>
                <w:szCs w:val="24"/>
              </w:rPr>
              <w:t>a</w:t>
            </w:r>
            <w:r w:rsidRPr="003E5393">
              <w:rPr>
                <w:rFonts w:ascii="Arial Narrow" w:hAnsi="Arial Narrow" w:cs="Arial Narrow"/>
                <w:sz w:val="24"/>
                <w:szCs w:val="24"/>
              </w:rPr>
              <w:t xml:space="preserve"> retroalimentación al docente sobre los resultados del monitoreo. </w:t>
            </w:r>
          </w:p>
          <w:p w:rsidR="00733569" w:rsidRPr="003E5393" w:rsidRDefault="00733569" w:rsidP="00B420B6">
            <w:pPr>
              <w:keepNext/>
              <w:numPr>
                <w:ilvl w:val="0"/>
                <w:numId w:val="29"/>
              </w:numPr>
              <w:shd w:val="clear" w:color="auto" w:fill="FFFFFF"/>
              <w:autoSpaceDE w:val="0"/>
              <w:autoSpaceDN w:val="0"/>
              <w:adjustRightInd w:val="0"/>
              <w:spacing w:after="0" w:line="240" w:lineRule="auto"/>
              <w:jc w:val="both"/>
              <w:rPr>
                <w:rFonts w:ascii="Arial Narrow" w:hAnsi="Arial Narrow" w:cs="Arial Narrow"/>
              </w:rPr>
            </w:pPr>
            <w:r w:rsidRPr="003E5393">
              <w:rPr>
                <w:rFonts w:ascii="Arial Narrow" w:hAnsi="Arial Narrow" w:cs="Arial Narrow"/>
                <w:sz w:val="24"/>
                <w:szCs w:val="24"/>
              </w:rPr>
              <w:t xml:space="preserve">Finalmente, los docentes aplican los consejos y capacitaciones en </w:t>
            </w:r>
            <w:r>
              <w:rPr>
                <w:rFonts w:ascii="Arial Narrow" w:hAnsi="Arial Narrow" w:cs="Arial Narrow"/>
                <w:sz w:val="24"/>
                <w:szCs w:val="24"/>
              </w:rPr>
              <w:t>la enseñanza de técnica en los C</w:t>
            </w:r>
            <w:r w:rsidRPr="003E5393">
              <w:rPr>
                <w:rFonts w:ascii="Arial Narrow" w:hAnsi="Arial Narrow" w:cs="Arial Narrow"/>
                <w:sz w:val="24"/>
                <w:szCs w:val="24"/>
              </w:rPr>
              <w:t>entros educativos.</w:t>
            </w:r>
            <w:r w:rsidRPr="003E5393">
              <w:rPr>
                <w:rFonts w:ascii="Arial Narrow" w:hAnsi="Arial Narrow" w:cs="Arial Narrow"/>
              </w:rPr>
              <w:t xml:space="preserve">     </w:t>
            </w:r>
          </w:p>
        </w:tc>
      </w:tr>
    </w:tbl>
    <w:p w:rsidR="00733569" w:rsidRPr="00733569" w:rsidRDefault="00733569" w:rsidP="00733569">
      <w:pPr>
        <w:pStyle w:val="Caption"/>
        <w:jc w:val="center"/>
        <w:rPr>
          <w:rFonts w:asciiTheme="majorHAnsi" w:hAnsiTheme="majorHAnsi"/>
          <w:sz w:val="16"/>
          <w:szCs w:val="16"/>
        </w:rPr>
      </w:pPr>
      <w:bookmarkStart w:id="301" w:name="_Toc266031730"/>
      <w:r w:rsidRPr="00733569">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44</w:t>
      </w:r>
      <w:r w:rsidR="00C74554">
        <w:rPr>
          <w:rFonts w:asciiTheme="majorHAnsi" w:hAnsiTheme="majorHAnsi"/>
          <w:sz w:val="16"/>
          <w:szCs w:val="16"/>
        </w:rPr>
        <w:fldChar w:fldCharType="end"/>
      </w:r>
      <w:r w:rsidRPr="00733569">
        <w:rPr>
          <w:rFonts w:asciiTheme="majorHAnsi" w:hAnsiTheme="majorHAnsi"/>
          <w:sz w:val="16"/>
          <w:szCs w:val="16"/>
        </w:rPr>
        <w:t>.-  Definición de Proceso "Acompañamiento de Educación Técnica”</w:t>
      </w:r>
      <w:bookmarkEnd w:id="301"/>
      <w:r w:rsidRPr="00733569">
        <w:rPr>
          <w:rFonts w:asciiTheme="majorHAnsi" w:hAnsiTheme="majorHAnsi"/>
          <w:sz w:val="16"/>
          <w:szCs w:val="16"/>
        </w:rPr>
        <w:t xml:space="preserve"> </w:t>
      </w:r>
    </w:p>
    <w:p w:rsidR="00733569" w:rsidRPr="00733569" w:rsidRDefault="00733569" w:rsidP="00733569">
      <w:pPr>
        <w:pStyle w:val="Caption"/>
        <w:jc w:val="center"/>
        <w:rPr>
          <w:rFonts w:asciiTheme="majorHAnsi" w:hAnsiTheme="majorHAnsi"/>
          <w:sz w:val="16"/>
          <w:szCs w:val="16"/>
        </w:rPr>
      </w:pPr>
      <w:r w:rsidRPr="00733569">
        <w:rPr>
          <w:rFonts w:asciiTheme="majorHAnsi" w:hAnsiTheme="majorHAnsi"/>
          <w:sz w:val="16"/>
          <w:szCs w:val="16"/>
        </w:rPr>
        <w:t>Fuente: Elaboración propia</w:t>
      </w:r>
    </w:p>
    <w:p w:rsidR="008900E3" w:rsidRDefault="008900E3" w:rsidP="003A5985">
      <w:pPr>
        <w:rPr>
          <w:rFonts w:eastAsia="Calibri" w:cs="Times New Roman"/>
          <w:b/>
          <w:bCs/>
          <w:sz w:val="16"/>
          <w:szCs w:val="16"/>
          <w:lang w:val="es-PE" w:eastAsia="es-ES" w:bidi="ar-SA"/>
        </w:rPr>
      </w:pPr>
    </w:p>
    <w:p w:rsidR="00733569" w:rsidRDefault="00733569" w:rsidP="003A5985">
      <w:pPr>
        <w:rPr>
          <w:rFonts w:eastAsia="Calibri" w:cs="Times New Roman"/>
          <w:b/>
          <w:bCs/>
          <w:sz w:val="16"/>
          <w:szCs w:val="16"/>
          <w:lang w:val="es-PE" w:eastAsia="es-ES" w:bidi="ar-SA"/>
        </w:rPr>
      </w:pPr>
    </w:p>
    <w:p w:rsidR="00733569" w:rsidRDefault="00733569" w:rsidP="00733569">
      <w:pPr>
        <w:pStyle w:val="Caption"/>
        <w:keepNext/>
        <w:jc w:val="center"/>
      </w:pPr>
      <w:r>
        <w:rPr>
          <w:b w:val="0"/>
          <w:bCs w:val="0"/>
          <w:noProof/>
          <w:lang w:val="es-ES"/>
        </w:rPr>
        <w:drawing>
          <wp:inline distT="0" distB="0" distL="0" distR="0">
            <wp:extent cx="5572125" cy="571500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cstate="print"/>
                    <a:srcRect b="8403"/>
                    <a:stretch>
                      <a:fillRect/>
                    </a:stretch>
                  </pic:blipFill>
                  <pic:spPr bwMode="auto">
                    <a:xfrm>
                      <a:off x="0" y="0"/>
                      <a:ext cx="5572125" cy="5715000"/>
                    </a:xfrm>
                    <a:prstGeom prst="rect">
                      <a:avLst/>
                    </a:prstGeom>
                    <a:noFill/>
                    <a:ln w="9525">
                      <a:noFill/>
                      <a:miter lim="800000"/>
                      <a:headEnd/>
                      <a:tailEnd/>
                    </a:ln>
                  </pic:spPr>
                </pic:pic>
              </a:graphicData>
            </a:graphic>
          </wp:inline>
        </w:drawing>
      </w:r>
    </w:p>
    <w:p w:rsidR="00733569" w:rsidRPr="00733569" w:rsidRDefault="00733569" w:rsidP="00733569">
      <w:pPr>
        <w:pStyle w:val="Caption"/>
        <w:ind w:left="708" w:hanging="708"/>
        <w:jc w:val="center"/>
        <w:rPr>
          <w:rFonts w:asciiTheme="majorHAnsi" w:hAnsiTheme="majorHAnsi"/>
          <w:sz w:val="16"/>
          <w:szCs w:val="16"/>
        </w:rPr>
      </w:pPr>
      <w:bookmarkStart w:id="302" w:name="_Toc266031553"/>
      <w:r w:rsidRPr="00733569">
        <w:rPr>
          <w:rFonts w:asciiTheme="majorHAnsi" w:hAnsiTheme="majorHAnsi"/>
          <w:sz w:val="16"/>
          <w:szCs w:val="16"/>
        </w:rPr>
        <w:t xml:space="preserve">Ilustración </w:t>
      </w:r>
      <w:r w:rsidR="00934198" w:rsidRPr="00733569">
        <w:rPr>
          <w:rFonts w:asciiTheme="majorHAnsi" w:hAnsiTheme="majorHAnsi"/>
          <w:sz w:val="16"/>
          <w:szCs w:val="16"/>
        </w:rPr>
        <w:fldChar w:fldCharType="begin"/>
      </w:r>
      <w:r w:rsidRPr="00733569">
        <w:rPr>
          <w:rFonts w:asciiTheme="majorHAnsi" w:hAnsiTheme="majorHAnsi"/>
          <w:sz w:val="16"/>
          <w:szCs w:val="16"/>
        </w:rPr>
        <w:instrText xml:space="preserve"> SEQ Ilustración \* ARABIC </w:instrText>
      </w:r>
      <w:r w:rsidR="00934198" w:rsidRPr="00733569">
        <w:rPr>
          <w:rFonts w:asciiTheme="majorHAnsi" w:hAnsiTheme="majorHAnsi"/>
          <w:sz w:val="16"/>
          <w:szCs w:val="16"/>
        </w:rPr>
        <w:fldChar w:fldCharType="separate"/>
      </w:r>
      <w:r w:rsidR="00EB772F">
        <w:rPr>
          <w:rFonts w:asciiTheme="majorHAnsi" w:hAnsiTheme="majorHAnsi"/>
          <w:noProof/>
          <w:sz w:val="16"/>
          <w:szCs w:val="16"/>
        </w:rPr>
        <w:t>25</w:t>
      </w:r>
      <w:r w:rsidR="00934198" w:rsidRPr="00733569">
        <w:rPr>
          <w:rFonts w:asciiTheme="majorHAnsi" w:hAnsiTheme="majorHAnsi"/>
          <w:sz w:val="16"/>
          <w:szCs w:val="16"/>
        </w:rPr>
        <w:fldChar w:fldCharType="end"/>
      </w:r>
      <w:r w:rsidRPr="00733569">
        <w:rPr>
          <w:rFonts w:asciiTheme="majorHAnsi" w:hAnsiTheme="majorHAnsi"/>
          <w:sz w:val="16"/>
          <w:szCs w:val="16"/>
        </w:rPr>
        <w:t xml:space="preserve"> .-  Diagrama de Proceso "Acompañamiento de Educación Técnica”</w:t>
      </w:r>
      <w:bookmarkEnd w:id="302"/>
      <w:r w:rsidRPr="00733569">
        <w:rPr>
          <w:rFonts w:asciiTheme="majorHAnsi" w:hAnsiTheme="majorHAnsi"/>
          <w:sz w:val="16"/>
          <w:szCs w:val="16"/>
        </w:rPr>
        <w:t xml:space="preserve">  </w:t>
      </w:r>
    </w:p>
    <w:p w:rsidR="00733569" w:rsidRPr="00733569" w:rsidRDefault="00733569" w:rsidP="00733569">
      <w:pPr>
        <w:pStyle w:val="Caption"/>
        <w:jc w:val="center"/>
        <w:rPr>
          <w:rFonts w:asciiTheme="majorHAnsi" w:hAnsiTheme="majorHAnsi"/>
          <w:sz w:val="16"/>
          <w:szCs w:val="16"/>
        </w:rPr>
      </w:pPr>
      <w:r w:rsidRPr="00733569">
        <w:rPr>
          <w:rFonts w:asciiTheme="majorHAnsi" w:hAnsiTheme="majorHAnsi"/>
          <w:sz w:val="16"/>
          <w:szCs w:val="16"/>
        </w:rPr>
        <w:t>Fuente:    Elaboración propia</w:t>
      </w:r>
    </w:p>
    <w:p w:rsidR="00733569" w:rsidRDefault="00733569" w:rsidP="003A5985">
      <w:pPr>
        <w:rPr>
          <w:rFonts w:eastAsia="Calibri" w:cs="Times New Roman"/>
          <w:b/>
          <w:bCs/>
          <w:sz w:val="16"/>
          <w:szCs w:val="16"/>
          <w:lang w:val="es-PE" w:eastAsia="es-ES" w:bidi="ar-SA"/>
        </w:rPr>
      </w:pPr>
    </w:p>
    <w:p w:rsidR="00733569" w:rsidRDefault="00733569" w:rsidP="003A5985">
      <w:pPr>
        <w:rPr>
          <w:rFonts w:eastAsia="Calibri" w:cs="Times New Roman"/>
          <w:b/>
          <w:bCs/>
          <w:sz w:val="16"/>
          <w:szCs w:val="16"/>
          <w:lang w:val="es-PE" w:eastAsia="es-ES" w:bidi="ar-SA"/>
        </w:rPr>
        <w:sectPr w:rsidR="00733569" w:rsidSect="008900E3">
          <w:footerReference w:type="default" r:id="rId84"/>
          <w:pgSz w:w="11907" w:h="16839" w:code="9"/>
          <w:pgMar w:top="1417" w:right="1701" w:bottom="1417" w:left="1701" w:header="708" w:footer="708" w:gutter="0"/>
          <w:cols w:space="708"/>
          <w:docGrid w:linePitch="360"/>
        </w:sectPr>
      </w:pPr>
    </w:p>
    <w:tbl>
      <w:tblPr>
        <w:tblW w:w="14389" w:type="dxa"/>
        <w:tblInd w:w="-106" w:type="dxa"/>
        <w:tblBorders>
          <w:top w:val="single" w:sz="8" w:space="0" w:color="404040"/>
          <w:left w:val="single" w:sz="8" w:space="0" w:color="404040"/>
          <w:bottom w:val="single" w:sz="8" w:space="0" w:color="404040"/>
          <w:right w:val="single" w:sz="8" w:space="0" w:color="404040"/>
          <w:insideH w:val="single" w:sz="8" w:space="0" w:color="404040"/>
        </w:tblBorders>
        <w:tblLayout w:type="fixed"/>
        <w:tblLook w:val="00A0"/>
      </w:tblPr>
      <w:tblGrid>
        <w:gridCol w:w="567"/>
        <w:gridCol w:w="1230"/>
        <w:gridCol w:w="2066"/>
        <w:gridCol w:w="1564"/>
        <w:gridCol w:w="4993"/>
        <w:gridCol w:w="1560"/>
        <w:gridCol w:w="1134"/>
        <w:gridCol w:w="1275"/>
      </w:tblGrid>
      <w:tr w:rsidR="003A2FAB" w:rsidRPr="003E5393" w:rsidTr="003A2FAB">
        <w:trPr>
          <w:trHeight w:val="495"/>
        </w:trPr>
        <w:tc>
          <w:tcPr>
            <w:tcW w:w="567" w:type="dxa"/>
            <w:tcBorders>
              <w:right w:val="nil"/>
            </w:tcBorders>
            <w:shd w:val="clear" w:color="auto" w:fill="000000"/>
          </w:tcPr>
          <w:p w:rsidR="003A2FAB" w:rsidRPr="003E5393" w:rsidRDefault="003A2FAB" w:rsidP="003A2FAB">
            <w:pPr>
              <w:spacing w:after="0" w:line="240" w:lineRule="auto"/>
              <w:jc w:val="center"/>
              <w:rPr>
                <w:rFonts w:ascii="Arial Narrow" w:hAnsi="Arial Narrow" w:cs="Arial Narrow"/>
                <w:b/>
                <w:bCs/>
                <w:color w:val="FFFFFF"/>
                <w:sz w:val="20"/>
                <w:szCs w:val="20"/>
                <w:lang w:val="es-PE" w:eastAsia="es-PE"/>
              </w:rPr>
            </w:pPr>
            <w:r w:rsidRPr="003E5393">
              <w:rPr>
                <w:rFonts w:ascii="Arial Narrow" w:hAnsi="Arial Narrow" w:cs="Arial Narrow"/>
                <w:color w:val="FFFFFF"/>
                <w:sz w:val="20"/>
                <w:szCs w:val="20"/>
                <w:lang w:val="es-PE" w:eastAsia="es-PE"/>
              </w:rPr>
              <w:t>N°</w:t>
            </w:r>
          </w:p>
        </w:tc>
        <w:tc>
          <w:tcPr>
            <w:tcW w:w="1230" w:type="dxa"/>
            <w:tcBorders>
              <w:left w:val="nil"/>
              <w:right w:val="nil"/>
            </w:tcBorders>
            <w:shd w:val="clear" w:color="auto" w:fill="000000"/>
          </w:tcPr>
          <w:p w:rsidR="003A2FAB" w:rsidRPr="003E5393" w:rsidRDefault="003A2FAB" w:rsidP="003A2FAB">
            <w:pPr>
              <w:spacing w:after="0" w:line="240" w:lineRule="auto"/>
              <w:jc w:val="center"/>
              <w:rPr>
                <w:rFonts w:ascii="Arial Narrow" w:hAnsi="Arial Narrow" w:cs="Arial Narrow"/>
                <w:b/>
                <w:bCs/>
                <w:color w:val="FFFFFF"/>
                <w:sz w:val="20"/>
                <w:szCs w:val="20"/>
                <w:lang w:val="es-PE" w:eastAsia="es-PE"/>
              </w:rPr>
            </w:pPr>
            <w:r w:rsidRPr="003E5393">
              <w:rPr>
                <w:rFonts w:ascii="Arial Narrow" w:hAnsi="Arial Narrow" w:cs="Arial Narrow"/>
                <w:color w:val="FFFFFF"/>
                <w:sz w:val="20"/>
                <w:szCs w:val="20"/>
                <w:lang w:val="es-PE" w:eastAsia="es-PE"/>
              </w:rPr>
              <w:t>ENTRADA</w:t>
            </w:r>
          </w:p>
        </w:tc>
        <w:tc>
          <w:tcPr>
            <w:tcW w:w="2066" w:type="dxa"/>
            <w:tcBorders>
              <w:left w:val="nil"/>
              <w:right w:val="nil"/>
            </w:tcBorders>
            <w:shd w:val="clear" w:color="auto" w:fill="000000"/>
          </w:tcPr>
          <w:p w:rsidR="003A2FAB" w:rsidRPr="003E5393" w:rsidRDefault="003A2FAB" w:rsidP="003A2FAB">
            <w:pPr>
              <w:spacing w:after="0" w:line="240" w:lineRule="auto"/>
              <w:jc w:val="center"/>
              <w:rPr>
                <w:rFonts w:ascii="Arial Narrow" w:hAnsi="Arial Narrow" w:cs="Arial Narrow"/>
                <w:b/>
                <w:bCs/>
                <w:color w:val="FFFFFF"/>
                <w:sz w:val="20"/>
                <w:szCs w:val="20"/>
                <w:lang w:val="es-PE" w:eastAsia="es-PE"/>
              </w:rPr>
            </w:pPr>
            <w:r w:rsidRPr="003E5393">
              <w:rPr>
                <w:rFonts w:ascii="Arial Narrow" w:hAnsi="Arial Narrow" w:cs="Arial Narrow"/>
                <w:color w:val="FFFFFF"/>
                <w:sz w:val="20"/>
                <w:szCs w:val="20"/>
                <w:lang w:val="es-PE" w:eastAsia="es-PE"/>
              </w:rPr>
              <w:t>ACTIVIDAD</w:t>
            </w:r>
          </w:p>
        </w:tc>
        <w:tc>
          <w:tcPr>
            <w:tcW w:w="1564" w:type="dxa"/>
            <w:tcBorders>
              <w:left w:val="nil"/>
              <w:right w:val="nil"/>
            </w:tcBorders>
            <w:shd w:val="clear" w:color="auto" w:fill="000000"/>
          </w:tcPr>
          <w:p w:rsidR="003A2FAB" w:rsidRPr="003E5393" w:rsidRDefault="003A2FAB" w:rsidP="003A2FAB">
            <w:pPr>
              <w:spacing w:after="0" w:line="240" w:lineRule="auto"/>
              <w:jc w:val="center"/>
              <w:rPr>
                <w:rFonts w:ascii="Arial Narrow" w:hAnsi="Arial Narrow" w:cs="Arial Narrow"/>
                <w:b/>
                <w:bCs/>
                <w:color w:val="FFFFFF"/>
                <w:sz w:val="20"/>
                <w:szCs w:val="20"/>
                <w:lang w:val="es-PE" w:eastAsia="es-PE"/>
              </w:rPr>
            </w:pPr>
            <w:r w:rsidRPr="003E5393">
              <w:rPr>
                <w:rFonts w:ascii="Arial Narrow" w:hAnsi="Arial Narrow" w:cs="Arial Narrow"/>
                <w:color w:val="FFFFFF"/>
                <w:sz w:val="20"/>
                <w:szCs w:val="20"/>
                <w:lang w:val="es-PE" w:eastAsia="es-PE"/>
              </w:rPr>
              <w:t>SALIDA</w:t>
            </w:r>
          </w:p>
        </w:tc>
        <w:tc>
          <w:tcPr>
            <w:tcW w:w="4993" w:type="dxa"/>
            <w:tcBorders>
              <w:left w:val="nil"/>
              <w:right w:val="nil"/>
            </w:tcBorders>
            <w:shd w:val="clear" w:color="auto" w:fill="000000"/>
          </w:tcPr>
          <w:p w:rsidR="003A2FAB" w:rsidRPr="003E5393" w:rsidRDefault="003A2FAB" w:rsidP="003A2FAB">
            <w:pPr>
              <w:spacing w:after="0" w:line="240" w:lineRule="auto"/>
              <w:jc w:val="center"/>
              <w:rPr>
                <w:rFonts w:ascii="Arial Narrow" w:hAnsi="Arial Narrow" w:cs="Arial Narrow"/>
                <w:b/>
                <w:bCs/>
                <w:color w:val="FFFFFF"/>
                <w:sz w:val="20"/>
                <w:szCs w:val="20"/>
                <w:lang w:val="es-PE" w:eastAsia="es-PE"/>
              </w:rPr>
            </w:pPr>
            <w:r w:rsidRPr="003E5393">
              <w:rPr>
                <w:rFonts w:ascii="Arial Narrow" w:hAnsi="Arial Narrow" w:cs="Arial Narrow"/>
                <w:color w:val="FFFFFF"/>
                <w:sz w:val="20"/>
                <w:szCs w:val="20"/>
                <w:lang w:val="es-PE" w:eastAsia="es-PE"/>
              </w:rPr>
              <w:t>DESCRIPCIÓN</w:t>
            </w:r>
          </w:p>
        </w:tc>
        <w:tc>
          <w:tcPr>
            <w:tcW w:w="1560" w:type="dxa"/>
            <w:tcBorders>
              <w:left w:val="nil"/>
              <w:right w:val="nil"/>
            </w:tcBorders>
            <w:shd w:val="clear" w:color="auto" w:fill="000000"/>
          </w:tcPr>
          <w:p w:rsidR="003A2FAB" w:rsidRPr="003E5393" w:rsidRDefault="003A2FAB" w:rsidP="003A2FAB">
            <w:pPr>
              <w:spacing w:after="0" w:line="240" w:lineRule="auto"/>
              <w:jc w:val="center"/>
              <w:rPr>
                <w:rFonts w:ascii="Arial Narrow" w:hAnsi="Arial Narrow" w:cs="Arial Narrow"/>
                <w:b/>
                <w:bCs/>
                <w:color w:val="FFFFFF"/>
                <w:sz w:val="18"/>
                <w:szCs w:val="18"/>
                <w:lang w:val="es-PE" w:eastAsia="es-PE"/>
              </w:rPr>
            </w:pPr>
            <w:r w:rsidRPr="003E5393">
              <w:rPr>
                <w:rFonts w:ascii="Arial Narrow" w:hAnsi="Arial Narrow" w:cs="Arial Narrow"/>
                <w:color w:val="FFFFFF"/>
                <w:sz w:val="18"/>
                <w:szCs w:val="18"/>
                <w:lang w:val="es-PE" w:eastAsia="es-PE"/>
              </w:rPr>
              <w:t>RESPONSABLE</w:t>
            </w:r>
          </w:p>
        </w:tc>
        <w:tc>
          <w:tcPr>
            <w:tcW w:w="1134" w:type="dxa"/>
            <w:tcBorders>
              <w:left w:val="nil"/>
              <w:right w:val="nil"/>
            </w:tcBorders>
            <w:shd w:val="clear" w:color="auto" w:fill="000000"/>
          </w:tcPr>
          <w:p w:rsidR="003A2FAB" w:rsidRPr="003E5393" w:rsidRDefault="003A2FAB" w:rsidP="003A2FAB">
            <w:pPr>
              <w:spacing w:after="0" w:line="240" w:lineRule="auto"/>
              <w:jc w:val="center"/>
              <w:rPr>
                <w:rFonts w:ascii="Arial Narrow" w:hAnsi="Arial Narrow" w:cs="Arial Narrow"/>
                <w:b/>
                <w:bCs/>
                <w:color w:val="FFFFFF"/>
                <w:sz w:val="18"/>
                <w:szCs w:val="18"/>
                <w:lang w:val="es-PE" w:eastAsia="es-PE"/>
              </w:rPr>
            </w:pPr>
            <w:r w:rsidRPr="003E5393">
              <w:rPr>
                <w:rFonts w:ascii="Arial Narrow" w:hAnsi="Arial Narrow" w:cs="Arial Narrow"/>
                <w:color w:val="FFFFFF"/>
                <w:sz w:val="18"/>
                <w:szCs w:val="18"/>
                <w:lang w:val="es-PE" w:eastAsia="es-PE"/>
              </w:rPr>
              <w:t>TIPO ACTIVIDAD</w:t>
            </w:r>
          </w:p>
        </w:tc>
        <w:tc>
          <w:tcPr>
            <w:tcW w:w="1275" w:type="dxa"/>
            <w:tcBorders>
              <w:left w:val="nil"/>
            </w:tcBorders>
            <w:shd w:val="clear" w:color="auto" w:fill="000000"/>
          </w:tcPr>
          <w:p w:rsidR="003A2FAB" w:rsidRPr="003E5393" w:rsidRDefault="003A2FAB" w:rsidP="003A2FAB">
            <w:pPr>
              <w:spacing w:after="0" w:line="240" w:lineRule="auto"/>
              <w:jc w:val="center"/>
              <w:rPr>
                <w:rFonts w:ascii="Arial Narrow" w:hAnsi="Arial Narrow" w:cs="Arial Narrow"/>
                <w:b/>
                <w:bCs/>
                <w:color w:val="FFFFFF"/>
                <w:sz w:val="18"/>
                <w:szCs w:val="18"/>
                <w:lang w:val="es-PE" w:eastAsia="es-PE"/>
              </w:rPr>
            </w:pPr>
            <w:r w:rsidRPr="003E5393">
              <w:rPr>
                <w:rFonts w:ascii="Arial Narrow" w:hAnsi="Arial Narrow" w:cs="Arial Narrow"/>
                <w:color w:val="FFFFFF"/>
                <w:sz w:val="18"/>
                <w:szCs w:val="18"/>
                <w:lang w:val="es-PE" w:eastAsia="es-PE"/>
              </w:rPr>
              <w:t>TIEMPO</w:t>
            </w:r>
          </w:p>
        </w:tc>
      </w:tr>
      <w:tr w:rsidR="003A2FAB" w:rsidRPr="003E5393" w:rsidTr="003A2FAB">
        <w:trPr>
          <w:trHeight w:val="450"/>
        </w:trPr>
        <w:tc>
          <w:tcPr>
            <w:tcW w:w="567" w:type="dxa"/>
            <w:tcBorders>
              <w:right w:val="nil"/>
            </w:tcBorders>
            <w:shd w:val="clear" w:color="auto" w:fill="C0C0C0"/>
          </w:tcPr>
          <w:p w:rsidR="003A2FAB" w:rsidRPr="003E5393" w:rsidRDefault="003A2FAB" w:rsidP="003A2FAB">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2</w:t>
            </w:r>
          </w:p>
        </w:tc>
        <w:tc>
          <w:tcPr>
            <w:tcW w:w="1230" w:type="dxa"/>
            <w:tcBorders>
              <w:left w:val="nil"/>
              <w:right w:val="nil"/>
            </w:tcBorders>
            <w:shd w:val="clear" w:color="auto" w:fill="C0C0C0"/>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 Necesidad de asegurar la calidad de enseñanza técnica</w:t>
            </w:r>
          </w:p>
        </w:tc>
        <w:tc>
          <w:tcPr>
            <w:tcW w:w="2066" w:type="dxa"/>
            <w:tcBorders>
              <w:left w:val="nil"/>
              <w:right w:val="nil"/>
            </w:tcBorders>
            <w:shd w:val="clear" w:color="auto" w:fill="C0C0C0"/>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Distribución de centros a visitar entre equipo pedagógico</w:t>
            </w:r>
          </w:p>
        </w:tc>
        <w:tc>
          <w:tcPr>
            <w:tcW w:w="1564" w:type="dxa"/>
            <w:tcBorders>
              <w:left w:val="nil"/>
              <w:right w:val="nil"/>
            </w:tcBorders>
            <w:shd w:val="clear" w:color="auto" w:fill="C0C0C0"/>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 Listado de distribución de centros educativos a acompañar por acompañante</w:t>
            </w:r>
          </w:p>
        </w:tc>
        <w:tc>
          <w:tcPr>
            <w:tcW w:w="4993" w:type="dxa"/>
            <w:tcBorders>
              <w:left w:val="nil"/>
              <w:right w:val="nil"/>
            </w:tcBorders>
            <w:shd w:val="clear" w:color="auto" w:fill="C0C0C0"/>
          </w:tcPr>
          <w:p w:rsidR="003A2FAB" w:rsidRPr="003E5393" w:rsidRDefault="003A2FAB" w:rsidP="003A2FAB">
            <w:pPr>
              <w:spacing w:after="0" w:line="240" w:lineRule="auto"/>
              <w:jc w:val="both"/>
              <w:rPr>
                <w:rFonts w:ascii="Arial Narrow" w:hAnsi="Arial Narrow" w:cs="Arial Narrow"/>
                <w:sz w:val="16"/>
                <w:szCs w:val="16"/>
                <w:lang w:val="es-PE" w:eastAsia="es-PE"/>
              </w:rPr>
            </w:pPr>
            <w:r w:rsidRPr="003E5393">
              <w:rPr>
                <w:rFonts w:ascii="Arial Narrow" w:hAnsi="Arial Narrow" w:cs="Arial Narrow"/>
                <w:sz w:val="16"/>
                <w:szCs w:val="16"/>
                <w:lang w:val="es-PE" w:eastAsia="es-PE"/>
              </w:rPr>
              <w:t>El  Jefe de Educación Téc</w:t>
            </w:r>
            <w:r>
              <w:rPr>
                <w:rFonts w:ascii="Arial Narrow" w:hAnsi="Arial Narrow" w:cs="Arial Narrow"/>
                <w:sz w:val="16"/>
                <w:szCs w:val="16"/>
                <w:lang w:val="es-PE" w:eastAsia="es-PE"/>
              </w:rPr>
              <w:t>nica se encarga de realizar la Re</w:t>
            </w:r>
            <w:r w:rsidRPr="003E5393">
              <w:rPr>
                <w:rFonts w:ascii="Arial Narrow" w:hAnsi="Arial Narrow" w:cs="Arial Narrow"/>
                <w:sz w:val="16"/>
                <w:szCs w:val="16"/>
                <w:lang w:val="es-PE" w:eastAsia="es-PE"/>
              </w:rPr>
              <w:t>lación de centros educativos a monitorear por acompañante, e informar a los mismos de sus labores.</w:t>
            </w:r>
          </w:p>
        </w:tc>
        <w:tc>
          <w:tcPr>
            <w:tcW w:w="1560" w:type="dxa"/>
            <w:tcBorders>
              <w:left w:val="nil"/>
              <w:right w:val="nil"/>
            </w:tcBorders>
            <w:shd w:val="clear" w:color="auto" w:fill="C0C0C0"/>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Jefe de Educación Técnica</w:t>
            </w:r>
          </w:p>
        </w:tc>
        <w:tc>
          <w:tcPr>
            <w:tcW w:w="1134" w:type="dxa"/>
            <w:tcBorders>
              <w:left w:val="nil"/>
              <w:right w:val="nil"/>
            </w:tcBorders>
            <w:shd w:val="clear" w:color="auto" w:fill="C0C0C0"/>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Manual</w:t>
            </w:r>
          </w:p>
        </w:tc>
        <w:tc>
          <w:tcPr>
            <w:tcW w:w="1275" w:type="dxa"/>
            <w:tcBorders>
              <w:left w:val="nil"/>
            </w:tcBorders>
            <w:shd w:val="clear" w:color="auto" w:fill="C0C0C0"/>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2 días</w:t>
            </w:r>
          </w:p>
        </w:tc>
      </w:tr>
      <w:tr w:rsidR="003A2FAB" w:rsidRPr="003E5393" w:rsidTr="003A2FAB">
        <w:trPr>
          <w:trHeight w:val="675"/>
        </w:trPr>
        <w:tc>
          <w:tcPr>
            <w:tcW w:w="567" w:type="dxa"/>
            <w:tcBorders>
              <w:right w:val="nil"/>
            </w:tcBorders>
          </w:tcPr>
          <w:p w:rsidR="003A2FAB" w:rsidRPr="003E5393" w:rsidRDefault="003A2FAB" w:rsidP="003A2FAB">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3</w:t>
            </w:r>
          </w:p>
        </w:tc>
        <w:tc>
          <w:tcPr>
            <w:tcW w:w="1230" w:type="dxa"/>
            <w:tcBorders>
              <w:left w:val="nil"/>
              <w:right w:val="nil"/>
            </w:tcBorders>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 Listado de distribución de centros educativos a acompañar por acompañante</w:t>
            </w:r>
          </w:p>
        </w:tc>
        <w:tc>
          <w:tcPr>
            <w:tcW w:w="2066" w:type="dxa"/>
            <w:tcBorders>
              <w:left w:val="nil"/>
              <w:right w:val="nil"/>
            </w:tcBorders>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Validación de distribución de centros</w:t>
            </w:r>
          </w:p>
        </w:tc>
        <w:tc>
          <w:tcPr>
            <w:tcW w:w="1564" w:type="dxa"/>
            <w:tcBorders>
              <w:left w:val="nil"/>
              <w:right w:val="nil"/>
            </w:tcBorders>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 Listado de distribución de centros educativos a acompañar por acompañante corregido</w:t>
            </w:r>
          </w:p>
        </w:tc>
        <w:tc>
          <w:tcPr>
            <w:tcW w:w="4993" w:type="dxa"/>
            <w:tcBorders>
              <w:left w:val="nil"/>
              <w:right w:val="nil"/>
            </w:tcBorders>
          </w:tcPr>
          <w:p w:rsidR="003A2FAB" w:rsidRPr="003E5393" w:rsidRDefault="003A2FAB" w:rsidP="003A2FA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Director del Departamento de Formación analiza la L</w:t>
            </w:r>
            <w:r w:rsidRPr="003E5393">
              <w:rPr>
                <w:rFonts w:ascii="Arial Narrow" w:hAnsi="Arial Narrow" w:cs="Arial Narrow"/>
                <w:sz w:val="16"/>
                <w:szCs w:val="16"/>
                <w:lang w:val="es-PE" w:eastAsia="es-PE"/>
              </w:rPr>
              <w:t>ista de distribución y propone mejoras en caso lo crea pertinente</w:t>
            </w:r>
            <w:r>
              <w:rPr>
                <w:rFonts w:ascii="Arial Narrow" w:hAnsi="Arial Narrow" w:cs="Arial Narrow"/>
                <w:sz w:val="16"/>
                <w:szCs w:val="16"/>
                <w:lang w:val="es-PE" w:eastAsia="es-PE"/>
              </w:rPr>
              <w:t>.</w:t>
            </w:r>
          </w:p>
        </w:tc>
        <w:tc>
          <w:tcPr>
            <w:tcW w:w="1560" w:type="dxa"/>
            <w:tcBorders>
              <w:left w:val="nil"/>
              <w:right w:val="nil"/>
            </w:tcBorders>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Director del Departamento de Formación</w:t>
            </w:r>
          </w:p>
        </w:tc>
        <w:tc>
          <w:tcPr>
            <w:tcW w:w="1134" w:type="dxa"/>
            <w:tcBorders>
              <w:left w:val="nil"/>
              <w:right w:val="nil"/>
            </w:tcBorders>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Manual</w:t>
            </w:r>
          </w:p>
        </w:tc>
        <w:tc>
          <w:tcPr>
            <w:tcW w:w="1275" w:type="dxa"/>
            <w:tcBorders>
              <w:left w:val="nil"/>
            </w:tcBorders>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 xml:space="preserve">2 días </w:t>
            </w:r>
          </w:p>
        </w:tc>
      </w:tr>
      <w:tr w:rsidR="003A2FAB" w:rsidRPr="003E5393" w:rsidTr="003A2FAB">
        <w:trPr>
          <w:trHeight w:val="675"/>
        </w:trPr>
        <w:tc>
          <w:tcPr>
            <w:tcW w:w="567" w:type="dxa"/>
            <w:tcBorders>
              <w:right w:val="nil"/>
            </w:tcBorders>
            <w:shd w:val="clear" w:color="auto" w:fill="C0C0C0"/>
          </w:tcPr>
          <w:p w:rsidR="003A2FAB" w:rsidRPr="003E5393" w:rsidRDefault="003A2FAB" w:rsidP="003A2FAB">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4</w:t>
            </w:r>
          </w:p>
        </w:tc>
        <w:tc>
          <w:tcPr>
            <w:tcW w:w="1230" w:type="dxa"/>
            <w:tcBorders>
              <w:left w:val="nil"/>
              <w:right w:val="nil"/>
            </w:tcBorders>
            <w:shd w:val="clear" w:color="auto" w:fill="C0C0C0"/>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 Listado de distribución de centros educativos a acompañar por acompañante corregido</w:t>
            </w:r>
          </w:p>
        </w:tc>
        <w:tc>
          <w:tcPr>
            <w:tcW w:w="2066" w:type="dxa"/>
            <w:tcBorders>
              <w:left w:val="nil"/>
              <w:right w:val="nil"/>
            </w:tcBorders>
            <w:shd w:val="clear" w:color="auto" w:fill="C0C0C0"/>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Realizar acompañamiento</w:t>
            </w:r>
          </w:p>
        </w:tc>
        <w:tc>
          <w:tcPr>
            <w:tcW w:w="1564" w:type="dxa"/>
            <w:tcBorders>
              <w:left w:val="nil"/>
              <w:right w:val="nil"/>
            </w:tcBorders>
            <w:shd w:val="clear" w:color="auto" w:fill="C0C0C0"/>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 docentes capacitados</w:t>
            </w:r>
          </w:p>
        </w:tc>
        <w:tc>
          <w:tcPr>
            <w:tcW w:w="4993" w:type="dxa"/>
            <w:tcBorders>
              <w:left w:val="nil"/>
              <w:right w:val="nil"/>
            </w:tcBorders>
            <w:shd w:val="clear" w:color="auto" w:fill="C0C0C0"/>
          </w:tcPr>
          <w:p w:rsidR="003A2FAB" w:rsidRPr="003E5393" w:rsidRDefault="003A2FAB" w:rsidP="003A2FA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E</w:t>
            </w:r>
            <w:r w:rsidRPr="003E5393">
              <w:rPr>
                <w:rFonts w:ascii="Arial Narrow" w:hAnsi="Arial Narrow" w:cs="Arial Narrow"/>
                <w:sz w:val="16"/>
                <w:szCs w:val="16"/>
                <w:lang w:val="es-PE" w:eastAsia="es-PE"/>
              </w:rPr>
              <w:t xml:space="preserve">quipo pedagógico de técnica procede a realizar el proceso de acompañamiento a cada </w:t>
            </w:r>
            <w:r>
              <w:rPr>
                <w:rFonts w:ascii="Arial Narrow" w:hAnsi="Arial Narrow" w:cs="Arial Narrow"/>
                <w:sz w:val="16"/>
                <w:szCs w:val="16"/>
                <w:lang w:val="es-PE" w:eastAsia="es-PE"/>
              </w:rPr>
              <w:t>C</w:t>
            </w:r>
            <w:r w:rsidRPr="003E5393">
              <w:rPr>
                <w:rFonts w:ascii="Arial Narrow" w:hAnsi="Arial Narrow" w:cs="Arial Narrow"/>
                <w:sz w:val="16"/>
                <w:szCs w:val="16"/>
                <w:lang w:val="es-PE" w:eastAsia="es-PE"/>
              </w:rPr>
              <w:t>entro educativo, monitoreando a sus docentes, resolviendo dudas y brindando una retroalimentación de mejora</w:t>
            </w:r>
            <w:r>
              <w:rPr>
                <w:rFonts w:ascii="Arial Narrow" w:hAnsi="Arial Narrow" w:cs="Arial Narrow"/>
                <w:sz w:val="16"/>
                <w:szCs w:val="16"/>
                <w:lang w:val="es-PE" w:eastAsia="es-PE"/>
              </w:rPr>
              <w:t>.</w:t>
            </w:r>
          </w:p>
        </w:tc>
        <w:tc>
          <w:tcPr>
            <w:tcW w:w="1560" w:type="dxa"/>
            <w:tcBorders>
              <w:left w:val="nil"/>
              <w:right w:val="nil"/>
            </w:tcBorders>
            <w:shd w:val="clear" w:color="auto" w:fill="C0C0C0"/>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 xml:space="preserve">Equipo </w:t>
            </w:r>
            <w:r>
              <w:rPr>
                <w:rFonts w:ascii="Arial Narrow" w:hAnsi="Arial Narrow" w:cs="Arial Narrow"/>
                <w:sz w:val="16"/>
                <w:szCs w:val="16"/>
                <w:lang w:val="es-PE" w:eastAsia="es-PE"/>
              </w:rPr>
              <w:t>pedagógico</w:t>
            </w:r>
            <w:r w:rsidRPr="003E5393">
              <w:rPr>
                <w:rFonts w:ascii="Arial Narrow" w:hAnsi="Arial Narrow" w:cs="Arial Narrow"/>
                <w:sz w:val="16"/>
                <w:szCs w:val="16"/>
                <w:lang w:val="es-PE" w:eastAsia="es-PE"/>
              </w:rPr>
              <w:t xml:space="preserve"> de Técnica</w:t>
            </w:r>
          </w:p>
        </w:tc>
        <w:tc>
          <w:tcPr>
            <w:tcW w:w="1134" w:type="dxa"/>
            <w:tcBorders>
              <w:left w:val="nil"/>
              <w:right w:val="nil"/>
            </w:tcBorders>
            <w:shd w:val="clear" w:color="auto" w:fill="C0C0C0"/>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Manual</w:t>
            </w:r>
          </w:p>
        </w:tc>
        <w:tc>
          <w:tcPr>
            <w:tcW w:w="1275" w:type="dxa"/>
            <w:tcBorders>
              <w:left w:val="nil"/>
            </w:tcBorders>
            <w:shd w:val="clear" w:color="auto" w:fill="C0C0C0"/>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Duración de acompañamiento</w:t>
            </w:r>
          </w:p>
        </w:tc>
      </w:tr>
      <w:tr w:rsidR="003A2FAB" w:rsidRPr="003E5393" w:rsidTr="003A2FAB">
        <w:trPr>
          <w:trHeight w:val="900"/>
        </w:trPr>
        <w:tc>
          <w:tcPr>
            <w:tcW w:w="567" w:type="dxa"/>
            <w:tcBorders>
              <w:right w:val="nil"/>
            </w:tcBorders>
          </w:tcPr>
          <w:p w:rsidR="003A2FAB" w:rsidRPr="003E5393" w:rsidRDefault="003A2FAB" w:rsidP="003A2FAB">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4.</w:t>
            </w:r>
            <w:r w:rsidRPr="003E5393">
              <w:rPr>
                <w:rFonts w:ascii="Arial Narrow" w:hAnsi="Arial Narrow" w:cs="Arial Narrow"/>
                <w:sz w:val="16"/>
                <w:szCs w:val="16"/>
                <w:lang w:val="es-PE" w:eastAsia="es-PE"/>
              </w:rPr>
              <w:t>1</w:t>
            </w:r>
          </w:p>
        </w:tc>
        <w:tc>
          <w:tcPr>
            <w:tcW w:w="1230" w:type="dxa"/>
            <w:tcBorders>
              <w:left w:val="nil"/>
              <w:right w:val="nil"/>
            </w:tcBorders>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 Listado de distribución de centros educativos a acompañar por acompañante corregido</w:t>
            </w:r>
          </w:p>
        </w:tc>
        <w:tc>
          <w:tcPr>
            <w:tcW w:w="2066" w:type="dxa"/>
            <w:tcBorders>
              <w:left w:val="nil"/>
              <w:right w:val="nil"/>
            </w:tcBorders>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Monitoreo de docentes</w:t>
            </w:r>
          </w:p>
        </w:tc>
        <w:tc>
          <w:tcPr>
            <w:tcW w:w="1564" w:type="dxa"/>
            <w:tcBorders>
              <w:left w:val="nil"/>
              <w:right w:val="nil"/>
            </w:tcBorders>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Formato de monitoreo e Informe</w:t>
            </w:r>
          </w:p>
        </w:tc>
        <w:tc>
          <w:tcPr>
            <w:tcW w:w="4993" w:type="dxa"/>
            <w:tcBorders>
              <w:left w:val="nil"/>
              <w:right w:val="nil"/>
            </w:tcBorders>
          </w:tcPr>
          <w:p w:rsidR="003A2FAB" w:rsidRPr="003E5393" w:rsidRDefault="003A2FAB" w:rsidP="003A2FAB">
            <w:pPr>
              <w:spacing w:after="0" w:line="240" w:lineRule="auto"/>
              <w:jc w:val="both"/>
              <w:rPr>
                <w:rFonts w:ascii="Arial Narrow" w:hAnsi="Arial Narrow" w:cs="Arial Narrow"/>
                <w:sz w:val="16"/>
                <w:szCs w:val="16"/>
                <w:lang w:val="es-PE" w:eastAsia="es-PE"/>
              </w:rPr>
            </w:pPr>
            <w:r w:rsidRPr="003E5393">
              <w:rPr>
                <w:rFonts w:ascii="Arial Narrow" w:hAnsi="Arial Narrow" w:cs="Arial Narrow"/>
                <w:sz w:val="16"/>
                <w:szCs w:val="16"/>
                <w:lang w:val="es-PE" w:eastAsia="es-PE"/>
              </w:rPr>
              <w:t>El equipo pedagógico de técnica realiza el monitoreo de la enseñanza técnica en</w:t>
            </w:r>
            <w:r>
              <w:rPr>
                <w:rFonts w:ascii="Arial Narrow" w:hAnsi="Arial Narrow" w:cs="Arial Narrow"/>
                <w:sz w:val="16"/>
                <w:szCs w:val="16"/>
                <w:lang w:val="es-PE" w:eastAsia="es-PE"/>
              </w:rPr>
              <w:t xml:space="preserve"> los C</w:t>
            </w:r>
            <w:r w:rsidRPr="003E5393">
              <w:rPr>
                <w:rFonts w:ascii="Arial Narrow" w:hAnsi="Arial Narrow" w:cs="Arial Narrow"/>
                <w:sz w:val="16"/>
                <w:szCs w:val="16"/>
                <w:lang w:val="es-PE" w:eastAsia="es-PE"/>
              </w:rPr>
              <w:t>entros educativos y recogen datos de cómo se realiza la gestión</w:t>
            </w:r>
            <w:r>
              <w:rPr>
                <w:rFonts w:ascii="Arial Narrow" w:hAnsi="Arial Narrow" w:cs="Arial Narrow"/>
                <w:sz w:val="16"/>
                <w:szCs w:val="16"/>
                <w:lang w:val="es-PE" w:eastAsia="es-PE"/>
              </w:rPr>
              <w:t>, luego de ello proceden a realizar el Documento de formato de monitoreo e Informe</w:t>
            </w:r>
            <w:r w:rsidRPr="003E5393">
              <w:rPr>
                <w:rFonts w:ascii="Arial Narrow" w:hAnsi="Arial Narrow" w:cs="Arial Narrow"/>
                <w:sz w:val="16"/>
                <w:szCs w:val="16"/>
                <w:lang w:val="es-PE" w:eastAsia="es-PE"/>
              </w:rPr>
              <w:t>.</w:t>
            </w:r>
          </w:p>
        </w:tc>
        <w:tc>
          <w:tcPr>
            <w:tcW w:w="1560" w:type="dxa"/>
            <w:tcBorders>
              <w:left w:val="nil"/>
              <w:right w:val="nil"/>
            </w:tcBorders>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 xml:space="preserve">Equipo </w:t>
            </w:r>
            <w:r>
              <w:rPr>
                <w:rFonts w:ascii="Arial Narrow" w:hAnsi="Arial Narrow" w:cs="Arial Narrow"/>
                <w:sz w:val="16"/>
                <w:szCs w:val="16"/>
                <w:lang w:val="es-PE" w:eastAsia="es-PE"/>
              </w:rPr>
              <w:t>pedagógico</w:t>
            </w:r>
            <w:r w:rsidRPr="003E5393">
              <w:rPr>
                <w:rFonts w:ascii="Arial Narrow" w:hAnsi="Arial Narrow" w:cs="Arial Narrow"/>
                <w:sz w:val="16"/>
                <w:szCs w:val="16"/>
                <w:lang w:val="es-PE" w:eastAsia="es-PE"/>
              </w:rPr>
              <w:t xml:space="preserve"> de Técnica</w:t>
            </w:r>
          </w:p>
        </w:tc>
        <w:tc>
          <w:tcPr>
            <w:tcW w:w="1134" w:type="dxa"/>
            <w:tcBorders>
              <w:left w:val="nil"/>
              <w:right w:val="nil"/>
            </w:tcBorders>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Manual</w:t>
            </w:r>
          </w:p>
        </w:tc>
        <w:tc>
          <w:tcPr>
            <w:tcW w:w="1275" w:type="dxa"/>
            <w:tcBorders>
              <w:left w:val="nil"/>
            </w:tcBorders>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2 horas</w:t>
            </w:r>
          </w:p>
        </w:tc>
      </w:tr>
      <w:tr w:rsidR="003A2FAB" w:rsidRPr="003E5393" w:rsidTr="003A2FAB">
        <w:trPr>
          <w:trHeight w:val="900"/>
        </w:trPr>
        <w:tc>
          <w:tcPr>
            <w:tcW w:w="567" w:type="dxa"/>
            <w:tcBorders>
              <w:right w:val="nil"/>
            </w:tcBorders>
            <w:shd w:val="clear" w:color="auto" w:fill="C0C0C0"/>
          </w:tcPr>
          <w:p w:rsidR="003A2FAB" w:rsidRPr="003E5393" w:rsidRDefault="003A2FAB" w:rsidP="003A2FAB">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4</w:t>
            </w:r>
            <w:r w:rsidRPr="003E5393">
              <w:rPr>
                <w:rFonts w:ascii="Arial Narrow" w:hAnsi="Arial Narrow" w:cs="Arial Narrow"/>
                <w:sz w:val="16"/>
                <w:szCs w:val="16"/>
                <w:lang w:val="es-PE" w:eastAsia="es-PE"/>
              </w:rPr>
              <w:t>.2</w:t>
            </w:r>
          </w:p>
        </w:tc>
        <w:tc>
          <w:tcPr>
            <w:tcW w:w="1230" w:type="dxa"/>
            <w:tcBorders>
              <w:left w:val="nil"/>
              <w:right w:val="nil"/>
            </w:tcBorders>
            <w:shd w:val="clear" w:color="auto" w:fill="C0C0C0"/>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Formato de monitoreo e Informe</w:t>
            </w:r>
          </w:p>
        </w:tc>
        <w:tc>
          <w:tcPr>
            <w:tcW w:w="2066" w:type="dxa"/>
            <w:tcBorders>
              <w:left w:val="nil"/>
              <w:right w:val="nil"/>
            </w:tcBorders>
            <w:shd w:val="clear" w:color="auto" w:fill="C0C0C0"/>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Recojo de dudas y consultas</w:t>
            </w:r>
          </w:p>
        </w:tc>
        <w:tc>
          <w:tcPr>
            <w:tcW w:w="1564" w:type="dxa"/>
            <w:tcBorders>
              <w:left w:val="nil"/>
              <w:right w:val="nil"/>
            </w:tcBorders>
            <w:shd w:val="clear" w:color="auto" w:fill="C0C0C0"/>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 Listado  de dudas y consultas</w:t>
            </w:r>
          </w:p>
          <w:p w:rsidR="003A2FAB" w:rsidRPr="003E5393" w:rsidRDefault="003A2FAB" w:rsidP="003A2FAB">
            <w:pPr>
              <w:spacing w:after="0" w:line="240" w:lineRule="auto"/>
              <w:rPr>
                <w:rFonts w:ascii="Arial Narrow" w:hAnsi="Arial Narrow" w:cs="Arial Narrow"/>
                <w:sz w:val="16"/>
                <w:szCs w:val="16"/>
                <w:lang w:val="es-PE" w:eastAsia="es-PE"/>
              </w:rPr>
            </w:pPr>
          </w:p>
        </w:tc>
        <w:tc>
          <w:tcPr>
            <w:tcW w:w="4993" w:type="dxa"/>
            <w:tcBorders>
              <w:left w:val="nil"/>
              <w:right w:val="nil"/>
            </w:tcBorders>
            <w:shd w:val="clear" w:color="auto" w:fill="C0C0C0"/>
          </w:tcPr>
          <w:p w:rsidR="003A2FAB" w:rsidRPr="003E5393" w:rsidRDefault="003A2FAB" w:rsidP="003A2FAB">
            <w:pPr>
              <w:spacing w:after="0" w:line="240" w:lineRule="auto"/>
              <w:jc w:val="both"/>
              <w:rPr>
                <w:rFonts w:ascii="Arial Narrow" w:hAnsi="Arial Narrow" w:cs="Arial Narrow"/>
                <w:sz w:val="16"/>
                <w:szCs w:val="16"/>
                <w:lang w:val="es-PE" w:eastAsia="es-PE"/>
              </w:rPr>
            </w:pPr>
            <w:r w:rsidRPr="003E5393">
              <w:rPr>
                <w:rFonts w:ascii="Arial Narrow" w:hAnsi="Arial Narrow" w:cs="Arial Narrow"/>
                <w:sz w:val="16"/>
                <w:szCs w:val="16"/>
                <w:lang w:val="es-PE" w:eastAsia="es-PE"/>
              </w:rPr>
              <w:t xml:space="preserve">El equipo pedagógico de técnica recoge las </w:t>
            </w:r>
            <w:r>
              <w:rPr>
                <w:rFonts w:ascii="Arial Narrow" w:hAnsi="Arial Narrow" w:cs="Arial Narrow"/>
                <w:sz w:val="16"/>
                <w:szCs w:val="16"/>
                <w:lang w:val="es-PE" w:eastAsia="es-PE"/>
              </w:rPr>
              <w:t>dudas sobre pedagogía</w:t>
            </w:r>
            <w:r w:rsidRPr="003E5393">
              <w:rPr>
                <w:rFonts w:ascii="Arial Narrow" w:hAnsi="Arial Narrow" w:cs="Arial Narrow"/>
                <w:sz w:val="16"/>
                <w:szCs w:val="16"/>
                <w:lang w:val="es-PE" w:eastAsia="es-PE"/>
              </w:rPr>
              <w:t xml:space="preserve"> y requerimientos urgentes</w:t>
            </w:r>
            <w:r>
              <w:rPr>
                <w:rFonts w:ascii="Arial Narrow" w:hAnsi="Arial Narrow" w:cs="Arial Narrow"/>
                <w:sz w:val="16"/>
                <w:szCs w:val="16"/>
                <w:lang w:val="es-PE" w:eastAsia="es-PE"/>
              </w:rPr>
              <w:t>,</w:t>
            </w:r>
            <w:r w:rsidRPr="003E5393">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 xml:space="preserve">provenientes del proceso gestión pedagógica del Proyecto de PIAE F Y A  34. Luego de ello y de acuerdo a lo observado en su formato de monitoreo e informe, elabora una Lista de dudas y consultas. Los requerimientos urgentes detectados son enviados a la actividad Elaboración del listado de necesidades de maquinas del proceso Inventariado de Talleres de Educación Técnica. </w:t>
            </w:r>
          </w:p>
        </w:tc>
        <w:tc>
          <w:tcPr>
            <w:tcW w:w="1560" w:type="dxa"/>
            <w:tcBorders>
              <w:left w:val="nil"/>
              <w:right w:val="nil"/>
            </w:tcBorders>
            <w:shd w:val="clear" w:color="auto" w:fill="C0C0C0"/>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 xml:space="preserve">Equipo </w:t>
            </w:r>
            <w:r>
              <w:rPr>
                <w:rFonts w:ascii="Arial Narrow" w:hAnsi="Arial Narrow" w:cs="Arial Narrow"/>
                <w:sz w:val="16"/>
                <w:szCs w:val="16"/>
                <w:lang w:val="es-PE" w:eastAsia="es-PE"/>
              </w:rPr>
              <w:t>pedagógico</w:t>
            </w:r>
            <w:r w:rsidRPr="003E5393">
              <w:rPr>
                <w:rFonts w:ascii="Arial Narrow" w:hAnsi="Arial Narrow" w:cs="Arial Narrow"/>
                <w:sz w:val="16"/>
                <w:szCs w:val="16"/>
                <w:lang w:val="es-PE" w:eastAsia="es-PE"/>
              </w:rPr>
              <w:t xml:space="preserve"> de Técnica</w:t>
            </w:r>
          </w:p>
        </w:tc>
        <w:tc>
          <w:tcPr>
            <w:tcW w:w="1134" w:type="dxa"/>
            <w:tcBorders>
              <w:left w:val="nil"/>
              <w:right w:val="nil"/>
            </w:tcBorders>
            <w:shd w:val="clear" w:color="auto" w:fill="C0C0C0"/>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Manual</w:t>
            </w:r>
          </w:p>
        </w:tc>
        <w:tc>
          <w:tcPr>
            <w:tcW w:w="1275" w:type="dxa"/>
            <w:tcBorders>
              <w:left w:val="nil"/>
            </w:tcBorders>
            <w:shd w:val="clear" w:color="auto" w:fill="C0C0C0"/>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15 minutos</w:t>
            </w:r>
          </w:p>
        </w:tc>
      </w:tr>
      <w:tr w:rsidR="003A2FAB" w:rsidRPr="003E5393" w:rsidTr="003A2FAB">
        <w:trPr>
          <w:trHeight w:val="539"/>
        </w:trPr>
        <w:tc>
          <w:tcPr>
            <w:tcW w:w="567" w:type="dxa"/>
            <w:tcBorders>
              <w:right w:val="nil"/>
            </w:tcBorders>
          </w:tcPr>
          <w:p w:rsidR="003A2FAB" w:rsidRPr="003E5393" w:rsidRDefault="003A2FAB" w:rsidP="003A2FAB">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4</w:t>
            </w:r>
            <w:r w:rsidRPr="003E5393">
              <w:rPr>
                <w:rFonts w:ascii="Arial Narrow" w:hAnsi="Arial Narrow" w:cs="Arial Narrow"/>
                <w:sz w:val="16"/>
                <w:szCs w:val="16"/>
                <w:lang w:val="es-PE" w:eastAsia="es-PE"/>
              </w:rPr>
              <w:t>.3</w:t>
            </w:r>
          </w:p>
        </w:tc>
        <w:tc>
          <w:tcPr>
            <w:tcW w:w="1230" w:type="dxa"/>
            <w:tcBorders>
              <w:left w:val="nil"/>
              <w:right w:val="nil"/>
            </w:tcBorders>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 Listado  de dudas y consultas</w:t>
            </w:r>
          </w:p>
        </w:tc>
        <w:tc>
          <w:tcPr>
            <w:tcW w:w="2066" w:type="dxa"/>
            <w:tcBorders>
              <w:left w:val="nil"/>
              <w:right w:val="nil"/>
            </w:tcBorders>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Evaluación de centro educativo</w:t>
            </w:r>
          </w:p>
        </w:tc>
        <w:tc>
          <w:tcPr>
            <w:tcW w:w="1564" w:type="dxa"/>
            <w:tcBorders>
              <w:left w:val="nil"/>
              <w:right w:val="nil"/>
            </w:tcBorders>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 xml:space="preserve">- Ficha de satisfacción </w:t>
            </w:r>
          </w:p>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 Ficha de evaluación</w:t>
            </w:r>
          </w:p>
        </w:tc>
        <w:tc>
          <w:tcPr>
            <w:tcW w:w="4993" w:type="dxa"/>
            <w:tcBorders>
              <w:left w:val="nil"/>
              <w:right w:val="nil"/>
            </w:tcBorders>
          </w:tcPr>
          <w:p w:rsidR="003A2FAB" w:rsidRPr="003E5393" w:rsidRDefault="003A2FAB" w:rsidP="003A2FAB">
            <w:pPr>
              <w:spacing w:after="0" w:line="240" w:lineRule="auto"/>
              <w:jc w:val="both"/>
              <w:rPr>
                <w:rFonts w:ascii="Arial Narrow" w:hAnsi="Arial Narrow" w:cs="Arial Narrow"/>
                <w:sz w:val="16"/>
                <w:szCs w:val="16"/>
                <w:lang w:val="es-PE" w:eastAsia="es-PE"/>
              </w:rPr>
            </w:pPr>
            <w:r w:rsidRPr="003E5393">
              <w:rPr>
                <w:rFonts w:ascii="Arial Narrow" w:hAnsi="Arial Narrow" w:cs="Arial Narrow"/>
                <w:sz w:val="16"/>
                <w:szCs w:val="16"/>
                <w:lang w:val="es-PE" w:eastAsia="es-PE"/>
              </w:rPr>
              <w:t xml:space="preserve">El equipo pedagógico procede a realizar una evaluación concerniente al desempeño del </w:t>
            </w:r>
            <w:r>
              <w:rPr>
                <w:rFonts w:ascii="Arial Narrow" w:hAnsi="Arial Narrow" w:cs="Arial Narrow"/>
                <w:sz w:val="16"/>
                <w:szCs w:val="16"/>
                <w:lang w:val="es-PE" w:eastAsia="es-PE"/>
              </w:rPr>
              <w:t>T</w:t>
            </w:r>
            <w:r w:rsidRPr="003E5393">
              <w:rPr>
                <w:rFonts w:ascii="Arial Narrow" w:hAnsi="Arial Narrow" w:cs="Arial Narrow"/>
                <w:sz w:val="16"/>
                <w:szCs w:val="16"/>
                <w:lang w:val="es-PE" w:eastAsia="es-PE"/>
              </w:rPr>
              <w:t>aller y el logro del mismo</w:t>
            </w:r>
            <w:r>
              <w:rPr>
                <w:rFonts w:ascii="Arial Narrow" w:hAnsi="Arial Narrow" w:cs="Arial Narrow"/>
                <w:sz w:val="16"/>
                <w:szCs w:val="16"/>
                <w:lang w:val="es-PE" w:eastAsia="es-PE"/>
              </w:rPr>
              <w:t>, tomando en cuenta la Lista de consultas y requerimientos urgentes elaborada.</w:t>
            </w:r>
          </w:p>
        </w:tc>
        <w:tc>
          <w:tcPr>
            <w:tcW w:w="1560" w:type="dxa"/>
            <w:tcBorders>
              <w:left w:val="nil"/>
              <w:right w:val="nil"/>
            </w:tcBorders>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 xml:space="preserve">Equipo </w:t>
            </w:r>
            <w:r>
              <w:rPr>
                <w:rFonts w:ascii="Arial Narrow" w:hAnsi="Arial Narrow" w:cs="Arial Narrow"/>
                <w:sz w:val="16"/>
                <w:szCs w:val="16"/>
                <w:lang w:val="es-PE" w:eastAsia="es-PE"/>
              </w:rPr>
              <w:t>pedagógico</w:t>
            </w:r>
            <w:r w:rsidRPr="003E5393">
              <w:rPr>
                <w:rFonts w:ascii="Arial Narrow" w:hAnsi="Arial Narrow" w:cs="Arial Narrow"/>
                <w:sz w:val="16"/>
                <w:szCs w:val="16"/>
                <w:lang w:val="es-PE" w:eastAsia="es-PE"/>
              </w:rPr>
              <w:t xml:space="preserve"> de Técnica</w:t>
            </w:r>
          </w:p>
        </w:tc>
        <w:tc>
          <w:tcPr>
            <w:tcW w:w="1134" w:type="dxa"/>
            <w:tcBorders>
              <w:left w:val="nil"/>
              <w:right w:val="nil"/>
            </w:tcBorders>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Manual</w:t>
            </w:r>
          </w:p>
        </w:tc>
        <w:tc>
          <w:tcPr>
            <w:tcW w:w="1275" w:type="dxa"/>
            <w:tcBorders>
              <w:left w:val="nil"/>
            </w:tcBorders>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2 horas</w:t>
            </w:r>
          </w:p>
        </w:tc>
      </w:tr>
      <w:tr w:rsidR="003A2FAB" w:rsidRPr="003E5393" w:rsidTr="003A2FAB">
        <w:trPr>
          <w:trHeight w:val="900"/>
        </w:trPr>
        <w:tc>
          <w:tcPr>
            <w:tcW w:w="567" w:type="dxa"/>
            <w:tcBorders>
              <w:right w:val="nil"/>
            </w:tcBorders>
            <w:shd w:val="clear" w:color="auto" w:fill="C0C0C0"/>
          </w:tcPr>
          <w:p w:rsidR="003A2FAB" w:rsidRPr="003E5393" w:rsidRDefault="003A2FAB" w:rsidP="003A2FAB">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4</w:t>
            </w:r>
            <w:r w:rsidRPr="003E5393">
              <w:rPr>
                <w:rFonts w:ascii="Arial Narrow" w:hAnsi="Arial Narrow" w:cs="Arial Narrow"/>
                <w:sz w:val="16"/>
                <w:szCs w:val="16"/>
                <w:lang w:val="es-PE" w:eastAsia="es-PE"/>
              </w:rPr>
              <w:t>.4</w:t>
            </w:r>
          </w:p>
        </w:tc>
        <w:tc>
          <w:tcPr>
            <w:tcW w:w="1230" w:type="dxa"/>
            <w:tcBorders>
              <w:left w:val="nil"/>
              <w:right w:val="nil"/>
            </w:tcBorders>
            <w:shd w:val="clear" w:color="auto" w:fill="C0C0C0"/>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 xml:space="preserve">- Ficha de satisfacción </w:t>
            </w:r>
          </w:p>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 Ficha de evaluación</w:t>
            </w:r>
          </w:p>
          <w:p w:rsidR="003A2FAB" w:rsidRPr="003E5393" w:rsidRDefault="003A2FAB" w:rsidP="003A2FAB">
            <w:pPr>
              <w:spacing w:after="0" w:line="240" w:lineRule="auto"/>
              <w:rPr>
                <w:rFonts w:ascii="Arial Narrow" w:hAnsi="Arial Narrow" w:cs="Arial Narrow"/>
                <w:sz w:val="16"/>
                <w:szCs w:val="16"/>
                <w:lang w:val="es-PE" w:eastAsia="es-PE"/>
              </w:rPr>
            </w:pPr>
          </w:p>
        </w:tc>
        <w:tc>
          <w:tcPr>
            <w:tcW w:w="2066" w:type="dxa"/>
            <w:tcBorders>
              <w:left w:val="nil"/>
              <w:right w:val="nil"/>
            </w:tcBorders>
            <w:shd w:val="clear" w:color="auto" w:fill="C0C0C0"/>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Retroalimentación</w:t>
            </w:r>
          </w:p>
        </w:tc>
        <w:tc>
          <w:tcPr>
            <w:tcW w:w="1564" w:type="dxa"/>
            <w:tcBorders>
              <w:left w:val="nil"/>
              <w:right w:val="nil"/>
            </w:tcBorders>
            <w:shd w:val="clear" w:color="auto" w:fill="C0C0C0"/>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 docentes capacitados</w:t>
            </w:r>
          </w:p>
        </w:tc>
        <w:tc>
          <w:tcPr>
            <w:tcW w:w="4993" w:type="dxa"/>
            <w:tcBorders>
              <w:left w:val="nil"/>
              <w:right w:val="nil"/>
            </w:tcBorders>
            <w:shd w:val="clear" w:color="auto" w:fill="C0C0C0"/>
          </w:tcPr>
          <w:p w:rsidR="003A2FAB" w:rsidRPr="003E5393" w:rsidRDefault="003A2FAB" w:rsidP="003A2FAB">
            <w:pPr>
              <w:spacing w:after="0" w:line="240" w:lineRule="auto"/>
              <w:jc w:val="both"/>
              <w:rPr>
                <w:rFonts w:ascii="Arial Narrow" w:hAnsi="Arial Narrow" w:cs="Arial Narrow"/>
                <w:sz w:val="16"/>
                <w:szCs w:val="16"/>
                <w:lang w:val="es-PE" w:eastAsia="es-PE"/>
              </w:rPr>
            </w:pPr>
            <w:r w:rsidRPr="003E5393">
              <w:rPr>
                <w:rFonts w:ascii="Arial Narrow" w:hAnsi="Arial Narrow" w:cs="Arial Narrow"/>
                <w:sz w:val="16"/>
                <w:szCs w:val="16"/>
                <w:lang w:val="es-PE" w:eastAsia="es-PE"/>
              </w:rPr>
              <w:t>En caso los resultados del monitoreo muestren que se necesita reforzar algunos conocimiento en el uso de módulos técnicos, el acompañante ofrece las capacitaciones adecuadas y personalizadas al docente monitoreado.</w:t>
            </w:r>
          </w:p>
        </w:tc>
        <w:tc>
          <w:tcPr>
            <w:tcW w:w="1560" w:type="dxa"/>
            <w:tcBorders>
              <w:left w:val="nil"/>
              <w:right w:val="nil"/>
            </w:tcBorders>
            <w:shd w:val="clear" w:color="auto" w:fill="C0C0C0"/>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 xml:space="preserve">Equipo </w:t>
            </w:r>
            <w:r>
              <w:rPr>
                <w:rFonts w:ascii="Arial Narrow" w:hAnsi="Arial Narrow" w:cs="Arial Narrow"/>
                <w:sz w:val="16"/>
                <w:szCs w:val="16"/>
                <w:lang w:val="es-PE" w:eastAsia="es-PE"/>
              </w:rPr>
              <w:t>pedagógico</w:t>
            </w:r>
            <w:r w:rsidRPr="003E5393">
              <w:rPr>
                <w:rFonts w:ascii="Arial Narrow" w:hAnsi="Arial Narrow" w:cs="Arial Narrow"/>
                <w:sz w:val="16"/>
                <w:szCs w:val="16"/>
                <w:lang w:val="es-PE" w:eastAsia="es-PE"/>
              </w:rPr>
              <w:t xml:space="preserve"> de Técnica</w:t>
            </w:r>
          </w:p>
        </w:tc>
        <w:tc>
          <w:tcPr>
            <w:tcW w:w="1134" w:type="dxa"/>
            <w:tcBorders>
              <w:left w:val="nil"/>
              <w:right w:val="nil"/>
            </w:tcBorders>
            <w:shd w:val="clear" w:color="auto" w:fill="C0C0C0"/>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Manual</w:t>
            </w:r>
          </w:p>
        </w:tc>
        <w:tc>
          <w:tcPr>
            <w:tcW w:w="1275" w:type="dxa"/>
            <w:tcBorders>
              <w:left w:val="nil"/>
            </w:tcBorders>
            <w:shd w:val="clear" w:color="auto" w:fill="C0C0C0"/>
          </w:tcPr>
          <w:p w:rsidR="003A2FAB" w:rsidRPr="003E5393" w:rsidRDefault="003A2FAB" w:rsidP="003A2FAB">
            <w:pPr>
              <w:keepNext/>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2 horas</w:t>
            </w:r>
          </w:p>
        </w:tc>
      </w:tr>
    </w:tbl>
    <w:p w:rsidR="003A2FAB" w:rsidRPr="003A2FAB" w:rsidRDefault="003A2FAB" w:rsidP="003A2FAB">
      <w:pPr>
        <w:pStyle w:val="Caption"/>
        <w:jc w:val="center"/>
        <w:rPr>
          <w:rFonts w:asciiTheme="majorHAnsi" w:hAnsiTheme="majorHAnsi"/>
          <w:sz w:val="16"/>
          <w:szCs w:val="16"/>
        </w:rPr>
      </w:pPr>
      <w:bookmarkStart w:id="303" w:name="_Toc266031731"/>
      <w:r w:rsidRPr="003A2FAB">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45</w:t>
      </w:r>
      <w:r w:rsidR="00C74554">
        <w:rPr>
          <w:rFonts w:asciiTheme="majorHAnsi" w:hAnsiTheme="majorHAnsi"/>
          <w:sz w:val="16"/>
          <w:szCs w:val="16"/>
        </w:rPr>
        <w:fldChar w:fldCharType="end"/>
      </w:r>
      <w:r w:rsidRPr="003A2FAB">
        <w:rPr>
          <w:rFonts w:asciiTheme="majorHAnsi" w:hAnsiTheme="majorHAnsi"/>
          <w:sz w:val="16"/>
          <w:szCs w:val="16"/>
        </w:rPr>
        <w:t>.- Caracterización de Proceso "Acompañamiento de Educación Técnica”</w:t>
      </w:r>
      <w:bookmarkEnd w:id="303"/>
    </w:p>
    <w:p w:rsidR="003A2FAB" w:rsidRPr="003A2FAB" w:rsidRDefault="003A2FAB" w:rsidP="003A2FAB">
      <w:pPr>
        <w:pStyle w:val="Caption"/>
        <w:jc w:val="center"/>
        <w:rPr>
          <w:rFonts w:asciiTheme="majorHAnsi" w:hAnsiTheme="majorHAnsi"/>
          <w:sz w:val="16"/>
          <w:szCs w:val="16"/>
        </w:rPr>
      </w:pPr>
      <w:r w:rsidRPr="003A2FAB">
        <w:rPr>
          <w:rFonts w:asciiTheme="majorHAnsi" w:hAnsiTheme="majorHAnsi"/>
          <w:sz w:val="16"/>
          <w:szCs w:val="16"/>
        </w:rPr>
        <w:t>Fuente: Elaboración propia</w:t>
      </w:r>
    </w:p>
    <w:p w:rsidR="003A2FAB" w:rsidRDefault="003A2FAB" w:rsidP="003A5985">
      <w:pPr>
        <w:rPr>
          <w:rFonts w:eastAsia="Calibri" w:cs="Times New Roman"/>
          <w:b/>
          <w:bCs/>
          <w:sz w:val="16"/>
          <w:szCs w:val="16"/>
          <w:lang w:val="es-PE" w:eastAsia="es-ES" w:bidi="ar-SA"/>
        </w:rPr>
        <w:sectPr w:rsidR="003A2FAB" w:rsidSect="00733569">
          <w:footerReference w:type="default" r:id="rId85"/>
          <w:pgSz w:w="16839" w:h="11907" w:orient="landscape" w:code="9"/>
          <w:pgMar w:top="1701" w:right="1417" w:bottom="1701" w:left="1417" w:header="708" w:footer="708" w:gutter="0"/>
          <w:cols w:space="708"/>
          <w:docGrid w:linePitch="360"/>
        </w:sectPr>
      </w:pPr>
    </w:p>
    <w:p w:rsidR="003A2FAB" w:rsidRDefault="003A2FAB" w:rsidP="003A5985">
      <w:pPr>
        <w:rPr>
          <w:rFonts w:eastAsia="Calibri" w:cs="Times New Roman"/>
          <w:b/>
          <w:bCs/>
          <w:sz w:val="16"/>
          <w:szCs w:val="16"/>
          <w:lang w:val="es-PE" w:eastAsia="es-ES" w:bidi="ar-SA"/>
        </w:rPr>
        <w:sectPr w:rsidR="003A2FAB" w:rsidSect="003A2FAB">
          <w:type w:val="continuous"/>
          <w:pgSz w:w="16839" w:h="11907" w:orient="landscape" w:code="9"/>
          <w:pgMar w:top="1701" w:right="1417" w:bottom="1701" w:left="1417" w:header="708" w:footer="708" w:gutter="0"/>
          <w:cols w:space="708"/>
          <w:docGrid w:linePitch="360"/>
        </w:sectPr>
      </w:pPr>
    </w:p>
    <w:p w:rsidR="003A2FAB" w:rsidRPr="003A2FAB" w:rsidRDefault="003A2FAB" w:rsidP="003A2FAB">
      <w:pPr>
        <w:pStyle w:val="Heading3"/>
        <w:numPr>
          <w:ilvl w:val="3"/>
          <w:numId w:val="1"/>
        </w:numPr>
        <w:spacing w:after="240"/>
        <w:rPr>
          <w:smallCaps w:val="0"/>
          <w:sz w:val="24"/>
          <w:szCs w:val="24"/>
        </w:rPr>
      </w:pPr>
      <w:bookmarkStart w:id="304" w:name="_Toc266033419"/>
      <w:r w:rsidRPr="003A2FAB">
        <w:rPr>
          <w:smallCaps w:val="0"/>
          <w:sz w:val="24"/>
          <w:szCs w:val="24"/>
        </w:rPr>
        <w:t>PROCESO: Capacitaciones de Educación Técnica</w:t>
      </w:r>
      <w:bookmarkEnd w:id="304"/>
    </w:p>
    <w:p w:rsidR="003A2FAB" w:rsidRDefault="003A2FAB" w:rsidP="003A2FAB">
      <w:pPr>
        <w:spacing w:after="0" w:line="360" w:lineRule="auto"/>
        <w:jc w:val="both"/>
        <w:rPr>
          <w:rFonts w:cs="Times New Roman"/>
          <w:sz w:val="24"/>
          <w:szCs w:val="24"/>
        </w:rPr>
      </w:pPr>
      <w:r w:rsidRPr="006F3759">
        <w:rPr>
          <w:sz w:val="24"/>
          <w:szCs w:val="24"/>
        </w:rPr>
        <w:t xml:space="preserve">El presente proceso describirá las actividades desempeñadas por el área de Educación Técnica para llevar a cabo las capacitaciones relacionadas a la educación técnica en los </w:t>
      </w:r>
      <w:r>
        <w:rPr>
          <w:sz w:val="24"/>
          <w:szCs w:val="24"/>
        </w:rPr>
        <w:t>C</w:t>
      </w:r>
      <w:r w:rsidRPr="006F3759">
        <w:rPr>
          <w:sz w:val="24"/>
          <w:szCs w:val="24"/>
        </w:rPr>
        <w:t xml:space="preserve">entros educativos, </w:t>
      </w:r>
      <w:r>
        <w:rPr>
          <w:sz w:val="24"/>
          <w:szCs w:val="24"/>
        </w:rPr>
        <w:t>enseñando</w:t>
      </w:r>
      <w:r w:rsidRPr="006F3759">
        <w:rPr>
          <w:sz w:val="24"/>
          <w:szCs w:val="24"/>
        </w:rPr>
        <w:t xml:space="preserve"> el uso de</w:t>
      </w:r>
      <w:r>
        <w:rPr>
          <w:sz w:val="24"/>
          <w:szCs w:val="24"/>
        </w:rPr>
        <w:t xml:space="preserve"> los</w:t>
      </w:r>
      <w:r w:rsidRPr="006F3759">
        <w:rPr>
          <w:sz w:val="24"/>
          <w:szCs w:val="24"/>
        </w:rPr>
        <w:t xml:space="preserve"> módulos técnicos a los docentes </w:t>
      </w:r>
      <w:r>
        <w:rPr>
          <w:sz w:val="24"/>
          <w:szCs w:val="24"/>
        </w:rPr>
        <w:t>a fin de que éstos puedan impartir un mayor conocimiento a sus alumnos</w:t>
      </w:r>
      <w:r w:rsidRPr="006F3759">
        <w:rPr>
          <w:sz w:val="24"/>
          <w:szCs w:val="24"/>
        </w:rPr>
        <w:t xml:space="preserve">. </w:t>
      </w:r>
    </w:p>
    <w:p w:rsidR="003A2FAB" w:rsidRDefault="003A2FAB" w:rsidP="003A2FAB">
      <w:pPr>
        <w:spacing w:after="0" w:line="240" w:lineRule="auto"/>
        <w:jc w:val="both"/>
        <w:rPr>
          <w:rFonts w:cs="Times New Roman"/>
          <w:sz w:val="24"/>
          <w:szCs w:val="24"/>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52"/>
        <w:gridCol w:w="2190"/>
        <w:gridCol w:w="805"/>
        <w:gridCol w:w="1394"/>
        <w:gridCol w:w="2186"/>
      </w:tblGrid>
      <w:tr w:rsidR="003A2FAB" w:rsidRPr="00A40B45" w:rsidTr="003A2FAB">
        <w:trPr>
          <w:trHeight w:val="699"/>
          <w:tblHeader/>
        </w:trPr>
        <w:tc>
          <w:tcPr>
            <w:tcW w:w="9005" w:type="dxa"/>
            <w:gridSpan w:val="5"/>
            <w:shd w:val="clear" w:color="auto" w:fill="000000"/>
            <w:vAlign w:val="center"/>
          </w:tcPr>
          <w:p w:rsidR="003A2FAB" w:rsidRPr="00A40B45" w:rsidRDefault="003A2FAB" w:rsidP="003A2FAB">
            <w:pPr>
              <w:autoSpaceDE w:val="0"/>
              <w:autoSpaceDN w:val="0"/>
              <w:adjustRightInd w:val="0"/>
              <w:spacing w:after="0" w:line="240" w:lineRule="auto"/>
              <w:jc w:val="center"/>
              <w:rPr>
                <w:rFonts w:ascii="Arial Narrow" w:hAnsi="Arial Narrow" w:cs="Arial Narrow"/>
                <w:b/>
                <w:bCs/>
                <w:color w:val="FFFFFF"/>
                <w:sz w:val="28"/>
                <w:szCs w:val="28"/>
              </w:rPr>
            </w:pPr>
            <w:r w:rsidRPr="00A40B45">
              <w:rPr>
                <w:rFonts w:ascii="Arial Narrow" w:hAnsi="Arial Narrow" w:cs="Arial Narrow"/>
                <w:b/>
                <w:bCs/>
                <w:color w:val="FFFFFF"/>
                <w:sz w:val="28"/>
                <w:szCs w:val="28"/>
              </w:rPr>
              <w:t>MACRO</w:t>
            </w:r>
            <w:r>
              <w:rPr>
                <w:rFonts w:ascii="Arial Narrow" w:hAnsi="Arial Narrow" w:cs="Arial Narrow"/>
                <w:b/>
                <w:bCs/>
                <w:color w:val="FFFFFF"/>
                <w:sz w:val="28"/>
                <w:szCs w:val="28"/>
              </w:rPr>
              <w:t xml:space="preserve"> </w:t>
            </w:r>
            <w:r w:rsidRPr="00A40B45">
              <w:rPr>
                <w:rFonts w:ascii="Arial Narrow" w:hAnsi="Arial Narrow" w:cs="Arial Narrow"/>
                <w:b/>
                <w:bCs/>
                <w:color w:val="FFFFFF"/>
                <w:sz w:val="28"/>
                <w:szCs w:val="28"/>
              </w:rPr>
              <w:t xml:space="preserve">PROCESO: </w:t>
            </w:r>
            <w:r>
              <w:rPr>
                <w:rFonts w:ascii="Arial Narrow" w:hAnsi="Arial Narrow" w:cs="Arial Narrow"/>
                <w:b/>
                <w:bCs/>
                <w:color w:val="FFFFFF"/>
                <w:sz w:val="28"/>
                <w:szCs w:val="28"/>
              </w:rPr>
              <w:t xml:space="preserve"> </w:t>
            </w:r>
            <w:r w:rsidRPr="00A40B45">
              <w:rPr>
                <w:rFonts w:ascii="Arial Narrow" w:hAnsi="Arial Narrow" w:cs="Arial Narrow"/>
                <w:b/>
                <w:bCs/>
                <w:color w:val="FFFFFF"/>
                <w:sz w:val="28"/>
                <w:szCs w:val="28"/>
              </w:rPr>
              <w:t>Gestión de Aseguramiento de la Calidad Educativa</w:t>
            </w:r>
          </w:p>
          <w:p w:rsidR="003A2FAB" w:rsidRPr="00A40B45" w:rsidRDefault="003A2FAB" w:rsidP="003A2FAB">
            <w:pPr>
              <w:autoSpaceDE w:val="0"/>
              <w:autoSpaceDN w:val="0"/>
              <w:adjustRightInd w:val="0"/>
              <w:spacing w:after="0" w:line="240" w:lineRule="auto"/>
              <w:jc w:val="center"/>
              <w:rPr>
                <w:rFonts w:ascii="Arial Narrow" w:hAnsi="Arial Narrow" w:cs="Arial Narrow"/>
                <w:b/>
                <w:bCs/>
                <w:color w:val="FFFFFF"/>
                <w:sz w:val="28"/>
                <w:szCs w:val="28"/>
              </w:rPr>
            </w:pPr>
            <w:r w:rsidRPr="00A40B45">
              <w:rPr>
                <w:rFonts w:ascii="Arial Narrow" w:hAnsi="Arial Narrow" w:cs="Arial Narrow"/>
                <w:b/>
                <w:bCs/>
                <w:color w:val="FFFFFF"/>
                <w:sz w:val="28"/>
                <w:szCs w:val="28"/>
              </w:rPr>
              <w:t>Proceso “Capacitaciones de Educación Técnica”</w:t>
            </w:r>
          </w:p>
        </w:tc>
      </w:tr>
      <w:tr w:rsidR="003A2FAB" w:rsidRPr="00A40B45" w:rsidTr="003A2FAB">
        <w:tc>
          <w:tcPr>
            <w:tcW w:w="2271" w:type="dxa"/>
            <w:shd w:val="clear" w:color="auto" w:fill="BFBFBF"/>
            <w:vAlign w:val="center"/>
          </w:tcPr>
          <w:p w:rsidR="003A2FAB" w:rsidRPr="00A40B45" w:rsidRDefault="003A2FAB" w:rsidP="003A2FAB">
            <w:pPr>
              <w:spacing w:after="0" w:line="240" w:lineRule="auto"/>
              <w:jc w:val="center"/>
              <w:rPr>
                <w:rFonts w:ascii="Arial Narrow" w:hAnsi="Arial Narrow" w:cs="Arial Narrow"/>
                <w:b/>
                <w:bCs/>
                <w:sz w:val="24"/>
                <w:szCs w:val="24"/>
              </w:rPr>
            </w:pPr>
            <w:r w:rsidRPr="00A40B45">
              <w:rPr>
                <w:rFonts w:ascii="Arial Narrow" w:hAnsi="Arial Narrow" w:cs="Arial Narrow"/>
                <w:b/>
                <w:bCs/>
                <w:sz w:val="24"/>
                <w:szCs w:val="24"/>
              </w:rPr>
              <w:t>PROPÓSITO</w:t>
            </w:r>
          </w:p>
        </w:tc>
        <w:tc>
          <w:tcPr>
            <w:tcW w:w="6734" w:type="dxa"/>
            <w:gridSpan w:val="4"/>
          </w:tcPr>
          <w:p w:rsidR="003A2FAB" w:rsidRPr="00A40B45" w:rsidRDefault="003A2FAB" w:rsidP="003A2FAB">
            <w:pPr>
              <w:spacing w:after="0" w:line="240" w:lineRule="auto"/>
              <w:jc w:val="both"/>
              <w:rPr>
                <w:rFonts w:ascii="Arial Narrow" w:hAnsi="Arial Narrow" w:cs="Arial Narrow"/>
                <w:sz w:val="24"/>
                <w:szCs w:val="24"/>
                <w:lang w:val="es-PE"/>
              </w:rPr>
            </w:pPr>
            <w:r w:rsidRPr="00A40B45">
              <w:rPr>
                <w:rFonts w:ascii="Arial Narrow" w:hAnsi="Arial Narrow" w:cs="Arial Narrow"/>
                <w:sz w:val="24"/>
                <w:szCs w:val="24"/>
                <w:lang w:val="es-PE"/>
              </w:rPr>
              <w:t xml:space="preserve">El presente proceso tiene </w:t>
            </w:r>
            <w:r>
              <w:rPr>
                <w:rFonts w:ascii="Arial Narrow" w:hAnsi="Arial Narrow" w:cs="Arial Narrow"/>
                <w:sz w:val="24"/>
                <w:szCs w:val="24"/>
                <w:lang w:val="es-PE"/>
              </w:rPr>
              <w:t xml:space="preserve">el </w:t>
            </w:r>
            <w:r w:rsidRPr="00A40B45">
              <w:rPr>
                <w:rFonts w:ascii="Arial Narrow" w:hAnsi="Arial Narrow" w:cs="Arial Narrow"/>
                <w:sz w:val="24"/>
                <w:szCs w:val="24"/>
                <w:lang w:val="es-PE"/>
              </w:rPr>
              <w:t xml:space="preserve">propósito </w:t>
            </w:r>
            <w:r>
              <w:rPr>
                <w:rFonts w:ascii="Arial Narrow" w:hAnsi="Arial Narrow" w:cs="Arial Narrow"/>
                <w:sz w:val="24"/>
                <w:szCs w:val="24"/>
                <w:lang w:val="es-PE"/>
              </w:rPr>
              <w:t xml:space="preserve">de </w:t>
            </w:r>
            <w:r w:rsidRPr="00A40B45">
              <w:rPr>
                <w:rFonts w:ascii="Arial Narrow" w:hAnsi="Arial Narrow" w:cs="Arial Narrow"/>
                <w:sz w:val="24"/>
                <w:szCs w:val="24"/>
                <w:lang w:val="es-PE"/>
              </w:rPr>
              <w:t>cumplir el siguiente objetivo:</w:t>
            </w:r>
          </w:p>
          <w:p w:rsidR="003A2FAB" w:rsidRPr="00A40B45" w:rsidRDefault="003A2FAB" w:rsidP="003A2FAB">
            <w:pPr>
              <w:spacing w:after="0" w:line="240" w:lineRule="auto"/>
              <w:jc w:val="both"/>
              <w:rPr>
                <w:rFonts w:ascii="Arial Narrow" w:hAnsi="Arial Narrow" w:cs="Arial Narrow"/>
              </w:rPr>
            </w:pPr>
            <w:r w:rsidRPr="00A40B45">
              <w:rPr>
                <w:rFonts w:ascii="Arial Narrow" w:hAnsi="Arial Narrow" w:cs="Arial Narrow"/>
                <w:sz w:val="24"/>
                <w:szCs w:val="24"/>
                <w:lang w:val="es-PE"/>
              </w:rPr>
              <w:t xml:space="preserve">OSE 3: </w:t>
            </w:r>
            <w:r>
              <w:rPr>
                <w:rFonts w:ascii="Arial Narrow" w:hAnsi="Arial Narrow" w:cs="Arial Narrow"/>
              </w:rPr>
              <w:t>Lograr una educación técnica c</w:t>
            </w:r>
            <w:r w:rsidRPr="00A40B45">
              <w:rPr>
                <w:rFonts w:ascii="Arial Narrow" w:hAnsi="Arial Narrow" w:cs="Arial Narrow"/>
              </w:rPr>
              <w:t xml:space="preserve">alificada acorde con las necesidades del mercado laboral, conducente al desarrollo local, regional y nacional. </w:t>
            </w:r>
          </w:p>
          <w:p w:rsidR="003A2FAB" w:rsidRPr="00A40B45" w:rsidRDefault="003A2FAB" w:rsidP="003A2FAB">
            <w:pPr>
              <w:spacing w:after="0" w:line="240" w:lineRule="auto"/>
              <w:jc w:val="both"/>
              <w:rPr>
                <w:rFonts w:ascii="Arial Narrow" w:hAnsi="Arial Narrow" w:cs="Arial Narrow"/>
                <w:sz w:val="24"/>
                <w:szCs w:val="24"/>
              </w:rPr>
            </w:pPr>
          </w:p>
        </w:tc>
      </w:tr>
      <w:tr w:rsidR="003A2FAB" w:rsidRPr="00A40B45" w:rsidTr="003A2FAB">
        <w:tc>
          <w:tcPr>
            <w:tcW w:w="2271" w:type="dxa"/>
            <w:shd w:val="clear" w:color="auto" w:fill="BFBFBF"/>
            <w:vAlign w:val="center"/>
          </w:tcPr>
          <w:p w:rsidR="003A2FAB" w:rsidRPr="00A40B45" w:rsidRDefault="003A2FAB" w:rsidP="003A2FAB">
            <w:pPr>
              <w:spacing w:after="0" w:line="240" w:lineRule="auto"/>
              <w:jc w:val="center"/>
              <w:rPr>
                <w:rFonts w:ascii="Arial Narrow" w:hAnsi="Arial Narrow" w:cs="Arial Narrow"/>
                <w:b/>
                <w:bCs/>
                <w:sz w:val="24"/>
                <w:szCs w:val="24"/>
              </w:rPr>
            </w:pPr>
            <w:r w:rsidRPr="00A40B45">
              <w:rPr>
                <w:rFonts w:ascii="Arial Narrow" w:hAnsi="Arial Narrow" w:cs="Arial Narrow"/>
                <w:b/>
                <w:bCs/>
                <w:sz w:val="24"/>
                <w:szCs w:val="24"/>
              </w:rPr>
              <w:t>RESPONSABLE</w:t>
            </w:r>
          </w:p>
        </w:tc>
        <w:tc>
          <w:tcPr>
            <w:tcW w:w="3082" w:type="dxa"/>
            <w:gridSpan w:val="2"/>
          </w:tcPr>
          <w:p w:rsidR="003A2FAB" w:rsidRPr="00A40B45" w:rsidRDefault="003A2FAB" w:rsidP="003A2FAB">
            <w:pPr>
              <w:spacing w:after="0" w:line="240" w:lineRule="auto"/>
              <w:rPr>
                <w:rFonts w:ascii="Arial Narrow" w:hAnsi="Arial Narrow" w:cs="Arial Narrow"/>
                <w:sz w:val="24"/>
                <w:szCs w:val="24"/>
              </w:rPr>
            </w:pPr>
            <w:r w:rsidRPr="00A40B45">
              <w:rPr>
                <w:rFonts w:ascii="Arial Narrow" w:hAnsi="Arial Narrow" w:cs="Arial Narrow"/>
                <w:sz w:val="24"/>
                <w:szCs w:val="24"/>
              </w:rPr>
              <w:t>Jefe de Educación Técnica</w:t>
            </w:r>
          </w:p>
        </w:tc>
        <w:tc>
          <w:tcPr>
            <w:tcW w:w="1409" w:type="dxa"/>
            <w:shd w:val="clear" w:color="auto" w:fill="D9D9D9"/>
            <w:vAlign w:val="center"/>
          </w:tcPr>
          <w:p w:rsidR="003A2FAB" w:rsidRPr="00A40B45" w:rsidRDefault="003A2FAB" w:rsidP="003A2FAB">
            <w:pPr>
              <w:spacing w:after="0" w:line="240" w:lineRule="auto"/>
              <w:jc w:val="center"/>
              <w:rPr>
                <w:rFonts w:ascii="Arial Narrow" w:hAnsi="Arial Narrow" w:cs="Arial Narrow"/>
                <w:b/>
                <w:bCs/>
                <w:sz w:val="24"/>
                <w:szCs w:val="24"/>
              </w:rPr>
            </w:pPr>
            <w:r w:rsidRPr="00A40B45">
              <w:rPr>
                <w:rFonts w:ascii="Arial Narrow" w:hAnsi="Arial Narrow" w:cs="Arial Narrow"/>
                <w:b/>
                <w:bCs/>
                <w:sz w:val="24"/>
                <w:szCs w:val="24"/>
              </w:rPr>
              <w:t>BASE LEGAL</w:t>
            </w:r>
          </w:p>
        </w:tc>
        <w:tc>
          <w:tcPr>
            <w:tcW w:w="2243" w:type="dxa"/>
          </w:tcPr>
          <w:p w:rsidR="003A2FAB" w:rsidRPr="00A40B45" w:rsidRDefault="003A2FAB" w:rsidP="003A2FAB">
            <w:pPr>
              <w:spacing w:after="0" w:line="240" w:lineRule="auto"/>
              <w:rPr>
                <w:rFonts w:ascii="Arial Narrow" w:hAnsi="Arial Narrow" w:cs="Arial Narrow"/>
                <w:sz w:val="24"/>
                <w:szCs w:val="24"/>
              </w:rPr>
            </w:pPr>
            <w:r w:rsidRPr="00A40B45">
              <w:rPr>
                <w:rFonts w:ascii="Arial Narrow" w:hAnsi="Arial Narrow" w:cs="Arial Narrow"/>
                <w:sz w:val="24"/>
                <w:szCs w:val="24"/>
              </w:rPr>
              <w:t>No Aplica</w:t>
            </w:r>
          </w:p>
        </w:tc>
      </w:tr>
      <w:tr w:rsidR="003A2FAB" w:rsidRPr="00A40B45" w:rsidTr="003A2FAB">
        <w:tc>
          <w:tcPr>
            <w:tcW w:w="2271" w:type="dxa"/>
            <w:shd w:val="clear" w:color="auto" w:fill="BFBFBF"/>
            <w:vAlign w:val="center"/>
          </w:tcPr>
          <w:p w:rsidR="003A2FAB" w:rsidRPr="00A40B45" w:rsidRDefault="003A2FAB" w:rsidP="003A2FAB">
            <w:pPr>
              <w:spacing w:after="0" w:line="240" w:lineRule="auto"/>
              <w:jc w:val="center"/>
              <w:rPr>
                <w:rFonts w:ascii="Arial Narrow" w:hAnsi="Arial Narrow" w:cs="Arial Narrow"/>
                <w:b/>
                <w:bCs/>
                <w:sz w:val="24"/>
                <w:szCs w:val="24"/>
              </w:rPr>
            </w:pPr>
            <w:r w:rsidRPr="00A40B45">
              <w:rPr>
                <w:rFonts w:ascii="Arial Narrow" w:hAnsi="Arial Narrow" w:cs="Arial Narrow"/>
                <w:b/>
                <w:bCs/>
                <w:sz w:val="24"/>
                <w:szCs w:val="24"/>
              </w:rPr>
              <w:t>ACTORES DEL PROCESO</w:t>
            </w:r>
          </w:p>
        </w:tc>
        <w:tc>
          <w:tcPr>
            <w:tcW w:w="6734" w:type="dxa"/>
            <w:gridSpan w:val="4"/>
          </w:tcPr>
          <w:p w:rsidR="003A2FAB" w:rsidRPr="00A40B45" w:rsidRDefault="003A2FAB" w:rsidP="003A2FAB">
            <w:pPr>
              <w:autoSpaceDE w:val="0"/>
              <w:autoSpaceDN w:val="0"/>
              <w:adjustRightInd w:val="0"/>
              <w:spacing w:after="0" w:line="240" w:lineRule="auto"/>
              <w:jc w:val="both"/>
              <w:rPr>
                <w:rFonts w:ascii="Arial Narrow" w:hAnsi="Arial Narrow" w:cs="Arial Narrow"/>
                <w:sz w:val="24"/>
                <w:szCs w:val="24"/>
              </w:rPr>
            </w:pPr>
            <w:r w:rsidRPr="00A40B45">
              <w:rPr>
                <w:rFonts w:ascii="Arial Narrow" w:hAnsi="Arial Narrow" w:cs="Arial Narrow"/>
                <w:sz w:val="24"/>
                <w:szCs w:val="24"/>
                <w:u w:val="single"/>
              </w:rPr>
              <w:t>Jefe de Educación Técnica</w:t>
            </w:r>
            <w:r>
              <w:rPr>
                <w:rFonts w:ascii="Arial Narrow" w:hAnsi="Arial Narrow" w:cs="Arial Narrow"/>
                <w:sz w:val="24"/>
                <w:szCs w:val="24"/>
              </w:rPr>
              <w:t>.- Persona contratada por la O</w:t>
            </w:r>
            <w:r w:rsidRPr="00A40B45">
              <w:rPr>
                <w:rFonts w:ascii="Arial Narrow" w:hAnsi="Arial Narrow" w:cs="Arial Narrow"/>
                <w:sz w:val="24"/>
                <w:szCs w:val="24"/>
              </w:rPr>
              <w:t>ficina</w:t>
            </w:r>
            <w:r>
              <w:rPr>
                <w:rFonts w:ascii="Arial Narrow" w:hAnsi="Arial Narrow" w:cs="Arial Narrow"/>
                <w:sz w:val="24"/>
                <w:szCs w:val="24"/>
              </w:rPr>
              <w:t xml:space="preserve"> C</w:t>
            </w:r>
            <w:r w:rsidRPr="00A40B45">
              <w:rPr>
                <w:rFonts w:ascii="Arial Narrow" w:hAnsi="Arial Narrow" w:cs="Arial Narrow"/>
                <w:sz w:val="24"/>
                <w:szCs w:val="24"/>
              </w:rPr>
              <w:t>entral de Fe y Alegría Perú para el área de Educación Técnica del Departamento de Formación, encargada de la generación y seguimient</w:t>
            </w:r>
            <w:r>
              <w:rPr>
                <w:rFonts w:ascii="Arial Narrow" w:hAnsi="Arial Narrow" w:cs="Arial Narrow"/>
                <w:sz w:val="24"/>
                <w:szCs w:val="24"/>
              </w:rPr>
              <w:t>os de talleres técnicos en los C</w:t>
            </w:r>
            <w:r w:rsidRPr="00A40B45">
              <w:rPr>
                <w:rFonts w:ascii="Arial Narrow" w:hAnsi="Arial Narrow" w:cs="Arial Narrow"/>
                <w:sz w:val="24"/>
                <w:szCs w:val="24"/>
              </w:rPr>
              <w:t>entros educativos Fe y Alegría Perú y la elaboración d</w:t>
            </w:r>
            <w:r>
              <w:rPr>
                <w:rFonts w:ascii="Arial Narrow" w:hAnsi="Arial Narrow" w:cs="Arial Narrow"/>
                <w:sz w:val="24"/>
                <w:szCs w:val="24"/>
              </w:rPr>
              <w:t>el Plan Operativo A</w:t>
            </w:r>
            <w:r w:rsidRPr="00A40B45">
              <w:rPr>
                <w:rFonts w:ascii="Arial Narrow" w:hAnsi="Arial Narrow" w:cs="Arial Narrow"/>
                <w:sz w:val="24"/>
                <w:szCs w:val="24"/>
              </w:rPr>
              <w:t>nual del área de Educación Técnica.</w:t>
            </w:r>
          </w:p>
          <w:p w:rsidR="003A2FAB" w:rsidRPr="00A40B45" w:rsidRDefault="003A2FAB" w:rsidP="003A2FAB">
            <w:pPr>
              <w:autoSpaceDE w:val="0"/>
              <w:autoSpaceDN w:val="0"/>
              <w:adjustRightInd w:val="0"/>
              <w:spacing w:after="0" w:line="240" w:lineRule="auto"/>
              <w:jc w:val="both"/>
              <w:rPr>
                <w:rFonts w:ascii="Arial Narrow" w:hAnsi="Arial Narrow" w:cs="Arial Narrow"/>
                <w:sz w:val="24"/>
                <w:szCs w:val="24"/>
              </w:rPr>
            </w:pPr>
          </w:p>
          <w:p w:rsidR="003A2FAB" w:rsidRPr="00A40B45" w:rsidRDefault="003A2FAB" w:rsidP="003A2FAB">
            <w:pPr>
              <w:autoSpaceDE w:val="0"/>
              <w:autoSpaceDN w:val="0"/>
              <w:adjustRightInd w:val="0"/>
              <w:spacing w:after="0" w:line="240" w:lineRule="auto"/>
              <w:jc w:val="both"/>
              <w:rPr>
                <w:rFonts w:ascii="Arial Narrow" w:hAnsi="Arial Narrow" w:cs="Arial Narrow"/>
                <w:sz w:val="24"/>
                <w:szCs w:val="24"/>
              </w:rPr>
            </w:pPr>
            <w:r w:rsidRPr="00A40B45">
              <w:rPr>
                <w:rFonts w:ascii="Arial Narrow" w:hAnsi="Arial Narrow" w:cs="Arial Narrow"/>
                <w:sz w:val="24"/>
                <w:szCs w:val="24"/>
                <w:u w:val="single"/>
              </w:rPr>
              <w:t>Equipo pedagógico de Técnica</w:t>
            </w:r>
            <w:r w:rsidRPr="00A40B45">
              <w:rPr>
                <w:rFonts w:ascii="Arial Narrow" w:hAnsi="Arial Narrow" w:cs="Arial Narrow"/>
                <w:sz w:val="24"/>
                <w:szCs w:val="24"/>
              </w:rPr>
              <w:t>.- Docent</w:t>
            </w:r>
            <w:r>
              <w:rPr>
                <w:rFonts w:ascii="Arial Narrow" w:hAnsi="Arial Narrow" w:cs="Arial Narrow"/>
                <w:sz w:val="24"/>
                <w:szCs w:val="24"/>
              </w:rPr>
              <w:t>es contratados a tiempo completo por la O</w:t>
            </w:r>
            <w:r w:rsidRPr="00A40B45">
              <w:rPr>
                <w:rFonts w:ascii="Arial Narrow" w:hAnsi="Arial Narrow" w:cs="Arial Narrow"/>
                <w:sz w:val="24"/>
                <w:szCs w:val="24"/>
              </w:rPr>
              <w:t>ficina</w:t>
            </w:r>
            <w:r>
              <w:rPr>
                <w:rFonts w:ascii="Arial Narrow" w:hAnsi="Arial Narrow" w:cs="Arial Narrow"/>
                <w:sz w:val="24"/>
                <w:szCs w:val="24"/>
              </w:rPr>
              <w:t xml:space="preserve"> C</w:t>
            </w:r>
            <w:r w:rsidRPr="00A40B45">
              <w:rPr>
                <w:rFonts w:ascii="Arial Narrow" w:hAnsi="Arial Narrow" w:cs="Arial Narrow"/>
                <w:sz w:val="24"/>
                <w:szCs w:val="24"/>
              </w:rPr>
              <w:t>entral de Fe y Alegría Perú para el área de Educación Técnica del Departamento de Formación, encargados de realizar la capacitación a los docentes d</w:t>
            </w:r>
            <w:r>
              <w:rPr>
                <w:rFonts w:ascii="Arial Narrow" w:hAnsi="Arial Narrow" w:cs="Arial Narrow"/>
                <w:sz w:val="24"/>
                <w:szCs w:val="24"/>
              </w:rPr>
              <w:t>e los talleres técnicos de los C</w:t>
            </w:r>
            <w:r w:rsidRPr="00A40B45">
              <w:rPr>
                <w:rFonts w:ascii="Arial Narrow" w:hAnsi="Arial Narrow" w:cs="Arial Narrow"/>
                <w:sz w:val="24"/>
                <w:szCs w:val="24"/>
              </w:rPr>
              <w:t>entros educativos Fe y Alegría Perú.</w:t>
            </w:r>
          </w:p>
        </w:tc>
      </w:tr>
      <w:tr w:rsidR="003A2FAB" w:rsidRPr="00A40B45" w:rsidTr="003A2FAB">
        <w:tc>
          <w:tcPr>
            <w:tcW w:w="2271" w:type="dxa"/>
            <w:shd w:val="clear" w:color="auto" w:fill="BFBFBF"/>
            <w:vAlign w:val="center"/>
          </w:tcPr>
          <w:p w:rsidR="003A2FAB" w:rsidRPr="00A40B45" w:rsidRDefault="003A2FAB" w:rsidP="003A2FAB">
            <w:pPr>
              <w:spacing w:after="0" w:line="240" w:lineRule="auto"/>
              <w:jc w:val="center"/>
              <w:rPr>
                <w:rFonts w:ascii="Arial Narrow" w:hAnsi="Arial Narrow" w:cs="Arial Narrow"/>
                <w:b/>
                <w:bCs/>
                <w:sz w:val="24"/>
                <w:szCs w:val="24"/>
              </w:rPr>
            </w:pPr>
            <w:r w:rsidRPr="00A40B45">
              <w:rPr>
                <w:rFonts w:ascii="Arial Narrow" w:hAnsi="Arial Narrow" w:cs="Arial Narrow"/>
                <w:b/>
                <w:bCs/>
                <w:sz w:val="24"/>
                <w:szCs w:val="24"/>
              </w:rPr>
              <w:t>CLIENTES INTERNOS</w:t>
            </w:r>
          </w:p>
        </w:tc>
        <w:tc>
          <w:tcPr>
            <w:tcW w:w="2246" w:type="dxa"/>
          </w:tcPr>
          <w:p w:rsidR="003A2FAB" w:rsidRPr="00A40B45" w:rsidRDefault="003A2FAB" w:rsidP="003A2FAB">
            <w:pPr>
              <w:spacing w:after="0" w:line="240" w:lineRule="auto"/>
              <w:rPr>
                <w:rFonts w:ascii="Arial Narrow" w:hAnsi="Arial Narrow" w:cs="Arial Narrow"/>
                <w:sz w:val="24"/>
                <w:szCs w:val="24"/>
              </w:rPr>
            </w:pPr>
            <w:r w:rsidRPr="00A40B45">
              <w:rPr>
                <w:rFonts w:ascii="Arial Narrow" w:hAnsi="Arial Narrow" w:cs="Arial Narrow"/>
                <w:sz w:val="24"/>
                <w:szCs w:val="24"/>
              </w:rPr>
              <w:t>No Aplica</w:t>
            </w:r>
          </w:p>
        </w:tc>
        <w:tc>
          <w:tcPr>
            <w:tcW w:w="2245" w:type="dxa"/>
            <w:gridSpan w:val="2"/>
            <w:shd w:val="clear" w:color="auto" w:fill="D9D9D9"/>
            <w:vAlign w:val="center"/>
          </w:tcPr>
          <w:p w:rsidR="003A2FAB" w:rsidRPr="00A40B45" w:rsidRDefault="003A2FAB" w:rsidP="003A2FAB">
            <w:pPr>
              <w:spacing w:after="0" w:line="240" w:lineRule="auto"/>
              <w:jc w:val="center"/>
              <w:rPr>
                <w:rFonts w:ascii="Arial Narrow" w:hAnsi="Arial Narrow" w:cs="Arial Narrow"/>
                <w:b/>
                <w:bCs/>
                <w:sz w:val="24"/>
                <w:szCs w:val="24"/>
              </w:rPr>
            </w:pPr>
            <w:r w:rsidRPr="00A40B45">
              <w:rPr>
                <w:rFonts w:ascii="Arial Narrow" w:hAnsi="Arial Narrow" w:cs="Arial Narrow"/>
                <w:b/>
                <w:bCs/>
                <w:sz w:val="24"/>
                <w:szCs w:val="24"/>
              </w:rPr>
              <w:t>CLIENTES EXTERNOS</w:t>
            </w:r>
          </w:p>
        </w:tc>
        <w:tc>
          <w:tcPr>
            <w:tcW w:w="2243" w:type="dxa"/>
            <w:vAlign w:val="center"/>
          </w:tcPr>
          <w:p w:rsidR="003A2FAB" w:rsidRPr="00A40B45" w:rsidRDefault="003A2FAB" w:rsidP="003A2FAB">
            <w:pPr>
              <w:spacing w:after="0" w:line="240" w:lineRule="auto"/>
              <w:rPr>
                <w:rFonts w:ascii="Arial Narrow" w:hAnsi="Arial Narrow" w:cs="Arial Narrow"/>
                <w:sz w:val="24"/>
                <w:szCs w:val="24"/>
              </w:rPr>
            </w:pPr>
            <w:r w:rsidRPr="00A40B45">
              <w:rPr>
                <w:rFonts w:ascii="Arial Narrow" w:hAnsi="Arial Narrow" w:cs="Arial Narrow"/>
                <w:sz w:val="24"/>
                <w:szCs w:val="24"/>
              </w:rPr>
              <w:t>Docente técnico de centro educativo Fe y Alegría</w:t>
            </w:r>
          </w:p>
        </w:tc>
      </w:tr>
      <w:tr w:rsidR="003A2FAB" w:rsidRPr="00A40B45" w:rsidTr="003A2FAB">
        <w:tc>
          <w:tcPr>
            <w:tcW w:w="2271" w:type="dxa"/>
            <w:shd w:val="clear" w:color="auto" w:fill="BFBFBF"/>
            <w:vAlign w:val="center"/>
          </w:tcPr>
          <w:p w:rsidR="003A2FAB" w:rsidRPr="00A40B45" w:rsidRDefault="003A2FAB" w:rsidP="003A2FAB">
            <w:pPr>
              <w:spacing w:after="0" w:line="240" w:lineRule="auto"/>
              <w:jc w:val="center"/>
              <w:rPr>
                <w:rFonts w:ascii="Arial Narrow" w:hAnsi="Arial Narrow" w:cs="Arial Narrow"/>
                <w:b/>
                <w:bCs/>
                <w:sz w:val="24"/>
                <w:szCs w:val="24"/>
              </w:rPr>
            </w:pPr>
            <w:r w:rsidRPr="00A40B45">
              <w:rPr>
                <w:rFonts w:ascii="Arial Narrow" w:hAnsi="Arial Narrow" w:cs="Arial Narrow"/>
                <w:b/>
                <w:bCs/>
                <w:sz w:val="24"/>
                <w:szCs w:val="24"/>
              </w:rPr>
              <w:t>ALCANCE</w:t>
            </w:r>
          </w:p>
        </w:tc>
        <w:tc>
          <w:tcPr>
            <w:tcW w:w="6734" w:type="dxa"/>
            <w:gridSpan w:val="4"/>
          </w:tcPr>
          <w:p w:rsidR="003A2FAB" w:rsidRPr="00A40B45" w:rsidRDefault="003A2FAB" w:rsidP="003A2FAB">
            <w:pPr>
              <w:spacing w:after="0" w:line="240" w:lineRule="auto"/>
              <w:jc w:val="both"/>
              <w:rPr>
                <w:rFonts w:ascii="Arial Narrow" w:hAnsi="Arial Narrow" w:cs="Arial Narrow"/>
                <w:sz w:val="24"/>
                <w:szCs w:val="24"/>
              </w:rPr>
            </w:pPr>
            <w:r w:rsidRPr="00A40B45">
              <w:rPr>
                <w:rFonts w:ascii="Arial Narrow" w:hAnsi="Arial Narrow" w:cs="Arial Narrow"/>
                <w:sz w:val="24"/>
                <w:szCs w:val="24"/>
              </w:rPr>
              <w:t>El alcance del presente proceso consiste en las tareas necesarias para realiza</w:t>
            </w:r>
            <w:r>
              <w:rPr>
                <w:rFonts w:ascii="Arial Narrow" w:hAnsi="Arial Narrow" w:cs="Arial Narrow"/>
                <w:sz w:val="24"/>
                <w:szCs w:val="24"/>
              </w:rPr>
              <w:t>r</w:t>
            </w:r>
            <w:r w:rsidRPr="00A40B45">
              <w:rPr>
                <w:rFonts w:ascii="Arial Narrow" w:hAnsi="Arial Narrow" w:cs="Arial Narrow"/>
                <w:sz w:val="24"/>
                <w:szCs w:val="24"/>
              </w:rPr>
              <w:t xml:space="preserve"> la capacitación en educación</w:t>
            </w:r>
            <w:r>
              <w:rPr>
                <w:rFonts w:ascii="Arial Narrow" w:hAnsi="Arial Narrow" w:cs="Arial Narrow"/>
                <w:sz w:val="24"/>
                <w:szCs w:val="24"/>
              </w:rPr>
              <w:t xml:space="preserve"> técnica a los docentes de los C</w:t>
            </w:r>
            <w:r w:rsidRPr="00A40B45">
              <w:rPr>
                <w:rFonts w:ascii="Arial Narrow" w:hAnsi="Arial Narrow" w:cs="Arial Narrow"/>
                <w:sz w:val="24"/>
                <w:szCs w:val="24"/>
              </w:rPr>
              <w:t xml:space="preserve">entros educativos de los colegios Fe y Alegría.  </w:t>
            </w:r>
          </w:p>
          <w:p w:rsidR="003A2FAB" w:rsidRPr="00A40B45" w:rsidRDefault="003A2FAB" w:rsidP="003A2FAB">
            <w:pPr>
              <w:spacing w:after="0" w:line="240" w:lineRule="auto"/>
              <w:jc w:val="both"/>
              <w:rPr>
                <w:rFonts w:ascii="Arial Narrow" w:hAnsi="Arial Narrow" w:cs="Arial Narrow"/>
                <w:sz w:val="24"/>
                <w:szCs w:val="24"/>
              </w:rPr>
            </w:pPr>
            <w:r>
              <w:rPr>
                <w:rFonts w:ascii="Arial Narrow" w:hAnsi="Arial Narrow" w:cs="Arial Narrow"/>
                <w:sz w:val="24"/>
                <w:szCs w:val="24"/>
              </w:rPr>
              <w:t>No contemplará</w:t>
            </w:r>
            <w:r w:rsidRPr="00A40B45">
              <w:rPr>
                <w:rFonts w:ascii="Arial Narrow" w:hAnsi="Arial Narrow" w:cs="Arial Narrow"/>
                <w:sz w:val="24"/>
                <w:szCs w:val="24"/>
              </w:rPr>
              <w:t xml:space="preserve"> </w:t>
            </w:r>
            <w:r>
              <w:rPr>
                <w:rFonts w:ascii="Arial Narrow" w:hAnsi="Arial Narrow" w:cs="Arial Narrow"/>
                <w:sz w:val="24"/>
                <w:szCs w:val="24"/>
              </w:rPr>
              <w:t>en detalle las coordinaciones</w:t>
            </w:r>
            <w:r w:rsidRPr="00A40B45">
              <w:rPr>
                <w:rFonts w:ascii="Arial Narrow" w:hAnsi="Arial Narrow" w:cs="Arial Narrow"/>
                <w:sz w:val="24"/>
                <w:szCs w:val="24"/>
              </w:rPr>
              <w:t xml:space="preserve"> realizadas con el centro educativo.   </w:t>
            </w:r>
          </w:p>
        </w:tc>
      </w:tr>
      <w:tr w:rsidR="003A2FAB" w:rsidRPr="00A40B45" w:rsidTr="003A2FAB">
        <w:tc>
          <w:tcPr>
            <w:tcW w:w="2271" w:type="dxa"/>
            <w:shd w:val="clear" w:color="auto" w:fill="BFBFBF"/>
            <w:vAlign w:val="center"/>
          </w:tcPr>
          <w:p w:rsidR="003A2FAB" w:rsidRPr="00A40B45" w:rsidRDefault="003A2FAB" w:rsidP="003A2FAB">
            <w:pPr>
              <w:spacing w:after="0" w:line="240" w:lineRule="auto"/>
              <w:jc w:val="center"/>
              <w:rPr>
                <w:rFonts w:ascii="Arial Narrow" w:hAnsi="Arial Narrow" w:cs="Arial Narrow"/>
                <w:b/>
                <w:bCs/>
                <w:sz w:val="24"/>
                <w:szCs w:val="24"/>
              </w:rPr>
            </w:pPr>
            <w:r w:rsidRPr="00A40B45">
              <w:rPr>
                <w:rFonts w:ascii="Arial Narrow" w:hAnsi="Arial Narrow" w:cs="Arial Narrow"/>
                <w:b/>
                <w:bCs/>
                <w:sz w:val="24"/>
                <w:szCs w:val="24"/>
              </w:rPr>
              <w:t>PROCEDIMIENTO</w:t>
            </w:r>
          </w:p>
        </w:tc>
        <w:tc>
          <w:tcPr>
            <w:tcW w:w="6734" w:type="dxa"/>
            <w:gridSpan w:val="4"/>
            <w:vAlign w:val="center"/>
          </w:tcPr>
          <w:p w:rsidR="003A2FAB" w:rsidRPr="00A40B45" w:rsidRDefault="003A2FAB" w:rsidP="00B420B6">
            <w:pPr>
              <w:numPr>
                <w:ilvl w:val="0"/>
                <w:numId w:val="30"/>
              </w:numPr>
              <w:shd w:val="clear" w:color="auto" w:fill="FFFFFF"/>
              <w:autoSpaceDE w:val="0"/>
              <w:autoSpaceDN w:val="0"/>
              <w:adjustRightInd w:val="0"/>
              <w:spacing w:after="0" w:line="240" w:lineRule="auto"/>
              <w:jc w:val="both"/>
              <w:rPr>
                <w:rFonts w:ascii="Arial Narrow" w:hAnsi="Arial Narrow" w:cs="Arial Narrow"/>
                <w:sz w:val="24"/>
                <w:szCs w:val="24"/>
              </w:rPr>
            </w:pPr>
            <w:r w:rsidRPr="00A40B45">
              <w:rPr>
                <w:rFonts w:ascii="Arial Narrow" w:hAnsi="Arial Narrow" w:cs="Arial Narrow"/>
                <w:sz w:val="24"/>
                <w:szCs w:val="24"/>
              </w:rPr>
              <w:t>El Jefe de Educación Técnica se encarga de identificar las necesidades d</w:t>
            </w:r>
            <w:r>
              <w:rPr>
                <w:rFonts w:ascii="Arial Narrow" w:hAnsi="Arial Narrow" w:cs="Arial Narrow"/>
                <w:sz w:val="24"/>
                <w:szCs w:val="24"/>
              </w:rPr>
              <w:t>e capacitación en los diversos C</w:t>
            </w:r>
            <w:r w:rsidRPr="00A40B45">
              <w:rPr>
                <w:rFonts w:ascii="Arial Narrow" w:hAnsi="Arial Narrow" w:cs="Arial Narrow"/>
                <w:sz w:val="24"/>
                <w:szCs w:val="24"/>
              </w:rPr>
              <w:t xml:space="preserve">entros educativos, para ello la fuente de información que utiliza son los datos recopilados de las labores de acompañamiento, donde los </w:t>
            </w:r>
            <w:r>
              <w:rPr>
                <w:rFonts w:ascii="Arial Narrow" w:hAnsi="Arial Narrow" w:cs="Arial Narrow"/>
                <w:sz w:val="24"/>
                <w:szCs w:val="24"/>
              </w:rPr>
              <w:t>D</w:t>
            </w:r>
            <w:r w:rsidRPr="00A40B45">
              <w:rPr>
                <w:rFonts w:ascii="Arial Narrow" w:hAnsi="Arial Narrow" w:cs="Arial Narrow"/>
                <w:sz w:val="24"/>
                <w:szCs w:val="24"/>
              </w:rPr>
              <w:t xml:space="preserve">irectivos y docentes comparten con los acompañantes sus mayores dudas. </w:t>
            </w:r>
          </w:p>
          <w:p w:rsidR="003A2FAB" w:rsidRPr="00A40B45" w:rsidRDefault="003A2FAB" w:rsidP="00B420B6">
            <w:pPr>
              <w:numPr>
                <w:ilvl w:val="0"/>
                <w:numId w:val="30"/>
              </w:numPr>
              <w:shd w:val="clear" w:color="auto" w:fill="FFFFFF"/>
              <w:autoSpaceDE w:val="0"/>
              <w:autoSpaceDN w:val="0"/>
              <w:adjustRightInd w:val="0"/>
              <w:spacing w:after="0" w:line="240" w:lineRule="auto"/>
              <w:jc w:val="both"/>
              <w:rPr>
                <w:rFonts w:ascii="Arial Narrow" w:hAnsi="Arial Narrow" w:cs="Arial Narrow"/>
                <w:sz w:val="24"/>
                <w:szCs w:val="24"/>
              </w:rPr>
            </w:pPr>
            <w:r w:rsidRPr="00A40B45">
              <w:rPr>
                <w:rFonts w:ascii="Arial Narrow" w:hAnsi="Arial Narrow" w:cs="Arial Narrow"/>
                <w:sz w:val="24"/>
                <w:szCs w:val="24"/>
              </w:rPr>
              <w:t xml:space="preserve">Una vez definidas las necesidades, el Jefe de Educación Técnica realiza la planificación de las necesidades definidas, asigna fechas para las mismas, </w:t>
            </w:r>
            <w:r>
              <w:rPr>
                <w:rFonts w:ascii="Arial Narrow" w:hAnsi="Arial Narrow" w:cs="Arial Narrow"/>
                <w:sz w:val="24"/>
                <w:szCs w:val="24"/>
              </w:rPr>
              <w:t xml:space="preserve">el </w:t>
            </w:r>
            <w:r w:rsidRPr="00A40B45">
              <w:rPr>
                <w:rFonts w:ascii="Arial Narrow" w:hAnsi="Arial Narrow" w:cs="Arial Narrow"/>
                <w:sz w:val="24"/>
                <w:szCs w:val="24"/>
              </w:rPr>
              <w:t>perfil de docentes a recibir la capacitación, los temas a tratar en la misma y un responsable de su ejecución.</w:t>
            </w:r>
          </w:p>
          <w:p w:rsidR="003A2FAB" w:rsidRPr="00A40B45" w:rsidRDefault="003A2FAB" w:rsidP="00B420B6">
            <w:pPr>
              <w:numPr>
                <w:ilvl w:val="0"/>
                <w:numId w:val="30"/>
              </w:numPr>
              <w:shd w:val="clear" w:color="auto" w:fill="FFFFFF"/>
              <w:autoSpaceDE w:val="0"/>
              <w:autoSpaceDN w:val="0"/>
              <w:adjustRightInd w:val="0"/>
              <w:spacing w:after="0" w:line="240" w:lineRule="auto"/>
              <w:jc w:val="both"/>
              <w:rPr>
                <w:rFonts w:ascii="Arial Narrow" w:hAnsi="Arial Narrow" w:cs="Arial Narrow"/>
                <w:sz w:val="24"/>
                <w:szCs w:val="24"/>
              </w:rPr>
            </w:pPr>
            <w:r w:rsidRPr="00A40B45">
              <w:rPr>
                <w:rFonts w:ascii="Arial Narrow" w:hAnsi="Arial Narrow" w:cs="Arial Narrow"/>
                <w:sz w:val="24"/>
                <w:szCs w:val="24"/>
              </w:rPr>
              <w:t>El equipo pedagógico realiza la preparación de la capacitación y procede a realizar el envío de las invitacion</w:t>
            </w:r>
            <w:r>
              <w:rPr>
                <w:rFonts w:ascii="Arial Narrow" w:hAnsi="Arial Narrow" w:cs="Arial Narrow"/>
                <w:sz w:val="24"/>
                <w:szCs w:val="24"/>
              </w:rPr>
              <w:t>es de las capacitaciones a los C</w:t>
            </w:r>
            <w:r w:rsidRPr="00A40B45">
              <w:rPr>
                <w:rFonts w:ascii="Arial Narrow" w:hAnsi="Arial Narrow" w:cs="Arial Narrow"/>
                <w:sz w:val="24"/>
                <w:szCs w:val="24"/>
              </w:rPr>
              <w:t>entros educativos, solicit</w:t>
            </w:r>
            <w:r>
              <w:rPr>
                <w:rFonts w:ascii="Arial Narrow" w:hAnsi="Arial Narrow" w:cs="Arial Narrow"/>
                <w:sz w:val="24"/>
                <w:szCs w:val="24"/>
              </w:rPr>
              <w:t>ando el perfil de docente, los C</w:t>
            </w:r>
            <w:r w:rsidRPr="00A40B45">
              <w:rPr>
                <w:rFonts w:ascii="Arial Narrow" w:hAnsi="Arial Narrow" w:cs="Arial Narrow"/>
                <w:sz w:val="24"/>
                <w:szCs w:val="24"/>
              </w:rPr>
              <w:t>entros educativos responden con la inscripción de sus docentes seleccionados en el curso de capacitación.</w:t>
            </w:r>
          </w:p>
          <w:p w:rsidR="003A2FAB" w:rsidRDefault="003A2FAB" w:rsidP="00B420B6">
            <w:pPr>
              <w:numPr>
                <w:ilvl w:val="0"/>
                <w:numId w:val="30"/>
              </w:numPr>
              <w:shd w:val="clear" w:color="auto" w:fill="FFFFFF"/>
              <w:autoSpaceDE w:val="0"/>
              <w:autoSpaceDN w:val="0"/>
              <w:adjustRightInd w:val="0"/>
              <w:spacing w:after="0" w:line="240" w:lineRule="auto"/>
              <w:jc w:val="both"/>
              <w:rPr>
                <w:rFonts w:ascii="Arial Narrow" w:hAnsi="Arial Narrow" w:cs="Arial Narrow"/>
                <w:sz w:val="24"/>
                <w:szCs w:val="24"/>
              </w:rPr>
            </w:pPr>
            <w:r w:rsidRPr="00A40B45">
              <w:rPr>
                <w:rFonts w:ascii="Arial Narrow" w:hAnsi="Arial Narrow" w:cs="Arial Narrow"/>
                <w:sz w:val="24"/>
                <w:szCs w:val="24"/>
              </w:rPr>
              <w:t>Se ejecuta el dictado de la capacitació</w:t>
            </w:r>
            <w:r>
              <w:rPr>
                <w:rFonts w:ascii="Arial Narrow" w:hAnsi="Arial Narrow" w:cs="Arial Narrow"/>
                <w:sz w:val="24"/>
                <w:szCs w:val="24"/>
              </w:rPr>
              <w:t xml:space="preserve">n que tiene como resultado a </w:t>
            </w:r>
            <w:r w:rsidRPr="00A40B45">
              <w:rPr>
                <w:rFonts w:ascii="Arial Narrow" w:hAnsi="Arial Narrow" w:cs="Arial Narrow"/>
                <w:sz w:val="24"/>
                <w:szCs w:val="24"/>
              </w:rPr>
              <w:t xml:space="preserve"> docentes con nuevos conocimientos y que posteriormente aplicaran en sus clases.  </w:t>
            </w:r>
          </w:p>
          <w:p w:rsidR="003A2FAB" w:rsidRPr="00A40B45" w:rsidRDefault="003A2FAB" w:rsidP="00B420B6">
            <w:pPr>
              <w:numPr>
                <w:ilvl w:val="0"/>
                <w:numId w:val="30"/>
              </w:numPr>
              <w:shd w:val="clear" w:color="auto" w:fill="FFFFFF"/>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Se procede a realizar una evaluación a los docentes de lo aprendido y se elabora un Informe del mismo.</w:t>
            </w:r>
          </w:p>
          <w:p w:rsidR="003A2FAB" w:rsidRPr="00A40B45" w:rsidRDefault="003A2FAB" w:rsidP="003A2FAB">
            <w:pPr>
              <w:keepNext/>
              <w:autoSpaceDE w:val="0"/>
              <w:autoSpaceDN w:val="0"/>
              <w:adjustRightInd w:val="0"/>
              <w:spacing w:after="0" w:line="240" w:lineRule="auto"/>
              <w:rPr>
                <w:rFonts w:ascii="Arial Narrow" w:hAnsi="Arial Narrow" w:cs="Arial Narrow"/>
                <w:sz w:val="24"/>
                <w:szCs w:val="24"/>
              </w:rPr>
            </w:pPr>
          </w:p>
        </w:tc>
      </w:tr>
    </w:tbl>
    <w:p w:rsidR="003A2FAB" w:rsidRPr="003A2FAB" w:rsidRDefault="003A2FAB" w:rsidP="003A2FAB">
      <w:pPr>
        <w:pStyle w:val="Caption"/>
        <w:jc w:val="center"/>
        <w:rPr>
          <w:rFonts w:asciiTheme="majorHAnsi" w:hAnsiTheme="majorHAnsi"/>
          <w:sz w:val="16"/>
          <w:szCs w:val="16"/>
        </w:rPr>
      </w:pPr>
      <w:bookmarkStart w:id="305" w:name="_Toc266031732"/>
      <w:r w:rsidRPr="003A2FAB">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46</w:t>
      </w:r>
      <w:r w:rsidR="00C74554">
        <w:rPr>
          <w:rFonts w:asciiTheme="majorHAnsi" w:hAnsiTheme="majorHAnsi"/>
          <w:sz w:val="16"/>
          <w:szCs w:val="16"/>
        </w:rPr>
        <w:fldChar w:fldCharType="end"/>
      </w:r>
      <w:r w:rsidRPr="003A2FAB">
        <w:rPr>
          <w:rFonts w:asciiTheme="majorHAnsi" w:hAnsiTheme="majorHAnsi"/>
          <w:sz w:val="16"/>
          <w:szCs w:val="16"/>
        </w:rPr>
        <w:t>.-   Definición de Proceso "Capacitaciones de Educación Técnica”</w:t>
      </w:r>
      <w:bookmarkEnd w:id="305"/>
      <w:r w:rsidRPr="003A2FAB">
        <w:rPr>
          <w:rFonts w:asciiTheme="majorHAnsi" w:hAnsiTheme="majorHAnsi"/>
          <w:sz w:val="16"/>
          <w:szCs w:val="16"/>
        </w:rPr>
        <w:t xml:space="preserve"> </w:t>
      </w:r>
    </w:p>
    <w:p w:rsidR="003A2FAB" w:rsidRPr="004E11A2" w:rsidRDefault="003A2FAB" w:rsidP="003A2FAB">
      <w:pPr>
        <w:pStyle w:val="Caption"/>
        <w:jc w:val="center"/>
      </w:pPr>
      <w:r w:rsidRPr="003A2FAB">
        <w:rPr>
          <w:rFonts w:asciiTheme="majorHAnsi" w:hAnsiTheme="majorHAnsi"/>
          <w:sz w:val="16"/>
          <w:szCs w:val="16"/>
        </w:rPr>
        <w:t>Fuente: Elaboración propia</w:t>
      </w:r>
    </w:p>
    <w:p w:rsidR="003A2FAB" w:rsidRDefault="003A2FAB" w:rsidP="003A2FAB">
      <w:pPr>
        <w:spacing w:line="360" w:lineRule="auto"/>
        <w:jc w:val="both"/>
        <w:rPr>
          <w:rFonts w:cs="Times New Roman"/>
          <w:sz w:val="24"/>
          <w:szCs w:val="24"/>
        </w:rPr>
      </w:pPr>
    </w:p>
    <w:p w:rsidR="003A2FAB" w:rsidRDefault="003A2FAB" w:rsidP="003A5985">
      <w:pPr>
        <w:rPr>
          <w:rFonts w:eastAsia="Calibri" w:cs="Times New Roman"/>
          <w:b/>
          <w:bCs/>
          <w:sz w:val="16"/>
          <w:szCs w:val="16"/>
          <w:lang w:val="es-PE" w:eastAsia="es-ES" w:bidi="ar-SA"/>
        </w:rPr>
        <w:sectPr w:rsidR="003A2FAB" w:rsidSect="003A2FAB">
          <w:footerReference w:type="default" r:id="rId86"/>
          <w:pgSz w:w="11907" w:h="16839" w:code="9"/>
          <w:pgMar w:top="1417" w:right="1701" w:bottom="1417" w:left="1701" w:header="708" w:footer="708" w:gutter="0"/>
          <w:cols w:space="708"/>
          <w:docGrid w:linePitch="360"/>
        </w:sectPr>
      </w:pPr>
    </w:p>
    <w:p w:rsidR="003A2FAB" w:rsidRDefault="003A2FAB" w:rsidP="003A2FAB">
      <w:pPr>
        <w:keepNext/>
        <w:spacing w:after="0"/>
        <w:jc w:val="center"/>
        <w:rPr>
          <w:rFonts w:cs="Times New Roman"/>
        </w:rPr>
      </w:pPr>
      <w:r>
        <w:rPr>
          <w:rFonts w:cs="Times New Roman"/>
          <w:noProof/>
          <w:lang w:eastAsia="es-ES" w:bidi="ar-SA"/>
        </w:rPr>
        <w:drawing>
          <wp:inline distT="0" distB="0" distL="0" distR="0">
            <wp:extent cx="8433834" cy="5042240"/>
            <wp:effectExtent l="19050" t="0" r="5316" b="0"/>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b="11534"/>
                    <a:stretch>
                      <a:fillRect/>
                    </a:stretch>
                  </pic:blipFill>
                  <pic:spPr bwMode="auto">
                    <a:xfrm>
                      <a:off x="0" y="0"/>
                      <a:ext cx="8442207" cy="5047246"/>
                    </a:xfrm>
                    <a:prstGeom prst="rect">
                      <a:avLst/>
                    </a:prstGeom>
                    <a:noFill/>
                    <a:ln w="9525">
                      <a:noFill/>
                      <a:miter lim="800000"/>
                      <a:headEnd/>
                      <a:tailEnd/>
                    </a:ln>
                  </pic:spPr>
                </pic:pic>
              </a:graphicData>
            </a:graphic>
          </wp:inline>
        </w:drawing>
      </w:r>
    </w:p>
    <w:p w:rsidR="003A2FAB" w:rsidRPr="003A2FAB" w:rsidRDefault="003A2FAB" w:rsidP="003A2FAB">
      <w:pPr>
        <w:pStyle w:val="Caption"/>
        <w:jc w:val="center"/>
        <w:rPr>
          <w:rFonts w:asciiTheme="majorHAnsi" w:hAnsiTheme="majorHAnsi"/>
          <w:sz w:val="16"/>
          <w:szCs w:val="16"/>
        </w:rPr>
      </w:pPr>
      <w:bookmarkStart w:id="306" w:name="_Toc266031554"/>
      <w:r w:rsidRPr="003A2FAB">
        <w:rPr>
          <w:rFonts w:asciiTheme="majorHAnsi" w:hAnsiTheme="majorHAnsi"/>
          <w:sz w:val="16"/>
          <w:szCs w:val="16"/>
        </w:rPr>
        <w:t xml:space="preserve">Ilustración </w:t>
      </w:r>
      <w:r w:rsidR="00934198" w:rsidRPr="003A2FAB">
        <w:rPr>
          <w:rFonts w:asciiTheme="majorHAnsi" w:hAnsiTheme="majorHAnsi"/>
          <w:sz w:val="16"/>
          <w:szCs w:val="16"/>
        </w:rPr>
        <w:fldChar w:fldCharType="begin"/>
      </w:r>
      <w:r w:rsidRPr="003A2FAB">
        <w:rPr>
          <w:rFonts w:asciiTheme="majorHAnsi" w:hAnsiTheme="majorHAnsi"/>
          <w:sz w:val="16"/>
          <w:szCs w:val="16"/>
        </w:rPr>
        <w:instrText xml:space="preserve"> SEQ Ilustración \* ARABIC </w:instrText>
      </w:r>
      <w:r w:rsidR="00934198" w:rsidRPr="003A2FAB">
        <w:rPr>
          <w:rFonts w:asciiTheme="majorHAnsi" w:hAnsiTheme="majorHAnsi"/>
          <w:sz w:val="16"/>
          <w:szCs w:val="16"/>
        </w:rPr>
        <w:fldChar w:fldCharType="separate"/>
      </w:r>
      <w:r w:rsidR="00EB772F">
        <w:rPr>
          <w:rFonts w:asciiTheme="majorHAnsi" w:hAnsiTheme="majorHAnsi"/>
          <w:noProof/>
          <w:sz w:val="16"/>
          <w:szCs w:val="16"/>
        </w:rPr>
        <w:t>26</w:t>
      </w:r>
      <w:r w:rsidR="00934198" w:rsidRPr="003A2FAB">
        <w:rPr>
          <w:rFonts w:asciiTheme="majorHAnsi" w:hAnsiTheme="majorHAnsi"/>
          <w:sz w:val="16"/>
          <w:szCs w:val="16"/>
        </w:rPr>
        <w:fldChar w:fldCharType="end"/>
      </w:r>
      <w:r w:rsidRPr="003A2FAB">
        <w:rPr>
          <w:rFonts w:asciiTheme="majorHAnsi" w:hAnsiTheme="majorHAnsi"/>
          <w:sz w:val="16"/>
          <w:szCs w:val="16"/>
        </w:rPr>
        <w:t xml:space="preserve"> .-   Diagrama de Proceso "Capacitaciones de Educación Técnica”</w:t>
      </w:r>
      <w:bookmarkEnd w:id="306"/>
      <w:r w:rsidRPr="003A2FAB">
        <w:rPr>
          <w:rFonts w:asciiTheme="majorHAnsi" w:hAnsiTheme="majorHAnsi"/>
          <w:sz w:val="16"/>
          <w:szCs w:val="16"/>
        </w:rPr>
        <w:t xml:space="preserve">  </w:t>
      </w:r>
    </w:p>
    <w:p w:rsidR="003A2FAB" w:rsidRDefault="003A2FAB" w:rsidP="003A2FAB">
      <w:pPr>
        <w:pStyle w:val="Caption"/>
        <w:jc w:val="center"/>
      </w:pPr>
      <w:r w:rsidRPr="003A2FAB">
        <w:rPr>
          <w:rFonts w:asciiTheme="majorHAnsi" w:hAnsiTheme="majorHAnsi"/>
          <w:sz w:val="16"/>
          <w:szCs w:val="16"/>
        </w:rPr>
        <w:t>Fuente:   Elaboración propia</w:t>
      </w:r>
      <w:r>
        <w:t xml:space="preserve"> </w:t>
      </w:r>
      <w:r>
        <w:br w:type="page"/>
      </w:r>
    </w:p>
    <w:tbl>
      <w:tblPr>
        <w:tblW w:w="14248" w:type="dxa"/>
        <w:tblInd w:w="-106"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1029"/>
        <w:gridCol w:w="1241"/>
        <w:gridCol w:w="2025"/>
        <w:gridCol w:w="1537"/>
        <w:gridCol w:w="4730"/>
        <w:gridCol w:w="1559"/>
        <w:gridCol w:w="1134"/>
        <w:gridCol w:w="993"/>
      </w:tblGrid>
      <w:tr w:rsidR="003A2FAB" w:rsidRPr="00A40B45" w:rsidTr="003A2FAB">
        <w:trPr>
          <w:trHeight w:val="495"/>
        </w:trPr>
        <w:tc>
          <w:tcPr>
            <w:tcW w:w="1029" w:type="dxa"/>
            <w:tcBorders>
              <w:right w:val="nil"/>
            </w:tcBorders>
            <w:shd w:val="clear" w:color="auto" w:fill="000000"/>
          </w:tcPr>
          <w:p w:rsidR="003A2FAB" w:rsidRPr="00A40B45" w:rsidRDefault="003A2FAB" w:rsidP="003A2FAB">
            <w:pPr>
              <w:spacing w:after="0" w:line="240" w:lineRule="auto"/>
              <w:jc w:val="center"/>
              <w:rPr>
                <w:rFonts w:ascii="Arial Narrow" w:hAnsi="Arial Narrow" w:cs="Arial Narrow"/>
                <w:b/>
                <w:bCs/>
                <w:color w:val="FFFFFF"/>
                <w:sz w:val="20"/>
                <w:szCs w:val="20"/>
                <w:lang w:val="es-PE" w:eastAsia="es-PE"/>
              </w:rPr>
            </w:pPr>
            <w:r w:rsidRPr="00A40B45">
              <w:rPr>
                <w:rFonts w:ascii="Arial Narrow" w:hAnsi="Arial Narrow" w:cs="Arial Narrow"/>
                <w:color w:val="FFFFFF"/>
                <w:sz w:val="20"/>
                <w:szCs w:val="20"/>
                <w:lang w:val="es-PE" w:eastAsia="es-PE"/>
              </w:rPr>
              <w:t>N°</w:t>
            </w:r>
          </w:p>
        </w:tc>
        <w:tc>
          <w:tcPr>
            <w:tcW w:w="1241" w:type="dxa"/>
            <w:tcBorders>
              <w:left w:val="nil"/>
              <w:right w:val="nil"/>
            </w:tcBorders>
            <w:shd w:val="clear" w:color="auto" w:fill="000000"/>
          </w:tcPr>
          <w:p w:rsidR="003A2FAB" w:rsidRPr="00A40B45" w:rsidRDefault="003A2FAB" w:rsidP="003A2FAB">
            <w:pPr>
              <w:spacing w:after="0" w:line="240" w:lineRule="auto"/>
              <w:jc w:val="center"/>
              <w:rPr>
                <w:rFonts w:ascii="Arial Narrow" w:hAnsi="Arial Narrow" w:cs="Arial Narrow"/>
                <w:b/>
                <w:bCs/>
                <w:color w:val="FFFFFF"/>
                <w:sz w:val="20"/>
                <w:szCs w:val="20"/>
                <w:lang w:val="es-PE" w:eastAsia="es-PE"/>
              </w:rPr>
            </w:pPr>
            <w:r w:rsidRPr="00A40B45">
              <w:rPr>
                <w:rFonts w:ascii="Arial Narrow" w:hAnsi="Arial Narrow" w:cs="Arial Narrow"/>
                <w:color w:val="FFFFFF"/>
                <w:sz w:val="20"/>
                <w:szCs w:val="20"/>
                <w:lang w:val="es-PE" w:eastAsia="es-PE"/>
              </w:rPr>
              <w:t>ENTRADA</w:t>
            </w:r>
          </w:p>
        </w:tc>
        <w:tc>
          <w:tcPr>
            <w:tcW w:w="2025" w:type="dxa"/>
            <w:tcBorders>
              <w:left w:val="nil"/>
              <w:right w:val="nil"/>
            </w:tcBorders>
            <w:shd w:val="clear" w:color="auto" w:fill="000000"/>
          </w:tcPr>
          <w:p w:rsidR="003A2FAB" w:rsidRPr="00A40B45" w:rsidRDefault="003A2FAB" w:rsidP="003A2FAB">
            <w:pPr>
              <w:spacing w:after="0" w:line="240" w:lineRule="auto"/>
              <w:jc w:val="center"/>
              <w:rPr>
                <w:rFonts w:ascii="Arial Narrow" w:hAnsi="Arial Narrow" w:cs="Arial Narrow"/>
                <w:b/>
                <w:bCs/>
                <w:color w:val="FFFFFF"/>
                <w:sz w:val="20"/>
                <w:szCs w:val="20"/>
                <w:lang w:val="es-PE" w:eastAsia="es-PE"/>
              </w:rPr>
            </w:pPr>
            <w:r w:rsidRPr="00A40B45">
              <w:rPr>
                <w:rFonts w:ascii="Arial Narrow" w:hAnsi="Arial Narrow" w:cs="Arial Narrow"/>
                <w:color w:val="FFFFFF"/>
                <w:sz w:val="20"/>
                <w:szCs w:val="20"/>
                <w:lang w:val="es-PE" w:eastAsia="es-PE"/>
              </w:rPr>
              <w:t>ACTIVIDAD</w:t>
            </w:r>
          </w:p>
        </w:tc>
        <w:tc>
          <w:tcPr>
            <w:tcW w:w="1537" w:type="dxa"/>
            <w:tcBorders>
              <w:left w:val="nil"/>
              <w:right w:val="nil"/>
            </w:tcBorders>
            <w:shd w:val="clear" w:color="auto" w:fill="000000"/>
          </w:tcPr>
          <w:p w:rsidR="003A2FAB" w:rsidRPr="00A40B45" w:rsidRDefault="003A2FAB" w:rsidP="003A2FAB">
            <w:pPr>
              <w:spacing w:after="0" w:line="240" w:lineRule="auto"/>
              <w:jc w:val="center"/>
              <w:rPr>
                <w:rFonts w:ascii="Arial Narrow" w:hAnsi="Arial Narrow" w:cs="Arial Narrow"/>
                <w:b/>
                <w:bCs/>
                <w:color w:val="FFFFFF"/>
                <w:sz w:val="20"/>
                <w:szCs w:val="20"/>
                <w:lang w:val="es-PE" w:eastAsia="es-PE"/>
              </w:rPr>
            </w:pPr>
            <w:r w:rsidRPr="00A40B45">
              <w:rPr>
                <w:rFonts w:ascii="Arial Narrow" w:hAnsi="Arial Narrow" w:cs="Arial Narrow"/>
                <w:color w:val="FFFFFF"/>
                <w:sz w:val="20"/>
                <w:szCs w:val="20"/>
                <w:lang w:val="es-PE" w:eastAsia="es-PE"/>
              </w:rPr>
              <w:t>SALIDA</w:t>
            </w:r>
          </w:p>
        </w:tc>
        <w:tc>
          <w:tcPr>
            <w:tcW w:w="4730" w:type="dxa"/>
            <w:tcBorders>
              <w:left w:val="nil"/>
              <w:right w:val="nil"/>
            </w:tcBorders>
            <w:shd w:val="clear" w:color="auto" w:fill="000000"/>
          </w:tcPr>
          <w:p w:rsidR="003A2FAB" w:rsidRPr="00A40B45" w:rsidRDefault="003A2FAB" w:rsidP="003A2FAB">
            <w:pPr>
              <w:spacing w:after="0" w:line="240" w:lineRule="auto"/>
              <w:jc w:val="center"/>
              <w:rPr>
                <w:rFonts w:ascii="Arial Narrow" w:hAnsi="Arial Narrow" w:cs="Arial Narrow"/>
                <w:b/>
                <w:bCs/>
                <w:color w:val="FFFFFF"/>
                <w:sz w:val="20"/>
                <w:szCs w:val="20"/>
                <w:lang w:val="es-PE" w:eastAsia="es-PE"/>
              </w:rPr>
            </w:pPr>
            <w:r w:rsidRPr="00A40B45">
              <w:rPr>
                <w:rFonts w:ascii="Arial Narrow" w:hAnsi="Arial Narrow" w:cs="Arial Narrow"/>
                <w:color w:val="FFFFFF"/>
                <w:sz w:val="20"/>
                <w:szCs w:val="20"/>
                <w:lang w:val="es-PE" w:eastAsia="es-PE"/>
              </w:rPr>
              <w:t>DESCRIPCIÓN</w:t>
            </w:r>
          </w:p>
        </w:tc>
        <w:tc>
          <w:tcPr>
            <w:tcW w:w="1559" w:type="dxa"/>
            <w:tcBorders>
              <w:left w:val="nil"/>
              <w:right w:val="nil"/>
            </w:tcBorders>
            <w:shd w:val="clear" w:color="auto" w:fill="000000"/>
          </w:tcPr>
          <w:p w:rsidR="003A2FAB" w:rsidRPr="00A40B45" w:rsidRDefault="003A2FAB" w:rsidP="003A2FAB">
            <w:pPr>
              <w:spacing w:after="0" w:line="240" w:lineRule="auto"/>
              <w:jc w:val="center"/>
              <w:rPr>
                <w:rFonts w:ascii="Arial Narrow" w:hAnsi="Arial Narrow" w:cs="Arial Narrow"/>
                <w:b/>
                <w:bCs/>
                <w:color w:val="FFFFFF"/>
                <w:sz w:val="18"/>
                <w:szCs w:val="18"/>
                <w:lang w:val="es-PE" w:eastAsia="es-PE"/>
              </w:rPr>
            </w:pPr>
            <w:r w:rsidRPr="00A40B45">
              <w:rPr>
                <w:rFonts w:ascii="Arial Narrow" w:hAnsi="Arial Narrow" w:cs="Arial Narrow"/>
                <w:color w:val="FFFFFF"/>
                <w:sz w:val="18"/>
                <w:szCs w:val="18"/>
                <w:lang w:val="es-PE" w:eastAsia="es-PE"/>
              </w:rPr>
              <w:t>RESPONSABLE</w:t>
            </w:r>
          </w:p>
        </w:tc>
        <w:tc>
          <w:tcPr>
            <w:tcW w:w="1134" w:type="dxa"/>
            <w:tcBorders>
              <w:left w:val="nil"/>
              <w:right w:val="nil"/>
            </w:tcBorders>
            <w:shd w:val="clear" w:color="auto" w:fill="000000"/>
          </w:tcPr>
          <w:p w:rsidR="003A2FAB" w:rsidRPr="00A40B45" w:rsidRDefault="003A2FAB" w:rsidP="003A2FAB">
            <w:pPr>
              <w:spacing w:after="0" w:line="240" w:lineRule="auto"/>
              <w:jc w:val="center"/>
              <w:rPr>
                <w:rFonts w:ascii="Arial Narrow" w:hAnsi="Arial Narrow" w:cs="Arial Narrow"/>
                <w:b/>
                <w:bCs/>
                <w:color w:val="FFFFFF"/>
                <w:sz w:val="18"/>
                <w:szCs w:val="18"/>
                <w:lang w:val="es-PE" w:eastAsia="es-PE"/>
              </w:rPr>
            </w:pPr>
            <w:r w:rsidRPr="00A40B45">
              <w:rPr>
                <w:rFonts w:ascii="Arial Narrow" w:hAnsi="Arial Narrow" w:cs="Arial Narrow"/>
                <w:color w:val="FFFFFF"/>
                <w:sz w:val="18"/>
                <w:szCs w:val="18"/>
                <w:lang w:val="es-PE" w:eastAsia="es-PE"/>
              </w:rPr>
              <w:t>TIPO ACTIVIDAD</w:t>
            </w:r>
          </w:p>
        </w:tc>
        <w:tc>
          <w:tcPr>
            <w:tcW w:w="993" w:type="dxa"/>
            <w:tcBorders>
              <w:left w:val="nil"/>
            </w:tcBorders>
            <w:shd w:val="clear" w:color="auto" w:fill="000000"/>
          </w:tcPr>
          <w:p w:rsidR="003A2FAB" w:rsidRPr="00A40B45" w:rsidRDefault="003A2FAB" w:rsidP="003A2FAB">
            <w:pPr>
              <w:spacing w:after="0" w:line="240" w:lineRule="auto"/>
              <w:jc w:val="center"/>
              <w:rPr>
                <w:rFonts w:ascii="Arial Narrow" w:hAnsi="Arial Narrow" w:cs="Arial Narrow"/>
                <w:b/>
                <w:bCs/>
                <w:color w:val="FFFFFF"/>
                <w:sz w:val="18"/>
                <w:szCs w:val="18"/>
                <w:lang w:val="es-PE" w:eastAsia="es-PE"/>
              </w:rPr>
            </w:pPr>
            <w:r w:rsidRPr="00A40B45">
              <w:rPr>
                <w:rFonts w:ascii="Arial Narrow" w:hAnsi="Arial Narrow" w:cs="Arial Narrow"/>
                <w:color w:val="FFFFFF"/>
                <w:sz w:val="18"/>
                <w:szCs w:val="18"/>
                <w:lang w:val="es-PE" w:eastAsia="es-PE"/>
              </w:rPr>
              <w:t>TIEMPO</w:t>
            </w:r>
          </w:p>
        </w:tc>
      </w:tr>
      <w:tr w:rsidR="003A2FAB" w:rsidRPr="00A40B45" w:rsidTr="003A2FAB">
        <w:trPr>
          <w:trHeight w:val="450"/>
        </w:trPr>
        <w:tc>
          <w:tcPr>
            <w:tcW w:w="1029" w:type="dxa"/>
            <w:tcBorders>
              <w:right w:val="nil"/>
            </w:tcBorders>
            <w:shd w:val="clear" w:color="auto" w:fill="C0C0C0"/>
          </w:tcPr>
          <w:p w:rsidR="003A2FAB" w:rsidRPr="00A40B45" w:rsidRDefault="003A2FAB" w:rsidP="003A2FAB">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2</w:t>
            </w:r>
          </w:p>
        </w:tc>
        <w:tc>
          <w:tcPr>
            <w:tcW w:w="1241" w:type="dxa"/>
            <w:tcBorders>
              <w:left w:val="nil"/>
              <w:right w:val="nil"/>
            </w:tcBorders>
            <w:shd w:val="clear" w:color="auto" w:fill="C0C0C0"/>
          </w:tcPr>
          <w:p w:rsidR="003A2FAB" w:rsidRPr="003E5393" w:rsidRDefault="003A2FAB" w:rsidP="003A2FAB">
            <w:pPr>
              <w:spacing w:after="0" w:line="240" w:lineRule="auto"/>
              <w:rPr>
                <w:rFonts w:ascii="Arial Narrow" w:hAnsi="Arial Narrow" w:cs="Arial Narrow"/>
                <w:sz w:val="16"/>
                <w:szCs w:val="16"/>
                <w:lang w:val="es-PE" w:eastAsia="es-PE"/>
              </w:rPr>
            </w:pPr>
            <w:r w:rsidRPr="003E5393">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D</w:t>
            </w:r>
            <w:r w:rsidRPr="003E5393">
              <w:rPr>
                <w:rFonts w:ascii="Arial Narrow" w:hAnsi="Arial Narrow" w:cs="Arial Narrow"/>
                <w:sz w:val="16"/>
                <w:szCs w:val="16"/>
                <w:lang w:val="es-PE" w:eastAsia="es-PE"/>
              </w:rPr>
              <w:t>ocentes capacitados</w:t>
            </w:r>
          </w:p>
        </w:tc>
        <w:tc>
          <w:tcPr>
            <w:tcW w:w="2025" w:type="dxa"/>
            <w:tcBorders>
              <w:left w:val="nil"/>
              <w:right w:val="nil"/>
            </w:tcBorders>
            <w:shd w:val="clear" w:color="auto" w:fill="C0C0C0"/>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Identificación de necesidades de capacitación</w:t>
            </w:r>
          </w:p>
        </w:tc>
        <w:tc>
          <w:tcPr>
            <w:tcW w:w="1537" w:type="dxa"/>
            <w:tcBorders>
              <w:left w:val="nil"/>
              <w:right w:val="nil"/>
            </w:tcBorders>
            <w:shd w:val="clear" w:color="auto" w:fill="C0C0C0"/>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 Necesidades identificadas</w:t>
            </w:r>
          </w:p>
        </w:tc>
        <w:tc>
          <w:tcPr>
            <w:tcW w:w="4730" w:type="dxa"/>
            <w:tcBorders>
              <w:left w:val="nil"/>
              <w:right w:val="nil"/>
            </w:tcBorders>
            <w:shd w:val="clear" w:color="auto" w:fill="C0C0C0"/>
          </w:tcPr>
          <w:p w:rsidR="003A2FAB" w:rsidRPr="00A40B45" w:rsidRDefault="003A2FAB" w:rsidP="003A2FA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Luego de que los docentes han sido capacitados durante el proceso de acompañamiento, e</w:t>
            </w:r>
            <w:r w:rsidRPr="00A40B45">
              <w:rPr>
                <w:rFonts w:ascii="Arial Narrow" w:hAnsi="Arial Narrow" w:cs="Arial Narrow"/>
                <w:sz w:val="16"/>
                <w:szCs w:val="16"/>
                <w:lang w:val="es-PE" w:eastAsia="es-PE"/>
              </w:rPr>
              <w:t xml:space="preserve">l Jefe de Educación Técnica </w:t>
            </w:r>
            <w:r>
              <w:rPr>
                <w:rFonts w:ascii="Arial Narrow" w:hAnsi="Arial Narrow" w:cs="Arial Narrow"/>
                <w:sz w:val="16"/>
                <w:szCs w:val="16"/>
                <w:lang w:val="es-PE" w:eastAsia="es-PE"/>
              </w:rPr>
              <w:t>procede a evalu</w:t>
            </w:r>
            <w:r w:rsidRPr="00A40B45">
              <w:rPr>
                <w:rFonts w:ascii="Arial Narrow" w:hAnsi="Arial Narrow" w:cs="Arial Narrow"/>
                <w:sz w:val="16"/>
                <w:szCs w:val="16"/>
                <w:lang w:val="es-PE" w:eastAsia="es-PE"/>
              </w:rPr>
              <w:t>a</w:t>
            </w:r>
            <w:r>
              <w:rPr>
                <w:rFonts w:ascii="Arial Narrow" w:hAnsi="Arial Narrow" w:cs="Arial Narrow"/>
                <w:sz w:val="16"/>
                <w:szCs w:val="16"/>
                <w:lang w:val="es-PE" w:eastAsia="es-PE"/>
              </w:rPr>
              <w:t>r</w:t>
            </w:r>
            <w:r w:rsidRPr="00A40B45">
              <w:rPr>
                <w:rFonts w:ascii="Arial Narrow" w:hAnsi="Arial Narrow" w:cs="Arial Narrow"/>
                <w:sz w:val="16"/>
                <w:szCs w:val="16"/>
                <w:lang w:val="es-PE" w:eastAsia="es-PE"/>
              </w:rPr>
              <w:t xml:space="preserve"> los formatos de monitoreo</w:t>
            </w:r>
            <w:r>
              <w:rPr>
                <w:rFonts w:ascii="Arial Narrow" w:hAnsi="Arial Narrow" w:cs="Arial Narrow"/>
                <w:sz w:val="16"/>
                <w:szCs w:val="16"/>
                <w:lang w:val="es-PE" w:eastAsia="es-PE"/>
              </w:rPr>
              <w:t xml:space="preserve"> e Informe</w:t>
            </w:r>
            <w:r w:rsidRPr="00A40B45">
              <w:rPr>
                <w:rFonts w:ascii="Arial Narrow" w:hAnsi="Arial Narrow" w:cs="Arial Narrow"/>
                <w:sz w:val="16"/>
                <w:szCs w:val="16"/>
                <w:lang w:val="es-PE" w:eastAsia="es-PE"/>
              </w:rPr>
              <w:t>, provenientes de l</w:t>
            </w:r>
            <w:r>
              <w:rPr>
                <w:rFonts w:ascii="Arial Narrow" w:hAnsi="Arial Narrow" w:cs="Arial Narrow"/>
                <w:sz w:val="16"/>
                <w:szCs w:val="16"/>
                <w:lang w:val="es-PE" w:eastAsia="es-PE"/>
              </w:rPr>
              <w:t>a</w:t>
            </w:r>
            <w:r w:rsidRPr="00A40B45">
              <w:rPr>
                <w:rFonts w:ascii="Arial Narrow" w:hAnsi="Arial Narrow" w:cs="Arial Narrow"/>
                <w:sz w:val="16"/>
                <w:szCs w:val="16"/>
                <w:lang w:val="es-PE" w:eastAsia="es-PE"/>
              </w:rPr>
              <w:t xml:space="preserve"> actividad R</w:t>
            </w:r>
            <w:r>
              <w:rPr>
                <w:rFonts w:ascii="Arial Narrow" w:hAnsi="Arial Narrow" w:cs="Arial Narrow"/>
                <w:sz w:val="16"/>
                <w:szCs w:val="16"/>
                <w:lang w:val="es-PE" w:eastAsia="es-PE"/>
              </w:rPr>
              <w:t>ecojo de dudas y Consultas del subp</w:t>
            </w:r>
            <w:r w:rsidRPr="00A40B45">
              <w:rPr>
                <w:rFonts w:ascii="Arial Narrow" w:hAnsi="Arial Narrow" w:cs="Arial Narrow"/>
                <w:sz w:val="16"/>
                <w:szCs w:val="16"/>
                <w:lang w:val="es-PE" w:eastAsia="es-PE"/>
              </w:rPr>
              <w:t xml:space="preserve">roceso de </w:t>
            </w:r>
            <w:r>
              <w:rPr>
                <w:rFonts w:ascii="Arial Narrow" w:hAnsi="Arial Narrow" w:cs="Arial Narrow"/>
                <w:sz w:val="16"/>
                <w:szCs w:val="16"/>
                <w:lang w:val="es-PE" w:eastAsia="es-PE"/>
              </w:rPr>
              <w:t xml:space="preserve">Realizar </w:t>
            </w:r>
            <w:r w:rsidRPr="00A40B45">
              <w:rPr>
                <w:rFonts w:ascii="Arial Narrow" w:hAnsi="Arial Narrow" w:cs="Arial Narrow"/>
                <w:sz w:val="16"/>
                <w:szCs w:val="16"/>
                <w:lang w:val="es-PE" w:eastAsia="es-PE"/>
              </w:rPr>
              <w:t xml:space="preserve">Acompañamiento, e identifica las deficiencias </w:t>
            </w:r>
            <w:r>
              <w:rPr>
                <w:rFonts w:ascii="Arial Narrow" w:hAnsi="Arial Narrow" w:cs="Arial Narrow"/>
                <w:sz w:val="16"/>
                <w:szCs w:val="16"/>
                <w:lang w:val="es-PE" w:eastAsia="es-PE"/>
              </w:rPr>
              <w:t>de la educación técnica en los C</w:t>
            </w:r>
            <w:r w:rsidRPr="00A40B45">
              <w:rPr>
                <w:rFonts w:ascii="Arial Narrow" w:hAnsi="Arial Narrow" w:cs="Arial Narrow"/>
                <w:sz w:val="16"/>
                <w:szCs w:val="16"/>
                <w:lang w:val="es-PE" w:eastAsia="es-PE"/>
              </w:rPr>
              <w:t>entros educativos.</w:t>
            </w:r>
          </w:p>
        </w:tc>
        <w:tc>
          <w:tcPr>
            <w:tcW w:w="1559" w:type="dxa"/>
            <w:tcBorders>
              <w:left w:val="nil"/>
              <w:right w:val="nil"/>
            </w:tcBorders>
            <w:shd w:val="clear" w:color="auto" w:fill="C0C0C0"/>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Jefe de Educación Técnica</w:t>
            </w:r>
          </w:p>
        </w:tc>
        <w:tc>
          <w:tcPr>
            <w:tcW w:w="1134" w:type="dxa"/>
            <w:tcBorders>
              <w:left w:val="nil"/>
              <w:right w:val="nil"/>
            </w:tcBorders>
            <w:shd w:val="clear" w:color="auto" w:fill="C0C0C0"/>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Manual</w:t>
            </w:r>
          </w:p>
        </w:tc>
        <w:tc>
          <w:tcPr>
            <w:tcW w:w="993" w:type="dxa"/>
            <w:tcBorders>
              <w:left w:val="nil"/>
            </w:tcBorders>
            <w:shd w:val="clear" w:color="auto" w:fill="C0C0C0"/>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2 días</w:t>
            </w:r>
          </w:p>
        </w:tc>
      </w:tr>
      <w:tr w:rsidR="003A2FAB" w:rsidRPr="00A40B45" w:rsidTr="003A2FAB">
        <w:trPr>
          <w:trHeight w:val="675"/>
        </w:trPr>
        <w:tc>
          <w:tcPr>
            <w:tcW w:w="1029" w:type="dxa"/>
            <w:tcBorders>
              <w:right w:val="nil"/>
            </w:tcBorders>
          </w:tcPr>
          <w:p w:rsidR="003A2FAB" w:rsidRPr="00A40B45" w:rsidRDefault="003A2FAB" w:rsidP="003A2FAB">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3</w:t>
            </w:r>
          </w:p>
        </w:tc>
        <w:tc>
          <w:tcPr>
            <w:tcW w:w="1241" w:type="dxa"/>
            <w:tcBorders>
              <w:left w:val="nil"/>
              <w:right w:val="nil"/>
            </w:tcBorders>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 Necesidades Identificadas</w:t>
            </w:r>
          </w:p>
        </w:tc>
        <w:tc>
          <w:tcPr>
            <w:tcW w:w="2025" w:type="dxa"/>
            <w:tcBorders>
              <w:left w:val="nil"/>
              <w:right w:val="nil"/>
            </w:tcBorders>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Planificación de capacitaciones a brindar</w:t>
            </w:r>
          </w:p>
        </w:tc>
        <w:tc>
          <w:tcPr>
            <w:tcW w:w="1537" w:type="dxa"/>
            <w:tcBorders>
              <w:left w:val="nil"/>
              <w:right w:val="nil"/>
            </w:tcBorders>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 Plan de capacitaciones</w:t>
            </w:r>
          </w:p>
        </w:tc>
        <w:tc>
          <w:tcPr>
            <w:tcW w:w="4730" w:type="dxa"/>
            <w:tcBorders>
              <w:left w:val="nil"/>
              <w:right w:val="nil"/>
            </w:tcBorders>
          </w:tcPr>
          <w:p w:rsidR="003A2FAB" w:rsidRPr="00A40B45" w:rsidRDefault="003A2FAB" w:rsidP="003A2FAB">
            <w:pPr>
              <w:spacing w:after="0" w:line="240" w:lineRule="auto"/>
              <w:jc w:val="both"/>
              <w:rPr>
                <w:rFonts w:ascii="Arial Narrow" w:hAnsi="Arial Narrow" w:cs="Arial Narrow"/>
                <w:sz w:val="16"/>
                <w:szCs w:val="16"/>
                <w:lang w:val="es-PE" w:eastAsia="es-PE"/>
              </w:rPr>
            </w:pPr>
            <w:r w:rsidRPr="00A40B45">
              <w:rPr>
                <w:rFonts w:ascii="Arial Narrow" w:hAnsi="Arial Narrow" w:cs="Arial Narrow"/>
                <w:sz w:val="16"/>
                <w:szCs w:val="16"/>
                <w:lang w:val="es-PE" w:eastAsia="es-PE"/>
              </w:rPr>
              <w:t>El Jefe de Educación Téc</w:t>
            </w:r>
            <w:r>
              <w:rPr>
                <w:rFonts w:ascii="Arial Narrow" w:hAnsi="Arial Narrow" w:cs="Arial Narrow"/>
                <w:sz w:val="16"/>
                <w:szCs w:val="16"/>
                <w:lang w:val="es-PE" w:eastAsia="es-PE"/>
              </w:rPr>
              <w:t>nica se encarga de realizar el P</w:t>
            </w:r>
            <w:r w:rsidRPr="00A40B45">
              <w:rPr>
                <w:rFonts w:ascii="Arial Narrow" w:hAnsi="Arial Narrow" w:cs="Arial Narrow"/>
                <w:sz w:val="16"/>
                <w:szCs w:val="16"/>
                <w:lang w:val="es-PE" w:eastAsia="es-PE"/>
              </w:rPr>
              <w:t>lan de capacitaciones donde se define la fecha de la capacitación, los temas a tratar, el perfil de docentes que deben asistir, el responsable de la ejecución de la capacitación, entre otros.</w:t>
            </w:r>
          </w:p>
        </w:tc>
        <w:tc>
          <w:tcPr>
            <w:tcW w:w="1559" w:type="dxa"/>
            <w:tcBorders>
              <w:left w:val="nil"/>
              <w:right w:val="nil"/>
            </w:tcBorders>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Jefe de Educación Técnica</w:t>
            </w:r>
          </w:p>
        </w:tc>
        <w:tc>
          <w:tcPr>
            <w:tcW w:w="1134" w:type="dxa"/>
            <w:tcBorders>
              <w:left w:val="nil"/>
              <w:right w:val="nil"/>
            </w:tcBorders>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Manual</w:t>
            </w:r>
          </w:p>
        </w:tc>
        <w:tc>
          <w:tcPr>
            <w:tcW w:w="993" w:type="dxa"/>
            <w:tcBorders>
              <w:left w:val="nil"/>
            </w:tcBorders>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5 días</w:t>
            </w:r>
          </w:p>
        </w:tc>
      </w:tr>
      <w:tr w:rsidR="003A2FAB" w:rsidRPr="00A40B45" w:rsidTr="003A2FAB">
        <w:trPr>
          <w:trHeight w:val="675"/>
        </w:trPr>
        <w:tc>
          <w:tcPr>
            <w:tcW w:w="1029" w:type="dxa"/>
            <w:tcBorders>
              <w:right w:val="nil"/>
            </w:tcBorders>
            <w:shd w:val="clear" w:color="auto" w:fill="C0C0C0"/>
          </w:tcPr>
          <w:p w:rsidR="003A2FAB" w:rsidRPr="00A40B45" w:rsidRDefault="003A2FAB" w:rsidP="003A2FAB">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4</w:t>
            </w:r>
          </w:p>
        </w:tc>
        <w:tc>
          <w:tcPr>
            <w:tcW w:w="1241" w:type="dxa"/>
            <w:tcBorders>
              <w:left w:val="nil"/>
              <w:right w:val="nil"/>
            </w:tcBorders>
            <w:shd w:val="clear" w:color="auto" w:fill="C0C0C0"/>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 xml:space="preserve">- Plan de capacitaciones </w:t>
            </w:r>
          </w:p>
        </w:tc>
        <w:tc>
          <w:tcPr>
            <w:tcW w:w="2025" w:type="dxa"/>
            <w:tcBorders>
              <w:left w:val="nil"/>
              <w:right w:val="nil"/>
            </w:tcBorders>
            <w:shd w:val="clear" w:color="auto" w:fill="C0C0C0"/>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Preparación de capacitaciones</w:t>
            </w:r>
          </w:p>
        </w:tc>
        <w:tc>
          <w:tcPr>
            <w:tcW w:w="1537" w:type="dxa"/>
            <w:tcBorders>
              <w:left w:val="nil"/>
              <w:right w:val="nil"/>
            </w:tcBorders>
            <w:shd w:val="clear" w:color="auto" w:fill="C0C0C0"/>
          </w:tcPr>
          <w:p w:rsidR="003A2FAB"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 xml:space="preserve">- Temas de capacitación </w:t>
            </w:r>
          </w:p>
          <w:p w:rsidR="003A2FAB" w:rsidRPr="00A40B45" w:rsidRDefault="003A2FAB" w:rsidP="003A2FA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Lista de recursos</w:t>
            </w:r>
          </w:p>
        </w:tc>
        <w:tc>
          <w:tcPr>
            <w:tcW w:w="4730" w:type="dxa"/>
            <w:tcBorders>
              <w:left w:val="nil"/>
              <w:right w:val="nil"/>
            </w:tcBorders>
            <w:shd w:val="clear" w:color="auto" w:fill="C0C0C0"/>
          </w:tcPr>
          <w:p w:rsidR="003A2FAB" w:rsidRPr="00A40B45" w:rsidRDefault="003A2FAB" w:rsidP="003A2FA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E</w:t>
            </w:r>
            <w:r w:rsidRPr="00A40B45">
              <w:rPr>
                <w:rFonts w:ascii="Arial Narrow" w:hAnsi="Arial Narrow" w:cs="Arial Narrow"/>
                <w:sz w:val="16"/>
                <w:szCs w:val="16"/>
                <w:lang w:val="es-PE" w:eastAsia="es-PE"/>
              </w:rPr>
              <w:t>quipo de pedagogía de educación técnica prepara los temas que servirán durante la capacitación</w:t>
            </w:r>
            <w:r>
              <w:rPr>
                <w:rFonts w:ascii="Arial Narrow" w:hAnsi="Arial Narrow" w:cs="Arial Narrow"/>
                <w:sz w:val="16"/>
                <w:szCs w:val="16"/>
                <w:lang w:val="es-PE" w:eastAsia="es-PE"/>
              </w:rPr>
              <w:t>, así como la Lista de recursos que solicitará al Departamento de Administración y Abastecimiento</w:t>
            </w:r>
            <w:r w:rsidRPr="00A40B45">
              <w:rPr>
                <w:rFonts w:ascii="Arial Narrow" w:hAnsi="Arial Narrow" w:cs="Arial Narrow"/>
                <w:sz w:val="16"/>
                <w:szCs w:val="16"/>
                <w:lang w:val="es-PE" w:eastAsia="es-PE"/>
              </w:rPr>
              <w:t>.</w:t>
            </w:r>
          </w:p>
        </w:tc>
        <w:tc>
          <w:tcPr>
            <w:tcW w:w="1559" w:type="dxa"/>
            <w:tcBorders>
              <w:left w:val="nil"/>
              <w:right w:val="nil"/>
            </w:tcBorders>
            <w:shd w:val="clear" w:color="auto" w:fill="C0C0C0"/>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Equipo pedagógico de Técnica</w:t>
            </w:r>
          </w:p>
        </w:tc>
        <w:tc>
          <w:tcPr>
            <w:tcW w:w="1134" w:type="dxa"/>
            <w:tcBorders>
              <w:left w:val="nil"/>
              <w:right w:val="nil"/>
            </w:tcBorders>
            <w:shd w:val="clear" w:color="auto" w:fill="C0C0C0"/>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Manual</w:t>
            </w:r>
          </w:p>
        </w:tc>
        <w:tc>
          <w:tcPr>
            <w:tcW w:w="993" w:type="dxa"/>
            <w:tcBorders>
              <w:left w:val="nil"/>
            </w:tcBorders>
            <w:shd w:val="clear" w:color="auto" w:fill="C0C0C0"/>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2 días</w:t>
            </w:r>
          </w:p>
        </w:tc>
      </w:tr>
      <w:tr w:rsidR="003A2FAB" w:rsidRPr="00A40B45" w:rsidTr="003A2FAB">
        <w:trPr>
          <w:trHeight w:val="900"/>
        </w:trPr>
        <w:tc>
          <w:tcPr>
            <w:tcW w:w="1029" w:type="dxa"/>
            <w:tcBorders>
              <w:right w:val="nil"/>
            </w:tcBorders>
          </w:tcPr>
          <w:p w:rsidR="003A2FAB" w:rsidRPr="00A40B45" w:rsidRDefault="003A2FAB" w:rsidP="003A2FAB">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5</w:t>
            </w:r>
          </w:p>
        </w:tc>
        <w:tc>
          <w:tcPr>
            <w:tcW w:w="1241" w:type="dxa"/>
            <w:tcBorders>
              <w:left w:val="nil"/>
              <w:right w:val="nil"/>
            </w:tcBorders>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 Temas de capacitación</w:t>
            </w:r>
          </w:p>
        </w:tc>
        <w:tc>
          <w:tcPr>
            <w:tcW w:w="2025" w:type="dxa"/>
            <w:tcBorders>
              <w:left w:val="nil"/>
              <w:right w:val="nil"/>
            </w:tcBorders>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 xml:space="preserve">Envió invitación </w:t>
            </w:r>
          </w:p>
        </w:tc>
        <w:tc>
          <w:tcPr>
            <w:tcW w:w="1537" w:type="dxa"/>
            <w:tcBorders>
              <w:left w:val="nil"/>
              <w:right w:val="nil"/>
            </w:tcBorders>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 Invitación para capacitación</w:t>
            </w:r>
          </w:p>
        </w:tc>
        <w:tc>
          <w:tcPr>
            <w:tcW w:w="4730" w:type="dxa"/>
            <w:tcBorders>
              <w:left w:val="nil"/>
              <w:right w:val="nil"/>
            </w:tcBorders>
          </w:tcPr>
          <w:p w:rsidR="003A2FAB" w:rsidRPr="00A40B45" w:rsidRDefault="003A2FAB" w:rsidP="003A2FA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E</w:t>
            </w:r>
            <w:r w:rsidRPr="00A40B45">
              <w:rPr>
                <w:rFonts w:ascii="Arial Narrow" w:hAnsi="Arial Narrow" w:cs="Arial Narrow"/>
                <w:sz w:val="16"/>
                <w:szCs w:val="16"/>
                <w:lang w:val="es-PE" w:eastAsia="es-PE"/>
              </w:rPr>
              <w:t>quipo de pedagogía realiza el envió de la invitac</w:t>
            </w:r>
            <w:r>
              <w:rPr>
                <w:rFonts w:ascii="Arial Narrow" w:hAnsi="Arial Narrow" w:cs="Arial Narrow"/>
                <w:sz w:val="16"/>
                <w:szCs w:val="16"/>
                <w:lang w:val="es-PE" w:eastAsia="es-PE"/>
              </w:rPr>
              <w:t>ión para la capacitación a los C</w:t>
            </w:r>
            <w:r w:rsidRPr="00A40B45">
              <w:rPr>
                <w:rFonts w:ascii="Arial Narrow" w:hAnsi="Arial Narrow" w:cs="Arial Narrow"/>
                <w:sz w:val="16"/>
                <w:szCs w:val="16"/>
                <w:lang w:val="es-PE" w:eastAsia="es-PE"/>
              </w:rPr>
              <w:t>entros educativos, indi</w:t>
            </w:r>
            <w:r>
              <w:rPr>
                <w:rFonts w:ascii="Arial Narrow" w:hAnsi="Arial Narrow" w:cs="Arial Narrow"/>
                <w:sz w:val="16"/>
                <w:szCs w:val="16"/>
                <w:lang w:val="es-PE" w:eastAsia="es-PE"/>
              </w:rPr>
              <w:t>cando los temas que se tratará</w:t>
            </w:r>
            <w:r w:rsidRPr="00A40B45">
              <w:rPr>
                <w:rFonts w:ascii="Arial Narrow" w:hAnsi="Arial Narrow" w:cs="Arial Narrow"/>
                <w:sz w:val="16"/>
                <w:szCs w:val="16"/>
                <w:lang w:val="es-PE" w:eastAsia="es-PE"/>
              </w:rPr>
              <w:t>n</w:t>
            </w:r>
            <w:r>
              <w:rPr>
                <w:rFonts w:ascii="Arial Narrow" w:hAnsi="Arial Narrow" w:cs="Arial Narrow"/>
                <w:sz w:val="16"/>
                <w:szCs w:val="16"/>
                <w:lang w:val="es-PE" w:eastAsia="es-PE"/>
              </w:rPr>
              <w:t>.</w:t>
            </w:r>
          </w:p>
        </w:tc>
        <w:tc>
          <w:tcPr>
            <w:tcW w:w="1559" w:type="dxa"/>
            <w:tcBorders>
              <w:left w:val="nil"/>
              <w:right w:val="nil"/>
            </w:tcBorders>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Equipo pedagógico de Técnica</w:t>
            </w:r>
          </w:p>
        </w:tc>
        <w:tc>
          <w:tcPr>
            <w:tcW w:w="1134" w:type="dxa"/>
            <w:tcBorders>
              <w:left w:val="nil"/>
              <w:right w:val="nil"/>
            </w:tcBorders>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Manual</w:t>
            </w:r>
          </w:p>
        </w:tc>
        <w:tc>
          <w:tcPr>
            <w:tcW w:w="993" w:type="dxa"/>
            <w:tcBorders>
              <w:left w:val="nil"/>
            </w:tcBorders>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1 día</w:t>
            </w:r>
          </w:p>
        </w:tc>
      </w:tr>
      <w:tr w:rsidR="003A2FAB" w:rsidRPr="00A40B45" w:rsidTr="003A2FAB">
        <w:trPr>
          <w:trHeight w:val="797"/>
        </w:trPr>
        <w:tc>
          <w:tcPr>
            <w:tcW w:w="1029" w:type="dxa"/>
            <w:tcBorders>
              <w:right w:val="nil"/>
            </w:tcBorders>
            <w:shd w:val="clear" w:color="auto" w:fill="C0C0C0"/>
          </w:tcPr>
          <w:p w:rsidR="003A2FAB" w:rsidRPr="00A40B45" w:rsidRDefault="003A2FAB" w:rsidP="003A2FAB">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6</w:t>
            </w:r>
          </w:p>
        </w:tc>
        <w:tc>
          <w:tcPr>
            <w:tcW w:w="1241" w:type="dxa"/>
            <w:tcBorders>
              <w:left w:val="nil"/>
              <w:right w:val="nil"/>
            </w:tcBorders>
            <w:shd w:val="clear" w:color="auto" w:fill="C0C0C0"/>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 Invitación para capacitación</w:t>
            </w:r>
          </w:p>
        </w:tc>
        <w:tc>
          <w:tcPr>
            <w:tcW w:w="2025" w:type="dxa"/>
            <w:tcBorders>
              <w:left w:val="nil"/>
              <w:right w:val="nil"/>
            </w:tcBorders>
            <w:shd w:val="clear" w:color="auto" w:fill="C0C0C0"/>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Confirmar Asistencia</w:t>
            </w:r>
          </w:p>
        </w:tc>
        <w:tc>
          <w:tcPr>
            <w:tcW w:w="1537" w:type="dxa"/>
            <w:tcBorders>
              <w:left w:val="nil"/>
              <w:right w:val="nil"/>
            </w:tcBorders>
            <w:shd w:val="clear" w:color="auto" w:fill="C0C0C0"/>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 Lista de participantes</w:t>
            </w:r>
          </w:p>
        </w:tc>
        <w:tc>
          <w:tcPr>
            <w:tcW w:w="4730" w:type="dxa"/>
            <w:tcBorders>
              <w:left w:val="nil"/>
              <w:right w:val="nil"/>
            </w:tcBorders>
            <w:shd w:val="clear" w:color="auto" w:fill="C0C0C0"/>
          </w:tcPr>
          <w:p w:rsidR="003A2FAB" w:rsidRPr="00A40B45" w:rsidRDefault="003A2FAB" w:rsidP="003A2FAB">
            <w:pPr>
              <w:spacing w:after="0" w:line="240" w:lineRule="auto"/>
              <w:jc w:val="both"/>
              <w:rPr>
                <w:rFonts w:ascii="Arial Narrow" w:hAnsi="Arial Narrow" w:cs="Arial Narrow"/>
                <w:sz w:val="16"/>
                <w:szCs w:val="16"/>
                <w:lang w:val="es-PE" w:eastAsia="es-PE"/>
              </w:rPr>
            </w:pPr>
            <w:r w:rsidRPr="00A40B45">
              <w:rPr>
                <w:rFonts w:ascii="Arial Narrow" w:hAnsi="Arial Narrow" w:cs="Arial Narrow"/>
                <w:sz w:val="16"/>
                <w:szCs w:val="16"/>
                <w:lang w:val="es-PE" w:eastAsia="es-PE"/>
              </w:rPr>
              <w:t>El equipo pedagógico recib</w:t>
            </w:r>
            <w:r>
              <w:rPr>
                <w:rFonts w:ascii="Arial Narrow" w:hAnsi="Arial Narrow" w:cs="Arial Narrow"/>
                <w:sz w:val="16"/>
                <w:szCs w:val="16"/>
                <w:lang w:val="es-PE" w:eastAsia="es-PE"/>
              </w:rPr>
              <w:t xml:space="preserve">e la confirmación de asistencia, por parte del proceso gestión de personal del Proyecto PIAE F y A 34, </w:t>
            </w:r>
            <w:r w:rsidRPr="00A40B45">
              <w:rPr>
                <w:rFonts w:ascii="Arial Narrow" w:hAnsi="Arial Narrow" w:cs="Arial Narrow"/>
                <w:sz w:val="16"/>
                <w:szCs w:val="16"/>
                <w:lang w:val="es-PE" w:eastAsia="es-PE"/>
              </w:rPr>
              <w:t xml:space="preserve">a la reunión de capacitación  junto con la </w:t>
            </w:r>
            <w:r>
              <w:rPr>
                <w:rFonts w:ascii="Arial Narrow" w:hAnsi="Arial Narrow" w:cs="Arial Narrow"/>
                <w:sz w:val="16"/>
                <w:szCs w:val="16"/>
                <w:lang w:val="es-PE" w:eastAsia="es-PE"/>
              </w:rPr>
              <w:t>L</w:t>
            </w:r>
            <w:r w:rsidRPr="00A40B45">
              <w:rPr>
                <w:rFonts w:ascii="Arial Narrow" w:hAnsi="Arial Narrow" w:cs="Arial Narrow"/>
                <w:sz w:val="16"/>
                <w:szCs w:val="16"/>
                <w:lang w:val="es-PE" w:eastAsia="es-PE"/>
              </w:rPr>
              <w:t xml:space="preserve">ista de </w:t>
            </w:r>
            <w:r>
              <w:rPr>
                <w:rFonts w:ascii="Arial Narrow" w:hAnsi="Arial Narrow" w:cs="Arial Narrow"/>
                <w:sz w:val="16"/>
                <w:szCs w:val="16"/>
                <w:lang w:val="es-PE" w:eastAsia="es-PE"/>
              </w:rPr>
              <w:t xml:space="preserve">docentes </w:t>
            </w:r>
            <w:r w:rsidRPr="00A40B45">
              <w:rPr>
                <w:rFonts w:ascii="Arial Narrow" w:hAnsi="Arial Narrow" w:cs="Arial Narrow"/>
                <w:sz w:val="16"/>
                <w:szCs w:val="16"/>
                <w:lang w:val="es-PE" w:eastAsia="es-PE"/>
              </w:rPr>
              <w:t>participantes</w:t>
            </w:r>
            <w:r>
              <w:rPr>
                <w:rFonts w:ascii="Arial Narrow" w:hAnsi="Arial Narrow" w:cs="Arial Narrow"/>
                <w:sz w:val="16"/>
                <w:szCs w:val="16"/>
                <w:lang w:val="es-PE" w:eastAsia="es-PE"/>
              </w:rPr>
              <w:t>.</w:t>
            </w:r>
          </w:p>
        </w:tc>
        <w:tc>
          <w:tcPr>
            <w:tcW w:w="1559" w:type="dxa"/>
            <w:tcBorders>
              <w:left w:val="nil"/>
              <w:right w:val="nil"/>
            </w:tcBorders>
            <w:shd w:val="clear" w:color="auto" w:fill="C0C0C0"/>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Equipo pedagógico de Técnica</w:t>
            </w:r>
          </w:p>
        </w:tc>
        <w:tc>
          <w:tcPr>
            <w:tcW w:w="1134" w:type="dxa"/>
            <w:tcBorders>
              <w:left w:val="nil"/>
              <w:right w:val="nil"/>
            </w:tcBorders>
            <w:shd w:val="clear" w:color="auto" w:fill="C0C0C0"/>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Manual</w:t>
            </w:r>
          </w:p>
        </w:tc>
        <w:tc>
          <w:tcPr>
            <w:tcW w:w="993" w:type="dxa"/>
            <w:tcBorders>
              <w:left w:val="nil"/>
            </w:tcBorders>
            <w:shd w:val="clear" w:color="auto" w:fill="C0C0C0"/>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1 hora</w:t>
            </w:r>
          </w:p>
        </w:tc>
      </w:tr>
      <w:tr w:rsidR="003A2FAB" w:rsidRPr="00A40B45" w:rsidTr="003A2FAB">
        <w:trPr>
          <w:trHeight w:val="900"/>
        </w:trPr>
        <w:tc>
          <w:tcPr>
            <w:tcW w:w="1029" w:type="dxa"/>
            <w:tcBorders>
              <w:right w:val="nil"/>
            </w:tcBorders>
          </w:tcPr>
          <w:p w:rsidR="003A2FAB" w:rsidRPr="00A40B45" w:rsidRDefault="003A2FAB" w:rsidP="003A2FAB">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7</w:t>
            </w:r>
          </w:p>
        </w:tc>
        <w:tc>
          <w:tcPr>
            <w:tcW w:w="1241" w:type="dxa"/>
            <w:tcBorders>
              <w:left w:val="nil"/>
              <w:right w:val="nil"/>
            </w:tcBorders>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 Lista de participantes</w:t>
            </w:r>
          </w:p>
        </w:tc>
        <w:tc>
          <w:tcPr>
            <w:tcW w:w="2025" w:type="dxa"/>
            <w:tcBorders>
              <w:left w:val="nil"/>
              <w:right w:val="nil"/>
            </w:tcBorders>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Registro de docente participantes</w:t>
            </w:r>
          </w:p>
        </w:tc>
        <w:tc>
          <w:tcPr>
            <w:tcW w:w="1537" w:type="dxa"/>
            <w:tcBorders>
              <w:left w:val="nil"/>
              <w:right w:val="nil"/>
            </w:tcBorders>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 Registro de participante</w:t>
            </w:r>
          </w:p>
        </w:tc>
        <w:tc>
          <w:tcPr>
            <w:tcW w:w="4730" w:type="dxa"/>
            <w:tcBorders>
              <w:left w:val="nil"/>
              <w:right w:val="nil"/>
            </w:tcBorders>
          </w:tcPr>
          <w:p w:rsidR="003A2FAB" w:rsidRPr="00A40B45" w:rsidRDefault="003A2FAB" w:rsidP="003A2FAB">
            <w:pPr>
              <w:spacing w:after="0" w:line="240" w:lineRule="auto"/>
              <w:jc w:val="both"/>
              <w:rPr>
                <w:rFonts w:ascii="Arial Narrow" w:hAnsi="Arial Narrow" w:cs="Arial Narrow"/>
                <w:sz w:val="16"/>
                <w:szCs w:val="16"/>
                <w:lang w:val="es-PE" w:eastAsia="es-PE"/>
              </w:rPr>
            </w:pPr>
            <w:r w:rsidRPr="00A40B45">
              <w:rPr>
                <w:rFonts w:ascii="Arial Narrow" w:hAnsi="Arial Narrow" w:cs="Arial Narrow"/>
                <w:sz w:val="16"/>
                <w:szCs w:val="16"/>
                <w:lang w:val="es-PE" w:eastAsia="es-PE"/>
              </w:rPr>
              <w:t>El equipo pedagógico realiza el registro de los parti</w:t>
            </w:r>
            <w:r>
              <w:rPr>
                <w:rFonts w:ascii="Arial Narrow" w:hAnsi="Arial Narrow" w:cs="Arial Narrow"/>
                <w:sz w:val="16"/>
                <w:szCs w:val="16"/>
                <w:lang w:val="es-PE" w:eastAsia="es-PE"/>
              </w:rPr>
              <w:t>cipantes a la capacitación por C</w:t>
            </w:r>
            <w:r w:rsidRPr="00A40B45">
              <w:rPr>
                <w:rFonts w:ascii="Arial Narrow" w:hAnsi="Arial Narrow" w:cs="Arial Narrow"/>
                <w:sz w:val="16"/>
                <w:szCs w:val="16"/>
                <w:lang w:val="es-PE" w:eastAsia="es-PE"/>
              </w:rPr>
              <w:t>entro educativo.</w:t>
            </w:r>
          </w:p>
          <w:p w:rsidR="003A2FAB" w:rsidRPr="00A40B45" w:rsidRDefault="003A2FAB" w:rsidP="003A2FAB">
            <w:pPr>
              <w:spacing w:after="0" w:line="240" w:lineRule="auto"/>
              <w:jc w:val="both"/>
              <w:rPr>
                <w:rFonts w:ascii="Arial Narrow" w:hAnsi="Arial Narrow" w:cs="Arial Narrow"/>
                <w:sz w:val="16"/>
                <w:szCs w:val="16"/>
                <w:lang w:val="es-PE" w:eastAsia="es-PE"/>
              </w:rPr>
            </w:pPr>
            <w:r w:rsidRPr="00A40B45">
              <w:rPr>
                <w:rFonts w:ascii="Arial Narrow" w:hAnsi="Arial Narrow" w:cs="Arial Narrow"/>
                <w:sz w:val="16"/>
                <w:szCs w:val="16"/>
                <w:lang w:val="es-PE" w:eastAsia="es-PE"/>
              </w:rPr>
              <w:t>Llegada la fecha de la capacitación se procederá a dar inicio a la actividad Dictado de capacitación</w:t>
            </w:r>
            <w:r>
              <w:rPr>
                <w:rFonts w:ascii="Arial Narrow" w:hAnsi="Arial Narrow" w:cs="Arial Narrow"/>
                <w:sz w:val="16"/>
                <w:szCs w:val="16"/>
                <w:lang w:val="es-PE" w:eastAsia="es-PE"/>
              </w:rPr>
              <w:t>.</w:t>
            </w:r>
          </w:p>
          <w:p w:rsidR="003A2FAB" w:rsidRPr="00A40B45" w:rsidRDefault="003A2FAB" w:rsidP="003A2FAB">
            <w:pPr>
              <w:spacing w:after="0" w:line="240" w:lineRule="auto"/>
              <w:jc w:val="both"/>
              <w:rPr>
                <w:rFonts w:ascii="Arial Narrow" w:hAnsi="Arial Narrow" w:cs="Arial Narrow"/>
                <w:sz w:val="16"/>
                <w:szCs w:val="16"/>
                <w:lang w:val="es-PE" w:eastAsia="es-PE"/>
              </w:rPr>
            </w:pPr>
          </w:p>
        </w:tc>
        <w:tc>
          <w:tcPr>
            <w:tcW w:w="1559" w:type="dxa"/>
            <w:tcBorders>
              <w:left w:val="nil"/>
              <w:right w:val="nil"/>
            </w:tcBorders>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Equipo pedagógico de Técnica</w:t>
            </w:r>
          </w:p>
        </w:tc>
        <w:tc>
          <w:tcPr>
            <w:tcW w:w="1134" w:type="dxa"/>
            <w:tcBorders>
              <w:left w:val="nil"/>
              <w:right w:val="nil"/>
            </w:tcBorders>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Manual</w:t>
            </w:r>
          </w:p>
        </w:tc>
        <w:tc>
          <w:tcPr>
            <w:tcW w:w="993" w:type="dxa"/>
            <w:tcBorders>
              <w:left w:val="nil"/>
            </w:tcBorders>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10 min.</w:t>
            </w:r>
          </w:p>
        </w:tc>
      </w:tr>
      <w:tr w:rsidR="003A2FAB" w:rsidRPr="00A40B45" w:rsidTr="003A2FAB">
        <w:trPr>
          <w:trHeight w:val="900"/>
        </w:trPr>
        <w:tc>
          <w:tcPr>
            <w:tcW w:w="1029" w:type="dxa"/>
            <w:tcBorders>
              <w:right w:val="nil"/>
            </w:tcBorders>
            <w:shd w:val="clear" w:color="auto" w:fill="C0C0C0"/>
          </w:tcPr>
          <w:p w:rsidR="003A2FAB" w:rsidRPr="00A40B45" w:rsidRDefault="003A2FAB" w:rsidP="003A2FAB">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8</w:t>
            </w:r>
          </w:p>
        </w:tc>
        <w:tc>
          <w:tcPr>
            <w:tcW w:w="1241" w:type="dxa"/>
            <w:tcBorders>
              <w:left w:val="nil"/>
              <w:right w:val="nil"/>
            </w:tcBorders>
            <w:shd w:val="clear" w:color="auto" w:fill="C0C0C0"/>
          </w:tcPr>
          <w:p w:rsidR="003A2FAB"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 Registro de participante</w:t>
            </w:r>
          </w:p>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 Temas de capacitación</w:t>
            </w:r>
          </w:p>
        </w:tc>
        <w:tc>
          <w:tcPr>
            <w:tcW w:w="2025" w:type="dxa"/>
            <w:tcBorders>
              <w:left w:val="nil"/>
              <w:right w:val="nil"/>
            </w:tcBorders>
            <w:shd w:val="clear" w:color="auto" w:fill="C0C0C0"/>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Dictado de capacitación</w:t>
            </w:r>
          </w:p>
        </w:tc>
        <w:tc>
          <w:tcPr>
            <w:tcW w:w="1537" w:type="dxa"/>
            <w:tcBorders>
              <w:left w:val="nil"/>
              <w:right w:val="nil"/>
            </w:tcBorders>
            <w:shd w:val="clear" w:color="auto" w:fill="C0C0C0"/>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 Docentes capacitados</w:t>
            </w:r>
          </w:p>
        </w:tc>
        <w:tc>
          <w:tcPr>
            <w:tcW w:w="4730" w:type="dxa"/>
            <w:tcBorders>
              <w:left w:val="nil"/>
              <w:right w:val="nil"/>
            </w:tcBorders>
            <w:shd w:val="clear" w:color="auto" w:fill="C0C0C0"/>
          </w:tcPr>
          <w:p w:rsidR="003A2FAB" w:rsidRPr="00A40B45" w:rsidRDefault="003A2FAB" w:rsidP="003A2FAB">
            <w:pPr>
              <w:spacing w:after="0" w:line="240" w:lineRule="auto"/>
              <w:jc w:val="both"/>
              <w:rPr>
                <w:rFonts w:ascii="Arial Narrow" w:hAnsi="Arial Narrow" w:cs="Arial Narrow"/>
                <w:sz w:val="16"/>
                <w:szCs w:val="16"/>
                <w:lang w:val="es-PE" w:eastAsia="es-PE"/>
              </w:rPr>
            </w:pPr>
            <w:r w:rsidRPr="00A40B45">
              <w:rPr>
                <w:rFonts w:ascii="Arial Narrow" w:hAnsi="Arial Narrow" w:cs="Arial Narrow"/>
                <w:sz w:val="16"/>
                <w:szCs w:val="16"/>
                <w:lang w:val="es-PE" w:eastAsia="es-PE"/>
              </w:rPr>
              <w:t>El equipo pedagógico se encarga de realizar la capac</w:t>
            </w:r>
            <w:r>
              <w:rPr>
                <w:rFonts w:ascii="Arial Narrow" w:hAnsi="Arial Narrow" w:cs="Arial Narrow"/>
                <w:sz w:val="16"/>
                <w:szCs w:val="16"/>
                <w:lang w:val="es-PE" w:eastAsia="es-PE"/>
              </w:rPr>
              <w:t>itación a los docentes de acuerdo</w:t>
            </w:r>
            <w:r w:rsidRPr="00A40B45">
              <w:rPr>
                <w:rFonts w:ascii="Arial Narrow" w:hAnsi="Arial Narrow" w:cs="Arial Narrow"/>
                <w:sz w:val="16"/>
                <w:szCs w:val="16"/>
                <w:lang w:val="es-PE" w:eastAsia="es-PE"/>
              </w:rPr>
              <w:t xml:space="preserve"> a los temas previstos para la capacitación</w:t>
            </w:r>
            <w:r>
              <w:rPr>
                <w:rFonts w:ascii="Arial Narrow" w:hAnsi="Arial Narrow" w:cs="Arial Narrow"/>
                <w:sz w:val="16"/>
                <w:szCs w:val="16"/>
                <w:lang w:val="es-PE" w:eastAsia="es-PE"/>
              </w:rPr>
              <w:t>.</w:t>
            </w:r>
          </w:p>
        </w:tc>
        <w:tc>
          <w:tcPr>
            <w:tcW w:w="1559" w:type="dxa"/>
            <w:tcBorders>
              <w:left w:val="nil"/>
              <w:right w:val="nil"/>
            </w:tcBorders>
            <w:shd w:val="clear" w:color="auto" w:fill="C0C0C0"/>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Equipo pedagógico de Técnica</w:t>
            </w:r>
          </w:p>
        </w:tc>
        <w:tc>
          <w:tcPr>
            <w:tcW w:w="1134" w:type="dxa"/>
            <w:tcBorders>
              <w:left w:val="nil"/>
              <w:right w:val="nil"/>
            </w:tcBorders>
            <w:shd w:val="clear" w:color="auto" w:fill="C0C0C0"/>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Manual</w:t>
            </w:r>
          </w:p>
        </w:tc>
        <w:tc>
          <w:tcPr>
            <w:tcW w:w="993" w:type="dxa"/>
            <w:tcBorders>
              <w:left w:val="nil"/>
            </w:tcBorders>
            <w:shd w:val="clear" w:color="auto" w:fill="C0C0C0"/>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Duración de la capacitación</w:t>
            </w:r>
          </w:p>
        </w:tc>
      </w:tr>
      <w:tr w:rsidR="003A2FAB" w:rsidRPr="00A40B45" w:rsidTr="003A2FAB">
        <w:trPr>
          <w:trHeight w:val="900"/>
        </w:trPr>
        <w:tc>
          <w:tcPr>
            <w:tcW w:w="1029" w:type="dxa"/>
            <w:tcBorders>
              <w:right w:val="nil"/>
            </w:tcBorders>
          </w:tcPr>
          <w:p w:rsidR="003A2FAB" w:rsidRPr="00A40B45" w:rsidRDefault="003A2FAB" w:rsidP="003A2FAB">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9</w:t>
            </w:r>
          </w:p>
        </w:tc>
        <w:tc>
          <w:tcPr>
            <w:tcW w:w="1241" w:type="dxa"/>
            <w:tcBorders>
              <w:left w:val="nil"/>
              <w:right w:val="nil"/>
            </w:tcBorders>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 Docentes capacitados</w:t>
            </w:r>
          </w:p>
        </w:tc>
        <w:tc>
          <w:tcPr>
            <w:tcW w:w="2025" w:type="dxa"/>
            <w:tcBorders>
              <w:left w:val="nil"/>
              <w:right w:val="nil"/>
            </w:tcBorders>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 xml:space="preserve">Seguimiento </w:t>
            </w:r>
            <w:r>
              <w:rPr>
                <w:rFonts w:ascii="Arial Narrow" w:hAnsi="Arial Narrow" w:cs="Arial Narrow"/>
                <w:sz w:val="16"/>
                <w:szCs w:val="16"/>
                <w:lang w:val="es-PE" w:eastAsia="es-PE"/>
              </w:rPr>
              <w:t>a distancia de docentes</w:t>
            </w:r>
          </w:p>
        </w:tc>
        <w:tc>
          <w:tcPr>
            <w:tcW w:w="1537" w:type="dxa"/>
            <w:tcBorders>
              <w:left w:val="nil"/>
              <w:right w:val="nil"/>
            </w:tcBorders>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 Informe</w:t>
            </w:r>
          </w:p>
        </w:tc>
        <w:tc>
          <w:tcPr>
            <w:tcW w:w="4730" w:type="dxa"/>
            <w:tcBorders>
              <w:left w:val="nil"/>
              <w:right w:val="nil"/>
            </w:tcBorders>
          </w:tcPr>
          <w:p w:rsidR="003A2FAB" w:rsidRPr="00A40B45" w:rsidRDefault="003A2FAB" w:rsidP="003A2FAB">
            <w:pPr>
              <w:spacing w:after="0" w:line="240" w:lineRule="auto"/>
              <w:jc w:val="both"/>
              <w:rPr>
                <w:rFonts w:ascii="Arial Narrow" w:hAnsi="Arial Narrow" w:cs="Arial Narrow"/>
                <w:sz w:val="16"/>
                <w:szCs w:val="16"/>
                <w:lang w:val="es-PE" w:eastAsia="es-PE"/>
              </w:rPr>
            </w:pPr>
            <w:r w:rsidRPr="00A40B45">
              <w:rPr>
                <w:rFonts w:ascii="Arial Narrow" w:hAnsi="Arial Narrow" w:cs="Arial Narrow"/>
                <w:sz w:val="16"/>
                <w:szCs w:val="16"/>
                <w:lang w:val="es-PE" w:eastAsia="es-PE"/>
              </w:rPr>
              <w:t>El equipo pedagógico procede a evaluar lo aprendido por los docentes en las capacit</w:t>
            </w:r>
            <w:r>
              <w:rPr>
                <w:rFonts w:ascii="Arial Narrow" w:hAnsi="Arial Narrow" w:cs="Arial Narrow"/>
                <w:sz w:val="16"/>
                <w:szCs w:val="16"/>
                <w:lang w:val="es-PE" w:eastAsia="es-PE"/>
              </w:rPr>
              <w:t>aciones,  y realiza un Informe sobre ello</w:t>
            </w:r>
            <w:r w:rsidRPr="00A40B45">
              <w:rPr>
                <w:rFonts w:ascii="Arial Narrow" w:hAnsi="Arial Narrow" w:cs="Arial Narrow"/>
                <w:sz w:val="16"/>
                <w:szCs w:val="16"/>
                <w:lang w:val="es-PE" w:eastAsia="es-PE"/>
              </w:rPr>
              <w:t>.</w:t>
            </w:r>
          </w:p>
        </w:tc>
        <w:tc>
          <w:tcPr>
            <w:tcW w:w="1559" w:type="dxa"/>
            <w:tcBorders>
              <w:left w:val="nil"/>
              <w:right w:val="nil"/>
            </w:tcBorders>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Equipo pedagógico de Técnica</w:t>
            </w:r>
          </w:p>
        </w:tc>
        <w:tc>
          <w:tcPr>
            <w:tcW w:w="1134" w:type="dxa"/>
            <w:tcBorders>
              <w:left w:val="nil"/>
              <w:right w:val="nil"/>
            </w:tcBorders>
          </w:tcPr>
          <w:p w:rsidR="003A2FAB" w:rsidRPr="00A40B45" w:rsidRDefault="003A2FAB" w:rsidP="003A2FAB">
            <w:pPr>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Manual</w:t>
            </w:r>
          </w:p>
        </w:tc>
        <w:tc>
          <w:tcPr>
            <w:tcW w:w="993" w:type="dxa"/>
            <w:tcBorders>
              <w:left w:val="nil"/>
            </w:tcBorders>
          </w:tcPr>
          <w:p w:rsidR="003A2FAB" w:rsidRPr="00A40B45" w:rsidRDefault="003A2FAB" w:rsidP="003A2FAB">
            <w:pPr>
              <w:keepNext/>
              <w:spacing w:after="0" w:line="240" w:lineRule="auto"/>
              <w:rPr>
                <w:rFonts w:ascii="Arial Narrow" w:hAnsi="Arial Narrow" w:cs="Arial Narrow"/>
                <w:sz w:val="16"/>
                <w:szCs w:val="16"/>
                <w:lang w:val="es-PE" w:eastAsia="es-PE"/>
              </w:rPr>
            </w:pPr>
            <w:r w:rsidRPr="00A40B45">
              <w:rPr>
                <w:rFonts w:ascii="Arial Narrow" w:hAnsi="Arial Narrow" w:cs="Arial Narrow"/>
                <w:sz w:val="16"/>
                <w:szCs w:val="16"/>
                <w:lang w:val="es-PE" w:eastAsia="es-PE"/>
              </w:rPr>
              <w:t>Periodo Académico</w:t>
            </w:r>
          </w:p>
        </w:tc>
      </w:tr>
    </w:tbl>
    <w:p w:rsidR="003A2FAB" w:rsidRPr="003A2FAB" w:rsidRDefault="003A2FAB" w:rsidP="003A2FAB">
      <w:pPr>
        <w:pStyle w:val="Caption"/>
        <w:jc w:val="center"/>
        <w:rPr>
          <w:rFonts w:asciiTheme="majorHAnsi" w:hAnsiTheme="majorHAnsi"/>
          <w:sz w:val="16"/>
          <w:szCs w:val="16"/>
        </w:rPr>
      </w:pPr>
      <w:bookmarkStart w:id="307" w:name="_Toc266031733"/>
      <w:r w:rsidRPr="003A2FAB">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47</w:t>
      </w:r>
      <w:r w:rsidR="00C74554">
        <w:rPr>
          <w:rFonts w:asciiTheme="majorHAnsi" w:hAnsiTheme="majorHAnsi"/>
          <w:sz w:val="16"/>
          <w:szCs w:val="16"/>
        </w:rPr>
        <w:fldChar w:fldCharType="end"/>
      </w:r>
      <w:r w:rsidRPr="003A2FAB">
        <w:rPr>
          <w:rFonts w:asciiTheme="majorHAnsi" w:hAnsiTheme="majorHAnsi"/>
          <w:sz w:val="16"/>
          <w:szCs w:val="16"/>
        </w:rPr>
        <w:t>.- Caracterización de Proceso "Capacitaciones de Educación Técnica”</w:t>
      </w:r>
      <w:bookmarkEnd w:id="307"/>
    </w:p>
    <w:p w:rsidR="003A2FAB" w:rsidRPr="003A2FAB" w:rsidRDefault="003A2FAB" w:rsidP="003A2FAB">
      <w:pPr>
        <w:pStyle w:val="Caption"/>
        <w:jc w:val="center"/>
        <w:rPr>
          <w:rFonts w:asciiTheme="majorHAnsi" w:hAnsiTheme="majorHAnsi"/>
          <w:sz w:val="16"/>
          <w:szCs w:val="16"/>
        </w:rPr>
      </w:pPr>
      <w:r w:rsidRPr="003A2FAB">
        <w:rPr>
          <w:rFonts w:asciiTheme="majorHAnsi" w:hAnsiTheme="majorHAnsi"/>
          <w:sz w:val="16"/>
          <w:szCs w:val="16"/>
        </w:rPr>
        <w:t>Fuente:   Elaboración propia</w:t>
      </w:r>
    </w:p>
    <w:p w:rsidR="003A2FAB" w:rsidRDefault="003A2FAB" w:rsidP="003A5985">
      <w:pPr>
        <w:rPr>
          <w:rFonts w:eastAsia="Calibri" w:cs="Times New Roman"/>
          <w:b/>
          <w:bCs/>
          <w:sz w:val="16"/>
          <w:szCs w:val="16"/>
          <w:lang w:val="es-PE" w:eastAsia="es-ES" w:bidi="ar-SA"/>
        </w:rPr>
        <w:sectPr w:rsidR="003A2FAB" w:rsidSect="003A2FAB">
          <w:footerReference w:type="default" r:id="rId88"/>
          <w:pgSz w:w="16839" w:h="11907" w:orient="landscape" w:code="9"/>
          <w:pgMar w:top="1701" w:right="1417" w:bottom="1701" w:left="1417" w:header="708" w:footer="708" w:gutter="0"/>
          <w:cols w:space="708"/>
          <w:docGrid w:linePitch="360"/>
        </w:sectPr>
      </w:pPr>
    </w:p>
    <w:p w:rsidR="003A2FAB" w:rsidRPr="003A2FAB" w:rsidRDefault="003A2FAB" w:rsidP="003A2FAB">
      <w:pPr>
        <w:pStyle w:val="Heading3"/>
        <w:numPr>
          <w:ilvl w:val="3"/>
          <w:numId w:val="1"/>
        </w:numPr>
        <w:spacing w:after="240"/>
        <w:rPr>
          <w:smallCaps w:val="0"/>
          <w:sz w:val="24"/>
          <w:szCs w:val="24"/>
        </w:rPr>
      </w:pPr>
      <w:bookmarkStart w:id="308" w:name="_Toc266033420"/>
      <w:r w:rsidRPr="003A2FAB">
        <w:rPr>
          <w:smallCaps w:val="0"/>
          <w:sz w:val="24"/>
          <w:szCs w:val="24"/>
        </w:rPr>
        <w:t>PROCESO: Actualización de currículas de Educación Técnica</w:t>
      </w:r>
      <w:bookmarkEnd w:id="308"/>
    </w:p>
    <w:p w:rsidR="003A2FAB" w:rsidRDefault="003A2FAB" w:rsidP="003A2FAB">
      <w:pPr>
        <w:spacing w:after="0" w:line="360" w:lineRule="auto"/>
        <w:jc w:val="both"/>
        <w:rPr>
          <w:rFonts w:cs="Times New Roman"/>
          <w:sz w:val="24"/>
          <w:szCs w:val="24"/>
        </w:rPr>
      </w:pPr>
      <w:r w:rsidRPr="00FD5DCD">
        <w:rPr>
          <w:sz w:val="24"/>
          <w:szCs w:val="24"/>
        </w:rPr>
        <w:t xml:space="preserve">El presente proceso describirá las actividades desempeñadas por el área de Educación Técnica para llevar a cabo la actualización </w:t>
      </w:r>
      <w:r>
        <w:rPr>
          <w:sz w:val="24"/>
          <w:szCs w:val="24"/>
        </w:rPr>
        <w:t>curricular de los talleres que é</w:t>
      </w:r>
      <w:r w:rsidRPr="00FD5DCD">
        <w:rPr>
          <w:sz w:val="24"/>
          <w:szCs w:val="24"/>
        </w:rPr>
        <w:t xml:space="preserve">sta ofrece en los </w:t>
      </w:r>
      <w:r>
        <w:rPr>
          <w:sz w:val="24"/>
          <w:szCs w:val="24"/>
        </w:rPr>
        <w:t>C</w:t>
      </w:r>
      <w:r w:rsidRPr="00FD5DCD">
        <w:rPr>
          <w:sz w:val="24"/>
          <w:szCs w:val="24"/>
        </w:rPr>
        <w:t>entros educativos Fe y Alegría.</w:t>
      </w:r>
    </w:p>
    <w:p w:rsidR="003A2FAB" w:rsidRDefault="003A2FAB" w:rsidP="003A2FAB">
      <w:pPr>
        <w:spacing w:after="0" w:line="240" w:lineRule="auto"/>
        <w:jc w:val="both"/>
        <w:rPr>
          <w:rFonts w:cs="Times New Roman"/>
          <w:sz w:val="24"/>
          <w:szCs w:val="24"/>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53"/>
        <w:gridCol w:w="2194"/>
        <w:gridCol w:w="807"/>
        <w:gridCol w:w="1396"/>
        <w:gridCol w:w="2177"/>
      </w:tblGrid>
      <w:tr w:rsidR="003A2FAB" w:rsidRPr="00F36FFC" w:rsidTr="003A2FAB">
        <w:trPr>
          <w:trHeight w:val="699"/>
          <w:tblHeader/>
        </w:trPr>
        <w:tc>
          <w:tcPr>
            <w:tcW w:w="9005" w:type="dxa"/>
            <w:gridSpan w:val="5"/>
            <w:shd w:val="clear" w:color="auto" w:fill="000000"/>
            <w:vAlign w:val="center"/>
          </w:tcPr>
          <w:p w:rsidR="003A2FAB" w:rsidRPr="00F36FFC" w:rsidRDefault="003A2FAB" w:rsidP="003A2FAB">
            <w:pPr>
              <w:autoSpaceDE w:val="0"/>
              <w:autoSpaceDN w:val="0"/>
              <w:adjustRightInd w:val="0"/>
              <w:spacing w:after="0" w:line="240" w:lineRule="auto"/>
              <w:jc w:val="center"/>
              <w:rPr>
                <w:rFonts w:ascii="Arial Narrow" w:hAnsi="Arial Narrow" w:cs="Arial Narrow"/>
                <w:b/>
                <w:bCs/>
                <w:color w:val="FFFFFF"/>
                <w:sz w:val="28"/>
                <w:szCs w:val="28"/>
              </w:rPr>
            </w:pPr>
            <w:r w:rsidRPr="00F36FFC">
              <w:rPr>
                <w:rFonts w:ascii="Arial Narrow" w:hAnsi="Arial Narrow" w:cs="Arial Narrow"/>
                <w:b/>
                <w:bCs/>
                <w:color w:val="FFFFFF"/>
                <w:sz w:val="28"/>
                <w:szCs w:val="28"/>
              </w:rPr>
              <w:t>MACRO</w:t>
            </w:r>
            <w:r>
              <w:rPr>
                <w:rFonts w:ascii="Arial Narrow" w:hAnsi="Arial Narrow" w:cs="Arial Narrow"/>
                <w:b/>
                <w:bCs/>
                <w:color w:val="FFFFFF"/>
                <w:sz w:val="28"/>
                <w:szCs w:val="28"/>
              </w:rPr>
              <w:t xml:space="preserve"> </w:t>
            </w:r>
            <w:r w:rsidRPr="00F36FFC">
              <w:rPr>
                <w:rFonts w:ascii="Arial Narrow" w:hAnsi="Arial Narrow" w:cs="Arial Narrow"/>
                <w:b/>
                <w:bCs/>
                <w:color w:val="FFFFFF"/>
                <w:sz w:val="28"/>
                <w:szCs w:val="28"/>
              </w:rPr>
              <w:t>PROCESO:</w:t>
            </w:r>
            <w:r>
              <w:rPr>
                <w:rFonts w:ascii="Arial Narrow" w:hAnsi="Arial Narrow" w:cs="Arial Narrow"/>
                <w:b/>
                <w:bCs/>
                <w:color w:val="FFFFFF"/>
                <w:sz w:val="28"/>
                <w:szCs w:val="28"/>
              </w:rPr>
              <w:t xml:space="preserve"> </w:t>
            </w:r>
            <w:r w:rsidRPr="00F36FFC">
              <w:rPr>
                <w:rFonts w:ascii="Arial Narrow" w:hAnsi="Arial Narrow" w:cs="Arial Narrow"/>
                <w:b/>
                <w:bCs/>
                <w:color w:val="FFFFFF"/>
                <w:sz w:val="28"/>
                <w:szCs w:val="28"/>
              </w:rPr>
              <w:t xml:space="preserve"> Gestión de Aseguramiento de la Calidad Educativa</w:t>
            </w:r>
          </w:p>
          <w:p w:rsidR="003A2FAB" w:rsidRPr="00F36FFC" w:rsidRDefault="003A2FAB" w:rsidP="003A2FAB">
            <w:pPr>
              <w:autoSpaceDE w:val="0"/>
              <w:autoSpaceDN w:val="0"/>
              <w:adjustRightInd w:val="0"/>
              <w:spacing w:after="0" w:line="240" w:lineRule="auto"/>
              <w:jc w:val="center"/>
              <w:rPr>
                <w:rFonts w:ascii="Arial Narrow" w:hAnsi="Arial Narrow" w:cs="Arial Narrow"/>
                <w:b/>
                <w:bCs/>
                <w:color w:val="FFFFFF"/>
                <w:sz w:val="28"/>
                <w:szCs w:val="28"/>
              </w:rPr>
            </w:pPr>
            <w:r w:rsidRPr="00F36FFC">
              <w:rPr>
                <w:rFonts w:ascii="Arial Narrow" w:hAnsi="Arial Narrow" w:cs="Arial Narrow"/>
                <w:b/>
                <w:bCs/>
                <w:color w:val="FFFFFF"/>
                <w:sz w:val="28"/>
                <w:szCs w:val="28"/>
              </w:rPr>
              <w:t>Proceso “Actualización de currículas de Educación Técnica”</w:t>
            </w:r>
          </w:p>
        </w:tc>
      </w:tr>
      <w:tr w:rsidR="003A2FAB" w:rsidRPr="00F36FFC" w:rsidTr="003A2FAB">
        <w:tc>
          <w:tcPr>
            <w:tcW w:w="2271" w:type="dxa"/>
            <w:shd w:val="clear" w:color="auto" w:fill="BFBFBF"/>
            <w:vAlign w:val="center"/>
          </w:tcPr>
          <w:p w:rsidR="003A2FAB" w:rsidRPr="00F36FFC" w:rsidRDefault="003A2FAB" w:rsidP="003A2FAB">
            <w:pPr>
              <w:spacing w:after="0" w:line="240" w:lineRule="auto"/>
              <w:jc w:val="center"/>
              <w:rPr>
                <w:rFonts w:ascii="Arial Narrow" w:hAnsi="Arial Narrow" w:cs="Arial Narrow"/>
                <w:b/>
                <w:bCs/>
                <w:sz w:val="24"/>
                <w:szCs w:val="24"/>
              </w:rPr>
            </w:pPr>
            <w:r w:rsidRPr="00F36FFC">
              <w:rPr>
                <w:rFonts w:ascii="Arial Narrow" w:hAnsi="Arial Narrow" w:cs="Arial Narrow"/>
                <w:b/>
                <w:bCs/>
                <w:sz w:val="24"/>
                <w:szCs w:val="24"/>
              </w:rPr>
              <w:t>PROPÓSITO</w:t>
            </w:r>
          </w:p>
        </w:tc>
        <w:tc>
          <w:tcPr>
            <w:tcW w:w="6734" w:type="dxa"/>
            <w:gridSpan w:val="4"/>
          </w:tcPr>
          <w:p w:rsidR="003A2FAB" w:rsidRPr="00F36FFC" w:rsidRDefault="003A2FAB" w:rsidP="003A2FAB">
            <w:pPr>
              <w:spacing w:after="0" w:line="240" w:lineRule="auto"/>
              <w:jc w:val="both"/>
              <w:rPr>
                <w:rFonts w:ascii="Arial Narrow" w:hAnsi="Arial Narrow" w:cs="Arial Narrow"/>
                <w:sz w:val="24"/>
                <w:szCs w:val="24"/>
                <w:lang w:val="es-PE"/>
              </w:rPr>
            </w:pPr>
            <w:r w:rsidRPr="00F36FFC">
              <w:rPr>
                <w:rFonts w:ascii="Arial Narrow" w:hAnsi="Arial Narrow" w:cs="Arial Narrow"/>
                <w:sz w:val="24"/>
                <w:szCs w:val="24"/>
                <w:lang w:val="es-PE"/>
              </w:rPr>
              <w:t xml:space="preserve">El presente proceso tiene </w:t>
            </w:r>
            <w:r>
              <w:rPr>
                <w:rFonts w:ascii="Arial Narrow" w:hAnsi="Arial Narrow" w:cs="Arial Narrow"/>
                <w:sz w:val="24"/>
                <w:szCs w:val="24"/>
                <w:lang w:val="es-PE"/>
              </w:rPr>
              <w:t xml:space="preserve">como </w:t>
            </w:r>
            <w:r w:rsidRPr="00F36FFC">
              <w:rPr>
                <w:rFonts w:ascii="Arial Narrow" w:hAnsi="Arial Narrow" w:cs="Arial Narrow"/>
                <w:sz w:val="24"/>
                <w:szCs w:val="24"/>
                <w:lang w:val="es-PE"/>
              </w:rPr>
              <w:t xml:space="preserve">propósito cumplir </w:t>
            </w:r>
            <w:r>
              <w:rPr>
                <w:rFonts w:ascii="Arial Narrow" w:hAnsi="Arial Narrow" w:cs="Arial Narrow"/>
                <w:sz w:val="24"/>
                <w:szCs w:val="24"/>
                <w:lang w:val="es-PE"/>
              </w:rPr>
              <w:t xml:space="preserve">con </w:t>
            </w:r>
            <w:r w:rsidRPr="00F36FFC">
              <w:rPr>
                <w:rFonts w:ascii="Arial Narrow" w:hAnsi="Arial Narrow" w:cs="Arial Narrow"/>
                <w:sz w:val="24"/>
                <w:szCs w:val="24"/>
                <w:lang w:val="es-PE"/>
              </w:rPr>
              <w:t>el siguiente objetivo:</w:t>
            </w:r>
          </w:p>
          <w:p w:rsidR="003A2FAB" w:rsidRPr="003A2FAB" w:rsidRDefault="003A2FAB" w:rsidP="003A2FAB">
            <w:pPr>
              <w:spacing w:after="0" w:line="240" w:lineRule="auto"/>
              <w:jc w:val="both"/>
              <w:rPr>
                <w:rFonts w:ascii="Arial Narrow" w:hAnsi="Arial Narrow" w:cs="Arial Narrow"/>
              </w:rPr>
            </w:pPr>
            <w:r w:rsidRPr="00F36FFC">
              <w:rPr>
                <w:rFonts w:ascii="Arial Narrow" w:hAnsi="Arial Narrow" w:cs="Arial Narrow"/>
                <w:sz w:val="24"/>
                <w:szCs w:val="24"/>
                <w:lang w:val="es-PE"/>
              </w:rPr>
              <w:t xml:space="preserve">OSE 3: </w:t>
            </w:r>
            <w:r>
              <w:rPr>
                <w:rFonts w:ascii="Arial Narrow" w:hAnsi="Arial Narrow" w:cs="Arial Narrow"/>
              </w:rPr>
              <w:t>Lograr una educación técnica c</w:t>
            </w:r>
            <w:r w:rsidRPr="00F36FFC">
              <w:rPr>
                <w:rFonts w:ascii="Arial Narrow" w:hAnsi="Arial Narrow" w:cs="Arial Narrow"/>
              </w:rPr>
              <w:t xml:space="preserve">alificada acorde con las necesidades del mercado laboral, conducente al desarrollo local, regional y nacional. </w:t>
            </w:r>
          </w:p>
        </w:tc>
      </w:tr>
      <w:tr w:rsidR="003A2FAB" w:rsidRPr="00F36FFC" w:rsidTr="003A2FAB">
        <w:tc>
          <w:tcPr>
            <w:tcW w:w="2271" w:type="dxa"/>
            <w:shd w:val="clear" w:color="auto" w:fill="BFBFBF"/>
            <w:vAlign w:val="center"/>
          </w:tcPr>
          <w:p w:rsidR="003A2FAB" w:rsidRPr="00F36FFC" w:rsidRDefault="003A2FAB" w:rsidP="003A2FAB">
            <w:pPr>
              <w:spacing w:after="0" w:line="240" w:lineRule="auto"/>
              <w:jc w:val="center"/>
              <w:rPr>
                <w:rFonts w:ascii="Arial Narrow" w:hAnsi="Arial Narrow" w:cs="Arial Narrow"/>
                <w:b/>
                <w:bCs/>
                <w:sz w:val="24"/>
                <w:szCs w:val="24"/>
              </w:rPr>
            </w:pPr>
            <w:r w:rsidRPr="00F36FFC">
              <w:rPr>
                <w:rFonts w:ascii="Arial Narrow" w:hAnsi="Arial Narrow" w:cs="Arial Narrow"/>
                <w:b/>
                <w:bCs/>
                <w:sz w:val="24"/>
                <w:szCs w:val="24"/>
              </w:rPr>
              <w:t>RESPONSABLE</w:t>
            </w:r>
          </w:p>
        </w:tc>
        <w:tc>
          <w:tcPr>
            <w:tcW w:w="3082" w:type="dxa"/>
            <w:gridSpan w:val="2"/>
          </w:tcPr>
          <w:p w:rsidR="003A2FAB" w:rsidRPr="00F36FFC" w:rsidRDefault="003A2FAB" w:rsidP="003A2FAB">
            <w:pPr>
              <w:spacing w:after="0" w:line="240" w:lineRule="auto"/>
              <w:rPr>
                <w:rFonts w:ascii="Arial Narrow" w:hAnsi="Arial Narrow" w:cs="Arial Narrow"/>
                <w:sz w:val="24"/>
                <w:szCs w:val="24"/>
              </w:rPr>
            </w:pPr>
            <w:r w:rsidRPr="00F36FFC">
              <w:rPr>
                <w:rFonts w:ascii="Arial Narrow" w:hAnsi="Arial Narrow" w:cs="Arial Narrow"/>
                <w:sz w:val="24"/>
                <w:szCs w:val="24"/>
              </w:rPr>
              <w:t>Jefe de Educación Técnica</w:t>
            </w:r>
          </w:p>
        </w:tc>
        <w:tc>
          <w:tcPr>
            <w:tcW w:w="1409" w:type="dxa"/>
            <w:shd w:val="clear" w:color="auto" w:fill="D9D9D9"/>
            <w:vAlign w:val="center"/>
          </w:tcPr>
          <w:p w:rsidR="003A2FAB" w:rsidRPr="00F36FFC" w:rsidRDefault="003A2FAB" w:rsidP="003A2FAB">
            <w:pPr>
              <w:spacing w:after="0" w:line="240" w:lineRule="auto"/>
              <w:jc w:val="center"/>
              <w:rPr>
                <w:rFonts w:ascii="Arial Narrow" w:hAnsi="Arial Narrow" w:cs="Arial Narrow"/>
                <w:b/>
                <w:bCs/>
                <w:sz w:val="24"/>
                <w:szCs w:val="24"/>
              </w:rPr>
            </w:pPr>
            <w:r w:rsidRPr="00F36FFC">
              <w:rPr>
                <w:rFonts w:ascii="Arial Narrow" w:hAnsi="Arial Narrow" w:cs="Arial Narrow"/>
                <w:b/>
                <w:bCs/>
                <w:sz w:val="24"/>
                <w:szCs w:val="24"/>
              </w:rPr>
              <w:t>BASE LEGAL</w:t>
            </w:r>
          </w:p>
        </w:tc>
        <w:tc>
          <w:tcPr>
            <w:tcW w:w="2243" w:type="dxa"/>
            <w:vAlign w:val="center"/>
          </w:tcPr>
          <w:p w:rsidR="003A2FAB" w:rsidRPr="00F36FFC" w:rsidRDefault="003A2FAB" w:rsidP="003A2FAB">
            <w:pPr>
              <w:spacing w:after="0" w:line="240" w:lineRule="auto"/>
              <w:jc w:val="center"/>
              <w:rPr>
                <w:rFonts w:ascii="Arial Narrow" w:hAnsi="Arial Narrow" w:cs="Arial Narrow"/>
                <w:sz w:val="24"/>
                <w:szCs w:val="24"/>
              </w:rPr>
            </w:pPr>
            <w:r w:rsidRPr="00F36FFC">
              <w:rPr>
                <w:rFonts w:ascii="Arial Narrow" w:hAnsi="Arial Narrow" w:cs="Arial Narrow"/>
                <w:sz w:val="24"/>
                <w:szCs w:val="24"/>
              </w:rPr>
              <w:t>No Aplica</w:t>
            </w:r>
          </w:p>
        </w:tc>
      </w:tr>
      <w:tr w:rsidR="003A2FAB" w:rsidRPr="00F36FFC" w:rsidTr="003A2FAB">
        <w:tc>
          <w:tcPr>
            <w:tcW w:w="2271" w:type="dxa"/>
            <w:shd w:val="clear" w:color="auto" w:fill="BFBFBF"/>
            <w:vAlign w:val="center"/>
          </w:tcPr>
          <w:p w:rsidR="003A2FAB" w:rsidRPr="00F36FFC" w:rsidRDefault="003A2FAB" w:rsidP="003A2FAB">
            <w:pPr>
              <w:spacing w:after="0" w:line="240" w:lineRule="auto"/>
              <w:jc w:val="center"/>
              <w:rPr>
                <w:rFonts w:ascii="Arial Narrow" w:hAnsi="Arial Narrow" w:cs="Arial Narrow"/>
                <w:b/>
                <w:bCs/>
                <w:sz w:val="24"/>
                <w:szCs w:val="24"/>
              </w:rPr>
            </w:pPr>
            <w:r w:rsidRPr="00F36FFC">
              <w:rPr>
                <w:rFonts w:ascii="Arial Narrow" w:hAnsi="Arial Narrow" w:cs="Arial Narrow"/>
                <w:b/>
                <w:bCs/>
                <w:sz w:val="24"/>
                <w:szCs w:val="24"/>
              </w:rPr>
              <w:t>ACTORES DEL PROCESO</w:t>
            </w:r>
          </w:p>
        </w:tc>
        <w:tc>
          <w:tcPr>
            <w:tcW w:w="6734" w:type="dxa"/>
            <w:gridSpan w:val="4"/>
          </w:tcPr>
          <w:p w:rsidR="003A2FAB" w:rsidRDefault="003A2FAB" w:rsidP="003A2FAB">
            <w:pPr>
              <w:pStyle w:val="NormalWeb"/>
              <w:jc w:val="both"/>
              <w:rPr>
                <w:rFonts w:ascii="Arial Narrow" w:hAnsi="Arial Narrow" w:cs="Arial Narrow"/>
                <w:sz w:val="22"/>
                <w:szCs w:val="22"/>
                <w:lang w:val="es-ES" w:eastAsia="en-US"/>
              </w:rPr>
            </w:pPr>
            <w:r w:rsidRPr="00C7280D">
              <w:rPr>
                <w:rFonts w:ascii="Arial Narrow" w:hAnsi="Arial Narrow" w:cs="Arial Narrow"/>
                <w:sz w:val="22"/>
                <w:szCs w:val="22"/>
                <w:u w:val="single"/>
                <w:lang w:val="es-ES" w:eastAsia="en-US"/>
              </w:rPr>
              <w:t>Jefe de Educación Técnica</w:t>
            </w:r>
            <w:r>
              <w:rPr>
                <w:rFonts w:ascii="Arial Narrow" w:hAnsi="Arial Narrow" w:cs="Arial Narrow"/>
                <w:sz w:val="22"/>
                <w:szCs w:val="22"/>
                <w:lang w:val="es-ES" w:eastAsia="en-US"/>
              </w:rPr>
              <w:t>.- Persona contratada por la O</w:t>
            </w:r>
            <w:r w:rsidRPr="00C7280D">
              <w:rPr>
                <w:rFonts w:ascii="Arial Narrow" w:hAnsi="Arial Narrow" w:cs="Arial Narrow"/>
                <w:sz w:val="22"/>
                <w:szCs w:val="22"/>
                <w:lang w:val="es-ES" w:eastAsia="en-US"/>
              </w:rPr>
              <w:t>ficina</w:t>
            </w:r>
            <w:r>
              <w:rPr>
                <w:rFonts w:ascii="Arial Narrow" w:hAnsi="Arial Narrow" w:cs="Arial Narrow"/>
                <w:sz w:val="22"/>
                <w:szCs w:val="22"/>
                <w:lang w:val="es-ES" w:eastAsia="en-US"/>
              </w:rPr>
              <w:t xml:space="preserve"> C</w:t>
            </w:r>
            <w:r w:rsidRPr="00C7280D">
              <w:rPr>
                <w:rFonts w:ascii="Arial Narrow" w:hAnsi="Arial Narrow" w:cs="Arial Narrow"/>
                <w:sz w:val="22"/>
                <w:szCs w:val="22"/>
                <w:lang w:val="es-ES" w:eastAsia="en-US"/>
              </w:rPr>
              <w:t>entral de Fe y Alegría Perú para el área de Educación Técnica del Departamento de Formación, encargada de la generación y seguimient</w:t>
            </w:r>
            <w:r>
              <w:rPr>
                <w:rFonts w:ascii="Arial Narrow" w:hAnsi="Arial Narrow" w:cs="Arial Narrow"/>
                <w:sz w:val="22"/>
                <w:szCs w:val="22"/>
                <w:lang w:val="es-ES" w:eastAsia="en-US"/>
              </w:rPr>
              <w:t>os de talleres técnicos en los C</w:t>
            </w:r>
            <w:r w:rsidRPr="00C7280D">
              <w:rPr>
                <w:rFonts w:ascii="Arial Narrow" w:hAnsi="Arial Narrow" w:cs="Arial Narrow"/>
                <w:sz w:val="22"/>
                <w:szCs w:val="22"/>
                <w:lang w:val="es-ES" w:eastAsia="en-US"/>
              </w:rPr>
              <w:t xml:space="preserve">entros educativos Fe y Alegría Perú y la elaboración del </w:t>
            </w:r>
            <w:r>
              <w:rPr>
                <w:rFonts w:ascii="Arial Narrow" w:hAnsi="Arial Narrow" w:cs="Arial Narrow"/>
                <w:sz w:val="22"/>
                <w:szCs w:val="22"/>
                <w:lang w:val="es-ES" w:eastAsia="en-US"/>
              </w:rPr>
              <w:t>P</w:t>
            </w:r>
            <w:r w:rsidRPr="00C7280D">
              <w:rPr>
                <w:rFonts w:ascii="Arial Narrow" w:hAnsi="Arial Narrow" w:cs="Arial Narrow"/>
                <w:sz w:val="22"/>
                <w:szCs w:val="22"/>
                <w:lang w:val="es-ES" w:eastAsia="en-US"/>
              </w:rPr>
              <w:t>lan operativo anual del área de Educación Técnica.</w:t>
            </w:r>
          </w:p>
          <w:p w:rsidR="003A2FAB" w:rsidRPr="00C7280D" w:rsidRDefault="003A2FAB" w:rsidP="003A2FAB">
            <w:pPr>
              <w:pStyle w:val="NormalWeb"/>
              <w:jc w:val="both"/>
              <w:rPr>
                <w:rFonts w:ascii="Arial Narrow" w:hAnsi="Arial Narrow" w:cs="Arial Narrow"/>
                <w:sz w:val="22"/>
                <w:szCs w:val="22"/>
                <w:lang w:val="es-ES" w:eastAsia="en-US"/>
              </w:rPr>
            </w:pPr>
          </w:p>
          <w:p w:rsidR="003A2FAB" w:rsidRDefault="003A2FAB" w:rsidP="003A2FAB">
            <w:pPr>
              <w:pStyle w:val="NormalWeb"/>
              <w:jc w:val="both"/>
              <w:rPr>
                <w:rFonts w:ascii="Arial Narrow" w:hAnsi="Arial Narrow" w:cs="Arial Narrow"/>
                <w:sz w:val="22"/>
                <w:szCs w:val="22"/>
                <w:lang w:val="es-ES" w:eastAsia="en-US"/>
              </w:rPr>
            </w:pPr>
            <w:r w:rsidRPr="00C7280D">
              <w:rPr>
                <w:rFonts w:ascii="Arial Narrow" w:hAnsi="Arial Narrow" w:cs="Arial Narrow"/>
                <w:sz w:val="22"/>
                <w:szCs w:val="22"/>
                <w:u w:val="single"/>
                <w:lang w:val="es-ES" w:eastAsia="en-US"/>
              </w:rPr>
              <w:t>Equipo pedagógico de Técnica</w:t>
            </w:r>
            <w:r w:rsidRPr="00C7280D">
              <w:rPr>
                <w:rFonts w:ascii="Arial Narrow" w:hAnsi="Arial Narrow" w:cs="Arial Narrow"/>
                <w:sz w:val="22"/>
                <w:szCs w:val="22"/>
                <w:lang w:val="es-ES" w:eastAsia="en-US"/>
              </w:rPr>
              <w:t>.- Docent</w:t>
            </w:r>
            <w:r>
              <w:rPr>
                <w:rFonts w:ascii="Arial Narrow" w:hAnsi="Arial Narrow" w:cs="Arial Narrow"/>
                <w:sz w:val="22"/>
                <w:szCs w:val="22"/>
                <w:lang w:val="es-ES" w:eastAsia="en-US"/>
              </w:rPr>
              <w:t>es contratados a tiempo completo por la O</w:t>
            </w:r>
            <w:r w:rsidRPr="00C7280D">
              <w:rPr>
                <w:rFonts w:ascii="Arial Narrow" w:hAnsi="Arial Narrow" w:cs="Arial Narrow"/>
                <w:sz w:val="22"/>
                <w:szCs w:val="22"/>
                <w:lang w:val="es-ES" w:eastAsia="en-US"/>
              </w:rPr>
              <w:t>ficina</w:t>
            </w:r>
            <w:r>
              <w:rPr>
                <w:rFonts w:ascii="Arial Narrow" w:hAnsi="Arial Narrow" w:cs="Arial Narrow"/>
                <w:sz w:val="22"/>
                <w:szCs w:val="22"/>
                <w:lang w:val="es-ES" w:eastAsia="en-US"/>
              </w:rPr>
              <w:t xml:space="preserve"> C</w:t>
            </w:r>
            <w:r w:rsidRPr="00C7280D">
              <w:rPr>
                <w:rFonts w:ascii="Arial Narrow" w:hAnsi="Arial Narrow" w:cs="Arial Narrow"/>
                <w:sz w:val="22"/>
                <w:szCs w:val="22"/>
                <w:lang w:val="es-ES" w:eastAsia="en-US"/>
              </w:rPr>
              <w:t xml:space="preserve">entral de Fe y Alegría Perú para el área de Educación Técnica del Departamento de Formación, encargados de realizar la capacitación a los docentes de los talleres técnicos de los </w:t>
            </w:r>
            <w:r>
              <w:rPr>
                <w:rFonts w:ascii="Arial Narrow" w:hAnsi="Arial Narrow" w:cs="Arial Narrow"/>
                <w:sz w:val="22"/>
                <w:szCs w:val="22"/>
                <w:lang w:val="es-ES" w:eastAsia="en-US"/>
              </w:rPr>
              <w:t>C</w:t>
            </w:r>
            <w:r w:rsidRPr="00C7280D">
              <w:rPr>
                <w:rFonts w:ascii="Arial Narrow" w:hAnsi="Arial Narrow" w:cs="Arial Narrow"/>
                <w:sz w:val="22"/>
                <w:szCs w:val="22"/>
                <w:lang w:val="es-ES" w:eastAsia="en-US"/>
              </w:rPr>
              <w:t>entros educativos Fe y Alegría Perú.</w:t>
            </w:r>
          </w:p>
          <w:p w:rsidR="003A2FAB" w:rsidRPr="00C7280D" w:rsidRDefault="003A2FAB" w:rsidP="003A2FAB">
            <w:pPr>
              <w:pStyle w:val="NormalWeb"/>
              <w:jc w:val="both"/>
              <w:rPr>
                <w:rFonts w:ascii="Arial Narrow" w:hAnsi="Arial Narrow" w:cs="Arial Narrow"/>
                <w:sz w:val="22"/>
                <w:szCs w:val="22"/>
                <w:lang w:val="es-ES" w:eastAsia="en-US"/>
              </w:rPr>
            </w:pPr>
          </w:p>
          <w:p w:rsidR="003A2FAB" w:rsidRPr="00C7280D" w:rsidRDefault="003A2FAB" w:rsidP="003A2FAB">
            <w:pPr>
              <w:pStyle w:val="NormalWeb"/>
              <w:jc w:val="both"/>
              <w:rPr>
                <w:rFonts w:ascii="Arial Narrow" w:hAnsi="Arial Narrow" w:cs="Arial Narrow"/>
              </w:rPr>
            </w:pPr>
            <w:r w:rsidRPr="00C7280D">
              <w:rPr>
                <w:rFonts w:ascii="Arial Narrow" w:hAnsi="Arial Narrow" w:cs="Arial Narrow"/>
                <w:sz w:val="22"/>
                <w:szCs w:val="22"/>
                <w:u w:val="single"/>
                <w:lang w:val="es-ES" w:eastAsia="en-US"/>
              </w:rPr>
              <w:t>Secretaria de Técnica</w:t>
            </w:r>
            <w:r>
              <w:rPr>
                <w:rFonts w:ascii="Arial Narrow" w:hAnsi="Arial Narrow" w:cs="Arial Narrow"/>
                <w:sz w:val="22"/>
                <w:szCs w:val="22"/>
                <w:lang w:val="es-ES" w:eastAsia="en-US"/>
              </w:rPr>
              <w:t>.- Persona contratada por la O</w:t>
            </w:r>
            <w:r w:rsidRPr="00C7280D">
              <w:rPr>
                <w:rFonts w:ascii="Arial Narrow" w:hAnsi="Arial Narrow" w:cs="Arial Narrow"/>
                <w:sz w:val="22"/>
                <w:szCs w:val="22"/>
                <w:lang w:val="es-ES" w:eastAsia="en-US"/>
              </w:rPr>
              <w:t>ficina</w:t>
            </w:r>
            <w:r>
              <w:rPr>
                <w:rFonts w:ascii="Arial Narrow" w:hAnsi="Arial Narrow" w:cs="Arial Narrow"/>
                <w:sz w:val="22"/>
                <w:szCs w:val="22"/>
                <w:lang w:val="es-ES" w:eastAsia="en-US"/>
              </w:rPr>
              <w:t xml:space="preserve"> C</w:t>
            </w:r>
            <w:r w:rsidRPr="00C7280D">
              <w:rPr>
                <w:rFonts w:ascii="Arial Narrow" w:hAnsi="Arial Narrow" w:cs="Arial Narrow"/>
                <w:sz w:val="22"/>
                <w:szCs w:val="22"/>
                <w:lang w:val="es-ES" w:eastAsia="en-US"/>
              </w:rPr>
              <w:t>entral de Fe y Alegría Perú a tiempo completo para el área de Educación Técnica del Departamento de Formación, encargada de asistir al Jefe de Educación</w:t>
            </w:r>
            <w:r>
              <w:rPr>
                <w:rFonts w:ascii="Verdana" w:hAnsi="Verdana" w:cs="Verdana"/>
                <w:color w:val="000000"/>
              </w:rPr>
              <w:t xml:space="preserve"> </w:t>
            </w:r>
            <w:r w:rsidRPr="00C7280D">
              <w:rPr>
                <w:rFonts w:ascii="Arial Narrow" w:hAnsi="Arial Narrow" w:cs="Arial Narrow"/>
                <w:sz w:val="22"/>
                <w:szCs w:val="22"/>
                <w:lang w:val="es-ES" w:eastAsia="en-US"/>
              </w:rPr>
              <w:t>Técnica.</w:t>
            </w:r>
          </w:p>
        </w:tc>
      </w:tr>
      <w:tr w:rsidR="003A2FAB" w:rsidRPr="00F36FFC" w:rsidTr="003A2FAB">
        <w:tc>
          <w:tcPr>
            <w:tcW w:w="2271" w:type="dxa"/>
            <w:shd w:val="clear" w:color="auto" w:fill="BFBFBF"/>
            <w:vAlign w:val="center"/>
          </w:tcPr>
          <w:p w:rsidR="003A2FAB" w:rsidRPr="00F36FFC" w:rsidRDefault="003A2FAB" w:rsidP="003A2FAB">
            <w:pPr>
              <w:spacing w:after="0" w:line="240" w:lineRule="auto"/>
              <w:jc w:val="center"/>
              <w:rPr>
                <w:rFonts w:ascii="Arial Narrow" w:hAnsi="Arial Narrow" w:cs="Arial Narrow"/>
                <w:b/>
                <w:bCs/>
                <w:sz w:val="24"/>
                <w:szCs w:val="24"/>
              </w:rPr>
            </w:pPr>
            <w:r w:rsidRPr="00F36FFC">
              <w:rPr>
                <w:rFonts w:ascii="Arial Narrow" w:hAnsi="Arial Narrow" w:cs="Arial Narrow"/>
                <w:b/>
                <w:bCs/>
                <w:sz w:val="24"/>
                <w:szCs w:val="24"/>
              </w:rPr>
              <w:t>CLIENTES INTERNOS</w:t>
            </w:r>
          </w:p>
        </w:tc>
        <w:tc>
          <w:tcPr>
            <w:tcW w:w="2246" w:type="dxa"/>
            <w:vAlign w:val="center"/>
          </w:tcPr>
          <w:p w:rsidR="003A2FAB" w:rsidRPr="00F36FFC" w:rsidRDefault="003A2FAB" w:rsidP="003A2FAB">
            <w:pPr>
              <w:spacing w:after="0" w:line="240" w:lineRule="auto"/>
              <w:jc w:val="center"/>
              <w:rPr>
                <w:rFonts w:ascii="Arial Narrow" w:hAnsi="Arial Narrow" w:cs="Arial Narrow"/>
                <w:sz w:val="24"/>
                <w:szCs w:val="24"/>
              </w:rPr>
            </w:pPr>
            <w:r w:rsidRPr="00F36FFC">
              <w:rPr>
                <w:rFonts w:ascii="Arial Narrow" w:hAnsi="Arial Narrow" w:cs="Arial Narrow"/>
                <w:sz w:val="24"/>
                <w:szCs w:val="24"/>
              </w:rPr>
              <w:t>No Aplica</w:t>
            </w:r>
          </w:p>
        </w:tc>
        <w:tc>
          <w:tcPr>
            <w:tcW w:w="2245" w:type="dxa"/>
            <w:gridSpan w:val="2"/>
            <w:shd w:val="clear" w:color="auto" w:fill="D9D9D9"/>
            <w:vAlign w:val="center"/>
          </w:tcPr>
          <w:p w:rsidR="003A2FAB" w:rsidRPr="00F36FFC" w:rsidRDefault="003A2FAB" w:rsidP="003A2FAB">
            <w:pPr>
              <w:spacing w:after="0" w:line="240" w:lineRule="auto"/>
              <w:jc w:val="center"/>
              <w:rPr>
                <w:rFonts w:ascii="Arial Narrow" w:hAnsi="Arial Narrow" w:cs="Arial Narrow"/>
                <w:b/>
                <w:bCs/>
                <w:sz w:val="24"/>
                <w:szCs w:val="24"/>
              </w:rPr>
            </w:pPr>
            <w:r w:rsidRPr="00F36FFC">
              <w:rPr>
                <w:rFonts w:ascii="Arial Narrow" w:hAnsi="Arial Narrow" w:cs="Arial Narrow"/>
                <w:b/>
                <w:bCs/>
                <w:sz w:val="24"/>
                <w:szCs w:val="24"/>
              </w:rPr>
              <w:t>CLIENTES EXTERNOS</w:t>
            </w:r>
          </w:p>
        </w:tc>
        <w:tc>
          <w:tcPr>
            <w:tcW w:w="2243" w:type="dxa"/>
            <w:vAlign w:val="center"/>
          </w:tcPr>
          <w:p w:rsidR="003A2FAB" w:rsidRPr="00F36FFC" w:rsidRDefault="003A2FAB" w:rsidP="003A2FAB">
            <w:pPr>
              <w:spacing w:after="0" w:line="240" w:lineRule="auto"/>
              <w:jc w:val="center"/>
              <w:rPr>
                <w:rFonts w:ascii="Arial Narrow" w:hAnsi="Arial Narrow" w:cs="Arial Narrow"/>
                <w:sz w:val="24"/>
                <w:szCs w:val="24"/>
              </w:rPr>
            </w:pPr>
            <w:r w:rsidRPr="00F36FFC">
              <w:rPr>
                <w:rFonts w:ascii="Arial Narrow" w:hAnsi="Arial Narrow" w:cs="Arial Narrow"/>
                <w:sz w:val="24"/>
                <w:szCs w:val="24"/>
              </w:rPr>
              <w:t>No Aplica</w:t>
            </w:r>
          </w:p>
        </w:tc>
      </w:tr>
      <w:tr w:rsidR="003A2FAB" w:rsidRPr="00F36FFC" w:rsidTr="003A2FAB">
        <w:tc>
          <w:tcPr>
            <w:tcW w:w="2271" w:type="dxa"/>
            <w:shd w:val="clear" w:color="auto" w:fill="BFBFBF"/>
            <w:vAlign w:val="center"/>
          </w:tcPr>
          <w:p w:rsidR="003A2FAB" w:rsidRPr="00F36FFC" w:rsidRDefault="003A2FAB" w:rsidP="003A2FAB">
            <w:pPr>
              <w:spacing w:after="0" w:line="240" w:lineRule="auto"/>
              <w:jc w:val="center"/>
              <w:rPr>
                <w:rFonts w:ascii="Arial Narrow" w:hAnsi="Arial Narrow" w:cs="Arial Narrow"/>
                <w:b/>
                <w:bCs/>
                <w:sz w:val="24"/>
                <w:szCs w:val="24"/>
              </w:rPr>
            </w:pPr>
            <w:r w:rsidRPr="00F36FFC">
              <w:rPr>
                <w:rFonts w:ascii="Arial Narrow" w:hAnsi="Arial Narrow" w:cs="Arial Narrow"/>
                <w:b/>
                <w:bCs/>
                <w:sz w:val="24"/>
                <w:szCs w:val="24"/>
              </w:rPr>
              <w:t>ALCANCE</w:t>
            </w:r>
          </w:p>
        </w:tc>
        <w:tc>
          <w:tcPr>
            <w:tcW w:w="6734" w:type="dxa"/>
            <w:gridSpan w:val="4"/>
          </w:tcPr>
          <w:p w:rsidR="003A2FAB" w:rsidRPr="00F36FFC" w:rsidRDefault="003A2FAB" w:rsidP="003A2FAB">
            <w:pPr>
              <w:spacing w:after="0" w:line="240" w:lineRule="auto"/>
              <w:jc w:val="both"/>
              <w:rPr>
                <w:rFonts w:ascii="Arial Narrow" w:hAnsi="Arial Narrow" w:cs="Arial Narrow"/>
                <w:sz w:val="24"/>
                <w:szCs w:val="24"/>
              </w:rPr>
            </w:pPr>
            <w:r w:rsidRPr="00F36FFC">
              <w:rPr>
                <w:rFonts w:ascii="Arial Narrow" w:hAnsi="Arial Narrow" w:cs="Arial Narrow"/>
                <w:sz w:val="24"/>
                <w:szCs w:val="24"/>
              </w:rPr>
              <w:t>El alcance del presente proceso estará limitado al flujo de actividades que presenta esta área para realizar las actua</w:t>
            </w:r>
            <w:r>
              <w:rPr>
                <w:rFonts w:ascii="Arial Narrow" w:hAnsi="Arial Narrow" w:cs="Arial Narrow"/>
                <w:sz w:val="24"/>
                <w:szCs w:val="24"/>
              </w:rPr>
              <w:t>lizaciones curriculares de los T</w:t>
            </w:r>
            <w:r w:rsidRPr="00F36FFC">
              <w:rPr>
                <w:rFonts w:ascii="Arial Narrow" w:hAnsi="Arial Narrow" w:cs="Arial Narrow"/>
                <w:sz w:val="24"/>
                <w:szCs w:val="24"/>
              </w:rPr>
              <w:t>alleres ofrecidos.</w:t>
            </w:r>
          </w:p>
          <w:p w:rsidR="003A2FAB" w:rsidRPr="00F36FFC" w:rsidRDefault="003A2FAB" w:rsidP="003A2FAB">
            <w:pPr>
              <w:spacing w:after="0" w:line="240" w:lineRule="auto"/>
              <w:jc w:val="both"/>
              <w:rPr>
                <w:rFonts w:ascii="Arial Narrow" w:hAnsi="Arial Narrow" w:cs="Arial Narrow"/>
                <w:sz w:val="24"/>
                <w:szCs w:val="24"/>
              </w:rPr>
            </w:pPr>
            <w:r w:rsidRPr="00F36FFC">
              <w:rPr>
                <w:rFonts w:ascii="Arial Narrow" w:hAnsi="Arial Narrow" w:cs="Arial Narrow"/>
                <w:sz w:val="24"/>
                <w:szCs w:val="24"/>
              </w:rPr>
              <w:t>El</w:t>
            </w:r>
            <w:r>
              <w:rPr>
                <w:rFonts w:ascii="Arial Narrow" w:hAnsi="Arial Narrow" w:cs="Arial Narrow"/>
                <w:sz w:val="24"/>
                <w:szCs w:val="24"/>
              </w:rPr>
              <w:t xml:space="preserve"> presente documento no detallará</w:t>
            </w:r>
            <w:r w:rsidRPr="00F36FFC">
              <w:rPr>
                <w:rFonts w:ascii="Arial Narrow" w:hAnsi="Arial Narrow" w:cs="Arial Narrow"/>
                <w:sz w:val="24"/>
                <w:szCs w:val="24"/>
              </w:rPr>
              <w:t xml:space="preserve"> sobre la</w:t>
            </w:r>
            <w:r>
              <w:rPr>
                <w:rFonts w:ascii="Arial Narrow" w:hAnsi="Arial Narrow" w:cs="Arial Narrow"/>
                <w:sz w:val="24"/>
                <w:szCs w:val="24"/>
              </w:rPr>
              <w:t xml:space="preserve"> coordinación realizada con el C</w:t>
            </w:r>
            <w:r w:rsidRPr="00F36FFC">
              <w:rPr>
                <w:rFonts w:ascii="Arial Narrow" w:hAnsi="Arial Narrow" w:cs="Arial Narrow"/>
                <w:sz w:val="24"/>
                <w:szCs w:val="24"/>
              </w:rPr>
              <w:t>entro educativo para la implantación de la nueva currícula</w:t>
            </w:r>
            <w:r>
              <w:rPr>
                <w:rFonts w:ascii="Arial Narrow" w:hAnsi="Arial Narrow" w:cs="Arial Narrow"/>
                <w:sz w:val="24"/>
                <w:szCs w:val="24"/>
              </w:rPr>
              <w:t>.</w:t>
            </w:r>
          </w:p>
        </w:tc>
      </w:tr>
      <w:tr w:rsidR="003A2FAB" w:rsidRPr="00F36FFC" w:rsidTr="003A2FAB">
        <w:tc>
          <w:tcPr>
            <w:tcW w:w="2271" w:type="dxa"/>
            <w:shd w:val="clear" w:color="auto" w:fill="BFBFBF"/>
            <w:vAlign w:val="center"/>
          </w:tcPr>
          <w:p w:rsidR="003A2FAB" w:rsidRPr="00F36FFC" w:rsidRDefault="003A2FAB" w:rsidP="003A2FAB">
            <w:pPr>
              <w:spacing w:after="0" w:line="240" w:lineRule="auto"/>
              <w:jc w:val="center"/>
              <w:rPr>
                <w:rFonts w:ascii="Arial Narrow" w:hAnsi="Arial Narrow" w:cs="Arial Narrow"/>
                <w:b/>
                <w:bCs/>
                <w:sz w:val="24"/>
                <w:szCs w:val="24"/>
              </w:rPr>
            </w:pPr>
            <w:r w:rsidRPr="00F36FFC">
              <w:rPr>
                <w:rFonts w:ascii="Arial Narrow" w:hAnsi="Arial Narrow" w:cs="Arial Narrow"/>
                <w:b/>
                <w:bCs/>
                <w:sz w:val="24"/>
                <w:szCs w:val="24"/>
              </w:rPr>
              <w:t>PROCEDIMIENTO</w:t>
            </w:r>
          </w:p>
        </w:tc>
        <w:tc>
          <w:tcPr>
            <w:tcW w:w="6734" w:type="dxa"/>
            <w:gridSpan w:val="4"/>
            <w:vAlign w:val="center"/>
          </w:tcPr>
          <w:p w:rsidR="003A2FAB" w:rsidRPr="00F36FFC" w:rsidRDefault="003A2FAB" w:rsidP="00B420B6">
            <w:pPr>
              <w:numPr>
                <w:ilvl w:val="0"/>
                <w:numId w:val="31"/>
              </w:numPr>
              <w:shd w:val="clear" w:color="auto" w:fill="FFFFFF"/>
              <w:autoSpaceDE w:val="0"/>
              <w:autoSpaceDN w:val="0"/>
              <w:adjustRightInd w:val="0"/>
              <w:spacing w:after="0" w:line="240" w:lineRule="auto"/>
              <w:jc w:val="both"/>
              <w:rPr>
                <w:rFonts w:ascii="Arial Narrow" w:hAnsi="Arial Narrow" w:cs="Arial Narrow"/>
                <w:sz w:val="24"/>
                <w:szCs w:val="24"/>
              </w:rPr>
            </w:pPr>
            <w:r w:rsidRPr="00F36FFC">
              <w:rPr>
                <w:rFonts w:ascii="Arial Narrow" w:hAnsi="Arial Narrow" w:cs="Arial Narrow"/>
                <w:sz w:val="24"/>
                <w:szCs w:val="24"/>
              </w:rPr>
              <w:t>El Jefe de Educación Técnica identifica la necesidad de ac</w:t>
            </w:r>
            <w:r>
              <w:rPr>
                <w:rFonts w:ascii="Arial Narrow" w:hAnsi="Arial Narrow" w:cs="Arial Narrow"/>
                <w:sz w:val="24"/>
                <w:szCs w:val="24"/>
              </w:rPr>
              <w:t>tualizar las currículas de los Talleres ofrecidos en los C</w:t>
            </w:r>
            <w:r w:rsidRPr="00F36FFC">
              <w:rPr>
                <w:rFonts w:ascii="Arial Narrow" w:hAnsi="Arial Narrow" w:cs="Arial Narrow"/>
                <w:sz w:val="24"/>
                <w:szCs w:val="24"/>
              </w:rPr>
              <w:t>entros educativos de Fe y Alegría.</w:t>
            </w:r>
          </w:p>
          <w:p w:rsidR="003A2FAB" w:rsidRPr="00F36FFC" w:rsidRDefault="003A2FAB" w:rsidP="00B420B6">
            <w:pPr>
              <w:numPr>
                <w:ilvl w:val="0"/>
                <w:numId w:val="31"/>
              </w:numPr>
              <w:shd w:val="clear" w:color="auto" w:fill="FFFFFF"/>
              <w:autoSpaceDE w:val="0"/>
              <w:autoSpaceDN w:val="0"/>
              <w:adjustRightInd w:val="0"/>
              <w:spacing w:after="0" w:line="240" w:lineRule="auto"/>
              <w:jc w:val="both"/>
              <w:rPr>
                <w:rFonts w:ascii="Arial Narrow" w:hAnsi="Arial Narrow" w:cs="Arial Narrow"/>
                <w:sz w:val="24"/>
                <w:szCs w:val="24"/>
              </w:rPr>
            </w:pPr>
            <w:r w:rsidRPr="00F36FFC">
              <w:rPr>
                <w:rFonts w:ascii="Arial Narrow" w:hAnsi="Arial Narrow" w:cs="Arial Narrow"/>
                <w:sz w:val="24"/>
                <w:szCs w:val="24"/>
              </w:rPr>
              <w:t>Una vez definidas las necesidades, el Jefe de Educación Técnica realiza la planificación de las reuniones para la revisión de las currículas.</w:t>
            </w:r>
          </w:p>
          <w:p w:rsidR="003A2FAB" w:rsidRPr="00F36FFC" w:rsidRDefault="003A2FAB" w:rsidP="00B420B6">
            <w:pPr>
              <w:numPr>
                <w:ilvl w:val="0"/>
                <w:numId w:val="31"/>
              </w:numPr>
              <w:shd w:val="clear" w:color="auto" w:fill="FFFFFF"/>
              <w:autoSpaceDE w:val="0"/>
              <w:autoSpaceDN w:val="0"/>
              <w:adjustRightInd w:val="0"/>
              <w:spacing w:after="0" w:line="240" w:lineRule="auto"/>
              <w:jc w:val="both"/>
              <w:rPr>
                <w:rFonts w:ascii="Arial Narrow" w:hAnsi="Arial Narrow" w:cs="Arial Narrow"/>
                <w:sz w:val="24"/>
                <w:szCs w:val="24"/>
              </w:rPr>
            </w:pPr>
            <w:r w:rsidRPr="00F36FFC">
              <w:rPr>
                <w:rFonts w:ascii="Arial Narrow" w:hAnsi="Arial Narrow" w:cs="Arial Narrow"/>
                <w:sz w:val="24"/>
                <w:szCs w:val="24"/>
              </w:rPr>
              <w:t>El equipo pedagógico de técnica procede a realizar la reunión y recaba las propuestas para la mejora curricular.</w:t>
            </w:r>
          </w:p>
          <w:p w:rsidR="003A2FAB" w:rsidRPr="00F36FFC" w:rsidRDefault="003A2FAB" w:rsidP="00B420B6">
            <w:pPr>
              <w:keepNext/>
              <w:numPr>
                <w:ilvl w:val="0"/>
                <w:numId w:val="31"/>
              </w:numPr>
              <w:shd w:val="clear" w:color="auto" w:fill="FFFFFF"/>
              <w:autoSpaceDE w:val="0"/>
              <w:autoSpaceDN w:val="0"/>
              <w:adjustRightInd w:val="0"/>
              <w:spacing w:after="0" w:line="240" w:lineRule="auto"/>
              <w:jc w:val="both"/>
              <w:rPr>
                <w:rFonts w:ascii="Arial Narrow" w:hAnsi="Arial Narrow" w:cs="Arial Narrow"/>
              </w:rPr>
            </w:pPr>
            <w:r w:rsidRPr="00F36FFC">
              <w:rPr>
                <w:rFonts w:ascii="Arial Narrow" w:hAnsi="Arial Narrow" w:cs="Arial Narrow"/>
                <w:sz w:val="24"/>
                <w:szCs w:val="24"/>
              </w:rPr>
              <w:t>E</w:t>
            </w:r>
            <w:r>
              <w:rPr>
                <w:rFonts w:ascii="Arial Narrow" w:hAnsi="Arial Narrow" w:cs="Arial Narrow"/>
                <w:sz w:val="24"/>
                <w:szCs w:val="24"/>
              </w:rPr>
              <w:t>l J</w:t>
            </w:r>
            <w:r w:rsidRPr="00F36FFC">
              <w:rPr>
                <w:rFonts w:ascii="Arial Narrow" w:hAnsi="Arial Narrow" w:cs="Arial Narrow"/>
                <w:sz w:val="24"/>
                <w:szCs w:val="24"/>
              </w:rPr>
              <w:t>efe de Educación Técnica procede a realizar la actualización de la currículas en base a las sugerencias brindadas en la reunión.</w:t>
            </w:r>
            <w:r w:rsidRPr="00F36FFC">
              <w:rPr>
                <w:rFonts w:ascii="Arial Narrow" w:hAnsi="Arial Narrow" w:cs="Arial Narrow"/>
              </w:rPr>
              <w:t xml:space="preserve">  </w:t>
            </w:r>
          </w:p>
        </w:tc>
      </w:tr>
    </w:tbl>
    <w:p w:rsidR="003A2FAB" w:rsidRPr="003A2FAB" w:rsidRDefault="003A2FAB" w:rsidP="003A2FAB">
      <w:pPr>
        <w:pStyle w:val="Caption"/>
        <w:jc w:val="center"/>
        <w:rPr>
          <w:rFonts w:asciiTheme="majorHAnsi" w:hAnsiTheme="majorHAnsi"/>
          <w:sz w:val="16"/>
          <w:szCs w:val="16"/>
        </w:rPr>
      </w:pPr>
      <w:bookmarkStart w:id="309" w:name="_Toc266031734"/>
      <w:r w:rsidRPr="003A2FAB">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48</w:t>
      </w:r>
      <w:r w:rsidR="00C74554">
        <w:rPr>
          <w:rFonts w:asciiTheme="majorHAnsi" w:hAnsiTheme="majorHAnsi"/>
          <w:sz w:val="16"/>
          <w:szCs w:val="16"/>
        </w:rPr>
        <w:fldChar w:fldCharType="end"/>
      </w:r>
      <w:r w:rsidRPr="003A2FAB">
        <w:rPr>
          <w:rFonts w:asciiTheme="majorHAnsi" w:hAnsiTheme="majorHAnsi"/>
          <w:sz w:val="16"/>
          <w:szCs w:val="16"/>
        </w:rPr>
        <w:t>.-   Definición de Proceso "Actualización de currículas de Educación Técnica”</w:t>
      </w:r>
      <w:bookmarkEnd w:id="309"/>
      <w:r w:rsidRPr="003A2FAB">
        <w:rPr>
          <w:rFonts w:asciiTheme="majorHAnsi" w:hAnsiTheme="majorHAnsi"/>
          <w:sz w:val="16"/>
          <w:szCs w:val="16"/>
        </w:rPr>
        <w:t xml:space="preserve"> </w:t>
      </w:r>
    </w:p>
    <w:p w:rsidR="003A2FAB" w:rsidRDefault="003A2FAB" w:rsidP="003A2FAB">
      <w:pPr>
        <w:pStyle w:val="Caption"/>
        <w:jc w:val="center"/>
        <w:rPr>
          <w:rFonts w:asciiTheme="majorHAnsi" w:hAnsiTheme="majorHAnsi"/>
          <w:sz w:val="16"/>
          <w:szCs w:val="16"/>
        </w:rPr>
        <w:sectPr w:rsidR="003A2FAB" w:rsidSect="003A2FAB">
          <w:footerReference w:type="default" r:id="rId89"/>
          <w:pgSz w:w="11907" w:h="16839" w:code="9"/>
          <w:pgMar w:top="1417" w:right="1701" w:bottom="1417" w:left="1701" w:header="708" w:footer="708" w:gutter="0"/>
          <w:cols w:space="708"/>
          <w:docGrid w:linePitch="360"/>
        </w:sectPr>
      </w:pPr>
      <w:r w:rsidRPr="003A2FAB">
        <w:rPr>
          <w:rFonts w:asciiTheme="majorHAnsi" w:hAnsiTheme="majorHAnsi"/>
          <w:sz w:val="16"/>
          <w:szCs w:val="16"/>
        </w:rPr>
        <w:t>Fuente:   Elaboración propia</w:t>
      </w:r>
    </w:p>
    <w:p w:rsidR="003A2FAB" w:rsidRDefault="003A2FAB" w:rsidP="003A2FAB">
      <w:pPr>
        <w:keepNext/>
        <w:spacing w:after="0"/>
        <w:rPr>
          <w:rFonts w:cs="Times New Roman"/>
        </w:rPr>
      </w:pPr>
      <w:r>
        <w:rPr>
          <w:rFonts w:cs="Times New Roman"/>
          <w:noProof/>
          <w:lang w:eastAsia="es-ES" w:bidi="ar-SA"/>
        </w:rPr>
        <w:drawing>
          <wp:inline distT="0" distB="0" distL="0" distR="0">
            <wp:extent cx="9029846" cy="4997302"/>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srcRect b="14304"/>
                    <a:stretch>
                      <a:fillRect/>
                    </a:stretch>
                  </pic:blipFill>
                  <pic:spPr bwMode="auto">
                    <a:xfrm>
                      <a:off x="0" y="0"/>
                      <a:ext cx="9034206" cy="4999715"/>
                    </a:xfrm>
                    <a:prstGeom prst="rect">
                      <a:avLst/>
                    </a:prstGeom>
                    <a:noFill/>
                    <a:ln w="9525">
                      <a:noFill/>
                      <a:miter lim="800000"/>
                      <a:headEnd/>
                      <a:tailEnd/>
                    </a:ln>
                  </pic:spPr>
                </pic:pic>
              </a:graphicData>
            </a:graphic>
          </wp:inline>
        </w:drawing>
      </w:r>
    </w:p>
    <w:p w:rsidR="003A2FAB" w:rsidRPr="003A2FAB" w:rsidRDefault="003A2FAB" w:rsidP="003A2FAB">
      <w:pPr>
        <w:pStyle w:val="Caption"/>
        <w:jc w:val="center"/>
        <w:rPr>
          <w:rFonts w:asciiTheme="majorHAnsi" w:hAnsiTheme="majorHAnsi"/>
          <w:sz w:val="16"/>
          <w:szCs w:val="16"/>
        </w:rPr>
      </w:pPr>
      <w:bookmarkStart w:id="310" w:name="_Toc266031555"/>
      <w:r w:rsidRPr="003A2FAB">
        <w:rPr>
          <w:rFonts w:asciiTheme="majorHAnsi" w:hAnsiTheme="majorHAnsi"/>
          <w:sz w:val="16"/>
          <w:szCs w:val="16"/>
        </w:rPr>
        <w:t xml:space="preserve">Ilustración </w:t>
      </w:r>
      <w:r w:rsidR="00934198" w:rsidRPr="003A2FAB">
        <w:rPr>
          <w:rFonts w:asciiTheme="majorHAnsi" w:hAnsiTheme="majorHAnsi"/>
          <w:sz w:val="16"/>
          <w:szCs w:val="16"/>
        </w:rPr>
        <w:fldChar w:fldCharType="begin"/>
      </w:r>
      <w:r w:rsidRPr="003A2FAB">
        <w:rPr>
          <w:rFonts w:asciiTheme="majorHAnsi" w:hAnsiTheme="majorHAnsi"/>
          <w:sz w:val="16"/>
          <w:szCs w:val="16"/>
        </w:rPr>
        <w:instrText xml:space="preserve"> SEQ Ilustración \* ARABIC </w:instrText>
      </w:r>
      <w:r w:rsidR="00934198" w:rsidRPr="003A2FAB">
        <w:rPr>
          <w:rFonts w:asciiTheme="majorHAnsi" w:hAnsiTheme="majorHAnsi"/>
          <w:sz w:val="16"/>
          <w:szCs w:val="16"/>
        </w:rPr>
        <w:fldChar w:fldCharType="separate"/>
      </w:r>
      <w:r w:rsidR="00EB772F">
        <w:rPr>
          <w:rFonts w:asciiTheme="majorHAnsi" w:hAnsiTheme="majorHAnsi"/>
          <w:noProof/>
          <w:sz w:val="16"/>
          <w:szCs w:val="16"/>
        </w:rPr>
        <w:t>27</w:t>
      </w:r>
      <w:r w:rsidR="00934198" w:rsidRPr="003A2FAB">
        <w:rPr>
          <w:rFonts w:asciiTheme="majorHAnsi" w:hAnsiTheme="majorHAnsi"/>
          <w:sz w:val="16"/>
          <w:szCs w:val="16"/>
        </w:rPr>
        <w:fldChar w:fldCharType="end"/>
      </w:r>
      <w:r w:rsidRPr="003A2FAB">
        <w:rPr>
          <w:rFonts w:asciiTheme="majorHAnsi" w:hAnsiTheme="majorHAnsi"/>
          <w:sz w:val="16"/>
          <w:szCs w:val="16"/>
        </w:rPr>
        <w:t xml:space="preserve"> .-   Diagrama de Proceso " Actualización de currículas de Educación Técnica”</w:t>
      </w:r>
      <w:bookmarkEnd w:id="310"/>
    </w:p>
    <w:p w:rsidR="003A2FAB" w:rsidRPr="003A2FAB" w:rsidRDefault="003A2FAB" w:rsidP="003A2FAB">
      <w:pPr>
        <w:pStyle w:val="Caption"/>
        <w:jc w:val="center"/>
        <w:rPr>
          <w:rFonts w:asciiTheme="majorHAnsi" w:hAnsiTheme="majorHAnsi"/>
          <w:sz w:val="16"/>
          <w:szCs w:val="16"/>
        </w:rPr>
      </w:pPr>
      <w:r w:rsidRPr="003A2FAB">
        <w:rPr>
          <w:rFonts w:asciiTheme="majorHAnsi" w:hAnsiTheme="majorHAnsi"/>
          <w:sz w:val="16"/>
          <w:szCs w:val="16"/>
        </w:rPr>
        <w:t>Fuente: Elaboración propia</w:t>
      </w:r>
    </w:p>
    <w:tbl>
      <w:tblPr>
        <w:tblW w:w="13527" w:type="dxa"/>
        <w:tblInd w:w="-106"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1039"/>
        <w:gridCol w:w="1243"/>
        <w:gridCol w:w="2037"/>
        <w:gridCol w:w="1544"/>
        <w:gridCol w:w="3744"/>
        <w:gridCol w:w="1773"/>
        <w:gridCol w:w="1277"/>
        <w:gridCol w:w="870"/>
      </w:tblGrid>
      <w:tr w:rsidR="003A2FAB" w:rsidRPr="00F36FFC" w:rsidTr="003A2FAB">
        <w:trPr>
          <w:trHeight w:val="495"/>
        </w:trPr>
        <w:tc>
          <w:tcPr>
            <w:tcW w:w="1039" w:type="dxa"/>
            <w:tcBorders>
              <w:right w:val="nil"/>
            </w:tcBorders>
            <w:shd w:val="clear" w:color="auto" w:fill="000000"/>
          </w:tcPr>
          <w:p w:rsidR="003A2FAB" w:rsidRPr="00F36FFC" w:rsidRDefault="003A2FAB" w:rsidP="003A2FAB">
            <w:pPr>
              <w:spacing w:after="0" w:line="240" w:lineRule="auto"/>
              <w:jc w:val="center"/>
              <w:rPr>
                <w:rFonts w:ascii="Arial Narrow" w:hAnsi="Arial Narrow" w:cs="Arial Narrow"/>
                <w:b/>
                <w:bCs/>
                <w:color w:val="FFFFFF"/>
                <w:sz w:val="20"/>
                <w:szCs w:val="20"/>
                <w:lang w:val="es-PE" w:eastAsia="es-PE"/>
              </w:rPr>
            </w:pPr>
            <w:r w:rsidRPr="00F36FFC">
              <w:rPr>
                <w:rFonts w:ascii="Arial Narrow" w:hAnsi="Arial Narrow" w:cs="Arial Narrow"/>
                <w:color w:val="FFFFFF"/>
                <w:sz w:val="20"/>
                <w:szCs w:val="20"/>
                <w:lang w:val="es-PE" w:eastAsia="es-PE"/>
              </w:rPr>
              <w:t>N°</w:t>
            </w:r>
          </w:p>
        </w:tc>
        <w:tc>
          <w:tcPr>
            <w:tcW w:w="1243" w:type="dxa"/>
            <w:tcBorders>
              <w:left w:val="nil"/>
              <w:right w:val="nil"/>
            </w:tcBorders>
            <w:shd w:val="clear" w:color="auto" w:fill="000000"/>
          </w:tcPr>
          <w:p w:rsidR="003A2FAB" w:rsidRPr="00F36FFC" w:rsidRDefault="003A2FAB" w:rsidP="003A2FAB">
            <w:pPr>
              <w:spacing w:after="0" w:line="240" w:lineRule="auto"/>
              <w:jc w:val="center"/>
              <w:rPr>
                <w:rFonts w:ascii="Arial Narrow" w:hAnsi="Arial Narrow" w:cs="Arial Narrow"/>
                <w:b/>
                <w:bCs/>
                <w:color w:val="FFFFFF"/>
                <w:sz w:val="20"/>
                <w:szCs w:val="20"/>
                <w:lang w:val="es-PE" w:eastAsia="es-PE"/>
              </w:rPr>
            </w:pPr>
            <w:r w:rsidRPr="00F36FFC">
              <w:rPr>
                <w:rFonts w:ascii="Arial Narrow" w:hAnsi="Arial Narrow" w:cs="Arial Narrow"/>
                <w:color w:val="FFFFFF"/>
                <w:sz w:val="20"/>
                <w:szCs w:val="20"/>
                <w:lang w:val="es-PE" w:eastAsia="es-PE"/>
              </w:rPr>
              <w:t>ENTRADA</w:t>
            </w:r>
          </w:p>
        </w:tc>
        <w:tc>
          <w:tcPr>
            <w:tcW w:w="2037" w:type="dxa"/>
            <w:tcBorders>
              <w:left w:val="nil"/>
              <w:right w:val="nil"/>
            </w:tcBorders>
            <w:shd w:val="clear" w:color="auto" w:fill="000000"/>
          </w:tcPr>
          <w:p w:rsidR="003A2FAB" w:rsidRPr="00F36FFC" w:rsidRDefault="003A2FAB" w:rsidP="003A2FAB">
            <w:pPr>
              <w:spacing w:after="0" w:line="240" w:lineRule="auto"/>
              <w:jc w:val="center"/>
              <w:rPr>
                <w:rFonts w:ascii="Arial Narrow" w:hAnsi="Arial Narrow" w:cs="Arial Narrow"/>
                <w:b/>
                <w:bCs/>
                <w:color w:val="FFFFFF"/>
                <w:sz w:val="20"/>
                <w:szCs w:val="20"/>
                <w:lang w:val="es-PE" w:eastAsia="es-PE"/>
              </w:rPr>
            </w:pPr>
            <w:r w:rsidRPr="00F36FFC">
              <w:rPr>
                <w:rFonts w:ascii="Arial Narrow" w:hAnsi="Arial Narrow" w:cs="Arial Narrow"/>
                <w:color w:val="FFFFFF"/>
                <w:sz w:val="20"/>
                <w:szCs w:val="20"/>
                <w:lang w:val="es-PE" w:eastAsia="es-PE"/>
              </w:rPr>
              <w:t>ACTIVIDAD</w:t>
            </w:r>
          </w:p>
        </w:tc>
        <w:tc>
          <w:tcPr>
            <w:tcW w:w="1544" w:type="dxa"/>
            <w:tcBorders>
              <w:left w:val="nil"/>
              <w:right w:val="nil"/>
            </w:tcBorders>
            <w:shd w:val="clear" w:color="auto" w:fill="000000"/>
          </w:tcPr>
          <w:p w:rsidR="003A2FAB" w:rsidRPr="00F36FFC" w:rsidRDefault="003A2FAB" w:rsidP="003A2FAB">
            <w:pPr>
              <w:spacing w:after="0" w:line="240" w:lineRule="auto"/>
              <w:jc w:val="center"/>
              <w:rPr>
                <w:rFonts w:ascii="Arial Narrow" w:hAnsi="Arial Narrow" w:cs="Arial Narrow"/>
                <w:b/>
                <w:bCs/>
                <w:color w:val="FFFFFF"/>
                <w:sz w:val="20"/>
                <w:szCs w:val="20"/>
                <w:lang w:val="es-PE" w:eastAsia="es-PE"/>
              </w:rPr>
            </w:pPr>
            <w:r w:rsidRPr="00F36FFC">
              <w:rPr>
                <w:rFonts w:ascii="Arial Narrow" w:hAnsi="Arial Narrow" w:cs="Arial Narrow"/>
                <w:color w:val="FFFFFF"/>
                <w:sz w:val="20"/>
                <w:szCs w:val="20"/>
                <w:lang w:val="es-PE" w:eastAsia="es-PE"/>
              </w:rPr>
              <w:t>SALIDA</w:t>
            </w:r>
          </w:p>
        </w:tc>
        <w:tc>
          <w:tcPr>
            <w:tcW w:w="3744" w:type="dxa"/>
            <w:tcBorders>
              <w:left w:val="nil"/>
              <w:right w:val="nil"/>
            </w:tcBorders>
            <w:shd w:val="clear" w:color="auto" w:fill="000000"/>
          </w:tcPr>
          <w:p w:rsidR="003A2FAB" w:rsidRPr="00F36FFC" w:rsidRDefault="003A2FAB" w:rsidP="003A2FAB">
            <w:pPr>
              <w:spacing w:after="0" w:line="240" w:lineRule="auto"/>
              <w:jc w:val="center"/>
              <w:rPr>
                <w:rFonts w:ascii="Arial Narrow" w:hAnsi="Arial Narrow" w:cs="Arial Narrow"/>
                <w:b/>
                <w:bCs/>
                <w:color w:val="FFFFFF"/>
                <w:sz w:val="20"/>
                <w:szCs w:val="20"/>
                <w:lang w:val="es-PE" w:eastAsia="es-PE"/>
              </w:rPr>
            </w:pPr>
            <w:r w:rsidRPr="00F36FFC">
              <w:rPr>
                <w:rFonts w:ascii="Arial Narrow" w:hAnsi="Arial Narrow" w:cs="Arial Narrow"/>
                <w:color w:val="FFFFFF"/>
                <w:sz w:val="20"/>
                <w:szCs w:val="20"/>
                <w:lang w:val="es-PE" w:eastAsia="es-PE"/>
              </w:rPr>
              <w:t>DESCRIPCIÓN</w:t>
            </w:r>
          </w:p>
        </w:tc>
        <w:tc>
          <w:tcPr>
            <w:tcW w:w="1773" w:type="dxa"/>
            <w:tcBorders>
              <w:left w:val="nil"/>
              <w:right w:val="nil"/>
            </w:tcBorders>
            <w:shd w:val="clear" w:color="auto" w:fill="000000"/>
          </w:tcPr>
          <w:p w:rsidR="003A2FAB" w:rsidRPr="00F36FFC" w:rsidRDefault="003A2FAB" w:rsidP="003A2FAB">
            <w:pPr>
              <w:spacing w:after="0" w:line="240" w:lineRule="auto"/>
              <w:jc w:val="center"/>
              <w:rPr>
                <w:rFonts w:ascii="Arial Narrow" w:hAnsi="Arial Narrow" w:cs="Arial Narrow"/>
                <w:b/>
                <w:bCs/>
                <w:color w:val="FFFFFF"/>
                <w:sz w:val="18"/>
                <w:szCs w:val="18"/>
                <w:lang w:val="es-PE" w:eastAsia="es-PE"/>
              </w:rPr>
            </w:pPr>
            <w:r w:rsidRPr="00F36FFC">
              <w:rPr>
                <w:rFonts w:ascii="Arial Narrow" w:hAnsi="Arial Narrow" w:cs="Arial Narrow"/>
                <w:color w:val="FFFFFF"/>
                <w:sz w:val="18"/>
                <w:szCs w:val="18"/>
                <w:lang w:val="es-PE" w:eastAsia="es-PE"/>
              </w:rPr>
              <w:t>RESPONSABLE</w:t>
            </w:r>
          </w:p>
        </w:tc>
        <w:tc>
          <w:tcPr>
            <w:tcW w:w="1277" w:type="dxa"/>
            <w:tcBorders>
              <w:left w:val="nil"/>
              <w:right w:val="nil"/>
            </w:tcBorders>
            <w:shd w:val="clear" w:color="auto" w:fill="000000"/>
          </w:tcPr>
          <w:p w:rsidR="003A2FAB" w:rsidRPr="00F36FFC" w:rsidRDefault="003A2FAB" w:rsidP="003A2FAB">
            <w:pPr>
              <w:spacing w:after="0" w:line="240" w:lineRule="auto"/>
              <w:jc w:val="center"/>
              <w:rPr>
                <w:rFonts w:ascii="Arial Narrow" w:hAnsi="Arial Narrow" w:cs="Arial Narrow"/>
                <w:b/>
                <w:bCs/>
                <w:color w:val="FFFFFF"/>
                <w:sz w:val="18"/>
                <w:szCs w:val="18"/>
                <w:lang w:val="es-PE" w:eastAsia="es-PE"/>
              </w:rPr>
            </w:pPr>
            <w:r w:rsidRPr="00F36FFC">
              <w:rPr>
                <w:rFonts w:ascii="Arial Narrow" w:hAnsi="Arial Narrow" w:cs="Arial Narrow"/>
                <w:color w:val="FFFFFF"/>
                <w:sz w:val="18"/>
                <w:szCs w:val="18"/>
                <w:lang w:val="es-PE" w:eastAsia="es-PE"/>
              </w:rPr>
              <w:t>TIPO ACTIVIDAD</w:t>
            </w:r>
          </w:p>
        </w:tc>
        <w:tc>
          <w:tcPr>
            <w:tcW w:w="870" w:type="dxa"/>
            <w:tcBorders>
              <w:left w:val="nil"/>
            </w:tcBorders>
            <w:shd w:val="clear" w:color="auto" w:fill="000000"/>
          </w:tcPr>
          <w:p w:rsidR="003A2FAB" w:rsidRPr="00F36FFC" w:rsidRDefault="003A2FAB" w:rsidP="003A2FAB">
            <w:pPr>
              <w:spacing w:after="0" w:line="240" w:lineRule="auto"/>
              <w:jc w:val="center"/>
              <w:rPr>
                <w:rFonts w:ascii="Arial Narrow" w:hAnsi="Arial Narrow" w:cs="Arial Narrow"/>
                <w:b/>
                <w:bCs/>
                <w:color w:val="FFFFFF"/>
                <w:sz w:val="18"/>
                <w:szCs w:val="18"/>
                <w:lang w:val="es-PE" w:eastAsia="es-PE"/>
              </w:rPr>
            </w:pPr>
            <w:r w:rsidRPr="00F36FFC">
              <w:rPr>
                <w:rFonts w:ascii="Arial Narrow" w:hAnsi="Arial Narrow" w:cs="Arial Narrow"/>
                <w:color w:val="FFFFFF"/>
                <w:sz w:val="18"/>
                <w:szCs w:val="18"/>
                <w:lang w:val="es-PE" w:eastAsia="es-PE"/>
              </w:rPr>
              <w:t>TIEMPO</w:t>
            </w:r>
          </w:p>
        </w:tc>
      </w:tr>
      <w:tr w:rsidR="003A2FAB" w:rsidRPr="00F36FFC" w:rsidTr="003A2FAB">
        <w:trPr>
          <w:trHeight w:val="315"/>
        </w:trPr>
        <w:tc>
          <w:tcPr>
            <w:tcW w:w="1039" w:type="dxa"/>
            <w:tcBorders>
              <w:right w:val="nil"/>
            </w:tcBorders>
            <w:shd w:val="clear" w:color="auto" w:fill="C0C0C0"/>
          </w:tcPr>
          <w:p w:rsidR="003A2FAB" w:rsidRPr="00F36FFC" w:rsidRDefault="003A2FAB" w:rsidP="003A2FAB">
            <w:pPr>
              <w:spacing w:after="0" w:line="240" w:lineRule="auto"/>
              <w:jc w:val="center"/>
              <w:rPr>
                <w:rFonts w:ascii="Arial Narrow" w:hAnsi="Arial Narrow" w:cs="Arial Narrow"/>
                <w:b/>
                <w:bCs/>
                <w:sz w:val="16"/>
                <w:szCs w:val="16"/>
                <w:lang w:val="es-PE" w:eastAsia="es-PE"/>
              </w:rPr>
            </w:pPr>
            <w:r w:rsidRPr="00F36FFC">
              <w:rPr>
                <w:rFonts w:ascii="Arial Narrow" w:hAnsi="Arial Narrow" w:cs="Arial Narrow"/>
                <w:sz w:val="16"/>
                <w:szCs w:val="16"/>
                <w:lang w:val="es-PE" w:eastAsia="es-PE"/>
              </w:rPr>
              <w:t>1</w:t>
            </w:r>
          </w:p>
        </w:tc>
        <w:tc>
          <w:tcPr>
            <w:tcW w:w="1243" w:type="dxa"/>
            <w:tcBorders>
              <w:left w:val="nil"/>
              <w:right w:val="nil"/>
            </w:tcBorders>
            <w:shd w:val="clear" w:color="auto" w:fill="C0C0C0"/>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Currícula desactualizada</w:t>
            </w:r>
          </w:p>
        </w:tc>
        <w:tc>
          <w:tcPr>
            <w:tcW w:w="2037" w:type="dxa"/>
            <w:tcBorders>
              <w:left w:val="nil"/>
              <w:right w:val="nil"/>
            </w:tcBorders>
            <w:shd w:val="clear" w:color="auto" w:fill="C0C0C0"/>
          </w:tcPr>
          <w:p w:rsidR="003A2FAB" w:rsidRPr="00F36FFC" w:rsidRDefault="003A2FAB" w:rsidP="003A2FAB">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Determinar que la Currícula Técnica está Desactualizada</w:t>
            </w:r>
          </w:p>
        </w:tc>
        <w:tc>
          <w:tcPr>
            <w:tcW w:w="1544" w:type="dxa"/>
            <w:tcBorders>
              <w:left w:val="nil"/>
              <w:right w:val="nil"/>
            </w:tcBorders>
            <w:shd w:val="clear" w:color="auto" w:fill="C0C0C0"/>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Currícula desactualizada</w:t>
            </w:r>
          </w:p>
        </w:tc>
        <w:tc>
          <w:tcPr>
            <w:tcW w:w="3744" w:type="dxa"/>
            <w:tcBorders>
              <w:left w:val="nil"/>
              <w:right w:val="nil"/>
            </w:tcBorders>
            <w:shd w:val="clear" w:color="auto" w:fill="C0C0C0"/>
          </w:tcPr>
          <w:p w:rsidR="003A2FAB" w:rsidRPr="00F36FFC" w:rsidRDefault="003A2FAB" w:rsidP="003A2FA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J</w:t>
            </w:r>
            <w:r w:rsidRPr="00F36FFC">
              <w:rPr>
                <w:rFonts w:ascii="Arial Narrow" w:hAnsi="Arial Narrow" w:cs="Arial Narrow"/>
                <w:sz w:val="16"/>
                <w:szCs w:val="16"/>
                <w:lang w:val="es-PE" w:eastAsia="es-PE"/>
              </w:rPr>
              <w:t xml:space="preserve">efe de Educación Técnica identifica la necesidad de </w:t>
            </w:r>
            <w:r>
              <w:rPr>
                <w:rFonts w:ascii="Arial Narrow" w:hAnsi="Arial Narrow" w:cs="Arial Narrow"/>
                <w:sz w:val="16"/>
                <w:szCs w:val="16"/>
                <w:lang w:val="es-PE" w:eastAsia="es-PE"/>
              </w:rPr>
              <w:t>actualizar la currícula de los T</w:t>
            </w:r>
            <w:r w:rsidRPr="00F36FFC">
              <w:rPr>
                <w:rFonts w:ascii="Arial Narrow" w:hAnsi="Arial Narrow" w:cs="Arial Narrow"/>
                <w:sz w:val="16"/>
                <w:szCs w:val="16"/>
                <w:lang w:val="es-PE" w:eastAsia="es-PE"/>
              </w:rPr>
              <w:t xml:space="preserve">alleres técnicos desarrollados en los </w:t>
            </w:r>
            <w:r>
              <w:rPr>
                <w:rFonts w:ascii="Arial Narrow" w:hAnsi="Arial Narrow" w:cs="Arial Narrow"/>
                <w:sz w:val="16"/>
                <w:szCs w:val="16"/>
                <w:lang w:val="es-PE" w:eastAsia="es-PE"/>
              </w:rPr>
              <w:t>C</w:t>
            </w:r>
            <w:r w:rsidRPr="00F36FFC">
              <w:rPr>
                <w:rFonts w:ascii="Arial Narrow" w:hAnsi="Arial Narrow" w:cs="Arial Narrow"/>
                <w:sz w:val="16"/>
                <w:szCs w:val="16"/>
                <w:lang w:val="es-PE" w:eastAsia="es-PE"/>
              </w:rPr>
              <w:t>entros educativos Fe y Alegría.</w:t>
            </w:r>
          </w:p>
        </w:tc>
        <w:tc>
          <w:tcPr>
            <w:tcW w:w="1773" w:type="dxa"/>
            <w:tcBorders>
              <w:left w:val="nil"/>
              <w:right w:val="nil"/>
            </w:tcBorders>
            <w:shd w:val="clear" w:color="auto" w:fill="C0C0C0"/>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Jefe de Educación Técnica</w:t>
            </w:r>
          </w:p>
        </w:tc>
        <w:tc>
          <w:tcPr>
            <w:tcW w:w="1277" w:type="dxa"/>
            <w:tcBorders>
              <w:left w:val="nil"/>
              <w:right w:val="nil"/>
            </w:tcBorders>
            <w:shd w:val="clear" w:color="auto" w:fill="C0C0C0"/>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Manual</w:t>
            </w:r>
          </w:p>
        </w:tc>
        <w:tc>
          <w:tcPr>
            <w:tcW w:w="870" w:type="dxa"/>
            <w:tcBorders>
              <w:left w:val="nil"/>
            </w:tcBorders>
            <w:shd w:val="clear" w:color="auto" w:fill="C0C0C0"/>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1 día</w:t>
            </w:r>
          </w:p>
        </w:tc>
      </w:tr>
      <w:tr w:rsidR="003A2FAB" w:rsidRPr="00F36FFC" w:rsidTr="003A2FAB">
        <w:trPr>
          <w:trHeight w:val="450"/>
        </w:trPr>
        <w:tc>
          <w:tcPr>
            <w:tcW w:w="1039" w:type="dxa"/>
            <w:tcBorders>
              <w:right w:val="nil"/>
            </w:tcBorders>
          </w:tcPr>
          <w:p w:rsidR="003A2FAB" w:rsidRPr="00F36FFC" w:rsidRDefault="003A2FAB" w:rsidP="003A2FAB">
            <w:pPr>
              <w:spacing w:after="0" w:line="240" w:lineRule="auto"/>
              <w:jc w:val="center"/>
              <w:rPr>
                <w:rFonts w:ascii="Arial Narrow" w:hAnsi="Arial Narrow" w:cs="Arial Narrow"/>
                <w:b/>
                <w:bCs/>
                <w:sz w:val="16"/>
                <w:szCs w:val="16"/>
                <w:lang w:val="es-PE" w:eastAsia="es-PE"/>
              </w:rPr>
            </w:pPr>
            <w:r w:rsidRPr="00F36FFC">
              <w:rPr>
                <w:rFonts w:ascii="Arial Narrow" w:hAnsi="Arial Narrow" w:cs="Arial Narrow"/>
                <w:sz w:val="16"/>
                <w:szCs w:val="16"/>
                <w:lang w:val="es-PE" w:eastAsia="es-PE"/>
              </w:rPr>
              <w:t>2</w:t>
            </w:r>
          </w:p>
        </w:tc>
        <w:tc>
          <w:tcPr>
            <w:tcW w:w="1243" w:type="dxa"/>
            <w:tcBorders>
              <w:left w:val="nil"/>
              <w:right w:val="nil"/>
            </w:tcBorders>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Currícula desactualizada</w:t>
            </w:r>
          </w:p>
        </w:tc>
        <w:tc>
          <w:tcPr>
            <w:tcW w:w="2037" w:type="dxa"/>
            <w:tcBorders>
              <w:left w:val="nil"/>
              <w:right w:val="nil"/>
            </w:tcBorders>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Planificar reunión de revisión curricular</w:t>
            </w:r>
          </w:p>
        </w:tc>
        <w:tc>
          <w:tcPr>
            <w:tcW w:w="1544" w:type="dxa"/>
            <w:tcBorders>
              <w:left w:val="nil"/>
              <w:right w:val="nil"/>
            </w:tcBorders>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 Invitación</w:t>
            </w:r>
          </w:p>
        </w:tc>
        <w:tc>
          <w:tcPr>
            <w:tcW w:w="3744" w:type="dxa"/>
            <w:tcBorders>
              <w:left w:val="nil"/>
              <w:right w:val="nil"/>
            </w:tcBorders>
          </w:tcPr>
          <w:p w:rsidR="003A2FAB" w:rsidRPr="00F36FFC" w:rsidRDefault="003A2FAB" w:rsidP="003A2FA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J</w:t>
            </w:r>
            <w:r w:rsidRPr="00F36FFC">
              <w:rPr>
                <w:rFonts w:ascii="Arial Narrow" w:hAnsi="Arial Narrow" w:cs="Arial Narrow"/>
                <w:sz w:val="16"/>
                <w:szCs w:val="16"/>
                <w:lang w:val="es-PE" w:eastAsia="es-PE"/>
              </w:rPr>
              <w:t xml:space="preserve">efe de Educación Técnica procede a realizar la planificación de una reunión con los docentes de los </w:t>
            </w:r>
            <w:r>
              <w:rPr>
                <w:rFonts w:ascii="Arial Narrow" w:hAnsi="Arial Narrow" w:cs="Arial Narrow"/>
                <w:sz w:val="16"/>
                <w:szCs w:val="16"/>
                <w:lang w:val="es-PE" w:eastAsia="es-PE"/>
              </w:rPr>
              <w:t>T</w:t>
            </w:r>
            <w:r w:rsidRPr="00F36FFC">
              <w:rPr>
                <w:rFonts w:ascii="Arial Narrow" w:hAnsi="Arial Narrow" w:cs="Arial Narrow"/>
                <w:sz w:val="16"/>
                <w:szCs w:val="16"/>
                <w:lang w:val="es-PE" w:eastAsia="es-PE"/>
              </w:rPr>
              <w:t>alleres a fin de obtener nuevas ideas para realizar la actualización curricular</w:t>
            </w:r>
            <w:r>
              <w:rPr>
                <w:rFonts w:ascii="Arial Narrow" w:hAnsi="Arial Narrow" w:cs="Arial Narrow"/>
                <w:sz w:val="16"/>
                <w:szCs w:val="16"/>
                <w:lang w:val="es-PE" w:eastAsia="es-PE"/>
              </w:rPr>
              <w:t>.</w:t>
            </w:r>
          </w:p>
        </w:tc>
        <w:tc>
          <w:tcPr>
            <w:tcW w:w="1773" w:type="dxa"/>
            <w:tcBorders>
              <w:left w:val="nil"/>
              <w:right w:val="nil"/>
            </w:tcBorders>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Jefe de Educación Técnica</w:t>
            </w:r>
          </w:p>
        </w:tc>
        <w:tc>
          <w:tcPr>
            <w:tcW w:w="1277" w:type="dxa"/>
            <w:tcBorders>
              <w:left w:val="nil"/>
              <w:right w:val="nil"/>
            </w:tcBorders>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Manual</w:t>
            </w:r>
          </w:p>
        </w:tc>
        <w:tc>
          <w:tcPr>
            <w:tcW w:w="870" w:type="dxa"/>
            <w:tcBorders>
              <w:left w:val="nil"/>
            </w:tcBorders>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3 días</w:t>
            </w:r>
          </w:p>
        </w:tc>
      </w:tr>
      <w:tr w:rsidR="003A2FAB" w:rsidRPr="00F36FFC" w:rsidTr="003A2FAB">
        <w:trPr>
          <w:trHeight w:val="675"/>
        </w:trPr>
        <w:tc>
          <w:tcPr>
            <w:tcW w:w="1039" w:type="dxa"/>
            <w:tcBorders>
              <w:right w:val="nil"/>
            </w:tcBorders>
            <w:shd w:val="clear" w:color="auto" w:fill="C0C0C0"/>
          </w:tcPr>
          <w:p w:rsidR="003A2FAB" w:rsidRPr="00F36FFC" w:rsidRDefault="003A2FAB" w:rsidP="003A2FAB">
            <w:pPr>
              <w:spacing w:after="0" w:line="240" w:lineRule="auto"/>
              <w:jc w:val="center"/>
              <w:rPr>
                <w:rFonts w:ascii="Arial Narrow" w:hAnsi="Arial Narrow" w:cs="Arial Narrow"/>
                <w:b/>
                <w:bCs/>
                <w:sz w:val="16"/>
                <w:szCs w:val="16"/>
                <w:lang w:val="es-PE" w:eastAsia="es-PE"/>
              </w:rPr>
            </w:pPr>
            <w:r w:rsidRPr="00F36FFC">
              <w:rPr>
                <w:rFonts w:ascii="Arial Narrow" w:hAnsi="Arial Narrow" w:cs="Arial Narrow"/>
                <w:sz w:val="16"/>
                <w:szCs w:val="16"/>
                <w:lang w:val="es-PE" w:eastAsia="es-PE"/>
              </w:rPr>
              <w:t>3</w:t>
            </w:r>
          </w:p>
        </w:tc>
        <w:tc>
          <w:tcPr>
            <w:tcW w:w="1243" w:type="dxa"/>
            <w:tcBorders>
              <w:left w:val="nil"/>
              <w:right w:val="nil"/>
            </w:tcBorders>
            <w:shd w:val="clear" w:color="auto" w:fill="C0C0C0"/>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 Invitación</w:t>
            </w:r>
          </w:p>
        </w:tc>
        <w:tc>
          <w:tcPr>
            <w:tcW w:w="2037" w:type="dxa"/>
            <w:tcBorders>
              <w:left w:val="nil"/>
              <w:right w:val="nil"/>
            </w:tcBorders>
            <w:shd w:val="clear" w:color="auto" w:fill="C0C0C0"/>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 xml:space="preserve">Envió invitación </w:t>
            </w:r>
          </w:p>
        </w:tc>
        <w:tc>
          <w:tcPr>
            <w:tcW w:w="1544" w:type="dxa"/>
            <w:tcBorders>
              <w:left w:val="nil"/>
              <w:right w:val="nil"/>
            </w:tcBorders>
            <w:shd w:val="clear" w:color="auto" w:fill="C0C0C0"/>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 Invitación</w:t>
            </w:r>
            <w:r>
              <w:rPr>
                <w:rFonts w:ascii="Arial Narrow" w:hAnsi="Arial Narrow" w:cs="Arial Narrow"/>
                <w:sz w:val="16"/>
                <w:szCs w:val="16"/>
                <w:lang w:val="es-PE" w:eastAsia="es-PE"/>
              </w:rPr>
              <w:t xml:space="preserve"> a reunión</w:t>
            </w:r>
          </w:p>
        </w:tc>
        <w:tc>
          <w:tcPr>
            <w:tcW w:w="3744" w:type="dxa"/>
            <w:tcBorders>
              <w:left w:val="nil"/>
              <w:right w:val="nil"/>
            </w:tcBorders>
            <w:shd w:val="clear" w:color="auto" w:fill="C0C0C0"/>
          </w:tcPr>
          <w:p w:rsidR="003A2FAB" w:rsidRPr="00F36FFC" w:rsidRDefault="003A2FAB" w:rsidP="003A2FA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La S</w:t>
            </w:r>
            <w:r w:rsidRPr="00F36FFC">
              <w:rPr>
                <w:rFonts w:ascii="Arial Narrow" w:hAnsi="Arial Narrow" w:cs="Arial Narrow"/>
                <w:sz w:val="16"/>
                <w:szCs w:val="16"/>
                <w:lang w:val="es-PE" w:eastAsia="es-PE"/>
              </w:rPr>
              <w:t>ecretaria</w:t>
            </w:r>
            <w:r>
              <w:rPr>
                <w:rFonts w:ascii="Arial Narrow" w:hAnsi="Arial Narrow" w:cs="Arial Narrow"/>
                <w:sz w:val="16"/>
                <w:szCs w:val="16"/>
                <w:lang w:val="es-PE" w:eastAsia="es-PE"/>
              </w:rPr>
              <w:t xml:space="preserve"> de T</w:t>
            </w:r>
            <w:r w:rsidRPr="00F36FFC">
              <w:rPr>
                <w:rFonts w:ascii="Arial Narrow" w:hAnsi="Arial Narrow" w:cs="Arial Narrow"/>
                <w:sz w:val="16"/>
                <w:szCs w:val="16"/>
                <w:lang w:val="es-PE" w:eastAsia="es-PE"/>
              </w:rPr>
              <w:t xml:space="preserve">écnica procede a realizar el </w:t>
            </w:r>
            <w:r w:rsidR="00B074A1" w:rsidRPr="00F36FFC">
              <w:rPr>
                <w:rFonts w:ascii="Arial Narrow" w:hAnsi="Arial Narrow" w:cs="Arial Narrow"/>
                <w:sz w:val="16"/>
                <w:szCs w:val="16"/>
                <w:lang w:val="es-PE" w:eastAsia="es-PE"/>
              </w:rPr>
              <w:t>enví</w:t>
            </w:r>
            <w:r w:rsidR="00B074A1">
              <w:rPr>
                <w:rFonts w:ascii="Arial Narrow" w:hAnsi="Arial Narrow" w:cs="Arial Narrow"/>
                <w:sz w:val="16"/>
                <w:szCs w:val="16"/>
                <w:lang w:val="es-PE" w:eastAsia="es-PE"/>
              </w:rPr>
              <w:t>o</w:t>
            </w:r>
            <w:r w:rsidRPr="00F36FFC">
              <w:rPr>
                <w:rFonts w:ascii="Arial Narrow" w:hAnsi="Arial Narrow" w:cs="Arial Narrow"/>
                <w:sz w:val="16"/>
                <w:szCs w:val="16"/>
                <w:lang w:val="es-PE" w:eastAsia="es-PE"/>
              </w:rPr>
              <w:t xml:space="preserve"> de las invitaciones a la reunión a organizarse, a los distintos </w:t>
            </w:r>
            <w:r>
              <w:rPr>
                <w:rFonts w:ascii="Arial Narrow" w:hAnsi="Arial Narrow" w:cs="Arial Narrow"/>
                <w:sz w:val="16"/>
                <w:szCs w:val="16"/>
                <w:lang w:val="es-PE" w:eastAsia="es-PE"/>
              </w:rPr>
              <w:t>C</w:t>
            </w:r>
            <w:r w:rsidRPr="00F36FFC">
              <w:rPr>
                <w:rFonts w:ascii="Arial Narrow" w:hAnsi="Arial Narrow" w:cs="Arial Narrow"/>
                <w:sz w:val="16"/>
                <w:szCs w:val="16"/>
                <w:lang w:val="es-PE" w:eastAsia="es-PE"/>
              </w:rPr>
              <w:t xml:space="preserve">entros educativos de Fe y Alegría que cuenten con </w:t>
            </w:r>
            <w:r>
              <w:rPr>
                <w:rFonts w:ascii="Arial Narrow" w:hAnsi="Arial Narrow" w:cs="Arial Narrow"/>
                <w:sz w:val="16"/>
                <w:szCs w:val="16"/>
                <w:lang w:val="es-PE" w:eastAsia="es-PE"/>
              </w:rPr>
              <w:t>T</w:t>
            </w:r>
            <w:r w:rsidRPr="00F36FFC">
              <w:rPr>
                <w:rFonts w:ascii="Arial Narrow" w:hAnsi="Arial Narrow" w:cs="Arial Narrow"/>
                <w:sz w:val="16"/>
                <w:szCs w:val="16"/>
                <w:lang w:val="es-PE" w:eastAsia="es-PE"/>
              </w:rPr>
              <w:t>alleres técnicos.</w:t>
            </w:r>
          </w:p>
        </w:tc>
        <w:tc>
          <w:tcPr>
            <w:tcW w:w="1773" w:type="dxa"/>
            <w:tcBorders>
              <w:left w:val="nil"/>
              <w:right w:val="nil"/>
            </w:tcBorders>
            <w:shd w:val="clear" w:color="auto" w:fill="C0C0C0"/>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Secretaria de Técnica</w:t>
            </w:r>
          </w:p>
        </w:tc>
        <w:tc>
          <w:tcPr>
            <w:tcW w:w="1277" w:type="dxa"/>
            <w:tcBorders>
              <w:left w:val="nil"/>
              <w:right w:val="nil"/>
            </w:tcBorders>
            <w:shd w:val="clear" w:color="auto" w:fill="C0C0C0"/>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Manual</w:t>
            </w:r>
          </w:p>
        </w:tc>
        <w:tc>
          <w:tcPr>
            <w:tcW w:w="870" w:type="dxa"/>
            <w:tcBorders>
              <w:left w:val="nil"/>
            </w:tcBorders>
            <w:shd w:val="clear" w:color="auto" w:fill="C0C0C0"/>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2 horas</w:t>
            </w:r>
          </w:p>
        </w:tc>
      </w:tr>
      <w:tr w:rsidR="003A2FAB" w:rsidRPr="00F36FFC" w:rsidTr="003A2FAB">
        <w:trPr>
          <w:trHeight w:val="675"/>
        </w:trPr>
        <w:tc>
          <w:tcPr>
            <w:tcW w:w="1039" w:type="dxa"/>
            <w:tcBorders>
              <w:right w:val="nil"/>
            </w:tcBorders>
          </w:tcPr>
          <w:p w:rsidR="003A2FAB" w:rsidRPr="00F36FFC" w:rsidRDefault="003A2FAB" w:rsidP="003A2FAB">
            <w:pPr>
              <w:spacing w:after="0" w:line="240" w:lineRule="auto"/>
              <w:jc w:val="center"/>
              <w:rPr>
                <w:rFonts w:ascii="Arial Narrow" w:hAnsi="Arial Narrow" w:cs="Arial Narrow"/>
                <w:b/>
                <w:bCs/>
                <w:sz w:val="16"/>
                <w:szCs w:val="16"/>
                <w:lang w:val="es-PE" w:eastAsia="es-PE"/>
              </w:rPr>
            </w:pPr>
            <w:r w:rsidRPr="00F36FFC">
              <w:rPr>
                <w:rFonts w:ascii="Arial Narrow" w:hAnsi="Arial Narrow" w:cs="Arial Narrow"/>
                <w:sz w:val="16"/>
                <w:szCs w:val="16"/>
                <w:lang w:val="es-PE" w:eastAsia="es-PE"/>
              </w:rPr>
              <w:t>4</w:t>
            </w:r>
          </w:p>
        </w:tc>
        <w:tc>
          <w:tcPr>
            <w:tcW w:w="1243" w:type="dxa"/>
            <w:tcBorders>
              <w:left w:val="nil"/>
              <w:right w:val="nil"/>
            </w:tcBorders>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 Invitación</w:t>
            </w:r>
            <w:r>
              <w:rPr>
                <w:rFonts w:ascii="Arial Narrow" w:hAnsi="Arial Narrow" w:cs="Arial Narrow"/>
                <w:sz w:val="16"/>
                <w:szCs w:val="16"/>
                <w:lang w:val="es-PE" w:eastAsia="es-PE"/>
              </w:rPr>
              <w:t xml:space="preserve"> a reunión</w:t>
            </w:r>
          </w:p>
        </w:tc>
        <w:tc>
          <w:tcPr>
            <w:tcW w:w="2037" w:type="dxa"/>
            <w:tcBorders>
              <w:left w:val="nil"/>
              <w:right w:val="nil"/>
            </w:tcBorders>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Confirmar Asistencia</w:t>
            </w:r>
          </w:p>
        </w:tc>
        <w:tc>
          <w:tcPr>
            <w:tcW w:w="1544" w:type="dxa"/>
            <w:tcBorders>
              <w:left w:val="nil"/>
              <w:right w:val="nil"/>
            </w:tcBorders>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 Lista de docentes Participantes</w:t>
            </w:r>
          </w:p>
        </w:tc>
        <w:tc>
          <w:tcPr>
            <w:tcW w:w="3744" w:type="dxa"/>
            <w:tcBorders>
              <w:left w:val="nil"/>
              <w:right w:val="nil"/>
            </w:tcBorders>
          </w:tcPr>
          <w:p w:rsidR="003A2FAB" w:rsidRPr="00F36FFC" w:rsidRDefault="003A2FAB" w:rsidP="003A2FA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La S</w:t>
            </w:r>
            <w:r w:rsidRPr="00F36FFC">
              <w:rPr>
                <w:rFonts w:ascii="Arial Narrow" w:hAnsi="Arial Narrow" w:cs="Arial Narrow"/>
                <w:sz w:val="16"/>
                <w:szCs w:val="16"/>
                <w:lang w:val="es-PE" w:eastAsia="es-PE"/>
              </w:rPr>
              <w:t>ecretaria</w:t>
            </w:r>
            <w:r>
              <w:rPr>
                <w:rFonts w:ascii="Arial Narrow" w:hAnsi="Arial Narrow" w:cs="Arial Narrow"/>
                <w:sz w:val="16"/>
                <w:szCs w:val="16"/>
                <w:lang w:val="es-PE" w:eastAsia="es-PE"/>
              </w:rPr>
              <w:t xml:space="preserve"> de T</w:t>
            </w:r>
            <w:r w:rsidRPr="00F36FFC">
              <w:rPr>
                <w:rFonts w:ascii="Arial Narrow" w:hAnsi="Arial Narrow" w:cs="Arial Narrow"/>
                <w:sz w:val="16"/>
                <w:szCs w:val="16"/>
                <w:lang w:val="es-PE" w:eastAsia="es-PE"/>
              </w:rPr>
              <w:t>écnica recibe la confirmación de asistencia</w:t>
            </w:r>
            <w:r>
              <w:rPr>
                <w:rFonts w:ascii="Arial Narrow" w:hAnsi="Arial Narrow" w:cs="Arial Narrow"/>
                <w:sz w:val="16"/>
                <w:szCs w:val="16"/>
                <w:lang w:val="es-PE" w:eastAsia="es-PE"/>
              </w:rPr>
              <w:t xml:space="preserve">, </w:t>
            </w:r>
            <w:r w:rsidRPr="00F36FFC">
              <w:rPr>
                <w:rFonts w:ascii="Arial Narrow" w:hAnsi="Arial Narrow" w:cs="Arial Narrow"/>
                <w:sz w:val="16"/>
                <w:szCs w:val="16"/>
                <w:lang w:val="es-PE" w:eastAsia="es-PE"/>
              </w:rPr>
              <w:t xml:space="preserve">por parte del </w:t>
            </w:r>
            <w:r>
              <w:rPr>
                <w:rFonts w:ascii="Arial Narrow" w:hAnsi="Arial Narrow" w:cs="Arial Narrow"/>
                <w:sz w:val="16"/>
                <w:szCs w:val="16"/>
                <w:lang w:val="es-PE" w:eastAsia="es-PE"/>
              </w:rPr>
              <w:t xml:space="preserve">proceso gestión curricular del Proyecto PIAE F y A 34, en base a esta información la Secretaria de Técnica elabora la Lista de docentes Participantes. </w:t>
            </w:r>
          </w:p>
        </w:tc>
        <w:tc>
          <w:tcPr>
            <w:tcW w:w="1773" w:type="dxa"/>
            <w:tcBorders>
              <w:left w:val="nil"/>
              <w:right w:val="nil"/>
            </w:tcBorders>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Secretaria de Técnica</w:t>
            </w:r>
          </w:p>
        </w:tc>
        <w:tc>
          <w:tcPr>
            <w:tcW w:w="1277" w:type="dxa"/>
            <w:tcBorders>
              <w:left w:val="nil"/>
              <w:right w:val="nil"/>
            </w:tcBorders>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Manual</w:t>
            </w:r>
          </w:p>
        </w:tc>
        <w:tc>
          <w:tcPr>
            <w:tcW w:w="870" w:type="dxa"/>
            <w:tcBorders>
              <w:left w:val="nil"/>
            </w:tcBorders>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20 min.</w:t>
            </w:r>
          </w:p>
        </w:tc>
      </w:tr>
      <w:tr w:rsidR="003A2FAB" w:rsidRPr="00F36FFC" w:rsidTr="003A2FAB">
        <w:trPr>
          <w:trHeight w:val="900"/>
        </w:trPr>
        <w:tc>
          <w:tcPr>
            <w:tcW w:w="1039" w:type="dxa"/>
            <w:tcBorders>
              <w:right w:val="nil"/>
            </w:tcBorders>
            <w:shd w:val="clear" w:color="auto" w:fill="C0C0C0"/>
          </w:tcPr>
          <w:p w:rsidR="003A2FAB" w:rsidRPr="00F36FFC" w:rsidRDefault="003A2FAB" w:rsidP="003A2FAB">
            <w:pPr>
              <w:spacing w:after="0" w:line="240" w:lineRule="auto"/>
              <w:jc w:val="center"/>
              <w:rPr>
                <w:rFonts w:ascii="Arial Narrow" w:hAnsi="Arial Narrow" w:cs="Arial Narrow"/>
                <w:b/>
                <w:bCs/>
                <w:sz w:val="16"/>
                <w:szCs w:val="16"/>
                <w:lang w:val="es-PE" w:eastAsia="es-PE"/>
              </w:rPr>
            </w:pPr>
            <w:r w:rsidRPr="00F36FFC">
              <w:rPr>
                <w:rFonts w:ascii="Arial Narrow" w:hAnsi="Arial Narrow" w:cs="Arial Narrow"/>
                <w:sz w:val="16"/>
                <w:szCs w:val="16"/>
                <w:lang w:val="es-PE" w:eastAsia="es-PE"/>
              </w:rPr>
              <w:t>5</w:t>
            </w:r>
          </w:p>
        </w:tc>
        <w:tc>
          <w:tcPr>
            <w:tcW w:w="1243" w:type="dxa"/>
            <w:tcBorders>
              <w:left w:val="nil"/>
              <w:right w:val="nil"/>
            </w:tcBorders>
            <w:shd w:val="clear" w:color="auto" w:fill="C0C0C0"/>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 Lista de docentes Participantes</w:t>
            </w:r>
          </w:p>
        </w:tc>
        <w:tc>
          <w:tcPr>
            <w:tcW w:w="2037" w:type="dxa"/>
            <w:tcBorders>
              <w:left w:val="nil"/>
              <w:right w:val="nil"/>
            </w:tcBorders>
            <w:shd w:val="clear" w:color="auto" w:fill="C0C0C0"/>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Registra docente participante</w:t>
            </w:r>
          </w:p>
        </w:tc>
        <w:tc>
          <w:tcPr>
            <w:tcW w:w="1544" w:type="dxa"/>
            <w:tcBorders>
              <w:left w:val="nil"/>
              <w:right w:val="nil"/>
            </w:tcBorders>
            <w:shd w:val="clear" w:color="auto" w:fill="C0C0C0"/>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 Registro de participante</w:t>
            </w:r>
          </w:p>
        </w:tc>
        <w:tc>
          <w:tcPr>
            <w:tcW w:w="3744" w:type="dxa"/>
            <w:tcBorders>
              <w:left w:val="nil"/>
              <w:right w:val="nil"/>
            </w:tcBorders>
            <w:shd w:val="clear" w:color="auto" w:fill="C0C0C0"/>
          </w:tcPr>
          <w:p w:rsidR="003A2FAB" w:rsidRPr="00F36FFC" w:rsidRDefault="003A2FAB" w:rsidP="003A2FA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La S</w:t>
            </w:r>
            <w:r w:rsidRPr="00F36FFC">
              <w:rPr>
                <w:rFonts w:ascii="Arial Narrow" w:hAnsi="Arial Narrow" w:cs="Arial Narrow"/>
                <w:sz w:val="16"/>
                <w:szCs w:val="16"/>
                <w:lang w:val="es-PE" w:eastAsia="es-PE"/>
              </w:rPr>
              <w:t>ecretaria</w:t>
            </w:r>
            <w:r>
              <w:rPr>
                <w:rFonts w:ascii="Arial Narrow" w:hAnsi="Arial Narrow" w:cs="Arial Narrow"/>
                <w:sz w:val="16"/>
                <w:szCs w:val="16"/>
                <w:lang w:val="es-PE" w:eastAsia="es-PE"/>
              </w:rPr>
              <w:t xml:space="preserve"> de T</w:t>
            </w:r>
            <w:r w:rsidRPr="00F36FFC">
              <w:rPr>
                <w:rFonts w:ascii="Arial Narrow" w:hAnsi="Arial Narrow" w:cs="Arial Narrow"/>
                <w:sz w:val="16"/>
                <w:szCs w:val="16"/>
                <w:lang w:val="es-PE" w:eastAsia="es-PE"/>
              </w:rPr>
              <w:t>écnica procede a realizar el registro de la lista de docentes particip</w:t>
            </w:r>
            <w:r>
              <w:rPr>
                <w:rFonts w:ascii="Arial Narrow" w:hAnsi="Arial Narrow" w:cs="Arial Narrow"/>
                <w:sz w:val="16"/>
                <w:szCs w:val="16"/>
                <w:lang w:val="es-PE" w:eastAsia="es-PE"/>
              </w:rPr>
              <w:t>antes para la capacitación por C</w:t>
            </w:r>
            <w:r w:rsidRPr="00F36FFC">
              <w:rPr>
                <w:rFonts w:ascii="Arial Narrow" w:hAnsi="Arial Narrow" w:cs="Arial Narrow"/>
                <w:sz w:val="16"/>
                <w:szCs w:val="16"/>
                <w:lang w:val="es-PE" w:eastAsia="es-PE"/>
              </w:rPr>
              <w:t>entro educativo</w:t>
            </w:r>
            <w:r>
              <w:rPr>
                <w:rFonts w:ascii="Arial Narrow" w:hAnsi="Arial Narrow" w:cs="Arial Narrow"/>
                <w:sz w:val="16"/>
                <w:szCs w:val="16"/>
                <w:lang w:val="es-PE" w:eastAsia="es-PE"/>
              </w:rPr>
              <w:t>.</w:t>
            </w:r>
          </w:p>
          <w:p w:rsidR="003A2FAB" w:rsidRPr="00F36FFC" w:rsidRDefault="003A2FAB" w:rsidP="003A2FAB">
            <w:pPr>
              <w:spacing w:after="0" w:line="240" w:lineRule="auto"/>
              <w:jc w:val="both"/>
              <w:rPr>
                <w:rFonts w:ascii="Arial Narrow" w:hAnsi="Arial Narrow" w:cs="Arial Narrow"/>
                <w:sz w:val="16"/>
                <w:szCs w:val="16"/>
                <w:lang w:val="es-PE" w:eastAsia="es-PE"/>
              </w:rPr>
            </w:pPr>
            <w:r w:rsidRPr="00F36FFC">
              <w:rPr>
                <w:rFonts w:ascii="Arial Narrow" w:hAnsi="Arial Narrow" w:cs="Arial Narrow"/>
                <w:sz w:val="16"/>
                <w:szCs w:val="16"/>
                <w:lang w:val="es-PE" w:eastAsia="es-PE"/>
              </w:rPr>
              <w:t xml:space="preserve">Llegada la fecha de reunión se procede a dar inicio a la Discusión de resultados de </w:t>
            </w:r>
            <w:r>
              <w:rPr>
                <w:rFonts w:ascii="Arial Narrow" w:hAnsi="Arial Narrow" w:cs="Arial Narrow"/>
                <w:sz w:val="16"/>
                <w:szCs w:val="16"/>
                <w:lang w:val="es-PE" w:eastAsia="es-PE"/>
              </w:rPr>
              <w:t>T</w:t>
            </w:r>
            <w:r w:rsidRPr="00F36FFC">
              <w:rPr>
                <w:rFonts w:ascii="Arial Narrow" w:hAnsi="Arial Narrow" w:cs="Arial Narrow"/>
                <w:sz w:val="16"/>
                <w:szCs w:val="16"/>
                <w:lang w:val="es-PE" w:eastAsia="es-PE"/>
              </w:rPr>
              <w:t>écnica.</w:t>
            </w:r>
          </w:p>
        </w:tc>
        <w:tc>
          <w:tcPr>
            <w:tcW w:w="1773" w:type="dxa"/>
            <w:tcBorders>
              <w:left w:val="nil"/>
              <w:right w:val="nil"/>
            </w:tcBorders>
            <w:shd w:val="clear" w:color="auto" w:fill="C0C0C0"/>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Secretaria de Técnica</w:t>
            </w:r>
          </w:p>
        </w:tc>
        <w:tc>
          <w:tcPr>
            <w:tcW w:w="1277" w:type="dxa"/>
            <w:tcBorders>
              <w:left w:val="nil"/>
              <w:right w:val="nil"/>
            </w:tcBorders>
            <w:shd w:val="clear" w:color="auto" w:fill="C0C0C0"/>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Manual</w:t>
            </w:r>
          </w:p>
        </w:tc>
        <w:tc>
          <w:tcPr>
            <w:tcW w:w="870" w:type="dxa"/>
            <w:tcBorders>
              <w:left w:val="nil"/>
            </w:tcBorders>
            <w:shd w:val="clear" w:color="auto" w:fill="C0C0C0"/>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20 min.</w:t>
            </w:r>
          </w:p>
        </w:tc>
      </w:tr>
      <w:tr w:rsidR="003A2FAB" w:rsidRPr="00F36FFC" w:rsidTr="003A2FAB">
        <w:trPr>
          <w:trHeight w:val="797"/>
        </w:trPr>
        <w:tc>
          <w:tcPr>
            <w:tcW w:w="1039" w:type="dxa"/>
            <w:tcBorders>
              <w:right w:val="nil"/>
            </w:tcBorders>
          </w:tcPr>
          <w:p w:rsidR="003A2FAB" w:rsidRPr="00F36FFC" w:rsidRDefault="003A2FAB" w:rsidP="003A2FAB">
            <w:pPr>
              <w:spacing w:after="0" w:line="240" w:lineRule="auto"/>
              <w:jc w:val="center"/>
              <w:rPr>
                <w:rFonts w:ascii="Arial Narrow" w:hAnsi="Arial Narrow" w:cs="Arial Narrow"/>
                <w:b/>
                <w:bCs/>
                <w:sz w:val="16"/>
                <w:szCs w:val="16"/>
                <w:lang w:val="es-PE" w:eastAsia="es-PE"/>
              </w:rPr>
            </w:pPr>
            <w:r w:rsidRPr="00F36FFC">
              <w:rPr>
                <w:rFonts w:ascii="Arial Narrow" w:hAnsi="Arial Narrow" w:cs="Arial Narrow"/>
                <w:sz w:val="16"/>
                <w:szCs w:val="16"/>
                <w:lang w:val="es-PE" w:eastAsia="es-PE"/>
              </w:rPr>
              <w:t>6</w:t>
            </w:r>
          </w:p>
        </w:tc>
        <w:tc>
          <w:tcPr>
            <w:tcW w:w="1243" w:type="dxa"/>
            <w:tcBorders>
              <w:left w:val="nil"/>
              <w:right w:val="nil"/>
            </w:tcBorders>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 Registro de participante</w:t>
            </w:r>
          </w:p>
        </w:tc>
        <w:tc>
          <w:tcPr>
            <w:tcW w:w="2037" w:type="dxa"/>
            <w:tcBorders>
              <w:left w:val="nil"/>
              <w:right w:val="nil"/>
            </w:tcBorders>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Discusión de resultados de técnica</w:t>
            </w:r>
          </w:p>
        </w:tc>
        <w:tc>
          <w:tcPr>
            <w:tcW w:w="1544" w:type="dxa"/>
            <w:tcBorders>
              <w:left w:val="nil"/>
              <w:right w:val="nil"/>
            </w:tcBorders>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 Propuestas de mejora para currícula</w:t>
            </w:r>
          </w:p>
        </w:tc>
        <w:tc>
          <w:tcPr>
            <w:tcW w:w="3744" w:type="dxa"/>
            <w:tcBorders>
              <w:left w:val="nil"/>
              <w:right w:val="nil"/>
            </w:tcBorders>
          </w:tcPr>
          <w:p w:rsidR="003A2FAB" w:rsidRPr="00F36FFC" w:rsidRDefault="003A2FAB" w:rsidP="003A2FAB">
            <w:pPr>
              <w:spacing w:after="0" w:line="240" w:lineRule="auto"/>
              <w:jc w:val="both"/>
              <w:rPr>
                <w:rFonts w:ascii="Arial Narrow" w:hAnsi="Arial Narrow" w:cs="Arial Narrow"/>
                <w:sz w:val="16"/>
                <w:szCs w:val="16"/>
                <w:lang w:val="es-PE" w:eastAsia="es-PE"/>
              </w:rPr>
            </w:pPr>
            <w:r w:rsidRPr="00F36FFC">
              <w:rPr>
                <w:rFonts w:ascii="Arial Narrow" w:hAnsi="Arial Narrow" w:cs="Arial Narrow"/>
                <w:sz w:val="16"/>
                <w:szCs w:val="16"/>
                <w:lang w:val="es-PE" w:eastAsia="es-PE"/>
              </w:rPr>
              <w:t xml:space="preserve">El </w:t>
            </w:r>
            <w:r>
              <w:rPr>
                <w:rFonts w:ascii="Arial Narrow" w:hAnsi="Arial Narrow" w:cs="Arial Narrow"/>
                <w:sz w:val="16"/>
                <w:szCs w:val="16"/>
                <w:lang w:val="es-PE" w:eastAsia="es-PE"/>
              </w:rPr>
              <w:t>E</w:t>
            </w:r>
            <w:r w:rsidRPr="00F36FFC">
              <w:rPr>
                <w:rFonts w:ascii="Arial Narrow" w:hAnsi="Arial Narrow" w:cs="Arial Narrow"/>
                <w:sz w:val="16"/>
                <w:szCs w:val="16"/>
                <w:lang w:val="es-PE" w:eastAsia="es-PE"/>
              </w:rPr>
              <w:t>quipo pedagógico de técnica procede a dar inicio a la reunión exponiendo los resultados obtenidos con la currícula actual y expone una propuesta de mejora para la currícula actual.</w:t>
            </w:r>
          </w:p>
        </w:tc>
        <w:tc>
          <w:tcPr>
            <w:tcW w:w="1773" w:type="dxa"/>
            <w:tcBorders>
              <w:left w:val="nil"/>
              <w:right w:val="nil"/>
            </w:tcBorders>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Equipo Pedagógico de Técnica</w:t>
            </w:r>
          </w:p>
        </w:tc>
        <w:tc>
          <w:tcPr>
            <w:tcW w:w="1277" w:type="dxa"/>
            <w:tcBorders>
              <w:left w:val="nil"/>
              <w:right w:val="nil"/>
            </w:tcBorders>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Manual</w:t>
            </w:r>
          </w:p>
        </w:tc>
        <w:tc>
          <w:tcPr>
            <w:tcW w:w="870" w:type="dxa"/>
            <w:tcBorders>
              <w:left w:val="nil"/>
            </w:tcBorders>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30 min.</w:t>
            </w:r>
          </w:p>
        </w:tc>
      </w:tr>
      <w:tr w:rsidR="003A2FAB" w:rsidRPr="00F36FFC" w:rsidTr="003A2FAB">
        <w:trPr>
          <w:trHeight w:val="900"/>
        </w:trPr>
        <w:tc>
          <w:tcPr>
            <w:tcW w:w="1039" w:type="dxa"/>
            <w:tcBorders>
              <w:right w:val="nil"/>
            </w:tcBorders>
            <w:shd w:val="clear" w:color="auto" w:fill="C0C0C0"/>
          </w:tcPr>
          <w:p w:rsidR="003A2FAB" w:rsidRPr="00F36FFC" w:rsidRDefault="003A2FAB" w:rsidP="003A2FAB">
            <w:pPr>
              <w:spacing w:after="0" w:line="240" w:lineRule="auto"/>
              <w:jc w:val="center"/>
              <w:rPr>
                <w:rFonts w:ascii="Arial Narrow" w:hAnsi="Arial Narrow" w:cs="Arial Narrow"/>
                <w:b/>
                <w:bCs/>
                <w:sz w:val="16"/>
                <w:szCs w:val="16"/>
                <w:lang w:val="es-PE" w:eastAsia="es-PE"/>
              </w:rPr>
            </w:pPr>
            <w:r w:rsidRPr="00F36FFC">
              <w:rPr>
                <w:rFonts w:ascii="Arial Narrow" w:hAnsi="Arial Narrow" w:cs="Arial Narrow"/>
                <w:sz w:val="16"/>
                <w:szCs w:val="16"/>
                <w:lang w:val="es-PE" w:eastAsia="es-PE"/>
              </w:rPr>
              <w:t>7</w:t>
            </w:r>
          </w:p>
        </w:tc>
        <w:tc>
          <w:tcPr>
            <w:tcW w:w="1243" w:type="dxa"/>
            <w:tcBorders>
              <w:left w:val="nil"/>
              <w:right w:val="nil"/>
            </w:tcBorders>
            <w:shd w:val="clear" w:color="auto" w:fill="C0C0C0"/>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 Propuestas de mejora para currícula</w:t>
            </w:r>
          </w:p>
        </w:tc>
        <w:tc>
          <w:tcPr>
            <w:tcW w:w="2037" w:type="dxa"/>
            <w:tcBorders>
              <w:left w:val="nil"/>
              <w:right w:val="nil"/>
            </w:tcBorders>
            <w:shd w:val="clear" w:color="auto" w:fill="C0C0C0"/>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Discusión de propuestas de mejora</w:t>
            </w:r>
            <w:r>
              <w:rPr>
                <w:rFonts w:ascii="Arial Narrow" w:hAnsi="Arial Narrow" w:cs="Arial Narrow"/>
                <w:sz w:val="16"/>
                <w:szCs w:val="16"/>
                <w:lang w:val="es-PE" w:eastAsia="es-PE"/>
              </w:rPr>
              <w:t xml:space="preserve"> curricular</w:t>
            </w:r>
          </w:p>
        </w:tc>
        <w:tc>
          <w:tcPr>
            <w:tcW w:w="1544" w:type="dxa"/>
            <w:tcBorders>
              <w:left w:val="nil"/>
              <w:right w:val="nil"/>
            </w:tcBorders>
            <w:shd w:val="clear" w:color="auto" w:fill="C0C0C0"/>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 Propuestas de currícula refinada</w:t>
            </w:r>
          </w:p>
        </w:tc>
        <w:tc>
          <w:tcPr>
            <w:tcW w:w="3744" w:type="dxa"/>
            <w:tcBorders>
              <w:left w:val="nil"/>
              <w:right w:val="nil"/>
            </w:tcBorders>
            <w:shd w:val="clear" w:color="auto" w:fill="C0C0C0"/>
          </w:tcPr>
          <w:p w:rsidR="003A2FAB" w:rsidRPr="00F36FFC" w:rsidRDefault="003A2FAB" w:rsidP="003A2FAB">
            <w:pPr>
              <w:spacing w:after="0" w:line="240" w:lineRule="auto"/>
              <w:jc w:val="both"/>
              <w:rPr>
                <w:rFonts w:ascii="Arial Narrow" w:hAnsi="Arial Narrow" w:cs="Arial Narrow"/>
                <w:sz w:val="16"/>
                <w:szCs w:val="16"/>
                <w:lang w:val="es-PE" w:eastAsia="es-PE"/>
              </w:rPr>
            </w:pPr>
            <w:r w:rsidRPr="00F36FFC">
              <w:rPr>
                <w:rFonts w:ascii="Arial Narrow" w:hAnsi="Arial Narrow" w:cs="Arial Narrow"/>
                <w:sz w:val="16"/>
                <w:szCs w:val="16"/>
                <w:lang w:val="es-PE" w:eastAsia="es-PE"/>
              </w:rPr>
              <w:t xml:space="preserve">El </w:t>
            </w:r>
            <w:r>
              <w:rPr>
                <w:rFonts w:ascii="Arial Narrow" w:hAnsi="Arial Narrow" w:cs="Arial Narrow"/>
                <w:sz w:val="16"/>
                <w:szCs w:val="16"/>
                <w:lang w:val="es-PE" w:eastAsia="es-PE"/>
              </w:rPr>
              <w:t>E</w:t>
            </w:r>
            <w:r w:rsidRPr="00F36FFC">
              <w:rPr>
                <w:rFonts w:ascii="Arial Narrow" w:hAnsi="Arial Narrow" w:cs="Arial Narrow"/>
                <w:sz w:val="16"/>
                <w:szCs w:val="16"/>
                <w:lang w:val="es-PE" w:eastAsia="es-PE"/>
              </w:rPr>
              <w:t>quipo pedagógico de técnic</w:t>
            </w:r>
            <w:r>
              <w:rPr>
                <w:rFonts w:ascii="Arial Narrow" w:hAnsi="Arial Narrow" w:cs="Arial Narrow"/>
                <w:sz w:val="16"/>
                <w:szCs w:val="16"/>
                <w:lang w:val="es-PE" w:eastAsia="es-PE"/>
              </w:rPr>
              <w:t>a recaba las sugerencias y abre</w:t>
            </w:r>
            <w:r w:rsidRPr="00F36FFC">
              <w:rPr>
                <w:rFonts w:ascii="Arial Narrow" w:hAnsi="Arial Narrow" w:cs="Arial Narrow"/>
                <w:sz w:val="16"/>
                <w:szCs w:val="16"/>
                <w:lang w:val="es-PE" w:eastAsia="es-PE"/>
              </w:rPr>
              <w:t xml:space="preserve"> la discusión a fin de refinar la propuesta sugerida</w:t>
            </w:r>
            <w:r>
              <w:rPr>
                <w:rFonts w:ascii="Arial Narrow" w:hAnsi="Arial Narrow" w:cs="Arial Narrow"/>
                <w:sz w:val="16"/>
                <w:szCs w:val="16"/>
                <w:lang w:val="es-PE" w:eastAsia="es-PE"/>
              </w:rPr>
              <w:t>.</w:t>
            </w:r>
          </w:p>
        </w:tc>
        <w:tc>
          <w:tcPr>
            <w:tcW w:w="1773" w:type="dxa"/>
            <w:tcBorders>
              <w:left w:val="nil"/>
              <w:right w:val="nil"/>
            </w:tcBorders>
            <w:shd w:val="clear" w:color="auto" w:fill="C0C0C0"/>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Equipo Pedagógico de Técnica</w:t>
            </w:r>
          </w:p>
        </w:tc>
        <w:tc>
          <w:tcPr>
            <w:tcW w:w="1277" w:type="dxa"/>
            <w:tcBorders>
              <w:left w:val="nil"/>
              <w:right w:val="nil"/>
            </w:tcBorders>
            <w:shd w:val="clear" w:color="auto" w:fill="C0C0C0"/>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Manual</w:t>
            </w:r>
          </w:p>
        </w:tc>
        <w:tc>
          <w:tcPr>
            <w:tcW w:w="870" w:type="dxa"/>
            <w:tcBorders>
              <w:left w:val="nil"/>
            </w:tcBorders>
            <w:shd w:val="clear" w:color="auto" w:fill="C0C0C0"/>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4 horas</w:t>
            </w:r>
          </w:p>
        </w:tc>
      </w:tr>
      <w:tr w:rsidR="003A2FAB" w:rsidRPr="00F36FFC" w:rsidTr="003A2FAB">
        <w:trPr>
          <w:trHeight w:val="900"/>
        </w:trPr>
        <w:tc>
          <w:tcPr>
            <w:tcW w:w="1039" w:type="dxa"/>
            <w:tcBorders>
              <w:right w:val="nil"/>
            </w:tcBorders>
          </w:tcPr>
          <w:p w:rsidR="003A2FAB" w:rsidRPr="00F36FFC" w:rsidRDefault="003A2FAB" w:rsidP="003A2FAB">
            <w:pPr>
              <w:spacing w:after="0" w:line="240" w:lineRule="auto"/>
              <w:jc w:val="center"/>
              <w:rPr>
                <w:rFonts w:ascii="Arial Narrow" w:hAnsi="Arial Narrow" w:cs="Arial Narrow"/>
                <w:b/>
                <w:bCs/>
                <w:sz w:val="16"/>
                <w:szCs w:val="16"/>
                <w:lang w:val="es-PE" w:eastAsia="es-PE"/>
              </w:rPr>
            </w:pPr>
            <w:r w:rsidRPr="00F36FFC">
              <w:rPr>
                <w:rFonts w:ascii="Arial Narrow" w:hAnsi="Arial Narrow" w:cs="Arial Narrow"/>
                <w:sz w:val="16"/>
                <w:szCs w:val="16"/>
                <w:lang w:val="es-PE" w:eastAsia="es-PE"/>
              </w:rPr>
              <w:t>8</w:t>
            </w:r>
          </w:p>
        </w:tc>
        <w:tc>
          <w:tcPr>
            <w:tcW w:w="1243" w:type="dxa"/>
            <w:tcBorders>
              <w:left w:val="nil"/>
              <w:right w:val="nil"/>
            </w:tcBorders>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 Propuestas de currícula refinada</w:t>
            </w:r>
          </w:p>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 Currícula técnica desactualizada</w:t>
            </w:r>
          </w:p>
        </w:tc>
        <w:tc>
          <w:tcPr>
            <w:tcW w:w="2037" w:type="dxa"/>
            <w:tcBorders>
              <w:left w:val="nil"/>
              <w:right w:val="nil"/>
            </w:tcBorders>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Actualización de currícula</w:t>
            </w:r>
          </w:p>
        </w:tc>
        <w:tc>
          <w:tcPr>
            <w:tcW w:w="1544" w:type="dxa"/>
            <w:tcBorders>
              <w:left w:val="nil"/>
              <w:right w:val="nil"/>
            </w:tcBorders>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 Currícula técnica actualizada</w:t>
            </w:r>
          </w:p>
        </w:tc>
        <w:tc>
          <w:tcPr>
            <w:tcW w:w="3744" w:type="dxa"/>
            <w:tcBorders>
              <w:left w:val="nil"/>
              <w:right w:val="nil"/>
            </w:tcBorders>
          </w:tcPr>
          <w:p w:rsidR="003A2FAB" w:rsidRPr="00F36FFC" w:rsidRDefault="003A2FAB" w:rsidP="003A2FAB">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J</w:t>
            </w:r>
            <w:r w:rsidRPr="00F36FFC">
              <w:rPr>
                <w:rFonts w:ascii="Arial Narrow" w:hAnsi="Arial Narrow" w:cs="Arial Narrow"/>
                <w:sz w:val="16"/>
                <w:szCs w:val="16"/>
                <w:lang w:val="es-PE" w:eastAsia="es-PE"/>
              </w:rPr>
              <w:t>efe de Educación</w:t>
            </w:r>
            <w:r>
              <w:rPr>
                <w:rFonts w:ascii="Arial Narrow" w:hAnsi="Arial Narrow" w:cs="Arial Narrow"/>
                <w:sz w:val="16"/>
                <w:szCs w:val="16"/>
                <w:lang w:val="es-PE" w:eastAsia="es-PE"/>
              </w:rPr>
              <w:t xml:space="preserve"> revisa la propuesta de currícula y luego de realizar algunas mejoras a ésta, procede a realizar la actualización de la currícula técnica desactualizada, la cual es manejada internamente por el área</w:t>
            </w:r>
            <w:r w:rsidRPr="00F36FFC">
              <w:rPr>
                <w:rFonts w:ascii="Arial Narrow" w:hAnsi="Arial Narrow" w:cs="Arial Narrow"/>
                <w:sz w:val="16"/>
                <w:szCs w:val="16"/>
                <w:lang w:val="es-PE" w:eastAsia="es-PE"/>
              </w:rPr>
              <w:t>.</w:t>
            </w:r>
          </w:p>
        </w:tc>
        <w:tc>
          <w:tcPr>
            <w:tcW w:w="1773" w:type="dxa"/>
            <w:tcBorders>
              <w:left w:val="nil"/>
              <w:right w:val="nil"/>
            </w:tcBorders>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Jefe de Educación Técnica</w:t>
            </w:r>
          </w:p>
        </w:tc>
        <w:tc>
          <w:tcPr>
            <w:tcW w:w="1277" w:type="dxa"/>
            <w:tcBorders>
              <w:left w:val="nil"/>
              <w:right w:val="nil"/>
            </w:tcBorders>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Manual</w:t>
            </w:r>
          </w:p>
        </w:tc>
        <w:tc>
          <w:tcPr>
            <w:tcW w:w="870" w:type="dxa"/>
            <w:tcBorders>
              <w:left w:val="nil"/>
            </w:tcBorders>
          </w:tcPr>
          <w:p w:rsidR="003A2FAB" w:rsidRPr="00F36FFC" w:rsidRDefault="003A2FAB" w:rsidP="003A2FAB">
            <w:pPr>
              <w:spacing w:after="0" w:line="240" w:lineRule="auto"/>
              <w:rPr>
                <w:rFonts w:ascii="Arial Narrow" w:hAnsi="Arial Narrow" w:cs="Arial Narrow"/>
                <w:sz w:val="16"/>
                <w:szCs w:val="16"/>
                <w:lang w:val="es-PE" w:eastAsia="es-PE"/>
              </w:rPr>
            </w:pPr>
            <w:r w:rsidRPr="00F36FFC">
              <w:rPr>
                <w:rFonts w:ascii="Arial Narrow" w:hAnsi="Arial Narrow" w:cs="Arial Narrow"/>
                <w:sz w:val="16"/>
                <w:szCs w:val="16"/>
                <w:lang w:val="es-PE" w:eastAsia="es-PE"/>
              </w:rPr>
              <w:t>3 días</w:t>
            </w:r>
          </w:p>
        </w:tc>
      </w:tr>
    </w:tbl>
    <w:p w:rsidR="003A2FAB" w:rsidRPr="00B074A1" w:rsidRDefault="003A2FAB" w:rsidP="003A2FAB">
      <w:pPr>
        <w:pStyle w:val="Caption"/>
        <w:jc w:val="center"/>
        <w:rPr>
          <w:rFonts w:asciiTheme="majorHAnsi" w:hAnsiTheme="majorHAnsi"/>
          <w:sz w:val="16"/>
          <w:szCs w:val="16"/>
        </w:rPr>
      </w:pPr>
      <w:bookmarkStart w:id="311" w:name="_Toc266031735"/>
      <w:r w:rsidRPr="00B074A1">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49</w:t>
      </w:r>
      <w:r w:rsidR="00C74554">
        <w:rPr>
          <w:rFonts w:asciiTheme="majorHAnsi" w:hAnsiTheme="majorHAnsi"/>
          <w:sz w:val="16"/>
          <w:szCs w:val="16"/>
        </w:rPr>
        <w:fldChar w:fldCharType="end"/>
      </w:r>
      <w:r w:rsidRPr="00B074A1">
        <w:rPr>
          <w:rFonts w:asciiTheme="majorHAnsi" w:hAnsiTheme="majorHAnsi"/>
          <w:sz w:val="16"/>
          <w:szCs w:val="16"/>
        </w:rPr>
        <w:t xml:space="preserve">.-  </w:t>
      </w:r>
      <w:r w:rsidR="00B074A1">
        <w:rPr>
          <w:rFonts w:asciiTheme="majorHAnsi" w:hAnsiTheme="majorHAnsi"/>
          <w:sz w:val="16"/>
          <w:szCs w:val="16"/>
        </w:rPr>
        <w:t>Caracterización</w:t>
      </w:r>
      <w:r w:rsidRPr="00B074A1">
        <w:rPr>
          <w:rFonts w:asciiTheme="majorHAnsi" w:hAnsiTheme="majorHAnsi"/>
          <w:sz w:val="16"/>
          <w:szCs w:val="16"/>
        </w:rPr>
        <w:t xml:space="preserve"> de Proceso "Actualización de currículas de Educación Técnica”</w:t>
      </w:r>
      <w:bookmarkEnd w:id="311"/>
      <w:r w:rsidRPr="00B074A1">
        <w:rPr>
          <w:rFonts w:asciiTheme="majorHAnsi" w:hAnsiTheme="majorHAnsi"/>
          <w:sz w:val="16"/>
          <w:szCs w:val="16"/>
        </w:rPr>
        <w:t xml:space="preserve"> </w:t>
      </w:r>
    </w:p>
    <w:p w:rsidR="003A2FAB" w:rsidRPr="00B074A1" w:rsidRDefault="003A2FAB" w:rsidP="003A2FAB">
      <w:pPr>
        <w:pStyle w:val="Caption"/>
        <w:jc w:val="center"/>
        <w:rPr>
          <w:rFonts w:asciiTheme="majorHAnsi" w:hAnsiTheme="majorHAnsi"/>
          <w:sz w:val="16"/>
          <w:szCs w:val="16"/>
        </w:rPr>
      </w:pPr>
      <w:r w:rsidRPr="00B074A1">
        <w:rPr>
          <w:rFonts w:asciiTheme="majorHAnsi" w:hAnsiTheme="majorHAnsi"/>
          <w:sz w:val="16"/>
          <w:szCs w:val="16"/>
        </w:rPr>
        <w:t>Fuente</w:t>
      </w:r>
      <w:r w:rsidR="00B074A1" w:rsidRPr="00B074A1">
        <w:rPr>
          <w:rFonts w:asciiTheme="majorHAnsi" w:hAnsiTheme="majorHAnsi"/>
          <w:sz w:val="16"/>
          <w:szCs w:val="16"/>
        </w:rPr>
        <w:t>: Elaboración</w:t>
      </w:r>
      <w:r w:rsidRPr="00B074A1">
        <w:rPr>
          <w:rFonts w:asciiTheme="majorHAnsi" w:hAnsiTheme="majorHAnsi"/>
          <w:sz w:val="16"/>
          <w:szCs w:val="16"/>
        </w:rPr>
        <w:t xml:space="preserve"> propia</w:t>
      </w:r>
    </w:p>
    <w:p w:rsidR="003A2FAB" w:rsidRPr="003A2FAB" w:rsidRDefault="003A2FAB" w:rsidP="003A2FAB">
      <w:pPr>
        <w:pStyle w:val="Caption"/>
        <w:jc w:val="center"/>
        <w:rPr>
          <w:rFonts w:asciiTheme="majorHAnsi" w:hAnsiTheme="majorHAnsi"/>
          <w:sz w:val="16"/>
          <w:szCs w:val="16"/>
        </w:rPr>
      </w:pPr>
    </w:p>
    <w:p w:rsidR="00B074A1" w:rsidRDefault="00B074A1" w:rsidP="003A5985">
      <w:pPr>
        <w:rPr>
          <w:rFonts w:eastAsia="Calibri" w:cs="Times New Roman"/>
          <w:b/>
          <w:bCs/>
          <w:sz w:val="16"/>
          <w:szCs w:val="16"/>
          <w:lang w:val="es-PE" w:eastAsia="es-ES" w:bidi="ar-SA"/>
        </w:rPr>
        <w:sectPr w:rsidR="00B074A1" w:rsidSect="003A2FAB">
          <w:footerReference w:type="default" r:id="rId91"/>
          <w:pgSz w:w="16839" w:h="11907" w:orient="landscape" w:code="9"/>
          <w:pgMar w:top="1701" w:right="1417" w:bottom="1701" w:left="1417" w:header="708" w:footer="708" w:gutter="0"/>
          <w:cols w:space="708"/>
          <w:docGrid w:linePitch="360"/>
        </w:sectPr>
      </w:pPr>
    </w:p>
    <w:p w:rsidR="00F936C5" w:rsidRPr="00F936C5" w:rsidRDefault="00F936C5" w:rsidP="00F936C5">
      <w:pPr>
        <w:pStyle w:val="Heading3"/>
        <w:numPr>
          <w:ilvl w:val="2"/>
          <w:numId w:val="1"/>
        </w:numPr>
        <w:spacing w:after="240"/>
        <w:rPr>
          <w:b/>
          <w:i w:val="0"/>
          <w:smallCaps w:val="0"/>
          <w:sz w:val="24"/>
          <w:szCs w:val="24"/>
        </w:rPr>
      </w:pPr>
      <w:bookmarkStart w:id="312" w:name="_Toc266033421"/>
      <w:r w:rsidRPr="00F936C5">
        <w:rPr>
          <w:b/>
          <w:i w:val="0"/>
          <w:smallCaps w:val="0"/>
          <w:sz w:val="24"/>
          <w:szCs w:val="24"/>
        </w:rPr>
        <w:t>MACRO PROCESO: Gestión de Orientación Pastoral</w:t>
      </w:r>
      <w:bookmarkEnd w:id="312"/>
    </w:p>
    <w:p w:rsidR="00F936C5" w:rsidRDefault="00F936C5" w:rsidP="00F936C5">
      <w:pPr>
        <w:spacing w:line="360" w:lineRule="auto"/>
        <w:jc w:val="both"/>
      </w:pPr>
      <w:r w:rsidRPr="00E33CED">
        <w:t>El presente macro proceso muestra los procesos necesarios para el aseguramiento</w:t>
      </w:r>
      <w:r>
        <w:t xml:space="preserve"> de</w:t>
      </w:r>
      <w:r w:rsidRPr="00E33CED">
        <w:t xml:space="preserve"> la formación de personas en valores.</w:t>
      </w:r>
      <w:r>
        <w:t xml:space="preserve"> Verificando el desarrollo pastoral en los colegios, brindando talleres pastorales</w:t>
      </w:r>
      <w:r w:rsidRPr="00E33CED">
        <w:t xml:space="preserve"> y ejecu</w:t>
      </w:r>
      <w:r>
        <w:t>tando</w:t>
      </w:r>
      <w:r w:rsidRPr="00E33CED">
        <w:t xml:space="preserve"> jornadas cristianas.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31"/>
        <w:gridCol w:w="2160"/>
        <w:gridCol w:w="2170"/>
        <w:gridCol w:w="2160"/>
      </w:tblGrid>
      <w:tr w:rsidR="00F936C5" w:rsidRPr="003B7F34" w:rsidTr="00F936C5">
        <w:trPr>
          <w:trHeight w:val="699"/>
          <w:tblHeader/>
        </w:trPr>
        <w:tc>
          <w:tcPr>
            <w:tcW w:w="8721" w:type="dxa"/>
            <w:gridSpan w:val="4"/>
            <w:shd w:val="clear" w:color="auto" w:fill="000000"/>
            <w:vAlign w:val="center"/>
          </w:tcPr>
          <w:p w:rsidR="00F936C5" w:rsidRPr="003B7F34" w:rsidRDefault="00F936C5" w:rsidP="00F936C5">
            <w:pPr>
              <w:autoSpaceDE w:val="0"/>
              <w:autoSpaceDN w:val="0"/>
              <w:adjustRightInd w:val="0"/>
              <w:spacing w:after="0" w:line="240" w:lineRule="auto"/>
              <w:jc w:val="center"/>
              <w:rPr>
                <w:rFonts w:ascii="Arial Narrow" w:hAnsi="Arial Narrow" w:cs="Arial"/>
                <w:b/>
                <w:bCs/>
                <w:color w:val="FFFFFF"/>
                <w:sz w:val="28"/>
                <w:szCs w:val="28"/>
              </w:rPr>
            </w:pPr>
            <w:r w:rsidRPr="008A3A0A">
              <w:rPr>
                <w:rFonts w:ascii="Arial Narrow" w:hAnsi="Arial Narrow"/>
                <w:b/>
                <w:color w:val="FFFFFF"/>
                <w:sz w:val="28"/>
                <w:szCs w:val="28"/>
              </w:rPr>
              <w:t>MACRO</w:t>
            </w:r>
            <w:r>
              <w:rPr>
                <w:rFonts w:ascii="Arial Narrow" w:hAnsi="Arial Narrow"/>
                <w:b/>
                <w:color w:val="FFFFFF"/>
                <w:sz w:val="28"/>
                <w:szCs w:val="28"/>
              </w:rPr>
              <w:t xml:space="preserve"> </w:t>
            </w:r>
            <w:r w:rsidRPr="008A3A0A">
              <w:rPr>
                <w:rFonts w:ascii="Arial Narrow" w:hAnsi="Arial Narrow"/>
                <w:b/>
                <w:color w:val="FFFFFF"/>
                <w:sz w:val="28"/>
                <w:szCs w:val="28"/>
              </w:rPr>
              <w:t xml:space="preserve">PROCESO </w:t>
            </w:r>
            <w:r w:rsidRPr="003B7F34">
              <w:rPr>
                <w:rFonts w:ascii="Arial Narrow" w:hAnsi="Arial Narrow"/>
                <w:b/>
                <w:color w:val="FFFFFF"/>
                <w:sz w:val="28"/>
                <w:szCs w:val="28"/>
              </w:rPr>
              <w:t>“</w:t>
            </w:r>
            <w:r w:rsidRPr="00E33CED">
              <w:rPr>
                <w:rFonts w:ascii="Arial Narrow" w:hAnsi="Arial Narrow"/>
                <w:b/>
                <w:color w:val="FFFFFF"/>
                <w:sz w:val="28"/>
                <w:szCs w:val="28"/>
              </w:rPr>
              <w:t>Gestión de Orientación Pastoral</w:t>
            </w:r>
            <w:r w:rsidRPr="003B7F34">
              <w:rPr>
                <w:rFonts w:ascii="Arial Narrow" w:hAnsi="Arial Narrow"/>
                <w:b/>
                <w:color w:val="FFFFFF"/>
                <w:sz w:val="28"/>
                <w:szCs w:val="28"/>
              </w:rPr>
              <w:t>”</w:t>
            </w:r>
          </w:p>
        </w:tc>
      </w:tr>
      <w:tr w:rsidR="00F936C5" w:rsidRPr="003B7F34" w:rsidTr="00F936C5">
        <w:tc>
          <w:tcPr>
            <w:tcW w:w="2231" w:type="dxa"/>
            <w:shd w:val="clear" w:color="auto" w:fill="BFBFBF"/>
            <w:vAlign w:val="center"/>
          </w:tcPr>
          <w:p w:rsidR="00F936C5" w:rsidRPr="003B7F34" w:rsidRDefault="00F936C5" w:rsidP="00F936C5">
            <w:pPr>
              <w:spacing w:after="0" w:line="240" w:lineRule="auto"/>
              <w:jc w:val="center"/>
              <w:rPr>
                <w:rFonts w:ascii="Arial Narrow" w:hAnsi="Arial Narrow"/>
                <w:b/>
              </w:rPr>
            </w:pPr>
            <w:r w:rsidRPr="003B7F34">
              <w:rPr>
                <w:rFonts w:ascii="Arial Narrow" w:hAnsi="Arial Narrow"/>
                <w:b/>
              </w:rPr>
              <w:t>PROPÓSITO</w:t>
            </w:r>
          </w:p>
        </w:tc>
        <w:tc>
          <w:tcPr>
            <w:tcW w:w="6490" w:type="dxa"/>
            <w:gridSpan w:val="3"/>
          </w:tcPr>
          <w:p w:rsidR="00F936C5" w:rsidRDefault="00F936C5" w:rsidP="00F936C5">
            <w:pPr>
              <w:spacing w:after="0" w:line="240" w:lineRule="auto"/>
              <w:jc w:val="both"/>
              <w:rPr>
                <w:rFonts w:ascii="Arial Narrow" w:hAnsi="Arial Narrow"/>
              </w:rPr>
            </w:pPr>
            <w:r>
              <w:rPr>
                <w:rFonts w:ascii="Arial Narrow" w:hAnsi="Arial Narrow"/>
              </w:rPr>
              <w:t>El siguiente macro proceso tiene como propósito el cumplimiento del  siguiente objetivo:</w:t>
            </w:r>
          </w:p>
          <w:p w:rsidR="00F936C5" w:rsidRPr="00DF0671" w:rsidRDefault="00F936C5" w:rsidP="00F936C5">
            <w:pPr>
              <w:spacing w:after="0" w:line="240" w:lineRule="auto"/>
              <w:jc w:val="both"/>
              <w:rPr>
                <w:rFonts w:ascii="Arial Narrow" w:hAnsi="Arial Narrow"/>
              </w:rPr>
            </w:pPr>
            <w:r w:rsidRPr="00E33CED">
              <w:rPr>
                <w:rFonts w:ascii="Arial Narrow" w:hAnsi="Arial Narrow"/>
              </w:rPr>
              <w:t>OSE 4: Formar alumnos y alumnas con valores evangélicos, líderes, autónomos, críticos con identidad ciudadana para que sean agentes de cambio y promotores del desarrollo sostenible.</w:t>
            </w:r>
          </w:p>
        </w:tc>
      </w:tr>
      <w:tr w:rsidR="00F936C5" w:rsidRPr="003B7F34" w:rsidTr="00F936C5">
        <w:tc>
          <w:tcPr>
            <w:tcW w:w="2231" w:type="dxa"/>
            <w:shd w:val="clear" w:color="auto" w:fill="BFBFBF"/>
            <w:vAlign w:val="center"/>
          </w:tcPr>
          <w:p w:rsidR="00F936C5" w:rsidRPr="003B7F34" w:rsidRDefault="00F936C5" w:rsidP="00F936C5">
            <w:pPr>
              <w:spacing w:after="0" w:line="240" w:lineRule="auto"/>
              <w:jc w:val="center"/>
              <w:rPr>
                <w:rFonts w:ascii="Arial Narrow" w:hAnsi="Arial Narrow"/>
                <w:b/>
              </w:rPr>
            </w:pPr>
            <w:r w:rsidRPr="003B7F34">
              <w:rPr>
                <w:rFonts w:ascii="Arial Narrow" w:hAnsi="Arial Narrow"/>
                <w:b/>
              </w:rPr>
              <w:t>RESPONSABLE</w:t>
            </w:r>
          </w:p>
        </w:tc>
        <w:tc>
          <w:tcPr>
            <w:tcW w:w="2160" w:type="dxa"/>
            <w:vAlign w:val="center"/>
          </w:tcPr>
          <w:p w:rsidR="00F936C5" w:rsidRPr="00B908E2" w:rsidRDefault="00F936C5" w:rsidP="00F936C5">
            <w:pPr>
              <w:spacing w:after="0" w:line="240" w:lineRule="auto"/>
              <w:rPr>
                <w:rFonts w:ascii="Arial Narrow" w:hAnsi="Arial Narrow"/>
              </w:rPr>
            </w:pPr>
            <w:r>
              <w:rPr>
                <w:rFonts w:ascii="Arial Narrow" w:hAnsi="Arial Narrow"/>
              </w:rPr>
              <w:t>Jefe de Pastoral y Educación en Valores</w:t>
            </w:r>
          </w:p>
        </w:tc>
        <w:tc>
          <w:tcPr>
            <w:tcW w:w="2170" w:type="dxa"/>
            <w:shd w:val="clear" w:color="auto" w:fill="D9D9D9"/>
            <w:vAlign w:val="center"/>
          </w:tcPr>
          <w:p w:rsidR="00F936C5" w:rsidRPr="003B7F34" w:rsidRDefault="00F936C5" w:rsidP="00F936C5">
            <w:pPr>
              <w:spacing w:after="0" w:line="240" w:lineRule="auto"/>
              <w:jc w:val="center"/>
              <w:rPr>
                <w:rFonts w:ascii="Arial Narrow" w:hAnsi="Arial Narrow"/>
                <w:b/>
              </w:rPr>
            </w:pPr>
            <w:r w:rsidRPr="003B7F34">
              <w:rPr>
                <w:rFonts w:ascii="Arial Narrow" w:hAnsi="Arial Narrow"/>
                <w:b/>
              </w:rPr>
              <w:t>BASE LEGAL</w:t>
            </w:r>
          </w:p>
        </w:tc>
        <w:tc>
          <w:tcPr>
            <w:tcW w:w="2160" w:type="dxa"/>
            <w:vAlign w:val="center"/>
          </w:tcPr>
          <w:p w:rsidR="00F936C5" w:rsidRPr="003B7F34" w:rsidRDefault="00F936C5" w:rsidP="00F936C5">
            <w:pPr>
              <w:spacing w:after="0" w:line="240" w:lineRule="auto"/>
              <w:rPr>
                <w:rFonts w:ascii="Arial Narrow" w:hAnsi="Arial Narrow"/>
              </w:rPr>
            </w:pPr>
            <w:r w:rsidRPr="003B7F34">
              <w:rPr>
                <w:rFonts w:ascii="Arial Narrow" w:hAnsi="Arial Narrow"/>
              </w:rPr>
              <w:t>No Aplica</w:t>
            </w:r>
          </w:p>
        </w:tc>
      </w:tr>
      <w:tr w:rsidR="00F936C5" w:rsidRPr="003B7F34" w:rsidTr="00F936C5">
        <w:tc>
          <w:tcPr>
            <w:tcW w:w="2231" w:type="dxa"/>
            <w:shd w:val="clear" w:color="auto" w:fill="BFBFBF"/>
            <w:vAlign w:val="center"/>
          </w:tcPr>
          <w:p w:rsidR="00F936C5" w:rsidRPr="003B7F34" w:rsidRDefault="00F936C5" w:rsidP="00F936C5">
            <w:pPr>
              <w:spacing w:after="0" w:line="240" w:lineRule="auto"/>
              <w:jc w:val="center"/>
              <w:rPr>
                <w:rFonts w:ascii="Arial Narrow" w:hAnsi="Arial Narrow"/>
                <w:b/>
              </w:rPr>
            </w:pPr>
            <w:r w:rsidRPr="003B7F34">
              <w:rPr>
                <w:rFonts w:ascii="Arial Narrow" w:hAnsi="Arial Narrow"/>
                <w:b/>
              </w:rPr>
              <w:t>ACTORES DEL PROCESO</w:t>
            </w:r>
          </w:p>
        </w:tc>
        <w:tc>
          <w:tcPr>
            <w:tcW w:w="6490" w:type="dxa"/>
            <w:gridSpan w:val="3"/>
            <w:vAlign w:val="center"/>
          </w:tcPr>
          <w:p w:rsidR="00F936C5" w:rsidRPr="00B908E2" w:rsidRDefault="00F936C5" w:rsidP="00F936C5">
            <w:pPr>
              <w:spacing w:after="0" w:line="240" w:lineRule="auto"/>
              <w:rPr>
                <w:rFonts w:ascii="Arial Narrow" w:hAnsi="Arial Narrow" w:cs="Arial"/>
                <w:bCs/>
              </w:rPr>
            </w:pPr>
            <w:r w:rsidRPr="00B908E2">
              <w:rPr>
                <w:rFonts w:ascii="Arial Narrow" w:hAnsi="Arial Narrow"/>
              </w:rPr>
              <w:t>No Aplica</w:t>
            </w:r>
          </w:p>
        </w:tc>
      </w:tr>
      <w:tr w:rsidR="00F936C5" w:rsidRPr="003B7F34" w:rsidTr="00F936C5">
        <w:tc>
          <w:tcPr>
            <w:tcW w:w="2231" w:type="dxa"/>
            <w:shd w:val="clear" w:color="auto" w:fill="BFBFBF"/>
            <w:vAlign w:val="center"/>
          </w:tcPr>
          <w:p w:rsidR="00F936C5" w:rsidRPr="003B7F34" w:rsidRDefault="00F936C5" w:rsidP="00F936C5">
            <w:pPr>
              <w:spacing w:after="0" w:line="240" w:lineRule="auto"/>
              <w:jc w:val="center"/>
              <w:rPr>
                <w:rFonts w:ascii="Arial Narrow" w:hAnsi="Arial Narrow"/>
                <w:b/>
              </w:rPr>
            </w:pPr>
            <w:r w:rsidRPr="003B7F34">
              <w:rPr>
                <w:rFonts w:ascii="Arial Narrow" w:hAnsi="Arial Narrow"/>
                <w:b/>
              </w:rPr>
              <w:t>CLIENTES INTERNOS</w:t>
            </w:r>
          </w:p>
        </w:tc>
        <w:tc>
          <w:tcPr>
            <w:tcW w:w="2160" w:type="dxa"/>
            <w:vAlign w:val="center"/>
          </w:tcPr>
          <w:p w:rsidR="00F936C5" w:rsidRPr="00BC4F03" w:rsidRDefault="00F936C5" w:rsidP="00F936C5">
            <w:pPr>
              <w:spacing w:after="0" w:line="240" w:lineRule="auto"/>
              <w:rPr>
                <w:rFonts w:ascii="Arial Narrow" w:hAnsi="Arial Narrow"/>
              </w:rPr>
            </w:pPr>
            <w:r>
              <w:rPr>
                <w:rFonts w:ascii="Arial Narrow" w:hAnsi="Arial Narrow"/>
              </w:rPr>
              <w:t>No Aplica</w:t>
            </w:r>
          </w:p>
        </w:tc>
        <w:tc>
          <w:tcPr>
            <w:tcW w:w="2170" w:type="dxa"/>
            <w:shd w:val="clear" w:color="auto" w:fill="D9D9D9"/>
            <w:vAlign w:val="center"/>
          </w:tcPr>
          <w:p w:rsidR="00F936C5" w:rsidRPr="003B7F34" w:rsidRDefault="00F936C5" w:rsidP="00F936C5">
            <w:pPr>
              <w:spacing w:after="0" w:line="240" w:lineRule="auto"/>
              <w:jc w:val="center"/>
              <w:rPr>
                <w:rFonts w:ascii="Arial Narrow" w:hAnsi="Arial Narrow"/>
                <w:b/>
              </w:rPr>
            </w:pPr>
            <w:r w:rsidRPr="003B7F34">
              <w:rPr>
                <w:rFonts w:ascii="Arial Narrow" w:hAnsi="Arial Narrow"/>
                <w:b/>
              </w:rPr>
              <w:t>CLIENTES EXTERNOS</w:t>
            </w:r>
          </w:p>
        </w:tc>
        <w:tc>
          <w:tcPr>
            <w:tcW w:w="2160" w:type="dxa"/>
          </w:tcPr>
          <w:p w:rsidR="00F936C5" w:rsidRPr="00BC4F03" w:rsidRDefault="00F936C5" w:rsidP="00F936C5">
            <w:pPr>
              <w:spacing w:after="0" w:line="240" w:lineRule="auto"/>
              <w:rPr>
                <w:rFonts w:ascii="Arial Narrow" w:hAnsi="Arial Narrow"/>
              </w:rPr>
            </w:pPr>
            <w:r>
              <w:rPr>
                <w:rFonts w:ascii="Arial Narrow" w:hAnsi="Arial Narrow"/>
              </w:rPr>
              <w:t>Centros Educativos Fe y Alegría Perú</w:t>
            </w:r>
          </w:p>
        </w:tc>
      </w:tr>
      <w:tr w:rsidR="00F936C5" w:rsidRPr="003B7F34" w:rsidTr="00F936C5">
        <w:tc>
          <w:tcPr>
            <w:tcW w:w="2231" w:type="dxa"/>
            <w:shd w:val="clear" w:color="auto" w:fill="BFBFBF"/>
            <w:vAlign w:val="center"/>
          </w:tcPr>
          <w:p w:rsidR="00F936C5" w:rsidRPr="003B7F34" w:rsidRDefault="00F936C5" w:rsidP="00F936C5">
            <w:pPr>
              <w:spacing w:after="0" w:line="240" w:lineRule="auto"/>
              <w:jc w:val="center"/>
              <w:rPr>
                <w:rFonts w:ascii="Arial Narrow" w:hAnsi="Arial Narrow"/>
                <w:b/>
              </w:rPr>
            </w:pPr>
            <w:r w:rsidRPr="003B7F34">
              <w:rPr>
                <w:rFonts w:ascii="Arial Narrow" w:hAnsi="Arial Narrow"/>
                <w:b/>
              </w:rPr>
              <w:t>ALCANCE</w:t>
            </w:r>
          </w:p>
        </w:tc>
        <w:tc>
          <w:tcPr>
            <w:tcW w:w="6490" w:type="dxa"/>
            <w:gridSpan w:val="3"/>
          </w:tcPr>
          <w:p w:rsidR="00F936C5" w:rsidRPr="00E60088" w:rsidRDefault="00F936C5" w:rsidP="00F936C5">
            <w:pPr>
              <w:spacing w:after="0" w:line="240" w:lineRule="auto"/>
              <w:jc w:val="both"/>
              <w:rPr>
                <w:rFonts w:ascii="Arial Narrow" w:hAnsi="Arial Narrow"/>
              </w:rPr>
            </w:pPr>
            <w:r w:rsidRPr="00E60088">
              <w:rPr>
                <w:rFonts w:ascii="Arial Narrow" w:hAnsi="Arial Narrow"/>
              </w:rPr>
              <w:t xml:space="preserve">El alcance del presente proceso se encuentra en torno a las actividades que se realizan para el aseguramiento de la formación de personas </w:t>
            </w:r>
            <w:r>
              <w:rPr>
                <w:rFonts w:ascii="Arial Narrow" w:hAnsi="Arial Narrow"/>
              </w:rPr>
              <w:t xml:space="preserve"> con</w:t>
            </w:r>
            <w:r w:rsidRPr="00E60088">
              <w:rPr>
                <w:rFonts w:ascii="Arial Narrow" w:hAnsi="Arial Narrow"/>
              </w:rPr>
              <w:t xml:space="preserve"> valores cristianos</w:t>
            </w:r>
            <w:r>
              <w:rPr>
                <w:rFonts w:ascii="Arial Narrow" w:hAnsi="Arial Narrow"/>
              </w:rPr>
              <w:t>.</w:t>
            </w:r>
            <w:r w:rsidRPr="00E60088">
              <w:rPr>
                <w:rFonts w:ascii="Arial Narrow" w:hAnsi="Arial Narrow"/>
              </w:rPr>
              <w:t xml:space="preserve"> </w:t>
            </w:r>
          </w:p>
          <w:p w:rsidR="00F936C5" w:rsidRPr="00DF0671" w:rsidRDefault="00F936C5" w:rsidP="00F936C5">
            <w:pPr>
              <w:spacing w:after="0" w:line="240" w:lineRule="auto"/>
              <w:jc w:val="both"/>
              <w:rPr>
                <w:rFonts w:ascii="Arial Narrow" w:hAnsi="Arial Narrow"/>
              </w:rPr>
            </w:pPr>
            <w:r w:rsidRPr="00E60088">
              <w:rPr>
                <w:rFonts w:ascii="Arial Narrow" w:hAnsi="Arial Narrow"/>
              </w:rPr>
              <w:t>No se está considerando otros tipos de escuelas, como escuelas rurales e institutos técnicos</w:t>
            </w:r>
            <w:r>
              <w:rPr>
                <w:rFonts w:ascii="Arial Narrow" w:hAnsi="Arial Narrow"/>
              </w:rPr>
              <w:t>,</w:t>
            </w:r>
            <w:r w:rsidRPr="00E60088">
              <w:rPr>
                <w:rFonts w:ascii="Arial Narrow" w:hAnsi="Arial Narrow"/>
              </w:rPr>
              <w:t xml:space="preserve"> debido </w:t>
            </w:r>
            <w:r>
              <w:rPr>
                <w:rFonts w:ascii="Arial Narrow" w:hAnsi="Arial Narrow"/>
              </w:rPr>
              <w:t xml:space="preserve"> a que eso está fuera del</w:t>
            </w:r>
            <w:r w:rsidRPr="00E60088">
              <w:rPr>
                <w:rFonts w:ascii="Arial Narrow" w:hAnsi="Arial Narrow"/>
              </w:rPr>
              <w:t xml:space="preserve"> alcance del proyecto.  </w:t>
            </w:r>
          </w:p>
        </w:tc>
      </w:tr>
      <w:tr w:rsidR="00F936C5" w:rsidRPr="003B7F34" w:rsidTr="00F936C5">
        <w:tc>
          <w:tcPr>
            <w:tcW w:w="2231" w:type="dxa"/>
            <w:shd w:val="clear" w:color="auto" w:fill="BFBFBF"/>
            <w:vAlign w:val="center"/>
          </w:tcPr>
          <w:p w:rsidR="00F936C5" w:rsidRPr="003B7F34" w:rsidRDefault="00F936C5" w:rsidP="00F936C5">
            <w:pPr>
              <w:spacing w:after="0" w:line="240" w:lineRule="auto"/>
              <w:jc w:val="center"/>
              <w:rPr>
                <w:rFonts w:ascii="Arial Narrow" w:hAnsi="Arial Narrow"/>
                <w:b/>
              </w:rPr>
            </w:pPr>
            <w:r w:rsidRPr="003B7F34">
              <w:rPr>
                <w:rFonts w:ascii="Arial Narrow" w:hAnsi="Arial Narrow"/>
                <w:b/>
              </w:rPr>
              <w:t>PROCEDIMIENTO</w:t>
            </w:r>
          </w:p>
        </w:tc>
        <w:tc>
          <w:tcPr>
            <w:tcW w:w="6490" w:type="dxa"/>
            <w:gridSpan w:val="3"/>
            <w:vAlign w:val="center"/>
          </w:tcPr>
          <w:p w:rsidR="00F936C5" w:rsidRDefault="00F936C5" w:rsidP="00B420B6">
            <w:pPr>
              <w:numPr>
                <w:ilvl w:val="0"/>
                <w:numId w:val="32"/>
              </w:numPr>
              <w:autoSpaceDE w:val="0"/>
              <w:autoSpaceDN w:val="0"/>
              <w:adjustRightInd w:val="0"/>
              <w:spacing w:after="0" w:line="240" w:lineRule="auto"/>
              <w:jc w:val="both"/>
              <w:rPr>
                <w:rFonts w:ascii="Arial Narrow" w:hAnsi="Arial Narrow" w:cs="Arial"/>
                <w:bCs/>
              </w:rPr>
            </w:pPr>
            <w:r>
              <w:rPr>
                <w:rFonts w:ascii="Arial Narrow" w:hAnsi="Arial Narrow" w:cs="Arial"/>
                <w:bCs/>
              </w:rPr>
              <w:t>El proceso se inicia con el acompañamiento de Pastoral y Educación en Valores donde se acompaña a los coordinadores de cada centro educativo.</w:t>
            </w:r>
          </w:p>
          <w:p w:rsidR="00F936C5" w:rsidRDefault="00F936C5" w:rsidP="00B420B6">
            <w:pPr>
              <w:numPr>
                <w:ilvl w:val="0"/>
                <w:numId w:val="32"/>
              </w:numPr>
              <w:autoSpaceDE w:val="0"/>
              <w:autoSpaceDN w:val="0"/>
              <w:adjustRightInd w:val="0"/>
              <w:spacing w:after="0" w:line="240" w:lineRule="auto"/>
              <w:jc w:val="both"/>
              <w:rPr>
                <w:rFonts w:ascii="Arial Narrow" w:hAnsi="Arial Narrow" w:cs="Arial"/>
                <w:bCs/>
              </w:rPr>
            </w:pPr>
            <w:r>
              <w:rPr>
                <w:rFonts w:ascii="Arial Narrow" w:hAnsi="Arial Narrow" w:cs="Arial"/>
                <w:bCs/>
              </w:rPr>
              <w:t>Luego, se procede a  realizar los talleres de Pastoral y Educación en valores, en la cual se refuerzan conceptos y metodologías para la enseñanza pastoral en los colegios.</w:t>
            </w:r>
          </w:p>
          <w:p w:rsidR="00F936C5" w:rsidRPr="00216618" w:rsidRDefault="00F936C5" w:rsidP="00B420B6">
            <w:pPr>
              <w:numPr>
                <w:ilvl w:val="0"/>
                <w:numId w:val="32"/>
              </w:numPr>
              <w:autoSpaceDE w:val="0"/>
              <w:autoSpaceDN w:val="0"/>
              <w:adjustRightInd w:val="0"/>
              <w:spacing w:after="0" w:line="240" w:lineRule="auto"/>
              <w:jc w:val="both"/>
              <w:rPr>
                <w:rFonts w:ascii="Arial Narrow" w:hAnsi="Arial Narrow" w:cs="Arial"/>
                <w:bCs/>
              </w:rPr>
            </w:pPr>
            <w:r>
              <w:rPr>
                <w:rFonts w:ascii="Arial Narrow" w:hAnsi="Arial Narrow" w:cs="Arial"/>
                <w:bCs/>
              </w:rPr>
              <w:t>Finalmente, se realiza la ejecución de retiros de Pastoral y Educación en Valores, en la cual se dedican días enteros a la formación pastoral de los alumnos, maestros y padres de familia.</w:t>
            </w:r>
          </w:p>
        </w:tc>
      </w:tr>
    </w:tbl>
    <w:p w:rsidR="00F936C5" w:rsidRPr="00F936C5" w:rsidRDefault="00F936C5" w:rsidP="00F936C5">
      <w:pPr>
        <w:pStyle w:val="Caption"/>
        <w:jc w:val="center"/>
        <w:rPr>
          <w:rFonts w:asciiTheme="majorHAnsi" w:hAnsiTheme="majorHAnsi"/>
          <w:sz w:val="16"/>
          <w:szCs w:val="16"/>
        </w:rPr>
      </w:pPr>
      <w:bookmarkStart w:id="313" w:name="_Toc266031736"/>
      <w:r w:rsidRPr="00F936C5">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50</w:t>
      </w:r>
      <w:r w:rsidR="00C74554">
        <w:rPr>
          <w:rFonts w:asciiTheme="majorHAnsi" w:hAnsiTheme="majorHAnsi"/>
          <w:sz w:val="16"/>
          <w:szCs w:val="16"/>
        </w:rPr>
        <w:fldChar w:fldCharType="end"/>
      </w:r>
      <w:r w:rsidRPr="00F936C5">
        <w:rPr>
          <w:rFonts w:asciiTheme="majorHAnsi" w:hAnsiTheme="majorHAnsi"/>
          <w:sz w:val="16"/>
          <w:szCs w:val="16"/>
        </w:rPr>
        <w:t>.- Definición del macro proceso " Gestión de Orientación Pastoral”</w:t>
      </w:r>
      <w:bookmarkEnd w:id="313"/>
    </w:p>
    <w:p w:rsidR="00F936C5" w:rsidRPr="00F936C5" w:rsidRDefault="00F936C5" w:rsidP="00F936C5">
      <w:pPr>
        <w:pStyle w:val="Caption"/>
        <w:jc w:val="center"/>
        <w:rPr>
          <w:rFonts w:asciiTheme="majorHAnsi" w:hAnsiTheme="majorHAnsi"/>
          <w:sz w:val="16"/>
          <w:szCs w:val="16"/>
        </w:rPr>
      </w:pPr>
      <w:r w:rsidRPr="00F936C5">
        <w:rPr>
          <w:rFonts w:asciiTheme="majorHAnsi" w:hAnsiTheme="majorHAnsi"/>
          <w:sz w:val="16"/>
          <w:szCs w:val="16"/>
        </w:rPr>
        <w:t>Fuente: Elaboración propia</w:t>
      </w:r>
    </w:p>
    <w:p w:rsidR="00F936C5" w:rsidRPr="006B4EBC" w:rsidRDefault="00F936C5" w:rsidP="00F936C5">
      <w:pPr>
        <w:ind w:left="360"/>
        <w:jc w:val="center"/>
        <w:rPr>
          <w:rFonts w:ascii="Arial Narrow" w:hAnsi="Arial Narrow" w:cs="Arial"/>
          <w:b/>
          <w:bCs/>
          <w:u w:val="single"/>
        </w:rPr>
      </w:pPr>
    </w:p>
    <w:p w:rsidR="00F936C5" w:rsidRPr="00F936C5" w:rsidRDefault="007F3F2A" w:rsidP="00F936C5">
      <w:pPr>
        <w:keepNext/>
        <w:tabs>
          <w:tab w:val="left" w:pos="3686"/>
        </w:tabs>
        <w:autoSpaceDE w:val="0"/>
        <w:autoSpaceDN w:val="0"/>
        <w:adjustRightInd w:val="0"/>
        <w:spacing w:after="0" w:line="240" w:lineRule="auto"/>
        <w:jc w:val="center"/>
        <w:rPr>
          <w:rFonts w:eastAsia="Calibri" w:cs="Times New Roman"/>
          <w:b/>
          <w:bCs/>
          <w:sz w:val="16"/>
          <w:szCs w:val="16"/>
          <w:lang w:val="es-PE" w:eastAsia="es-ES" w:bidi="ar-SA"/>
        </w:rPr>
      </w:pPr>
      <w:r>
        <w:rPr>
          <w:rFonts w:eastAsia="Calibri" w:cs="Times New Roman"/>
          <w:b/>
          <w:bCs/>
          <w:noProof/>
          <w:sz w:val="16"/>
          <w:szCs w:val="16"/>
          <w:lang w:eastAsia="es-ES" w:bidi="ar-SA"/>
        </w:rPr>
        <w:drawing>
          <wp:inline distT="0" distB="0" distL="0" distR="0">
            <wp:extent cx="5399768" cy="4863578"/>
            <wp:effectExtent l="19050" t="0" r="0" b="0"/>
            <wp:docPr id="32" name="Picture 31" descr="Procesos 1er nivel _v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os 1er nivel _v2.6.bmp"/>
                    <pic:cNvPicPr/>
                  </pic:nvPicPr>
                  <pic:blipFill>
                    <a:blip r:embed="rId92" cstate="print"/>
                    <a:srcRect b="12050"/>
                    <a:stretch>
                      <a:fillRect/>
                    </a:stretch>
                  </pic:blipFill>
                  <pic:spPr>
                    <a:xfrm>
                      <a:off x="0" y="0"/>
                      <a:ext cx="5399768" cy="4863578"/>
                    </a:xfrm>
                    <a:prstGeom prst="rect">
                      <a:avLst/>
                    </a:prstGeom>
                  </pic:spPr>
                </pic:pic>
              </a:graphicData>
            </a:graphic>
          </wp:inline>
        </w:drawing>
      </w:r>
    </w:p>
    <w:p w:rsidR="00F936C5" w:rsidRPr="00F936C5" w:rsidRDefault="00F936C5" w:rsidP="00F936C5">
      <w:pPr>
        <w:pStyle w:val="Caption"/>
        <w:jc w:val="center"/>
        <w:rPr>
          <w:rFonts w:asciiTheme="majorHAnsi" w:hAnsiTheme="majorHAnsi"/>
          <w:sz w:val="16"/>
          <w:szCs w:val="16"/>
        </w:rPr>
      </w:pPr>
      <w:bookmarkStart w:id="314" w:name="_Toc266031556"/>
      <w:r w:rsidRPr="00F936C5">
        <w:rPr>
          <w:rFonts w:asciiTheme="majorHAnsi" w:hAnsiTheme="majorHAnsi"/>
          <w:sz w:val="16"/>
          <w:szCs w:val="16"/>
        </w:rPr>
        <w:t xml:space="preserve">Ilustración </w:t>
      </w:r>
      <w:r w:rsidR="00934198" w:rsidRPr="00F936C5">
        <w:rPr>
          <w:rFonts w:asciiTheme="majorHAnsi" w:hAnsiTheme="majorHAnsi"/>
          <w:sz w:val="16"/>
          <w:szCs w:val="16"/>
        </w:rPr>
        <w:fldChar w:fldCharType="begin"/>
      </w:r>
      <w:r w:rsidRPr="00F936C5">
        <w:rPr>
          <w:rFonts w:asciiTheme="majorHAnsi" w:hAnsiTheme="majorHAnsi"/>
          <w:sz w:val="16"/>
          <w:szCs w:val="16"/>
        </w:rPr>
        <w:instrText xml:space="preserve"> SEQ Ilustración \* ARABIC </w:instrText>
      </w:r>
      <w:r w:rsidR="00934198" w:rsidRPr="00F936C5">
        <w:rPr>
          <w:rFonts w:asciiTheme="majorHAnsi" w:hAnsiTheme="majorHAnsi"/>
          <w:sz w:val="16"/>
          <w:szCs w:val="16"/>
        </w:rPr>
        <w:fldChar w:fldCharType="separate"/>
      </w:r>
      <w:r w:rsidR="00EB772F">
        <w:rPr>
          <w:rFonts w:asciiTheme="majorHAnsi" w:hAnsiTheme="majorHAnsi"/>
          <w:noProof/>
          <w:sz w:val="16"/>
          <w:szCs w:val="16"/>
        </w:rPr>
        <w:t>28</w:t>
      </w:r>
      <w:r w:rsidR="00934198" w:rsidRPr="00F936C5">
        <w:rPr>
          <w:rFonts w:asciiTheme="majorHAnsi" w:hAnsiTheme="majorHAnsi"/>
          <w:sz w:val="16"/>
          <w:szCs w:val="16"/>
        </w:rPr>
        <w:fldChar w:fldCharType="end"/>
      </w:r>
      <w:r w:rsidRPr="00F936C5">
        <w:rPr>
          <w:rFonts w:asciiTheme="majorHAnsi" w:hAnsiTheme="majorHAnsi"/>
          <w:sz w:val="16"/>
          <w:szCs w:val="16"/>
        </w:rPr>
        <w:t>.- Diagrama de proceso del macro proceso “Gestión de Orientación Pastoral”</w:t>
      </w:r>
      <w:bookmarkEnd w:id="314"/>
    </w:p>
    <w:p w:rsidR="00F936C5" w:rsidRPr="00F936C5" w:rsidRDefault="00F936C5" w:rsidP="00F936C5">
      <w:pPr>
        <w:pStyle w:val="Caption"/>
        <w:jc w:val="center"/>
        <w:rPr>
          <w:rFonts w:asciiTheme="majorHAnsi" w:hAnsiTheme="majorHAnsi"/>
          <w:sz w:val="16"/>
          <w:szCs w:val="16"/>
        </w:rPr>
      </w:pPr>
      <w:r w:rsidRPr="00F936C5">
        <w:rPr>
          <w:rFonts w:asciiTheme="majorHAnsi" w:hAnsiTheme="majorHAnsi"/>
          <w:sz w:val="16"/>
          <w:szCs w:val="16"/>
        </w:rPr>
        <w:t>Fuente: Elaboración propia</w:t>
      </w:r>
    </w:p>
    <w:p w:rsidR="00733569" w:rsidRDefault="00733569" w:rsidP="003A5985">
      <w:pPr>
        <w:rPr>
          <w:rFonts w:eastAsia="Calibri" w:cs="Times New Roman"/>
          <w:b/>
          <w:bCs/>
          <w:sz w:val="16"/>
          <w:szCs w:val="16"/>
          <w:lang w:val="es-PE" w:eastAsia="es-ES" w:bidi="ar-SA"/>
        </w:rPr>
      </w:pPr>
    </w:p>
    <w:p w:rsidR="00F936C5" w:rsidRDefault="00F936C5" w:rsidP="003A5985">
      <w:pPr>
        <w:rPr>
          <w:rFonts w:eastAsia="Calibri" w:cs="Times New Roman"/>
          <w:b/>
          <w:bCs/>
          <w:sz w:val="16"/>
          <w:szCs w:val="16"/>
          <w:lang w:val="es-PE" w:eastAsia="es-ES" w:bidi="ar-SA"/>
        </w:rPr>
      </w:pPr>
    </w:p>
    <w:p w:rsidR="00F936C5" w:rsidRDefault="00F936C5" w:rsidP="003A5985">
      <w:pPr>
        <w:rPr>
          <w:rFonts w:eastAsia="Calibri" w:cs="Times New Roman"/>
          <w:b/>
          <w:bCs/>
          <w:sz w:val="16"/>
          <w:szCs w:val="16"/>
          <w:lang w:val="es-PE" w:eastAsia="es-ES" w:bidi="ar-SA"/>
        </w:rPr>
        <w:sectPr w:rsidR="00F936C5" w:rsidSect="00B074A1">
          <w:footerReference w:type="default" r:id="rId93"/>
          <w:pgSz w:w="11907" w:h="16839" w:code="9"/>
          <w:pgMar w:top="1417" w:right="1701" w:bottom="1417" w:left="1701" w:header="708" w:footer="708" w:gutter="0"/>
          <w:cols w:space="708"/>
          <w:docGrid w:linePitch="360"/>
        </w:sectPr>
      </w:pPr>
    </w:p>
    <w:tbl>
      <w:tblPr>
        <w:tblW w:w="13652"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82"/>
        <w:gridCol w:w="1473"/>
        <w:gridCol w:w="1929"/>
        <w:gridCol w:w="1617"/>
        <w:gridCol w:w="4053"/>
        <w:gridCol w:w="1843"/>
        <w:gridCol w:w="1324"/>
        <w:gridCol w:w="831"/>
      </w:tblGrid>
      <w:tr w:rsidR="00F936C5" w:rsidRPr="003B7F34" w:rsidTr="0014721F">
        <w:trPr>
          <w:trHeight w:val="495"/>
          <w:tblHeader/>
        </w:trPr>
        <w:tc>
          <w:tcPr>
            <w:tcW w:w="582" w:type="dxa"/>
            <w:tcBorders>
              <w:right w:val="nil"/>
            </w:tcBorders>
            <w:shd w:val="clear" w:color="auto" w:fill="000000"/>
          </w:tcPr>
          <w:p w:rsidR="00F936C5" w:rsidRPr="003B7F34" w:rsidRDefault="00F936C5" w:rsidP="00F936C5">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N°</w:t>
            </w:r>
          </w:p>
        </w:tc>
        <w:tc>
          <w:tcPr>
            <w:tcW w:w="1473" w:type="dxa"/>
            <w:tcBorders>
              <w:left w:val="nil"/>
              <w:right w:val="nil"/>
            </w:tcBorders>
            <w:shd w:val="clear" w:color="auto" w:fill="000000"/>
          </w:tcPr>
          <w:p w:rsidR="00F936C5" w:rsidRPr="003B7F34" w:rsidRDefault="00F936C5" w:rsidP="00F936C5">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ENTRADA</w:t>
            </w:r>
          </w:p>
        </w:tc>
        <w:tc>
          <w:tcPr>
            <w:tcW w:w="1929" w:type="dxa"/>
            <w:tcBorders>
              <w:left w:val="nil"/>
              <w:right w:val="nil"/>
            </w:tcBorders>
            <w:shd w:val="clear" w:color="auto" w:fill="000000"/>
          </w:tcPr>
          <w:p w:rsidR="00F936C5" w:rsidRPr="003B7F34" w:rsidRDefault="00F936C5" w:rsidP="00F936C5">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ACTIVIDAD</w:t>
            </w:r>
          </w:p>
        </w:tc>
        <w:tc>
          <w:tcPr>
            <w:tcW w:w="1617" w:type="dxa"/>
            <w:tcBorders>
              <w:left w:val="nil"/>
              <w:right w:val="nil"/>
            </w:tcBorders>
            <w:shd w:val="clear" w:color="auto" w:fill="000000"/>
          </w:tcPr>
          <w:p w:rsidR="00F936C5" w:rsidRPr="003B7F34" w:rsidRDefault="00F936C5" w:rsidP="00F936C5">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SALIDA</w:t>
            </w:r>
          </w:p>
        </w:tc>
        <w:tc>
          <w:tcPr>
            <w:tcW w:w="4053" w:type="dxa"/>
            <w:tcBorders>
              <w:left w:val="nil"/>
              <w:right w:val="nil"/>
            </w:tcBorders>
            <w:shd w:val="clear" w:color="auto" w:fill="000000"/>
          </w:tcPr>
          <w:p w:rsidR="00F936C5" w:rsidRPr="003B7F34" w:rsidRDefault="00F936C5" w:rsidP="00F936C5">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DESCRIPCIÓN</w:t>
            </w:r>
          </w:p>
        </w:tc>
        <w:tc>
          <w:tcPr>
            <w:tcW w:w="1843" w:type="dxa"/>
            <w:tcBorders>
              <w:left w:val="nil"/>
              <w:right w:val="nil"/>
            </w:tcBorders>
            <w:shd w:val="clear" w:color="auto" w:fill="000000"/>
          </w:tcPr>
          <w:p w:rsidR="00F936C5" w:rsidRPr="003B7F34" w:rsidRDefault="00F936C5" w:rsidP="00F936C5">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RESPONSABLE</w:t>
            </w:r>
          </w:p>
        </w:tc>
        <w:tc>
          <w:tcPr>
            <w:tcW w:w="1324" w:type="dxa"/>
            <w:tcBorders>
              <w:left w:val="nil"/>
              <w:right w:val="nil"/>
            </w:tcBorders>
            <w:shd w:val="clear" w:color="auto" w:fill="000000"/>
          </w:tcPr>
          <w:p w:rsidR="00F936C5" w:rsidRPr="003B7F34" w:rsidRDefault="00F936C5" w:rsidP="00F936C5">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TIPO ACTIVIDAD</w:t>
            </w:r>
          </w:p>
        </w:tc>
        <w:tc>
          <w:tcPr>
            <w:tcW w:w="831" w:type="dxa"/>
            <w:tcBorders>
              <w:left w:val="nil"/>
            </w:tcBorders>
            <w:shd w:val="clear" w:color="auto" w:fill="000000"/>
          </w:tcPr>
          <w:p w:rsidR="00F936C5" w:rsidRPr="003B7F34" w:rsidRDefault="00F936C5" w:rsidP="00F936C5">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TIEMPO</w:t>
            </w:r>
          </w:p>
        </w:tc>
      </w:tr>
      <w:tr w:rsidR="00F936C5" w:rsidRPr="003B7F34" w:rsidTr="0014721F">
        <w:trPr>
          <w:trHeight w:val="450"/>
        </w:trPr>
        <w:tc>
          <w:tcPr>
            <w:tcW w:w="582" w:type="dxa"/>
            <w:tcBorders>
              <w:right w:val="nil"/>
            </w:tcBorders>
            <w:shd w:val="clear" w:color="auto" w:fill="C0C0C0"/>
          </w:tcPr>
          <w:p w:rsidR="00F936C5" w:rsidRPr="00DF0671" w:rsidRDefault="00F936C5" w:rsidP="00F936C5">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2</w:t>
            </w:r>
          </w:p>
        </w:tc>
        <w:tc>
          <w:tcPr>
            <w:tcW w:w="1473" w:type="dxa"/>
            <w:tcBorders>
              <w:left w:val="nil"/>
              <w:right w:val="nil"/>
            </w:tcBorders>
            <w:shd w:val="clear" w:color="auto" w:fill="C0C0C0"/>
          </w:tcPr>
          <w:p w:rsidR="00F936C5" w:rsidRDefault="00F936C5" w:rsidP="00F936C5">
            <w:pPr>
              <w:spacing w:after="0" w:line="240" w:lineRule="auto"/>
              <w:rPr>
                <w:rFonts w:ascii="Arial Narrow" w:hAnsi="Arial Narrow" w:cs="Arial Narrow"/>
                <w:sz w:val="16"/>
                <w:szCs w:val="16"/>
                <w:lang w:val="es-PE" w:eastAsia="es-PE"/>
              </w:rPr>
            </w:pPr>
            <w:r>
              <w:rPr>
                <w:rFonts w:ascii="Arial Narrow" w:hAnsi="Arial Narrow" w:cs="Arial"/>
                <w:sz w:val="16"/>
                <w:szCs w:val="16"/>
                <w:lang w:val="es-PE" w:eastAsia="es-PE"/>
              </w:rPr>
              <w:t xml:space="preserve">- </w:t>
            </w:r>
            <w:r>
              <w:rPr>
                <w:rFonts w:ascii="Arial Narrow" w:hAnsi="Arial Narrow" w:cs="Arial Narrow"/>
                <w:sz w:val="16"/>
                <w:szCs w:val="16"/>
                <w:lang w:val="es-PE" w:eastAsia="es-PE"/>
              </w:rPr>
              <w:t>Fecha de visita</w:t>
            </w:r>
          </w:p>
          <w:p w:rsidR="00F936C5" w:rsidRDefault="00F936C5" w:rsidP="00F936C5">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Notificación enviada</w:t>
            </w:r>
          </w:p>
          <w:p w:rsidR="00F936C5" w:rsidRDefault="00F936C5" w:rsidP="00F936C5">
            <w:pPr>
              <w:spacing w:after="0" w:line="240" w:lineRule="auto"/>
              <w:rPr>
                <w:rFonts w:ascii="Arial Narrow" w:hAnsi="Arial Narrow" w:cs="Arial"/>
                <w:sz w:val="16"/>
                <w:szCs w:val="16"/>
                <w:lang w:val="es-PE" w:eastAsia="es-PE"/>
              </w:rPr>
            </w:pPr>
            <w:r w:rsidRPr="00B1521E">
              <w:rPr>
                <w:rFonts w:ascii="Arial Narrow" w:hAnsi="Arial Narrow" w:cs="Arial"/>
                <w:sz w:val="16"/>
                <w:szCs w:val="16"/>
                <w:lang w:val="es-PE" w:eastAsia="es-PE"/>
              </w:rPr>
              <w:t xml:space="preserve">- No </w:t>
            </w:r>
            <w:r>
              <w:rPr>
                <w:rFonts w:ascii="Arial Narrow" w:hAnsi="Arial Narrow" w:cs="Arial"/>
                <w:sz w:val="16"/>
                <w:szCs w:val="16"/>
                <w:lang w:val="es-PE" w:eastAsia="es-PE"/>
              </w:rPr>
              <w:t xml:space="preserve">faltan </w:t>
            </w:r>
            <w:r w:rsidRPr="00B1521E">
              <w:rPr>
                <w:rFonts w:ascii="Arial Narrow" w:hAnsi="Arial Narrow" w:cs="Arial"/>
                <w:sz w:val="16"/>
                <w:szCs w:val="16"/>
                <w:lang w:val="es-PE" w:eastAsia="es-PE"/>
              </w:rPr>
              <w:t>actividades</w:t>
            </w:r>
          </w:p>
          <w:p w:rsidR="00F936C5" w:rsidRPr="00E60088" w:rsidRDefault="00F936C5" w:rsidP="00F936C5">
            <w:pPr>
              <w:spacing w:after="0" w:line="240" w:lineRule="auto"/>
              <w:rPr>
                <w:rFonts w:ascii="Arial Narrow" w:hAnsi="Arial Narrow" w:cs="Arial"/>
                <w:sz w:val="16"/>
                <w:szCs w:val="16"/>
                <w:lang w:val="es-PE" w:eastAsia="es-PE"/>
              </w:rPr>
            </w:pPr>
          </w:p>
        </w:tc>
        <w:tc>
          <w:tcPr>
            <w:tcW w:w="1929" w:type="dxa"/>
            <w:tcBorders>
              <w:left w:val="nil"/>
              <w:right w:val="nil"/>
            </w:tcBorders>
            <w:shd w:val="clear" w:color="auto" w:fill="C0C0C0"/>
          </w:tcPr>
          <w:p w:rsidR="00F936C5" w:rsidRPr="00E60088" w:rsidRDefault="00F936C5" w:rsidP="00F936C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Acompañamiento de Pastoral y Educación en Valores</w:t>
            </w:r>
          </w:p>
        </w:tc>
        <w:tc>
          <w:tcPr>
            <w:tcW w:w="1617" w:type="dxa"/>
            <w:tcBorders>
              <w:left w:val="nil"/>
              <w:right w:val="nil"/>
            </w:tcBorders>
            <w:shd w:val="clear" w:color="auto" w:fill="C0C0C0"/>
          </w:tcPr>
          <w:p w:rsidR="00F936C5" w:rsidRPr="00E60088" w:rsidRDefault="00F936C5" w:rsidP="00F936C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Informe anual de la marcha pastoral y necesidades de formación</w:t>
            </w:r>
          </w:p>
        </w:tc>
        <w:tc>
          <w:tcPr>
            <w:tcW w:w="4053" w:type="dxa"/>
            <w:tcBorders>
              <w:left w:val="nil"/>
              <w:right w:val="nil"/>
            </w:tcBorders>
            <w:shd w:val="clear" w:color="auto" w:fill="C0C0C0"/>
          </w:tcPr>
          <w:p w:rsidR="00F936C5" w:rsidRPr="007F03AB" w:rsidRDefault="00F936C5" w:rsidP="00F936C5">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Luego de que el Plan Operativo Anual de Pastoral y Educación en Valores se encuentra concluido, dado que no existen actividades faltantes o se están agregando algunas otras.</w:t>
            </w:r>
          </w:p>
          <w:p w:rsidR="00F936C5" w:rsidRPr="00E60088" w:rsidRDefault="00F936C5" w:rsidP="00F936C5">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equipo de Pastoral y Educación en Valores realiza el acompañamiento a los coordinadores de pastoral en cada centro educativo, durante el mismo, se retroalimenta al coordinador para que mejore su enseñanza pastoral en el centro educativo. Luego de la realización de todos los acompañamientos se produce el Informe anual de la marcha pastoral y necesidades de formación. Este documento es recibido por el proceso de Planificación de Pastoral y Educación en valores.</w:t>
            </w:r>
          </w:p>
        </w:tc>
        <w:tc>
          <w:tcPr>
            <w:tcW w:w="1843" w:type="dxa"/>
            <w:tcBorders>
              <w:left w:val="nil"/>
              <w:right w:val="nil"/>
            </w:tcBorders>
            <w:shd w:val="clear" w:color="auto" w:fill="C0C0C0"/>
          </w:tcPr>
          <w:p w:rsidR="00F936C5" w:rsidRPr="00E60088" w:rsidRDefault="00F936C5" w:rsidP="00F936C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Pastoral y Educación en Valores</w:t>
            </w:r>
          </w:p>
        </w:tc>
        <w:tc>
          <w:tcPr>
            <w:tcW w:w="1324" w:type="dxa"/>
            <w:tcBorders>
              <w:left w:val="nil"/>
              <w:right w:val="nil"/>
            </w:tcBorders>
            <w:shd w:val="clear" w:color="auto" w:fill="C0C0C0"/>
          </w:tcPr>
          <w:p w:rsidR="00F936C5" w:rsidRPr="00E60088" w:rsidRDefault="00F936C5" w:rsidP="00F936C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31" w:type="dxa"/>
            <w:tcBorders>
              <w:left w:val="nil"/>
            </w:tcBorders>
            <w:shd w:val="clear" w:color="auto" w:fill="C0C0C0"/>
          </w:tcPr>
          <w:p w:rsidR="00F936C5" w:rsidRPr="00E60088" w:rsidRDefault="00F936C5" w:rsidP="00F936C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5 meses</w:t>
            </w:r>
          </w:p>
        </w:tc>
      </w:tr>
      <w:tr w:rsidR="00F936C5" w:rsidRPr="003B7F34" w:rsidTr="0014721F">
        <w:trPr>
          <w:trHeight w:val="511"/>
        </w:trPr>
        <w:tc>
          <w:tcPr>
            <w:tcW w:w="582" w:type="dxa"/>
            <w:tcBorders>
              <w:right w:val="nil"/>
            </w:tcBorders>
          </w:tcPr>
          <w:p w:rsidR="00F936C5" w:rsidRPr="00DF0671" w:rsidRDefault="00F936C5" w:rsidP="00F936C5">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3</w:t>
            </w:r>
          </w:p>
        </w:tc>
        <w:tc>
          <w:tcPr>
            <w:tcW w:w="1473" w:type="dxa"/>
            <w:tcBorders>
              <w:left w:val="nil"/>
              <w:right w:val="nil"/>
            </w:tcBorders>
          </w:tcPr>
          <w:p w:rsidR="00F936C5" w:rsidRPr="00E60088" w:rsidRDefault="00F936C5" w:rsidP="00F936C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Informe anual de la marcha pastoral y necesidades de formación</w:t>
            </w:r>
          </w:p>
        </w:tc>
        <w:tc>
          <w:tcPr>
            <w:tcW w:w="1929" w:type="dxa"/>
            <w:tcBorders>
              <w:left w:val="nil"/>
              <w:right w:val="nil"/>
            </w:tcBorders>
          </w:tcPr>
          <w:p w:rsidR="00F936C5" w:rsidRPr="00E60088" w:rsidRDefault="00F936C5" w:rsidP="00F936C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Ejecución de talleres de Pastoral y Educación en Valores</w:t>
            </w:r>
          </w:p>
        </w:tc>
        <w:tc>
          <w:tcPr>
            <w:tcW w:w="1617" w:type="dxa"/>
            <w:tcBorders>
              <w:left w:val="nil"/>
              <w:right w:val="nil"/>
            </w:tcBorders>
          </w:tcPr>
          <w:p w:rsidR="00F936C5" w:rsidRPr="00E60088" w:rsidRDefault="00F936C5" w:rsidP="00F936C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Taller Pastoral ejecutado</w:t>
            </w:r>
          </w:p>
        </w:tc>
        <w:tc>
          <w:tcPr>
            <w:tcW w:w="4053" w:type="dxa"/>
            <w:tcBorders>
              <w:left w:val="nil"/>
              <w:right w:val="nil"/>
            </w:tcBorders>
          </w:tcPr>
          <w:p w:rsidR="00F936C5" w:rsidRPr="00E60088" w:rsidRDefault="00F936C5" w:rsidP="00F936C5">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El equipo de Pastoral y Educación en Valores realiza talleres para mejorar la educación Pastoral en los centros educativos, ya que en las mismas se trabaja con los coordinadores de pastoral. </w:t>
            </w:r>
            <w:r w:rsidRPr="00C42DC9">
              <w:rPr>
                <w:rFonts w:ascii="Arial Narrow" w:hAnsi="Arial Narrow" w:cs="Arial"/>
                <w:sz w:val="16"/>
                <w:szCs w:val="16"/>
                <w:lang w:val="es-PE" w:eastAsia="es-PE"/>
              </w:rPr>
              <w:t xml:space="preserve">Este proceso envía </w:t>
            </w:r>
            <w:r>
              <w:rPr>
                <w:rFonts w:ascii="Arial Narrow" w:hAnsi="Arial Narrow" w:cs="Arial"/>
                <w:sz w:val="16"/>
                <w:szCs w:val="16"/>
                <w:lang w:val="es-PE" w:eastAsia="es-PE"/>
              </w:rPr>
              <w:t>la lista de recursos</w:t>
            </w:r>
            <w:r w:rsidRPr="00C42DC9">
              <w:rPr>
                <w:rFonts w:ascii="Arial Narrow" w:hAnsi="Arial Narrow" w:cs="Arial"/>
                <w:sz w:val="16"/>
                <w:szCs w:val="16"/>
                <w:lang w:val="es-PE" w:eastAsia="es-PE"/>
              </w:rPr>
              <w:t xml:space="preserve"> al proceso Aprovisionamiento de recursos</w:t>
            </w:r>
            <w:r>
              <w:rPr>
                <w:rFonts w:ascii="Arial Narrow" w:hAnsi="Arial Narrow" w:cs="Arial"/>
                <w:sz w:val="16"/>
                <w:szCs w:val="16"/>
                <w:lang w:val="es-PE" w:eastAsia="es-PE"/>
              </w:rPr>
              <w:t xml:space="preserve"> para contar con los materiales necesarios para la ejecución de los talleres.</w:t>
            </w:r>
          </w:p>
        </w:tc>
        <w:tc>
          <w:tcPr>
            <w:tcW w:w="1843" w:type="dxa"/>
            <w:tcBorders>
              <w:left w:val="nil"/>
              <w:right w:val="nil"/>
            </w:tcBorders>
          </w:tcPr>
          <w:p w:rsidR="00F936C5" w:rsidRPr="00E60088" w:rsidRDefault="00F936C5" w:rsidP="00F936C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Pastoral y Educación en Valores</w:t>
            </w:r>
          </w:p>
        </w:tc>
        <w:tc>
          <w:tcPr>
            <w:tcW w:w="1324" w:type="dxa"/>
            <w:tcBorders>
              <w:left w:val="nil"/>
              <w:right w:val="nil"/>
            </w:tcBorders>
          </w:tcPr>
          <w:p w:rsidR="00F936C5" w:rsidRPr="00E60088" w:rsidRDefault="00F936C5" w:rsidP="00F936C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31" w:type="dxa"/>
            <w:tcBorders>
              <w:left w:val="nil"/>
            </w:tcBorders>
          </w:tcPr>
          <w:p w:rsidR="00F936C5" w:rsidRPr="00E60088" w:rsidRDefault="00F936C5" w:rsidP="00F936C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2 meses</w:t>
            </w:r>
          </w:p>
        </w:tc>
      </w:tr>
      <w:tr w:rsidR="00F936C5" w:rsidRPr="003B7F34" w:rsidTr="0014721F">
        <w:trPr>
          <w:trHeight w:val="675"/>
        </w:trPr>
        <w:tc>
          <w:tcPr>
            <w:tcW w:w="582" w:type="dxa"/>
            <w:tcBorders>
              <w:right w:val="nil"/>
            </w:tcBorders>
            <w:shd w:val="clear" w:color="auto" w:fill="C0C0C0"/>
          </w:tcPr>
          <w:p w:rsidR="00F936C5" w:rsidRPr="00DF0671" w:rsidRDefault="00F936C5" w:rsidP="00F936C5">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4</w:t>
            </w:r>
          </w:p>
        </w:tc>
        <w:tc>
          <w:tcPr>
            <w:tcW w:w="1473" w:type="dxa"/>
            <w:tcBorders>
              <w:left w:val="nil"/>
              <w:right w:val="nil"/>
            </w:tcBorders>
            <w:shd w:val="clear" w:color="auto" w:fill="C0C0C0"/>
          </w:tcPr>
          <w:p w:rsidR="00F936C5" w:rsidRPr="00E60088" w:rsidRDefault="00F936C5" w:rsidP="00F936C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Taller Pastoral ejecutado</w:t>
            </w:r>
          </w:p>
        </w:tc>
        <w:tc>
          <w:tcPr>
            <w:tcW w:w="1929" w:type="dxa"/>
            <w:tcBorders>
              <w:left w:val="nil"/>
              <w:right w:val="nil"/>
            </w:tcBorders>
            <w:shd w:val="clear" w:color="auto" w:fill="C0C0C0"/>
          </w:tcPr>
          <w:p w:rsidR="00F936C5" w:rsidRPr="00E60088" w:rsidRDefault="00F936C5" w:rsidP="00F936C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Ejecución de retiros de Pastoral y Educación en Valores</w:t>
            </w:r>
          </w:p>
        </w:tc>
        <w:tc>
          <w:tcPr>
            <w:tcW w:w="1617" w:type="dxa"/>
            <w:tcBorders>
              <w:left w:val="nil"/>
              <w:right w:val="nil"/>
            </w:tcBorders>
            <w:shd w:val="clear" w:color="auto" w:fill="C0C0C0"/>
          </w:tcPr>
          <w:p w:rsidR="00F936C5" w:rsidRPr="00E60088" w:rsidRDefault="00F936C5" w:rsidP="00F936C5">
            <w:pPr>
              <w:spacing w:after="0" w:line="240" w:lineRule="auto"/>
              <w:rPr>
                <w:rFonts w:ascii="Arial Narrow" w:hAnsi="Arial Narrow" w:cs="Arial"/>
                <w:sz w:val="16"/>
                <w:szCs w:val="16"/>
                <w:lang w:val="es-PE" w:eastAsia="es-PE"/>
              </w:rPr>
            </w:pPr>
            <w:r>
              <w:rPr>
                <w:rFonts w:ascii="Arial Narrow" w:hAnsi="Arial Narrow" w:cs="Arial Narrow"/>
                <w:sz w:val="16"/>
                <w:szCs w:val="16"/>
                <w:lang w:val="es-PE" w:eastAsia="es-PE"/>
              </w:rPr>
              <w:t>- Actividades desarrolladas</w:t>
            </w:r>
          </w:p>
        </w:tc>
        <w:tc>
          <w:tcPr>
            <w:tcW w:w="4053" w:type="dxa"/>
            <w:tcBorders>
              <w:left w:val="nil"/>
              <w:right w:val="nil"/>
            </w:tcBorders>
            <w:shd w:val="clear" w:color="auto" w:fill="C0C0C0"/>
          </w:tcPr>
          <w:p w:rsidR="00F936C5" w:rsidRPr="00E60088" w:rsidRDefault="00F936C5" w:rsidP="00F936C5">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Luego de que se ha realizado el taller pastoral, el equipo de Pastoral y Educación en Valores, de acorde al cronograma de actividades pastorales expuesto en el Plan Operativo Anual de Pastoral y Educación en Valores, procede a realizar los retiros con estudiantes, docentes y padres de familia para trabajar con mayor profundidad la temática pastoral. Para ello, el Centro Educativo, por medio de su proceso Planificación de actividades, comunica los temas, cantidad de participantes y las características del grupo. Asimismo, se cuenta con el proceso “Preparación de retiro” de la propia casa de Retiro donde solicita el dinero para preparar el retiro. Posteriormente,  recibe la indicación que el dinero ha sido depositado para poder adecuar la casa de retiro.   </w:t>
            </w:r>
          </w:p>
        </w:tc>
        <w:tc>
          <w:tcPr>
            <w:tcW w:w="1843" w:type="dxa"/>
            <w:tcBorders>
              <w:left w:val="nil"/>
              <w:right w:val="nil"/>
            </w:tcBorders>
            <w:shd w:val="clear" w:color="auto" w:fill="C0C0C0"/>
          </w:tcPr>
          <w:p w:rsidR="00F936C5" w:rsidRPr="00E60088" w:rsidRDefault="00F936C5" w:rsidP="00F936C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Pastoral y Educación en Valores</w:t>
            </w:r>
          </w:p>
        </w:tc>
        <w:tc>
          <w:tcPr>
            <w:tcW w:w="1324" w:type="dxa"/>
            <w:tcBorders>
              <w:left w:val="nil"/>
              <w:right w:val="nil"/>
            </w:tcBorders>
            <w:shd w:val="clear" w:color="auto" w:fill="C0C0C0"/>
          </w:tcPr>
          <w:p w:rsidR="00F936C5" w:rsidRPr="00E60088" w:rsidRDefault="00F936C5" w:rsidP="00F936C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31" w:type="dxa"/>
            <w:tcBorders>
              <w:left w:val="nil"/>
            </w:tcBorders>
            <w:shd w:val="clear" w:color="auto" w:fill="C0C0C0"/>
          </w:tcPr>
          <w:p w:rsidR="00F936C5" w:rsidRPr="00E60088" w:rsidRDefault="00F936C5" w:rsidP="00F936C5">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2 meses</w:t>
            </w:r>
          </w:p>
        </w:tc>
      </w:tr>
    </w:tbl>
    <w:p w:rsidR="00F936C5" w:rsidRPr="00F936C5" w:rsidRDefault="00F936C5" w:rsidP="00F936C5">
      <w:pPr>
        <w:pStyle w:val="Caption"/>
        <w:jc w:val="center"/>
        <w:rPr>
          <w:rFonts w:asciiTheme="majorHAnsi" w:hAnsiTheme="majorHAnsi"/>
          <w:sz w:val="16"/>
          <w:szCs w:val="16"/>
        </w:rPr>
      </w:pPr>
      <w:bookmarkStart w:id="315" w:name="_Toc266031737"/>
      <w:r w:rsidRPr="00F936C5">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51</w:t>
      </w:r>
      <w:r w:rsidR="00C74554">
        <w:rPr>
          <w:rFonts w:asciiTheme="majorHAnsi" w:hAnsiTheme="majorHAnsi"/>
          <w:sz w:val="16"/>
          <w:szCs w:val="16"/>
        </w:rPr>
        <w:fldChar w:fldCharType="end"/>
      </w:r>
      <w:r w:rsidRPr="00F936C5">
        <w:rPr>
          <w:rFonts w:asciiTheme="majorHAnsi" w:hAnsiTheme="majorHAnsi"/>
          <w:sz w:val="16"/>
          <w:szCs w:val="16"/>
        </w:rPr>
        <w:t>.- Caracterización del macro proceso " Gestión de Orientación Pastoral"</w:t>
      </w:r>
      <w:bookmarkEnd w:id="315"/>
    </w:p>
    <w:p w:rsidR="00F936C5" w:rsidRPr="00F936C5" w:rsidRDefault="00F936C5" w:rsidP="00F936C5">
      <w:pPr>
        <w:pStyle w:val="Caption"/>
        <w:jc w:val="center"/>
        <w:rPr>
          <w:rFonts w:asciiTheme="majorHAnsi" w:hAnsiTheme="majorHAnsi"/>
          <w:sz w:val="16"/>
          <w:szCs w:val="16"/>
        </w:rPr>
      </w:pPr>
      <w:r w:rsidRPr="00F936C5">
        <w:rPr>
          <w:rFonts w:asciiTheme="majorHAnsi" w:hAnsiTheme="majorHAnsi"/>
          <w:sz w:val="16"/>
          <w:szCs w:val="16"/>
        </w:rPr>
        <w:t>Fuente: Elaboración Propia</w:t>
      </w:r>
    </w:p>
    <w:p w:rsidR="00F936C5" w:rsidRDefault="00F936C5" w:rsidP="003A5985">
      <w:pPr>
        <w:rPr>
          <w:rFonts w:eastAsia="Calibri" w:cs="Times New Roman"/>
          <w:b/>
          <w:bCs/>
          <w:sz w:val="16"/>
          <w:szCs w:val="16"/>
          <w:lang w:val="es-PE" w:eastAsia="es-ES" w:bidi="ar-SA"/>
        </w:rPr>
      </w:pPr>
    </w:p>
    <w:p w:rsidR="00F936C5" w:rsidRDefault="00F936C5" w:rsidP="003A5985">
      <w:pPr>
        <w:rPr>
          <w:rFonts w:eastAsia="Calibri" w:cs="Times New Roman"/>
          <w:b/>
          <w:bCs/>
          <w:sz w:val="16"/>
          <w:szCs w:val="16"/>
          <w:lang w:val="es-PE" w:eastAsia="es-ES" w:bidi="ar-SA"/>
        </w:rPr>
      </w:pPr>
    </w:p>
    <w:p w:rsidR="00F936C5" w:rsidRDefault="00F936C5" w:rsidP="003A5985">
      <w:pPr>
        <w:rPr>
          <w:rFonts w:eastAsia="Calibri" w:cs="Times New Roman"/>
          <w:b/>
          <w:bCs/>
          <w:sz w:val="16"/>
          <w:szCs w:val="16"/>
          <w:lang w:val="es-PE" w:eastAsia="es-ES" w:bidi="ar-SA"/>
        </w:rPr>
        <w:sectPr w:rsidR="00F936C5" w:rsidSect="00F936C5">
          <w:footerReference w:type="default" r:id="rId94"/>
          <w:pgSz w:w="16839" w:h="11907" w:orient="landscape" w:code="9"/>
          <w:pgMar w:top="1701" w:right="1417" w:bottom="1701" w:left="1417" w:header="708" w:footer="708" w:gutter="0"/>
          <w:cols w:space="708"/>
          <w:docGrid w:linePitch="360"/>
        </w:sectPr>
      </w:pPr>
    </w:p>
    <w:p w:rsidR="00F936C5" w:rsidRPr="00F936C5" w:rsidRDefault="00F936C5" w:rsidP="00F936C5">
      <w:pPr>
        <w:pStyle w:val="Heading3"/>
        <w:numPr>
          <w:ilvl w:val="3"/>
          <w:numId w:val="1"/>
        </w:numPr>
        <w:spacing w:after="240"/>
        <w:rPr>
          <w:smallCaps w:val="0"/>
          <w:sz w:val="24"/>
          <w:szCs w:val="24"/>
        </w:rPr>
      </w:pPr>
      <w:bookmarkStart w:id="316" w:name="_Toc266033422"/>
      <w:r w:rsidRPr="00F936C5">
        <w:rPr>
          <w:smallCaps w:val="0"/>
          <w:sz w:val="24"/>
          <w:szCs w:val="24"/>
        </w:rPr>
        <w:t>PROCESO: Acompañamiento de Pastoral y Educación en Valores</w:t>
      </w:r>
      <w:bookmarkEnd w:id="316"/>
    </w:p>
    <w:p w:rsidR="00F936C5" w:rsidRPr="001547DE" w:rsidRDefault="00F936C5" w:rsidP="00F936C5">
      <w:pPr>
        <w:spacing w:after="0" w:line="240" w:lineRule="auto"/>
        <w:jc w:val="both"/>
        <w:rPr>
          <w:rFonts w:cs="Times New Roman"/>
          <w:b/>
          <w:bCs/>
          <w:i/>
          <w:iCs/>
          <w:spacing w:val="5"/>
          <w:sz w:val="24"/>
          <w:szCs w:val="24"/>
        </w:rPr>
      </w:pPr>
    </w:p>
    <w:p w:rsidR="00F936C5" w:rsidRDefault="00F936C5" w:rsidP="00F936C5">
      <w:pPr>
        <w:spacing w:after="0" w:line="360" w:lineRule="auto"/>
        <w:jc w:val="both"/>
        <w:rPr>
          <w:sz w:val="24"/>
          <w:szCs w:val="24"/>
        </w:rPr>
      </w:pPr>
      <w:r w:rsidRPr="00177738">
        <w:rPr>
          <w:sz w:val="24"/>
          <w:szCs w:val="24"/>
        </w:rPr>
        <w:t xml:space="preserve">El presente proceso describirá las actividades desempeñadas por el </w:t>
      </w:r>
      <w:r>
        <w:rPr>
          <w:sz w:val="24"/>
          <w:szCs w:val="24"/>
        </w:rPr>
        <w:t>Equipo Pedagógico</w:t>
      </w:r>
      <w:r w:rsidRPr="00177738">
        <w:rPr>
          <w:sz w:val="24"/>
          <w:szCs w:val="24"/>
        </w:rPr>
        <w:t xml:space="preserve"> de </w:t>
      </w:r>
      <w:r>
        <w:rPr>
          <w:sz w:val="24"/>
          <w:szCs w:val="24"/>
        </w:rPr>
        <w:t>Pastoral y Educación en Valores</w:t>
      </w:r>
      <w:r w:rsidRPr="00177738">
        <w:rPr>
          <w:sz w:val="24"/>
          <w:szCs w:val="24"/>
        </w:rPr>
        <w:t xml:space="preserve"> </w:t>
      </w:r>
      <w:r>
        <w:rPr>
          <w:sz w:val="24"/>
          <w:szCs w:val="24"/>
        </w:rPr>
        <w:t>para llevar a cabo el acompañamiento a los Centros educativos de Fe y Alegría, a fin de realizar un análisis sobre las necesidades de éstos y su desarrollo pastoral.</w:t>
      </w:r>
    </w:p>
    <w:p w:rsidR="00F936C5" w:rsidRDefault="00F936C5" w:rsidP="00F936C5">
      <w:pPr>
        <w:spacing w:after="0" w:line="240" w:lineRule="auto"/>
        <w:jc w:val="both"/>
        <w:rPr>
          <w:sz w:val="24"/>
          <w:szCs w:val="24"/>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51"/>
        <w:gridCol w:w="2188"/>
        <w:gridCol w:w="2199"/>
        <w:gridCol w:w="2189"/>
      </w:tblGrid>
      <w:tr w:rsidR="00F936C5" w:rsidRPr="00C555D1" w:rsidTr="0014721F">
        <w:trPr>
          <w:trHeight w:val="699"/>
          <w:tblHeader/>
        </w:trPr>
        <w:tc>
          <w:tcPr>
            <w:tcW w:w="9054" w:type="dxa"/>
            <w:gridSpan w:val="4"/>
            <w:shd w:val="clear" w:color="auto" w:fill="000000"/>
            <w:vAlign w:val="center"/>
          </w:tcPr>
          <w:p w:rsidR="00F936C5" w:rsidRDefault="00F936C5" w:rsidP="0014721F">
            <w:pPr>
              <w:autoSpaceDE w:val="0"/>
              <w:autoSpaceDN w:val="0"/>
              <w:adjustRightInd w:val="0"/>
              <w:spacing w:after="0" w:line="240" w:lineRule="auto"/>
              <w:jc w:val="center"/>
              <w:rPr>
                <w:rFonts w:ascii="Arial Narrow" w:hAnsi="Arial Narrow" w:cs="Arial Narrow"/>
                <w:b/>
                <w:bCs/>
                <w:color w:val="FFFFFF"/>
                <w:sz w:val="28"/>
                <w:szCs w:val="28"/>
              </w:rPr>
            </w:pPr>
            <w:r w:rsidRPr="00D7481C">
              <w:rPr>
                <w:rFonts w:ascii="Arial Narrow" w:hAnsi="Arial Narrow" w:cs="Arial Narrow"/>
                <w:b/>
                <w:bCs/>
                <w:color w:val="FFFFFF"/>
                <w:sz w:val="28"/>
                <w:szCs w:val="28"/>
              </w:rPr>
              <w:t>MACRO PROCESO:</w:t>
            </w:r>
            <w:r>
              <w:rPr>
                <w:rFonts w:ascii="Arial Narrow" w:hAnsi="Arial Narrow" w:cs="Arial Narrow"/>
                <w:b/>
                <w:bCs/>
                <w:color w:val="FFFFFF"/>
                <w:sz w:val="28"/>
                <w:szCs w:val="28"/>
              </w:rPr>
              <w:t xml:space="preserve">  </w:t>
            </w:r>
            <w:r w:rsidRPr="00D7481C">
              <w:rPr>
                <w:rFonts w:ascii="Arial Narrow" w:hAnsi="Arial Narrow" w:cs="Arial Narrow"/>
                <w:b/>
                <w:bCs/>
                <w:color w:val="FFFFFF"/>
                <w:sz w:val="28"/>
                <w:szCs w:val="28"/>
              </w:rPr>
              <w:t xml:space="preserve"> Gestión de Orientación Pastoral</w:t>
            </w:r>
          </w:p>
          <w:p w:rsidR="00F936C5" w:rsidRPr="00C555D1" w:rsidRDefault="00F936C5" w:rsidP="0014721F">
            <w:pPr>
              <w:autoSpaceDE w:val="0"/>
              <w:autoSpaceDN w:val="0"/>
              <w:adjustRightInd w:val="0"/>
              <w:spacing w:after="0" w:line="240" w:lineRule="auto"/>
              <w:jc w:val="center"/>
              <w:rPr>
                <w:rFonts w:ascii="Arial Narrow" w:hAnsi="Arial Narrow" w:cs="Arial Narrow"/>
                <w:b/>
                <w:bCs/>
                <w:color w:val="FFFFFF"/>
                <w:sz w:val="28"/>
                <w:szCs w:val="28"/>
              </w:rPr>
            </w:pPr>
            <w:r w:rsidRPr="00C555D1">
              <w:rPr>
                <w:rFonts w:ascii="Arial Narrow" w:hAnsi="Arial Narrow" w:cs="Arial Narrow"/>
                <w:b/>
                <w:bCs/>
                <w:color w:val="FFFFFF"/>
                <w:sz w:val="28"/>
                <w:szCs w:val="28"/>
              </w:rPr>
              <w:t>Proceso “</w:t>
            </w:r>
            <w:r w:rsidRPr="001471A4">
              <w:rPr>
                <w:rFonts w:ascii="Arial Narrow" w:hAnsi="Arial Narrow" w:cs="Arial Narrow"/>
                <w:b/>
                <w:bCs/>
                <w:color w:val="FFFFFF"/>
                <w:sz w:val="28"/>
                <w:szCs w:val="28"/>
              </w:rPr>
              <w:t>Acompañamiento de Pastoral y Educación en Valores</w:t>
            </w:r>
            <w:r w:rsidRPr="00C555D1">
              <w:rPr>
                <w:rFonts w:ascii="Arial Narrow" w:hAnsi="Arial Narrow" w:cs="Arial Narrow"/>
                <w:b/>
                <w:bCs/>
                <w:color w:val="FFFFFF"/>
                <w:sz w:val="28"/>
                <w:szCs w:val="28"/>
              </w:rPr>
              <w:t>”</w:t>
            </w:r>
          </w:p>
        </w:tc>
      </w:tr>
      <w:tr w:rsidR="00F936C5" w:rsidRPr="00C555D1" w:rsidTr="0014721F">
        <w:tc>
          <w:tcPr>
            <w:tcW w:w="2276" w:type="dxa"/>
            <w:shd w:val="clear" w:color="auto" w:fill="BFBFBF"/>
            <w:vAlign w:val="center"/>
          </w:tcPr>
          <w:p w:rsidR="00F936C5" w:rsidRPr="00237EA2" w:rsidRDefault="00F936C5" w:rsidP="0014721F">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PROPÓSITO</w:t>
            </w:r>
          </w:p>
        </w:tc>
        <w:tc>
          <w:tcPr>
            <w:tcW w:w="6778" w:type="dxa"/>
            <w:gridSpan w:val="3"/>
          </w:tcPr>
          <w:p w:rsidR="00F936C5" w:rsidRPr="00243814" w:rsidRDefault="00F936C5" w:rsidP="0014721F">
            <w:pPr>
              <w:spacing w:after="0" w:line="240" w:lineRule="auto"/>
              <w:jc w:val="both"/>
              <w:rPr>
                <w:rFonts w:ascii="Arial Narrow" w:hAnsi="Arial Narrow" w:cs="Arial Narrow"/>
                <w:sz w:val="24"/>
                <w:szCs w:val="24"/>
                <w:lang w:val="es-PE"/>
              </w:rPr>
            </w:pPr>
            <w:r w:rsidRPr="00C555D1">
              <w:rPr>
                <w:rFonts w:ascii="Arial Narrow" w:hAnsi="Arial Narrow" w:cs="Arial Narrow"/>
                <w:sz w:val="24"/>
                <w:szCs w:val="24"/>
              </w:rPr>
              <w:t xml:space="preserve">El presente proceso tiene como propósito cumplir con </w:t>
            </w:r>
            <w:r>
              <w:rPr>
                <w:rFonts w:ascii="Arial Narrow" w:hAnsi="Arial Narrow" w:cs="Arial Narrow"/>
                <w:sz w:val="24"/>
                <w:szCs w:val="24"/>
              </w:rPr>
              <w:t>el siguiente</w:t>
            </w:r>
            <w:r w:rsidRPr="00C555D1">
              <w:rPr>
                <w:rFonts w:ascii="Arial Narrow" w:hAnsi="Arial Narrow" w:cs="Arial Narrow"/>
                <w:sz w:val="24"/>
                <w:szCs w:val="24"/>
              </w:rPr>
              <w:t xml:space="preserve"> </w:t>
            </w:r>
            <w:r>
              <w:rPr>
                <w:rFonts w:ascii="Arial Narrow" w:hAnsi="Arial Narrow" w:cs="Arial Narrow"/>
                <w:sz w:val="24"/>
                <w:szCs w:val="24"/>
              </w:rPr>
              <w:t>objetivo institucional:</w:t>
            </w:r>
          </w:p>
          <w:p w:rsidR="00F936C5" w:rsidRPr="00237EA2" w:rsidRDefault="00F936C5" w:rsidP="0014721F">
            <w:pPr>
              <w:spacing w:after="0" w:line="240" w:lineRule="auto"/>
              <w:jc w:val="both"/>
              <w:rPr>
                <w:rFonts w:ascii="Arial Narrow" w:hAnsi="Arial Narrow" w:cs="Arial Narrow"/>
                <w:sz w:val="24"/>
                <w:szCs w:val="24"/>
                <w:lang w:val="es-PE"/>
              </w:rPr>
            </w:pPr>
            <w:r>
              <w:rPr>
                <w:rFonts w:ascii="Arial Narrow" w:hAnsi="Arial Narrow" w:cs="Arial Narrow"/>
                <w:sz w:val="24"/>
                <w:szCs w:val="24"/>
                <w:lang w:val="es-PE"/>
              </w:rPr>
              <w:t xml:space="preserve">OSE 4: </w:t>
            </w:r>
            <w:r w:rsidRPr="0021145F">
              <w:rPr>
                <w:rFonts w:ascii="Arial Narrow" w:hAnsi="Arial Narrow" w:cs="Arial Narrow"/>
                <w:sz w:val="24"/>
                <w:szCs w:val="24"/>
              </w:rPr>
              <w:t>Formar alumnos y alumnas con valores evangélicos, líderes, autónomos, críticos con identidad ciudadana para que sean agentes de cambio y promotores del desarrollo sostenible.</w:t>
            </w:r>
          </w:p>
        </w:tc>
      </w:tr>
      <w:tr w:rsidR="00F936C5" w:rsidRPr="00C555D1" w:rsidTr="0014721F">
        <w:tc>
          <w:tcPr>
            <w:tcW w:w="2276" w:type="dxa"/>
            <w:shd w:val="clear" w:color="auto" w:fill="BFBFBF"/>
            <w:vAlign w:val="center"/>
          </w:tcPr>
          <w:p w:rsidR="00F936C5" w:rsidRPr="00237EA2" w:rsidRDefault="00F936C5" w:rsidP="0014721F">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RESPONSABLE</w:t>
            </w:r>
          </w:p>
        </w:tc>
        <w:tc>
          <w:tcPr>
            <w:tcW w:w="2257" w:type="dxa"/>
          </w:tcPr>
          <w:p w:rsidR="00F936C5" w:rsidRPr="00237EA2" w:rsidRDefault="00F936C5" w:rsidP="0014721F">
            <w:pPr>
              <w:spacing w:after="0" w:line="240" w:lineRule="auto"/>
              <w:rPr>
                <w:rFonts w:ascii="Arial Narrow" w:hAnsi="Arial Narrow" w:cs="Arial Narrow"/>
                <w:sz w:val="24"/>
                <w:szCs w:val="24"/>
              </w:rPr>
            </w:pPr>
            <w:r w:rsidRPr="00237EA2">
              <w:rPr>
                <w:rFonts w:ascii="Arial Narrow" w:hAnsi="Arial Narrow" w:cs="Arial Narrow"/>
                <w:sz w:val="24"/>
                <w:szCs w:val="24"/>
              </w:rPr>
              <w:t xml:space="preserve">Jefe de </w:t>
            </w:r>
            <w:r>
              <w:rPr>
                <w:rFonts w:ascii="Arial Narrow" w:hAnsi="Arial Narrow" w:cs="Arial Narrow"/>
                <w:sz w:val="24"/>
                <w:szCs w:val="24"/>
              </w:rPr>
              <w:t>Pastoral y Educación en Valores</w:t>
            </w:r>
          </w:p>
        </w:tc>
        <w:tc>
          <w:tcPr>
            <w:tcW w:w="2258" w:type="dxa"/>
            <w:shd w:val="clear" w:color="auto" w:fill="D9D9D9"/>
            <w:vAlign w:val="center"/>
          </w:tcPr>
          <w:p w:rsidR="00F936C5" w:rsidRPr="00237EA2" w:rsidRDefault="00F936C5" w:rsidP="0014721F">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BASE LEGAL</w:t>
            </w:r>
          </w:p>
        </w:tc>
        <w:tc>
          <w:tcPr>
            <w:tcW w:w="2263" w:type="dxa"/>
          </w:tcPr>
          <w:p w:rsidR="00F936C5" w:rsidRPr="00237EA2" w:rsidRDefault="00F936C5" w:rsidP="0014721F">
            <w:pPr>
              <w:spacing w:after="0" w:line="240" w:lineRule="auto"/>
              <w:rPr>
                <w:rFonts w:ascii="Arial Narrow" w:hAnsi="Arial Narrow" w:cs="Arial Narrow"/>
                <w:sz w:val="24"/>
                <w:szCs w:val="24"/>
              </w:rPr>
            </w:pPr>
            <w:r w:rsidRPr="00237EA2">
              <w:rPr>
                <w:rFonts w:ascii="Arial Narrow" w:hAnsi="Arial Narrow" w:cs="Arial Narrow"/>
                <w:sz w:val="24"/>
                <w:szCs w:val="24"/>
              </w:rPr>
              <w:t>No Aplica</w:t>
            </w:r>
          </w:p>
        </w:tc>
      </w:tr>
      <w:tr w:rsidR="00F936C5" w:rsidRPr="00C555D1" w:rsidTr="0014721F">
        <w:tc>
          <w:tcPr>
            <w:tcW w:w="2276" w:type="dxa"/>
            <w:shd w:val="clear" w:color="auto" w:fill="BFBFBF"/>
            <w:vAlign w:val="center"/>
          </w:tcPr>
          <w:p w:rsidR="00F936C5" w:rsidRPr="00237EA2" w:rsidRDefault="00F936C5" w:rsidP="0014721F">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ACTORES DEL PROCESO</w:t>
            </w:r>
          </w:p>
        </w:tc>
        <w:tc>
          <w:tcPr>
            <w:tcW w:w="6778" w:type="dxa"/>
            <w:gridSpan w:val="3"/>
          </w:tcPr>
          <w:p w:rsidR="00F936C5" w:rsidRPr="00237EA2" w:rsidRDefault="00F936C5" w:rsidP="0014721F">
            <w:pPr>
              <w:autoSpaceDE w:val="0"/>
              <w:autoSpaceDN w:val="0"/>
              <w:adjustRightInd w:val="0"/>
              <w:spacing w:after="0" w:line="240" w:lineRule="auto"/>
              <w:jc w:val="both"/>
              <w:rPr>
                <w:rFonts w:ascii="Arial Narrow" w:hAnsi="Arial Narrow" w:cs="Arial Narrow"/>
                <w:sz w:val="24"/>
                <w:szCs w:val="24"/>
              </w:rPr>
            </w:pPr>
            <w:r w:rsidRPr="00696F68">
              <w:rPr>
                <w:rFonts w:ascii="Verdana" w:hAnsi="Verdana" w:cs="Verdana"/>
                <w:color w:val="000000"/>
                <w:u w:val="single"/>
              </w:rPr>
              <w:t>E</w:t>
            </w:r>
            <w:r w:rsidRPr="00696F68">
              <w:rPr>
                <w:rFonts w:ascii="Arial Narrow" w:hAnsi="Arial Narrow" w:cs="Arial Narrow"/>
                <w:sz w:val="24"/>
                <w:szCs w:val="24"/>
                <w:u w:val="single"/>
              </w:rPr>
              <w:t>quipo Pedagógico de Pastoral y Educación en Valores</w:t>
            </w:r>
            <w:r w:rsidRPr="00696F68">
              <w:rPr>
                <w:rFonts w:ascii="Arial Narrow" w:hAnsi="Arial Narrow" w:cs="Arial Narrow"/>
                <w:sz w:val="24"/>
                <w:szCs w:val="24"/>
              </w:rPr>
              <w:t xml:space="preserve">.- Docentes contratados </w:t>
            </w:r>
            <w:r>
              <w:rPr>
                <w:rFonts w:ascii="Arial Narrow" w:hAnsi="Arial Narrow" w:cs="Arial Narrow"/>
                <w:sz w:val="24"/>
                <w:szCs w:val="24"/>
              </w:rPr>
              <w:t xml:space="preserve">a tiempo </w:t>
            </w:r>
            <w:r w:rsidRPr="00696F68">
              <w:rPr>
                <w:rFonts w:ascii="Arial Narrow" w:hAnsi="Arial Narrow" w:cs="Arial Narrow"/>
                <w:sz w:val="24"/>
                <w:szCs w:val="24"/>
              </w:rPr>
              <w:t xml:space="preserve">completo por </w:t>
            </w:r>
            <w:smartTag w:uri="urn:schemas-microsoft-com:office:smarttags" w:element="PersonName">
              <w:smartTagPr>
                <w:attr w:name="ProductID" w:val="la Oficina Central"/>
              </w:smartTagPr>
              <w:r w:rsidRPr="00696F68">
                <w:rPr>
                  <w:rFonts w:ascii="Arial Narrow" w:hAnsi="Arial Narrow" w:cs="Arial Narrow"/>
                  <w:sz w:val="24"/>
                  <w:szCs w:val="24"/>
                </w:rPr>
                <w:t xml:space="preserve">la </w:t>
              </w:r>
              <w:r>
                <w:rPr>
                  <w:rFonts w:ascii="Arial Narrow" w:hAnsi="Arial Narrow" w:cs="Arial Narrow"/>
                  <w:sz w:val="24"/>
                  <w:szCs w:val="24"/>
                </w:rPr>
                <w:t>O</w:t>
              </w:r>
              <w:r w:rsidRPr="00696F68">
                <w:rPr>
                  <w:rFonts w:ascii="Arial Narrow" w:hAnsi="Arial Narrow" w:cs="Arial Narrow"/>
                  <w:sz w:val="24"/>
                  <w:szCs w:val="24"/>
                </w:rPr>
                <w:t>ficina</w:t>
              </w:r>
              <w:r>
                <w:rPr>
                  <w:rFonts w:ascii="Arial Narrow" w:hAnsi="Arial Narrow" w:cs="Arial Narrow"/>
                  <w:sz w:val="24"/>
                  <w:szCs w:val="24"/>
                </w:rPr>
                <w:t xml:space="preserve"> C</w:t>
              </w:r>
              <w:r w:rsidRPr="00696F68">
                <w:rPr>
                  <w:rFonts w:ascii="Arial Narrow" w:hAnsi="Arial Narrow" w:cs="Arial Narrow"/>
                  <w:sz w:val="24"/>
                  <w:szCs w:val="24"/>
                </w:rPr>
                <w:t>entral</w:t>
              </w:r>
            </w:smartTag>
            <w:r w:rsidRPr="00696F68">
              <w:rPr>
                <w:rFonts w:ascii="Arial Narrow" w:hAnsi="Arial Narrow" w:cs="Arial Narrow"/>
                <w:sz w:val="24"/>
                <w:szCs w:val="24"/>
              </w:rPr>
              <w:t xml:space="preserve"> de Fe y</w:t>
            </w:r>
            <w:r>
              <w:rPr>
                <w:rFonts w:ascii="Arial Narrow" w:hAnsi="Arial Narrow" w:cs="Arial Narrow"/>
                <w:sz w:val="24"/>
                <w:szCs w:val="24"/>
              </w:rPr>
              <w:t xml:space="preserve"> Alegría Perú para el área de</w:t>
            </w:r>
            <w:r w:rsidRPr="00696F68">
              <w:rPr>
                <w:rFonts w:ascii="Arial Narrow" w:hAnsi="Arial Narrow" w:cs="Arial Narrow"/>
                <w:sz w:val="24"/>
                <w:szCs w:val="24"/>
              </w:rPr>
              <w:t xml:space="preserve"> Pastoral y Educación en Valores del Departamento de For</w:t>
            </w:r>
            <w:r>
              <w:rPr>
                <w:rFonts w:ascii="Arial Narrow" w:hAnsi="Arial Narrow" w:cs="Arial Narrow"/>
                <w:sz w:val="24"/>
                <w:szCs w:val="24"/>
              </w:rPr>
              <w:t>mación, encargados de realizar T</w:t>
            </w:r>
            <w:r w:rsidRPr="00696F68">
              <w:rPr>
                <w:rFonts w:ascii="Arial Narrow" w:hAnsi="Arial Narrow" w:cs="Arial Narrow"/>
                <w:sz w:val="24"/>
                <w:szCs w:val="24"/>
              </w:rPr>
              <w:t xml:space="preserve">alleres y </w:t>
            </w:r>
            <w:r>
              <w:rPr>
                <w:rFonts w:ascii="Arial Narrow" w:hAnsi="Arial Narrow" w:cs="Arial Narrow"/>
                <w:sz w:val="24"/>
                <w:szCs w:val="24"/>
              </w:rPr>
              <w:t>R</w:t>
            </w:r>
            <w:r w:rsidRPr="00696F68">
              <w:rPr>
                <w:rFonts w:ascii="Arial Narrow" w:hAnsi="Arial Narrow" w:cs="Arial Narrow"/>
                <w:sz w:val="24"/>
                <w:szCs w:val="24"/>
              </w:rPr>
              <w:t xml:space="preserve">etiros espirituales a los alumnos de los </w:t>
            </w:r>
            <w:r>
              <w:rPr>
                <w:rFonts w:ascii="Arial Narrow" w:hAnsi="Arial Narrow" w:cs="Arial Narrow"/>
                <w:sz w:val="24"/>
                <w:szCs w:val="24"/>
              </w:rPr>
              <w:t>C</w:t>
            </w:r>
            <w:r w:rsidRPr="00696F68">
              <w:rPr>
                <w:rFonts w:ascii="Arial Narrow" w:hAnsi="Arial Narrow" w:cs="Arial Narrow"/>
                <w:sz w:val="24"/>
                <w:szCs w:val="24"/>
              </w:rPr>
              <w:t>entros educativos Fe y Alegría</w:t>
            </w:r>
            <w:r>
              <w:rPr>
                <w:rFonts w:ascii="Arial Narrow" w:hAnsi="Arial Narrow" w:cs="Arial Narrow"/>
                <w:sz w:val="24"/>
                <w:szCs w:val="24"/>
              </w:rPr>
              <w:t>.</w:t>
            </w:r>
          </w:p>
        </w:tc>
      </w:tr>
      <w:tr w:rsidR="00F936C5" w:rsidRPr="00C555D1" w:rsidTr="0014721F">
        <w:tc>
          <w:tcPr>
            <w:tcW w:w="2276" w:type="dxa"/>
            <w:shd w:val="clear" w:color="auto" w:fill="BFBFBF"/>
            <w:vAlign w:val="center"/>
          </w:tcPr>
          <w:p w:rsidR="00F936C5" w:rsidRPr="00237EA2" w:rsidRDefault="00F936C5" w:rsidP="0014721F">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CLIENTES INTERNOS</w:t>
            </w:r>
          </w:p>
        </w:tc>
        <w:tc>
          <w:tcPr>
            <w:tcW w:w="2257" w:type="dxa"/>
          </w:tcPr>
          <w:p w:rsidR="00F936C5" w:rsidRPr="00237EA2" w:rsidRDefault="00F936C5" w:rsidP="0014721F">
            <w:pPr>
              <w:spacing w:after="0" w:line="240" w:lineRule="auto"/>
              <w:rPr>
                <w:rFonts w:ascii="Arial Narrow" w:hAnsi="Arial Narrow" w:cs="Arial Narrow"/>
                <w:sz w:val="24"/>
                <w:szCs w:val="24"/>
              </w:rPr>
            </w:pPr>
            <w:r>
              <w:rPr>
                <w:rFonts w:ascii="Arial Narrow" w:hAnsi="Arial Narrow" w:cs="Arial Narrow"/>
                <w:sz w:val="24"/>
                <w:szCs w:val="24"/>
              </w:rPr>
              <w:t>No Aplica</w:t>
            </w:r>
          </w:p>
        </w:tc>
        <w:tc>
          <w:tcPr>
            <w:tcW w:w="2258" w:type="dxa"/>
            <w:shd w:val="clear" w:color="auto" w:fill="D9D9D9"/>
            <w:vAlign w:val="center"/>
          </w:tcPr>
          <w:p w:rsidR="00F936C5" w:rsidRPr="00237EA2" w:rsidRDefault="00F936C5" w:rsidP="0014721F">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CLIENTES EXTERNOS</w:t>
            </w:r>
          </w:p>
        </w:tc>
        <w:tc>
          <w:tcPr>
            <w:tcW w:w="2263" w:type="dxa"/>
            <w:vAlign w:val="center"/>
          </w:tcPr>
          <w:p w:rsidR="00F936C5" w:rsidRPr="00237EA2" w:rsidRDefault="00F936C5" w:rsidP="0014721F">
            <w:pPr>
              <w:spacing w:after="0" w:line="240" w:lineRule="auto"/>
              <w:rPr>
                <w:rFonts w:ascii="Arial Narrow" w:hAnsi="Arial Narrow" w:cs="Arial Narrow"/>
                <w:sz w:val="24"/>
                <w:szCs w:val="24"/>
              </w:rPr>
            </w:pPr>
            <w:r>
              <w:rPr>
                <w:rFonts w:ascii="Arial Narrow" w:hAnsi="Arial Narrow" w:cs="Arial Narrow"/>
                <w:sz w:val="24"/>
                <w:szCs w:val="24"/>
              </w:rPr>
              <w:t>Docentes de centro educativo Fe y Alegría</w:t>
            </w:r>
          </w:p>
        </w:tc>
      </w:tr>
      <w:tr w:rsidR="00F936C5" w:rsidRPr="00C555D1" w:rsidTr="0014721F">
        <w:tc>
          <w:tcPr>
            <w:tcW w:w="2276" w:type="dxa"/>
            <w:shd w:val="clear" w:color="auto" w:fill="BFBFBF"/>
            <w:vAlign w:val="center"/>
          </w:tcPr>
          <w:p w:rsidR="00F936C5" w:rsidRPr="00237EA2" w:rsidRDefault="00F936C5" w:rsidP="0014721F">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ALCANCE</w:t>
            </w:r>
          </w:p>
        </w:tc>
        <w:tc>
          <w:tcPr>
            <w:tcW w:w="6778" w:type="dxa"/>
            <w:gridSpan w:val="3"/>
          </w:tcPr>
          <w:p w:rsidR="00F936C5" w:rsidRDefault="00F936C5" w:rsidP="0014721F">
            <w:pPr>
              <w:spacing w:after="0" w:line="240" w:lineRule="auto"/>
              <w:jc w:val="both"/>
              <w:rPr>
                <w:rFonts w:ascii="Arial Narrow" w:hAnsi="Arial Narrow" w:cs="Arial Narrow"/>
                <w:sz w:val="24"/>
                <w:szCs w:val="24"/>
              </w:rPr>
            </w:pPr>
            <w:r w:rsidRPr="00237EA2">
              <w:rPr>
                <w:rFonts w:ascii="Arial Narrow" w:hAnsi="Arial Narrow" w:cs="Arial Narrow"/>
                <w:sz w:val="24"/>
                <w:szCs w:val="24"/>
              </w:rPr>
              <w:t>El alcance del presente proceso consiste e</w:t>
            </w:r>
            <w:r>
              <w:rPr>
                <w:rFonts w:ascii="Arial Narrow" w:hAnsi="Arial Narrow" w:cs="Arial Narrow"/>
                <w:sz w:val="24"/>
                <w:szCs w:val="24"/>
              </w:rPr>
              <w:t>n las actividades necesarias desarrolladas por el Equipo Pedagógico de Pastoral y Educación en Valores para llevar a cabo el acompañamiento en los Centros educativos Fe y Alegría y su posterior análisis de los resultados obtenidos en el acompañamiento.</w:t>
            </w:r>
          </w:p>
          <w:p w:rsidR="00F936C5" w:rsidRPr="00237EA2" w:rsidRDefault="00F936C5" w:rsidP="0014721F">
            <w:pPr>
              <w:spacing w:after="0" w:line="240" w:lineRule="auto"/>
              <w:jc w:val="both"/>
              <w:rPr>
                <w:rFonts w:ascii="Arial Narrow" w:hAnsi="Arial Narrow" w:cs="Arial Narrow"/>
                <w:sz w:val="24"/>
                <w:szCs w:val="24"/>
              </w:rPr>
            </w:pPr>
            <w:r>
              <w:rPr>
                <w:rFonts w:ascii="Arial Narrow" w:hAnsi="Arial Narrow" w:cs="Arial Narrow"/>
                <w:sz w:val="24"/>
                <w:szCs w:val="24"/>
              </w:rPr>
              <w:t>No se entrará en detalle sobre el proceso de implementación de los conocimientos adquiridos por los docentes del Centro educativo Fe y Alegría acompañado.</w:t>
            </w:r>
          </w:p>
        </w:tc>
      </w:tr>
      <w:tr w:rsidR="00F936C5" w:rsidRPr="00C555D1" w:rsidTr="0014721F">
        <w:tc>
          <w:tcPr>
            <w:tcW w:w="2276" w:type="dxa"/>
            <w:shd w:val="clear" w:color="auto" w:fill="BFBFBF"/>
            <w:vAlign w:val="center"/>
          </w:tcPr>
          <w:p w:rsidR="00F936C5" w:rsidRPr="00237EA2" w:rsidRDefault="00F936C5" w:rsidP="0014721F">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PROCEDIMIENTO</w:t>
            </w:r>
          </w:p>
        </w:tc>
        <w:tc>
          <w:tcPr>
            <w:tcW w:w="6778" w:type="dxa"/>
            <w:gridSpan w:val="3"/>
            <w:vAlign w:val="center"/>
          </w:tcPr>
          <w:p w:rsidR="00F936C5" w:rsidRDefault="00F936C5" w:rsidP="00F936C5">
            <w:pPr>
              <w:numPr>
                <w:ilvl w:val="0"/>
                <w:numId w:val="9"/>
              </w:numPr>
              <w:tabs>
                <w:tab w:val="num" w:pos="360"/>
              </w:tabs>
              <w:autoSpaceDE w:val="0"/>
              <w:autoSpaceDN w:val="0"/>
              <w:adjustRightInd w:val="0"/>
              <w:spacing w:after="0" w:line="240" w:lineRule="auto"/>
              <w:ind w:left="360"/>
              <w:jc w:val="both"/>
              <w:rPr>
                <w:rFonts w:ascii="Arial Narrow" w:hAnsi="Arial Narrow" w:cs="Arial Narrow"/>
                <w:sz w:val="24"/>
                <w:szCs w:val="24"/>
              </w:rPr>
            </w:pPr>
            <w:r>
              <w:rPr>
                <w:rFonts w:ascii="Arial Narrow" w:hAnsi="Arial Narrow" w:cs="Arial Narrow"/>
                <w:sz w:val="24"/>
                <w:szCs w:val="24"/>
              </w:rPr>
              <w:t>Al iniciar el período académico se procede a dar inicio a las visitas a los Centros educativos Fe  y Alegría.</w:t>
            </w:r>
          </w:p>
          <w:p w:rsidR="00F936C5" w:rsidRPr="00614C17" w:rsidRDefault="00F936C5" w:rsidP="00F936C5">
            <w:pPr>
              <w:numPr>
                <w:ilvl w:val="1"/>
                <w:numId w:val="9"/>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Se llena una Ficha de monitoreo.</w:t>
            </w:r>
          </w:p>
          <w:p w:rsidR="00F936C5" w:rsidRDefault="00F936C5" w:rsidP="00F936C5">
            <w:pPr>
              <w:numPr>
                <w:ilvl w:val="1"/>
                <w:numId w:val="9"/>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Se realiza reuniones con los docentes y Directores, a fin de recabar dudas y/o necesidades.</w:t>
            </w:r>
          </w:p>
          <w:p w:rsidR="00F936C5" w:rsidRPr="00614C17" w:rsidRDefault="00F936C5" w:rsidP="00F936C5">
            <w:pPr>
              <w:numPr>
                <w:ilvl w:val="1"/>
                <w:numId w:val="9"/>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Se revisa el Plan de desarrollo de actividades pastoral.</w:t>
            </w:r>
          </w:p>
          <w:p w:rsidR="00F936C5" w:rsidRPr="00614C17" w:rsidRDefault="00F936C5" w:rsidP="00F936C5">
            <w:pPr>
              <w:numPr>
                <w:ilvl w:val="1"/>
                <w:numId w:val="9"/>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Se brinda una retroalimentación de lo experimentado</w:t>
            </w:r>
            <w:r w:rsidRPr="00614C17">
              <w:rPr>
                <w:rFonts w:ascii="Arial Narrow" w:hAnsi="Arial Narrow" w:cs="Arial Narrow"/>
                <w:sz w:val="24"/>
                <w:szCs w:val="24"/>
              </w:rPr>
              <w:t>.</w:t>
            </w:r>
          </w:p>
          <w:p w:rsidR="00F936C5" w:rsidRPr="00B67E0C" w:rsidRDefault="00F936C5" w:rsidP="00F936C5">
            <w:pPr>
              <w:keepNext/>
              <w:numPr>
                <w:ilvl w:val="0"/>
                <w:numId w:val="9"/>
              </w:numPr>
              <w:tabs>
                <w:tab w:val="num" w:pos="360"/>
              </w:tabs>
              <w:autoSpaceDE w:val="0"/>
              <w:autoSpaceDN w:val="0"/>
              <w:adjustRightInd w:val="0"/>
              <w:spacing w:after="0" w:line="240" w:lineRule="auto"/>
              <w:ind w:left="360"/>
              <w:jc w:val="both"/>
              <w:rPr>
                <w:rFonts w:ascii="Arial Narrow" w:hAnsi="Arial Narrow" w:cs="Arial Narrow"/>
                <w:sz w:val="24"/>
                <w:szCs w:val="24"/>
              </w:rPr>
            </w:pPr>
            <w:r>
              <w:rPr>
                <w:rFonts w:ascii="Arial Narrow" w:hAnsi="Arial Narrow" w:cs="Arial Narrow"/>
                <w:sz w:val="24"/>
                <w:szCs w:val="24"/>
              </w:rPr>
              <w:t>Una vez terminado el ciclo de visitas se procede a realizar un análisis de las necesidades encontradas en los Centros educativos y se elabora un Informe anual sobre la marcha pastoral y necesidades de formación, el cual servirá como fuente para la realización de Talleres.</w:t>
            </w:r>
            <w:r w:rsidRPr="00B67E0C">
              <w:rPr>
                <w:rFonts w:ascii="Arial Narrow" w:hAnsi="Arial Narrow" w:cs="Arial Narrow"/>
                <w:sz w:val="24"/>
                <w:szCs w:val="24"/>
              </w:rPr>
              <w:t xml:space="preserve"> </w:t>
            </w:r>
          </w:p>
        </w:tc>
      </w:tr>
    </w:tbl>
    <w:p w:rsidR="00F936C5" w:rsidRPr="00F936C5" w:rsidRDefault="00F936C5" w:rsidP="00F936C5">
      <w:pPr>
        <w:pStyle w:val="Caption"/>
        <w:jc w:val="center"/>
        <w:rPr>
          <w:rFonts w:asciiTheme="majorHAnsi" w:hAnsiTheme="majorHAnsi"/>
          <w:sz w:val="16"/>
          <w:szCs w:val="16"/>
        </w:rPr>
      </w:pPr>
      <w:bookmarkStart w:id="317" w:name="_Toc266031738"/>
      <w:r w:rsidRPr="00F936C5">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52</w:t>
      </w:r>
      <w:r w:rsidR="00C74554">
        <w:rPr>
          <w:rFonts w:asciiTheme="majorHAnsi" w:hAnsiTheme="majorHAnsi"/>
          <w:sz w:val="16"/>
          <w:szCs w:val="16"/>
        </w:rPr>
        <w:fldChar w:fldCharType="end"/>
      </w:r>
      <w:r w:rsidRPr="00F936C5">
        <w:rPr>
          <w:rFonts w:asciiTheme="majorHAnsi" w:hAnsiTheme="majorHAnsi"/>
          <w:sz w:val="16"/>
          <w:szCs w:val="16"/>
        </w:rPr>
        <w:t>.- Definición de Proceso “Acompañamiento de Pastoral y Educación en Valores”</w:t>
      </w:r>
      <w:bookmarkEnd w:id="317"/>
    </w:p>
    <w:p w:rsidR="00F936C5" w:rsidRPr="00F936C5" w:rsidRDefault="00F936C5" w:rsidP="00F936C5">
      <w:pPr>
        <w:pStyle w:val="Caption"/>
        <w:jc w:val="center"/>
        <w:rPr>
          <w:rFonts w:asciiTheme="majorHAnsi" w:hAnsiTheme="majorHAnsi"/>
          <w:sz w:val="16"/>
          <w:szCs w:val="16"/>
        </w:rPr>
      </w:pPr>
      <w:r w:rsidRPr="00F936C5">
        <w:rPr>
          <w:rFonts w:asciiTheme="majorHAnsi" w:hAnsiTheme="majorHAnsi"/>
          <w:sz w:val="16"/>
          <w:szCs w:val="16"/>
        </w:rPr>
        <w:t>Fuente:   Elaboración propia</w:t>
      </w:r>
    </w:p>
    <w:p w:rsidR="00F936C5" w:rsidRDefault="00F936C5" w:rsidP="003A5985">
      <w:pPr>
        <w:rPr>
          <w:rFonts w:eastAsia="Calibri" w:cs="Times New Roman"/>
          <w:b/>
          <w:bCs/>
          <w:sz w:val="16"/>
          <w:szCs w:val="16"/>
          <w:lang w:val="es-PE" w:eastAsia="es-ES" w:bidi="ar-SA"/>
        </w:rPr>
      </w:pPr>
    </w:p>
    <w:p w:rsidR="00F936C5" w:rsidRDefault="00F936C5" w:rsidP="003A5985">
      <w:pPr>
        <w:rPr>
          <w:rFonts w:eastAsia="Calibri" w:cs="Times New Roman"/>
          <w:b/>
          <w:bCs/>
          <w:sz w:val="16"/>
          <w:szCs w:val="16"/>
          <w:lang w:val="es-PE" w:eastAsia="es-ES" w:bidi="ar-SA"/>
        </w:rPr>
        <w:sectPr w:rsidR="00F936C5" w:rsidSect="00F936C5">
          <w:footerReference w:type="default" r:id="rId95"/>
          <w:pgSz w:w="11907" w:h="16839" w:code="9"/>
          <w:pgMar w:top="1417" w:right="1701" w:bottom="1417" w:left="1701" w:header="708" w:footer="708" w:gutter="0"/>
          <w:cols w:space="708"/>
          <w:docGrid w:linePitch="360"/>
        </w:sectPr>
      </w:pPr>
    </w:p>
    <w:p w:rsidR="00F936C5" w:rsidRDefault="006C3410" w:rsidP="00F936C5">
      <w:pPr>
        <w:keepNext/>
        <w:spacing w:after="0" w:line="240" w:lineRule="auto"/>
        <w:jc w:val="center"/>
      </w:pPr>
      <w:r>
        <w:rPr>
          <w:noProof/>
          <w:lang w:eastAsia="es-ES" w:bidi="ar-SA"/>
        </w:rPr>
        <w:drawing>
          <wp:inline distT="0" distB="0" distL="0" distR="0">
            <wp:extent cx="7192010" cy="4735060"/>
            <wp:effectExtent l="19050" t="0" r="8890" b="0"/>
            <wp:docPr id="37" name="Picture 36" descr="Diagrama Procesos PASTORAL v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Procesos PASTORAL v2.4.bmp"/>
                    <pic:cNvPicPr/>
                  </pic:nvPicPr>
                  <pic:blipFill>
                    <a:blip r:embed="rId96" cstate="print"/>
                    <a:srcRect b="12303"/>
                    <a:stretch>
                      <a:fillRect/>
                    </a:stretch>
                  </pic:blipFill>
                  <pic:spPr>
                    <a:xfrm>
                      <a:off x="0" y="0"/>
                      <a:ext cx="7192010" cy="4735060"/>
                    </a:xfrm>
                    <a:prstGeom prst="rect">
                      <a:avLst/>
                    </a:prstGeom>
                  </pic:spPr>
                </pic:pic>
              </a:graphicData>
            </a:graphic>
          </wp:inline>
        </w:drawing>
      </w:r>
    </w:p>
    <w:p w:rsidR="00F936C5" w:rsidRPr="00F936C5" w:rsidRDefault="00F936C5" w:rsidP="00F936C5">
      <w:pPr>
        <w:pStyle w:val="Caption"/>
        <w:jc w:val="center"/>
        <w:rPr>
          <w:rFonts w:asciiTheme="majorHAnsi" w:hAnsiTheme="majorHAnsi"/>
          <w:sz w:val="16"/>
          <w:szCs w:val="16"/>
        </w:rPr>
      </w:pPr>
      <w:bookmarkStart w:id="318" w:name="_Toc266031557"/>
      <w:r w:rsidRPr="00F936C5">
        <w:rPr>
          <w:rFonts w:asciiTheme="majorHAnsi" w:hAnsiTheme="majorHAnsi"/>
          <w:sz w:val="16"/>
          <w:szCs w:val="16"/>
        </w:rPr>
        <w:t xml:space="preserve">Ilustración </w:t>
      </w:r>
      <w:r w:rsidR="00934198" w:rsidRPr="00F936C5">
        <w:rPr>
          <w:rFonts w:asciiTheme="majorHAnsi" w:hAnsiTheme="majorHAnsi"/>
          <w:sz w:val="16"/>
          <w:szCs w:val="16"/>
        </w:rPr>
        <w:fldChar w:fldCharType="begin"/>
      </w:r>
      <w:r w:rsidRPr="00F936C5">
        <w:rPr>
          <w:rFonts w:asciiTheme="majorHAnsi" w:hAnsiTheme="majorHAnsi"/>
          <w:sz w:val="16"/>
          <w:szCs w:val="16"/>
        </w:rPr>
        <w:instrText xml:space="preserve"> SEQ Ilustración \* ARABIC </w:instrText>
      </w:r>
      <w:r w:rsidR="00934198" w:rsidRPr="00F936C5">
        <w:rPr>
          <w:rFonts w:asciiTheme="majorHAnsi" w:hAnsiTheme="majorHAnsi"/>
          <w:sz w:val="16"/>
          <w:szCs w:val="16"/>
        </w:rPr>
        <w:fldChar w:fldCharType="separate"/>
      </w:r>
      <w:r w:rsidR="00EB772F">
        <w:rPr>
          <w:rFonts w:asciiTheme="majorHAnsi" w:hAnsiTheme="majorHAnsi"/>
          <w:noProof/>
          <w:sz w:val="16"/>
          <w:szCs w:val="16"/>
        </w:rPr>
        <w:t>29</w:t>
      </w:r>
      <w:r w:rsidR="00934198" w:rsidRPr="00F936C5">
        <w:rPr>
          <w:rFonts w:asciiTheme="majorHAnsi" w:hAnsiTheme="majorHAnsi"/>
          <w:sz w:val="16"/>
          <w:szCs w:val="16"/>
        </w:rPr>
        <w:fldChar w:fldCharType="end"/>
      </w:r>
      <w:r w:rsidRPr="00F936C5">
        <w:rPr>
          <w:rFonts w:asciiTheme="majorHAnsi" w:hAnsiTheme="majorHAnsi"/>
          <w:sz w:val="16"/>
          <w:szCs w:val="16"/>
        </w:rPr>
        <w:t>.- Diagrama de Proceso “Acompañamiento de Pastoral y Educación en Valores”</w:t>
      </w:r>
      <w:bookmarkEnd w:id="318"/>
    </w:p>
    <w:p w:rsidR="00F936C5" w:rsidRPr="00F936C5" w:rsidRDefault="00F936C5" w:rsidP="00F936C5">
      <w:pPr>
        <w:pStyle w:val="Caption"/>
        <w:jc w:val="center"/>
        <w:rPr>
          <w:rFonts w:asciiTheme="majorHAnsi" w:hAnsiTheme="majorHAnsi"/>
          <w:sz w:val="16"/>
          <w:szCs w:val="16"/>
        </w:rPr>
      </w:pPr>
      <w:r w:rsidRPr="00F936C5">
        <w:rPr>
          <w:rFonts w:asciiTheme="majorHAnsi" w:hAnsiTheme="majorHAnsi"/>
          <w:sz w:val="16"/>
          <w:szCs w:val="16"/>
        </w:rPr>
        <w:t>Fuente:   Elaboración propia</w:t>
      </w:r>
    </w:p>
    <w:p w:rsidR="00F936C5" w:rsidRDefault="00F936C5" w:rsidP="00F936C5">
      <w:pPr>
        <w:rPr>
          <w:rFonts w:cs="Times New Roman"/>
        </w:rPr>
      </w:pPr>
    </w:p>
    <w:tbl>
      <w:tblPr>
        <w:tblW w:w="14248" w:type="dxa"/>
        <w:tblInd w:w="-106"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82"/>
        <w:gridCol w:w="1473"/>
        <w:gridCol w:w="1929"/>
        <w:gridCol w:w="1617"/>
        <w:gridCol w:w="4961"/>
        <w:gridCol w:w="1831"/>
        <w:gridCol w:w="1004"/>
        <w:gridCol w:w="851"/>
      </w:tblGrid>
      <w:tr w:rsidR="00F936C5" w:rsidRPr="00C555D1" w:rsidTr="00F936C5">
        <w:trPr>
          <w:trHeight w:val="537"/>
          <w:tblHeader/>
        </w:trPr>
        <w:tc>
          <w:tcPr>
            <w:tcW w:w="582" w:type="dxa"/>
            <w:tcBorders>
              <w:right w:val="nil"/>
            </w:tcBorders>
            <w:shd w:val="clear" w:color="auto" w:fill="000000"/>
          </w:tcPr>
          <w:p w:rsidR="00F936C5" w:rsidRPr="00C555D1" w:rsidRDefault="00F936C5" w:rsidP="0014721F">
            <w:pPr>
              <w:spacing w:after="0" w:line="240" w:lineRule="auto"/>
              <w:rPr>
                <w:rFonts w:ascii="Arial Narrow" w:hAnsi="Arial Narrow" w:cs="Arial Narrow"/>
                <w:b/>
                <w:bCs/>
                <w:color w:val="FFFFFF"/>
                <w:sz w:val="20"/>
                <w:szCs w:val="20"/>
                <w:lang w:val="es-PE" w:eastAsia="es-PE"/>
              </w:rPr>
            </w:pPr>
            <w:r w:rsidRPr="00C555D1">
              <w:rPr>
                <w:rFonts w:ascii="Arial Narrow" w:hAnsi="Arial Narrow" w:cs="Arial Narrow"/>
                <w:color w:val="FFFFFF"/>
                <w:sz w:val="20"/>
                <w:szCs w:val="20"/>
                <w:lang w:val="es-PE" w:eastAsia="es-PE"/>
              </w:rPr>
              <w:t>N°</w:t>
            </w:r>
          </w:p>
        </w:tc>
        <w:tc>
          <w:tcPr>
            <w:tcW w:w="1473" w:type="dxa"/>
            <w:tcBorders>
              <w:left w:val="nil"/>
              <w:right w:val="nil"/>
            </w:tcBorders>
            <w:shd w:val="clear" w:color="auto" w:fill="000000"/>
          </w:tcPr>
          <w:p w:rsidR="00F936C5" w:rsidRPr="00C555D1" w:rsidRDefault="00F936C5" w:rsidP="0014721F">
            <w:pPr>
              <w:spacing w:after="0" w:line="240" w:lineRule="auto"/>
              <w:jc w:val="center"/>
              <w:rPr>
                <w:rFonts w:ascii="Arial Narrow" w:hAnsi="Arial Narrow" w:cs="Arial Narrow"/>
                <w:b/>
                <w:bCs/>
                <w:color w:val="FFFFFF"/>
                <w:sz w:val="20"/>
                <w:szCs w:val="20"/>
                <w:lang w:val="es-PE" w:eastAsia="es-PE"/>
              </w:rPr>
            </w:pPr>
            <w:r w:rsidRPr="00C555D1">
              <w:rPr>
                <w:rFonts w:ascii="Arial Narrow" w:hAnsi="Arial Narrow" w:cs="Arial Narrow"/>
                <w:color w:val="FFFFFF"/>
                <w:sz w:val="20"/>
                <w:szCs w:val="20"/>
                <w:lang w:val="es-PE" w:eastAsia="es-PE"/>
              </w:rPr>
              <w:t>ENTRADA</w:t>
            </w:r>
          </w:p>
        </w:tc>
        <w:tc>
          <w:tcPr>
            <w:tcW w:w="1929" w:type="dxa"/>
            <w:tcBorders>
              <w:left w:val="nil"/>
              <w:right w:val="nil"/>
            </w:tcBorders>
            <w:shd w:val="clear" w:color="auto" w:fill="000000"/>
          </w:tcPr>
          <w:p w:rsidR="00F936C5" w:rsidRPr="00C555D1" w:rsidRDefault="00F936C5" w:rsidP="0014721F">
            <w:pPr>
              <w:spacing w:after="0" w:line="240" w:lineRule="auto"/>
              <w:jc w:val="center"/>
              <w:rPr>
                <w:rFonts w:ascii="Arial Narrow" w:hAnsi="Arial Narrow" w:cs="Arial Narrow"/>
                <w:b/>
                <w:bCs/>
                <w:color w:val="FFFFFF"/>
                <w:sz w:val="20"/>
                <w:szCs w:val="20"/>
                <w:lang w:val="es-PE" w:eastAsia="es-PE"/>
              </w:rPr>
            </w:pPr>
            <w:r w:rsidRPr="00C555D1">
              <w:rPr>
                <w:rFonts w:ascii="Arial Narrow" w:hAnsi="Arial Narrow" w:cs="Arial Narrow"/>
                <w:color w:val="FFFFFF"/>
                <w:sz w:val="20"/>
                <w:szCs w:val="20"/>
                <w:lang w:val="es-PE" w:eastAsia="es-PE"/>
              </w:rPr>
              <w:t>ACTIVIDAD</w:t>
            </w:r>
          </w:p>
        </w:tc>
        <w:tc>
          <w:tcPr>
            <w:tcW w:w="1617" w:type="dxa"/>
            <w:tcBorders>
              <w:left w:val="nil"/>
              <w:right w:val="nil"/>
            </w:tcBorders>
            <w:shd w:val="clear" w:color="auto" w:fill="000000"/>
          </w:tcPr>
          <w:p w:rsidR="00F936C5" w:rsidRPr="00C555D1" w:rsidRDefault="00F936C5" w:rsidP="0014721F">
            <w:pPr>
              <w:spacing w:after="0" w:line="240" w:lineRule="auto"/>
              <w:jc w:val="center"/>
              <w:rPr>
                <w:rFonts w:ascii="Arial Narrow" w:hAnsi="Arial Narrow" w:cs="Arial Narrow"/>
                <w:b/>
                <w:bCs/>
                <w:color w:val="FFFFFF"/>
                <w:sz w:val="20"/>
                <w:szCs w:val="20"/>
                <w:lang w:val="es-PE" w:eastAsia="es-PE"/>
              </w:rPr>
            </w:pPr>
            <w:r w:rsidRPr="00C555D1">
              <w:rPr>
                <w:rFonts w:ascii="Arial Narrow" w:hAnsi="Arial Narrow" w:cs="Arial Narrow"/>
                <w:color w:val="FFFFFF"/>
                <w:sz w:val="20"/>
                <w:szCs w:val="20"/>
                <w:lang w:val="es-PE" w:eastAsia="es-PE"/>
              </w:rPr>
              <w:t>SALIDA</w:t>
            </w:r>
          </w:p>
        </w:tc>
        <w:tc>
          <w:tcPr>
            <w:tcW w:w="4961" w:type="dxa"/>
            <w:tcBorders>
              <w:left w:val="nil"/>
              <w:right w:val="nil"/>
            </w:tcBorders>
            <w:shd w:val="clear" w:color="auto" w:fill="000000"/>
          </w:tcPr>
          <w:p w:rsidR="00F936C5" w:rsidRPr="00C555D1" w:rsidRDefault="00F936C5" w:rsidP="0014721F">
            <w:pPr>
              <w:spacing w:after="0" w:line="240" w:lineRule="auto"/>
              <w:jc w:val="center"/>
              <w:rPr>
                <w:rFonts w:ascii="Arial Narrow" w:hAnsi="Arial Narrow" w:cs="Arial Narrow"/>
                <w:b/>
                <w:bCs/>
                <w:color w:val="FFFFFF"/>
                <w:sz w:val="20"/>
                <w:szCs w:val="20"/>
                <w:lang w:val="es-PE" w:eastAsia="es-PE"/>
              </w:rPr>
            </w:pPr>
            <w:r w:rsidRPr="00C555D1">
              <w:rPr>
                <w:rFonts w:ascii="Arial Narrow" w:hAnsi="Arial Narrow" w:cs="Arial Narrow"/>
                <w:color w:val="FFFFFF"/>
                <w:sz w:val="20"/>
                <w:szCs w:val="20"/>
                <w:lang w:val="es-PE" w:eastAsia="es-PE"/>
              </w:rPr>
              <w:t>DESCRIPCIÓN</w:t>
            </w:r>
          </w:p>
        </w:tc>
        <w:tc>
          <w:tcPr>
            <w:tcW w:w="1831" w:type="dxa"/>
            <w:tcBorders>
              <w:left w:val="nil"/>
              <w:right w:val="nil"/>
            </w:tcBorders>
            <w:shd w:val="clear" w:color="auto" w:fill="000000"/>
          </w:tcPr>
          <w:p w:rsidR="00F936C5" w:rsidRPr="00C555D1" w:rsidRDefault="00F936C5" w:rsidP="0014721F">
            <w:pPr>
              <w:spacing w:after="0" w:line="240" w:lineRule="auto"/>
              <w:jc w:val="center"/>
              <w:rPr>
                <w:rFonts w:ascii="Arial Narrow" w:hAnsi="Arial Narrow" w:cs="Arial Narrow"/>
                <w:b/>
                <w:bCs/>
                <w:color w:val="FFFFFF"/>
                <w:sz w:val="18"/>
                <w:szCs w:val="18"/>
                <w:lang w:val="es-PE" w:eastAsia="es-PE"/>
              </w:rPr>
            </w:pPr>
            <w:r w:rsidRPr="00C555D1">
              <w:rPr>
                <w:rFonts w:ascii="Arial Narrow" w:hAnsi="Arial Narrow" w:cs="Arial Narrow"/>
                <w:color w:val="FFFFFF"/>
                <w:sz w:val="18"/>
                <w:szCs w:val="18"/>
                <w:lang w:val="es-PE" w:eastAsia="es-PE"/>
              </w:rPr>
              <w:t>RESPONSABLE</w:t>
            </w:r>
          </w:p>
        </w:tc>
        <w:tc>
          <w:tcPr>
            <w:tcW w:w="1004" w:type="dxa"/>
            <w:tcBorders>
              <w:left w:val="nil"/>
              <w:right w:val="nil"/>
            </w:tcBorders>
            <w:shd w:val="clear" w:color="auto" w:fill="000000"/>
          </w:tcPr>
          <w:p w:rsidR="00F936C5" w:rsidRPr="00C555D1" w:rsidRDefault="00F936C5" w:rsidP="0014721F">
            <w:pPr>
              <w:spacing w:after="0" w:line="240" w:lineRule="auto"/>
              <w:jc w:val="center"/>
              <w:rPr>
                <w:rFonts w:ascii="Arial Narrow" w:hAnsi="Arial Narrow" w:cs="Arial Narrow"/>
                <w:b/>
                <w:bCs/>
                <w:color w:val="FFFFFF"/>
                <w:sz w:val="18"/>
                <w:szCs w:val="18"/>
                <w:lang w:val="es-PE" w:eastAsia="es-PE"/>
              </w:rPr>
            </w:pPr>
            <w:r w:rsidRPr="00C555D1">
              <w:rPr>
                <w:rFonts w:ascii="Arial Narrow" w:hAnsi="Arial Narrow" w:cs="Arial Narrow"/>
                <w:color w:val="FFFFFF"/>
                <w:sz w:val="18"/>
                <w:szCs w:val="18"/>
                <w:lang w:val="es-PE" w:eastAsia="es-PE"/>
              </w:rPr>
              <w:t>TIPO ACTIVIDAD</w:t>
            </w:r>
          </w:p>
        </w:tc>
        <w:tc>
          <w:tcPr>
            <w:tcW w:w="851" w:type="dxa"/>
            <w:tcBorders>
              <w:left w:val="nil"/>
            </w:tcBorders>
            <w:shd w:val="clear" w:color="auto" w:fill="000000"/>
          </w:tcPr>
          <w:p w:rsidR="00F936C5" w:rsidRPr="00C555D1" w:rsidRDefault="00F936C5" w:rsidP="0014721F">
            <w:pPr>
              <w:spacing w:after="0" w:line="240" w:lineRule="auto"/>
              <w:jc w:val="center"/>
              <w:rPr>
                <w:rFonts w:ascii="Arial Narrow" w:hAnsi="Arial Narrow" w:cs="Arial Narrow"/>
                <w:b/>
                <w:bCs/>
                <w:color w:val="FFFFFF"/>
                <w:sz w:val="18"/>
                <w:szCs w:val="18"/>
                <w:lang w:val="es-PE" w:eastAsia="es-PE"/>
              </w:rPr>
            </w:pPr>
            <w:r w:rsidRPr="00C555D1">
              <w:rPr>
                <w:rFonts w:ascii="Arial Narrow" w:hAnsi="Arial Narrow" w:cs="Arial Narrow"/>
                <w:color w:val="FFFFFF"/>
                <w:sz w:val="18"/>
                <w:szCs w:val="18"/>
                <w:lang w:val="es-PE" w:eastAsia="es-PE"/>
              </w:rPr>
              <w:t>TIEMPO</w:t>
            </w:r>
          </w:p>
        </w:tc>
      </w:tr>
      <w:tr w:rsidR="00F936C5" w:rsidRPr="00C555D1" w:rsidTr="00F936C5">
        <w:trPr>
          <w:trHeight w:val="450"/>
        </w:trPr>
        <w:tc>
          <w:tcPr>
            <w:tcW w:w="582" w:type="dxa"/>
            <w:tcBorders>
              <w:right w:val="nil"/>
            </w:tcBorders>
            <w:shd w:val="clear" w:color="auto" w:fill="C0C0C0"/>
          </w:tcPr>
          <w:p w:rsidR="00F936C5" w:rsidRPr="00237EA2" w:rsidRDefault="00F936C5" w:rsidP="0014721F">
            <w:pPr>
              <w:spacing w:after="0" w:line="240" w:lineRule="auto"/>
              <w:jc w:val="center"/>
              <w:rPr>
                <w:rFonts w:ascii="Arial Narrow" w:hAnsi="Arial Narrow" w:cs="Arial Narrow"/>
                <w:b/>
                <w:bCs/>
                <w:sz w:val="16"/>
                <w:szCs w:val="16"/>
                <w:lang w:val="es-PE" w:eastAsia="es-PE"/>
              </w:rPr>
            </w:pPr>
            <w:r w:rsidRPr="00237EA2">
              <w:rPr>
                <w:rFonts w:ascii="Arial Narrow" w:hAnsi="Arial Narrow" w:cs="Arial Narrow"/>
                <w:sz w:val="16"/>
                <w:szCs w:val="16"/>
                <w:lang w:val="es-PE" w:eastAsia="es-PE"/>
              </w:rPr>
              <w:t>1</w:t>
            </w:r>
          </w:p>
        </w:tc>
        <w:tc>
          <w:tcPr>
            <w:tcW w:w="1473" w:type="dxa"/>
            <w:tcBorders>
              <w:left w:val="nil"/>
              <w:right w:val="nil"/>
            </w:tcBorders>
            <w:shd w:val="clear" w:color="auto" w:fill="C0C0C0"/>
          </w:tcPr>
          <w:p w:rsidR="00F936C5" w:rsidRPr="00D85D07" w:rsidRDefault="00F936C5" w:rsidP="0014721F">
            <w:pPr>
              <w:spacing w:after="0" w:line="240" w:lineRule="auto"/>
              <w:rPr>
                <w:rFonts w:ascii="Arial Narrow" w:hAnsi="Arial Narrow" w:cs="Arial Narrow"/>
                <w:sz w:val="16"/>
                <w:szCs w:val="16"/>
                <w:lang w:val="es-PE" w:eastAsia="es-PE"/>
              </w:rPr>
            </w:pPr>
            <w:r w:rsidRPr="00D85D07">
              <w:rPr>
                <w:rFonts w:ascii="Arial Narrow" w:hAnsi="Arial Narrow" w:cs="Arial Narrow"/>
                <w:sz w:val="16"/>
                <w:szCs w:val="16"/>
                <w:lang w:val="es-PE" w:eastAsia="es-PE"/>
              </w:rPr>
              <w:t>- Notificación enviada</w:t>
            </w:r>
          </w:p>
          <w:p w:rsidR="00F936C5" w:rsidRDefault="00F936C5" w:rsidP="0014721F">
            <w:pPr>
              <w:spacing w:after="0" w:line="240" w:lineRule="auto"/>
              <w:rPr>
                <w:rFonts w:ascii="Arial Narrow" w:hAnsi="Arial Narrow" w:cs="Arial Narrow"/>
                <w:sz w:val="16"/>
                <w:szCs w:val="16"/>
                <w:lang w:val="es-PE" w:eastAsia="es-PE"/>
              </w:rPr>
            </w:pPr>
            <w:r w:rsidRPr="00D85D07">
              <w:rPr>
                <w:rFonts w:ascii="Arial Narrow" w:hAnsi="Arial Narrow" w:cs="Arial Narrow"/>
                <w:sz w:val="16"/>
                <w:szCs w:val="16"/>
                <w:lang w:val="es-PE" w:eastAsia="es-PE"/>
              </w:rPr>
              <w:t>- No faltan actividades</w:t>
            </w:r>
          </w:p>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Fecha de visita</w:t>
            </w:r>
          </w:p>
        </w:tc>
        <w:tc>
          <w:tcPr>
            <w:tcW w:w="1929" w:type="dxa"/>
            <w:tcBorders>
              <w:left w:val="nil"/>
              <w:right w:val="nil"/>
            </w:tcBorders>
            <w:shd w:val="clear" w:color="auto" w:fill="C0C0C0"/>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Fecha de Inicio de Visitas</w:t>
            </w:r>
          </w:p>
        </w:tc>
        <w:tc>
          <w:tcPr>
            <w:tcW w:w="1617" w:type="dxa"/>
            <w:tcBorders>
              <w:left w:val="nil"/>
              <w:right w:val="nil"/>
            </w:tcBorders>
            <w:shd w:val="clear" w:color="auto" w:fill="C0C0C0"/>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Fecha de visita</w:t>
            </w:r>
          </w:p>
        </w:tc>
        <w:tc>
          <w:tcPr>
            <w:tcW w:w="4961" w:type="dxa"/>
            <w:tcBorders>
              <w:left w:val="nil"/>
              <w:right w:val="nil"/>
            </w:tcBorders>
            <w:shd w:val="clear" w:color="auto" w:fill="C0C0C0"/>
          </w:tcPr>
          <w:p w:rsidR="00F936C5" w:rsidRDefault="00F936C5" w:rsidP="0014721F">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Luego de que el Plan Operativo Anual de Pastoral y Educación en Valores se encuentra concluido, dado que no existen actividades faltantes o se están agregando algunas otras.</w:t>
            </w:r>
          </w:p>
          <w:p w:rsidR="00F936C5" w:rsidRPr="00237EA2" w:rsidRDefault="00F936C5" w:rsidP="0014721F">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Equipo</w:t>
            </w:r>
            <w:r w:rsidRPr="00237EA2">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 xml:space="preserve">Pedagógico </w:t>
            </w:r>
            <w:r w:rsidRPr="00237EA2">
              <w:rPr>
                <w:rFonts w:ascii="Arial Narrow" w:hAnsi="Arial Narrow" w:cs="Arial Narrow"/>
                <w:sz w:val="16"/>
                <w:szCs w:val="16"/>
                <w:lang w:val="es-PE" w:eastAsia="es-PE"/>
              </w:rPr>
              <w:t xml:space="preserve">de </w:t>
            </w:r>
            <w:r>
              <w:rPr>
                <w:rFonts w:ascii="Arial Narrow" w:hAnsi="Arial Narrow" w:cs="Arial Narrow"/>
                <w:sz w:val="16"/>
                <w:szCs w:val="16"/>
                <w:lang w:val="es-PE" w:eastAsia="es-PE"/>
              </w:rPr>
              <w:t>Pastoral y Educación en Valores procede a identificar las fechas de visitas a los Centros educativos detalladas en este y procede a dar inicio al proceso.</w:t>
            </w:r>
          </w:p>
        </w:tc>
        <w:tc>
          <w:tcPr>
            <w:tcW w:w="1831" w:type="dxa"/>
            <w:tcBorders>
              <w:left w:val="nil"/>
              <w:right w:val="nil"/>
            </w:tcBorders>
            <w:shd w:val="clear" w:color="auto" w:fill="C0C0C0"/>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Equipo</w:t>
            </w:r>
            <w:r w:rsidRPr="00237EA2">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 xml:space="preserve">Pedagógico </w:t>
            </w:r>
            <w:r w:rsidRPr="00237EA2">
              <w:rPr>
                <w:rFonts w:ascii="Arial Narrow" w:hAnsi="Arial Narrow" w:cs="Arial Narrow"/>
                <w:sz w:val="16"/>
                <w:szCs w:val="16"/>
                <w:lang w:val="es-PE" w:eastAsia="es-PE"/>
              </w:rPr>
              <w:t xml:space="preserve">de </w:t>
            </w:r>
            <w:r>
              <w:rPr>
                <w:rFonts w:ascii="Arial Narrow" w:hAnsi="Arial Narrow" w:cs="Arial Narrow"/>
                <w:sz w:val="16"/>
                <w:szCs w:val="16"/>
                <w:lang w:val="es-PE" w:eastAsia="es-PE"/>
              </w:rPr>
              <w:t>Pastoral y Educación en Valores</w:t>
            </w:r>
          </w:p>
        </w:tc>
        <w:tc>
          <w:tcPr>
            <w:tcW w:w="1004" w:type="dxa"/>
            <w:tcBorders>
              <w:left w:val="nil"/>
              <w:right w:val="nil"/>
            </w:tcBorders>
            <w:shd w:val="clear" w:color="auto" w:fill="C0C0C0"/>
          </w:tcPr>
          <w:p w:rsidR="00F936C5" w:rsidRPr="00237EA2" w:rsidRDefault="00F936C5" w:rsidP="0014721F">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Manual</w:t>
            </w:r>
          </w:p>
        </w:tc>
        <w:tc>
          <w:tcPr>
            <w:tcW w:w="851" w:type="dxa"/>
            <w:tcBorders>
              <w:left w:val="nil"/>
            </w:tcBorders>
            <w:shd w:val="clear" w:color="auto" w:fill="C0C0C0"/>
          </w:tcPr>
          <w:p w:rsidR="00F936C5" w:rsidRPr="00237EA2" w:rsidRDefault="00F936C5" w:rsidP="0014721F">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1 min.</w:t>
            </w:r>
          </w:p>
        </w:tc>
      </w:tr>
      <w:tr w:rsidR="00F936C5" w:rsidRPr="00C555D1" w:rsidTr="00F936C5">
        <w:trPr>
          <w:trHeight w:val="511"/>
        </w:trPr>
        <w:tc>
          <w:tcPr>
            <w:tcW w:w="582" w:type="dxa"/>
            <w:tcBorders>
              <w:right w:val="nil"/>
            </w:tcBorders>
          </w:tcPr>
          <w:p w:rsidR="00F936C5" w:rsidRPr="00237EA2" w:rsidRDefault="00F936C5" w:rsidP="0014721F">
            <w:pPr>
              <w:spacing w:after="0" w:line="240" w:lineRule="auto"/>
              <w:jc w:val="center"/>
              <w:rPr>
                <w:rFonts w:ascii="Arial Narrow" w:hAnsi="Arial Narrow" w:cs="Arial Narrow"/>
                <w:b/>
                <w:bCs/>
                <w:sz w:val="16"/>
                <w:szCs w:val="16"/>
                <w:lang w:val="es-PE" w:eastAsia="es-PE"/>
              </w:rPr>
            </w:pPr>
            <w:r w:rsidRPr="00237EA2">
              <w:rPr>
                <w:rFonts w:ascii="Arial Narrow" w:hAnsi="Arial Narrow" w:cs="Arial Narrow"/>
                <w:sz w:val="16"/>
                <w:szCs w:val="16"/>
                <w:lang w:val="es-PE" w:eastAsia="es-PE"/>
              </w:rPr>
              <w:t>2</w:t>
            </w:r>
          </w:p>
        </w:tc>
        <w:tc>
          <w:tcPr>
            <w:tcW w:w="1473" w:type="dxa"/>
            <w:tcBorders>
              <w:left w:val="nil"/>
              <w:right w:val="nil"/>
            </w:tcBorders>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Fecha de visita</w:t>
            </w:r>
          </w:p>
        </w:tc>
        <w:tc>
          <w:tcPr>
            <w:tcW w:w="1929" w:type="dxa"/>
            <w:tcBorders>
              <w:left w:val="nil"/>
              <w:right w:val="nil"/>
            </w:tcBorders>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Visitar colegio</w:t>
            </w:r>
          </w:p>
        </w:tc>
        <w:tc>
          <w:tcPr>
            <w:tcW w:w="1617" w:type="dxa"/>
            <w:tcBorders>
              <w:left w:val="nil"/>
              <w:right w:val="nil"/>
            </w:tcBorders>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Fichas de monitoreo</w:t>
            </w:r>
          </w:p>
        </w:tc>
        <w:tc>
          <w:tcPr>
            <w:tcW w:w="4961" w:type="dxa"/>
            <w:tcBorders>
              <w:left w:val="nil"/>
              <w:right w:val="nil"/>
            </w:tcBorders>
          </w:tcPr>
          <w:p w:rsidR="00F936C5" w:rsidRDefault="00F936C5" w:rsidP="0014721F">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Equipo Pedagógico de Pastoral y Educación en Valores  procede a realizar el acompañamiento en el Centro educativo recabando dudas, información sobre el desarrollo de la marcha pastoral y brindando ideas de mejora al Coordinador de pastoral.</w:t>
            </w:r>
          </w:p>
          <w:p w:rsidR="00F936C5" w:rsidRPr="00237EA2" w:rsidRDefault="00F936C5" w:rsidP="0014721F">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Este proceso durará el tiempo que el Equipo Pedagógico se quede realizando la supervisión en el Colegio, luego de ello se procede a dar inicio a la actividad Analizar resultados.</w:t>
            </w:r>
          </w:p>
        </w:tc>
        <w:tc>
          <w:tcPr>
            <w:tcW w:w="1831" w:type="dxa"/>
            <w:tcBorders>
              <w:left w:val="nil"/>
              <w:right w:val="nil"/>
            </w:tcBorders>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Equipo</w:t>
            </w:r>
            <w:r w:rsidRPr="00237EA2">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 xml:space="preserve">Pedagógico </w:t>
            </w:r>
            <w:r w:rsidRPr="00237EA2">
              <w:rPr>
                <w:rFonts w:ascii="Arial Narrow" w:hAnsi="Arial Narrow" w:cs="Arial Narrow"/>
                <w:sz w:val="16"/>
                <w:szCs w:val="16"/>
                <w:lang w:val="es-PE" w:eastAsia="es-PE"/>
              </w:rPr>
              <w:t xml:space="preserve">de </w:t>
            </w:r>
            <w:r>
              <w:rPr>
                <w:rFonts w:ascii="Arial Narrow" w:hAnsi="Arial Narrow" w:cs="Arial Narrow"/>
                <w:sz w:val="16"/>
                <w:szCs w:val="16"/>
                <w:lang w:val="es-PE" w:eastAsia="es-PE"/>
              </w:rPr>
              <w:t>Pastoral y Educación en Valores</w:t>
            </w:r>
          </w:p>
        </w:tc>
        <w:tc>
          <w:tcPr>
            <w:tcW w:w="1004" w:type="dxa"/>
            <w:tcBorders>
              <w:left w:val="nil"/>
              <w:right w:val="nil"/>
            </w:tcBorders>
          </w:tcPr>
          <w:p w:rsidR="00F936C5" w:rsidRPr="00237EA2" w:rsidRDefault="00F936C5" w:rsidP="0014721F">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Manual</w:t>
            </w:r>
          </w:p>
        </w:tc>
        <w:tc>
          <w:tcPr>
            <w:tcW w:w="851" w:type="dxa"/>
            <w:tcBorders>
              <w:left w:val="nil"/>
            </w:tcBorders>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4 días</w:t>
            </w:r>
          </w:p>
        </w:tc>
      </w:tr>
      <w:tr w:rsidR="00F936C5" w:rsidRPr="00C555D1" w:rsidTr="00F936C5">
        <w:trPr>
          <w:trHeight w:val="675"/>
        </w:trPr>
        <w:tc>
          <w:tcPr>
            <w:tcW w:w="582" w:type="dxa"/>
            <w:tcBorders>
              <w:right w:val="nil"/>
            </w:tcBorders>
            <w:shd w:val="clear" w:color="auto" w:fill="C0C0C0"/>
          </w:tcPr>
          <w:p w:rsidR="00F936C5" w:rsidRPr="00237EA2" w:rsidRDefault="00F936C5" w:rsidP="0014721F">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2.1</w:t>
            </w:r>
          </w:p>
        </w:tc>
        <w:tc>
          <w:tcPr>
            <w:tcW w:w="1473" w:type="dxa"/>
            <w:tcBorders>
              <w:left w:val="nil"/>
              <w:right w:val="nil"/>
            </w:tcBorders>
            <w:shd w:val="clear" w:color="auto" w:fill="C0C0C0"/>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Fecha de visita</w:t>
            </w:r>
          </w:p>
        </w:tc>
        <w:tc>
          <w:tcPr>
            <w:tcW w:w="1929" w:type="dxa"/>
            <w:tcBorders>
              <w:left w:val="nil"/>
              <w:right w:val="nil"/>
            </w:tcBorders>
            <w:shd w:val="clear" w:color="auto" w:fill="C0C0C0"/>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Llenar ficha de monitoreo</w:t>
            </w:r>
          </w:p>
        </w:tc>
        <w:tc>
          <w:tcPr>
            <w:tcW w:w="1617" w:type="dxa"/>
            <w:tcBorders>
              <w:left w:val="nil"/>
              <w:right w:val="nil"/>
            </w:tcBorders>
            <w:shd w:val="clear" w:color="auto" w:fill="C0C0C0"/>
          </w:tcPr>
          <w:p w:rsidR="00F936C5" w:rsidRPr="00237EA2" w:rsidRDefault="00F936C5" w:rsidP="0014721F">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Fichas de monitoreo</w:t>
            </w:r>
          </w:p>
        </w:tc>
        <w:tc>
          <w:tcPr>
            <w:tcW w:w="4961" w:type="dxa"/>
            <w:tcBorders>
              <w:left w:val="nil"/>
              <w:right w:val="nil"/>
            </w:tcBorders>
            <w:shd w:val="clear" w:color="auto" w:fill="C0C0C0"/>
          </w:tcPr>
          <w:p w:rsidR="00F936C5" w:rsidRDefault="00F936C5" w:rsidP="0014721F">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El Equipo Pedagógico de Pastoral y Educación en Valores procede a realizar el llenado de </w:t>
            </w:r>
            <w:smartTag w:uri="urn:schemas-microsoft-com:office:smarttags" w:element="PersonName">
              <w:smartTagPr>
                <w:attr w:name="ProductID" w:val="la Ficha"/>
              </w:smartTagPr>
              <w:r>
                <w:rPr>
                  <w:rFonts w:ascii="Arial Narrow" w:hAnsi="Arial Narrow" w:cs="Arial Narrow"/>
                  <w:sz w:val="16"/>
                  <w:szCs w:val="16"/>
                  <w:lang w:val="es-PE" w:eastAsia="es-PE"/>
                </w:rPr>
                <w:t>la Ficha</w:t>
              </w:r>
            </w:smartTag>
            <w:r>
              <w:rPr>
                <w:rFonts w:ascii="Arial Narrow" w:hAnsi="Arial Narrow" w:cs="Arial Narrow"/>
                <w:sz w:val="16"/>
                <w:szCs w:val="16"/>
                <w:lang w:val="es-PE" w:eastAsia="es-PE"/>
              </w:rPr>
              <w:t xml:space="preserve"> de monitoreo de acuerdo a lo experimentado en su visita.</w:t>
            </w:r>
          </w:p>
          <w:p w:rsidR="00F936C5" w:rsidRPr="00237EA2" w:rsidRDefault="00F936C5" w:rsidP="0014721F">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En caso se haya producido el fin de la visita, se procede a dar inicio a la actividad Analizar resultados</w:t>
            </w:r>
          </w:p>
        </w:tc>
        <w:tc>
          <w:tcPr>
            <w:tcW w:w="1831" w:type="dxa"/>
            <w:tcBorders>
              <w:left w:val="nil"/>
              <w:right w:val="nil"/>
            </w:tcBorders>
            <w:shd w:val="clear" w:color="auto" w:fill="C0C0C0"/>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Equipo</w:t>
            </w:r>
            <w:r w:rsidRPr="00237EA2">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 xml:space="preserve">Pedagógico </w:t>
            </w:r>
            <w:r w:rsidRPr="00237EA2">
              <w:rPr>
                <w:rFonts w:ascii="Arial Narrow" w:hAnsi="Arial Narrow" w:cs="Arial Narrow"/>
                <w:sz w:val="16"/>
                <w:szCs w:val="16"/>
                <w:lang w:val="es-PE" w:eastAsia="es-PE"/>
              </w:rPr>
              <w:t xml:space="preserve">de </w:t>
            </w:r>
            <w:r>
              <w:rPr>
                <w:rFonts w:ascii="Arial Narrow" w:hAnsi="Arial Narrow" w:cs="Arial Narrow"/>
                <w:sz w:val="16"/>
                <w:szCs w:val="16"/>
                <w:lang w:val="es-PE" w:eastAsia="es-PE"/>
              </w:rPr>
              <w:t>Pastoral y Educación en Valores</w:t>
            </w:r>
          </w:p>
        </w:tc>
        <w:tc>
          <w:tcPr>
            <w:tcW w:w="1004" w:type="dxa"/>
            <w:tcBorders>
              <w:left w:val="nil"/>
              <w:right w:val="nil"/>
            </w:tcBorders>
            <w:shd w:val="clear" w:color="auto" w:fill="C0C0C0"/>
          </w:tcPr>
          <w:p w:rsidR="00F936C5" w:rsidRPr="00237EA2" w:rsidRDefault="00F936C5" w:rsidP="0014721F">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Manual</w:t>
            </w:r>
          </w:p>
        </w:tc>
        <w:tc>
          <w:tcPr>
            <w:tcW w:w="851" w:type="dxa"/>
            <w:tcBorders>
              <w:left w:val="nil"/>
            </w:tcBorders>
            <w:shd w:val="clear" w:color="auto" w:fill="C0C0C0"/>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día</w:t>
            </w:r>
          </w:p>
        </w:tc>
      </w:tr>
      <w:tr w:rsidR="00F936C5" w:rsidRPr="00C555D1" w:rsidTr="00F936C5">
        <w:trPr>
          <w:trHeight w:val="900"/>
        </w:trPr>
        <w:tc>
          <w:tcPr>
            <w:tcW w:w="582" w:type="dxa"/>
            <w:tcBorders>
              <w:right w:val="nil"/>
            </w:tcBorders>
          </w:tcPr>
          <w:p w:rsidR="00F936C5" w:rsidRPr="00237EA2" w:rsidRDefault="00F936C5" w:rsidP="0014721F">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2.2</w:t>
            </w:r>
          </w:p>
        </w:tc>
        <w:tc>
          <w:tcPr>
            <w:tcW w:w="1473" w:type="dxa"/>
            <w:tcBorders>
              <w:left w:val="nil"/>
              <w:right w:val="nil"/>
            </w:tcBorders>
          </w:tcPr>
          <w:p w:rsidR="00F936C5" w:rsidRPr="00237EA2" w:rsidRDefault="00F936C5" w:rsidP="0014721F">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Fichas de monitoreo</w:t>
            </w:r>
          </w:p>
        </w:tc>
        <w:tc>
          <w:tcPr>
            <w:tcW w:w="1929" w:type="dxa"/>
            <w:tcBorders>
              <w:left w:val="nil"/>
              <w:right w:val="nil"/>
            </w:tcBorders>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Conversar con docentes y director</w:t>
            </w:r>
          </w:p>
        </w:tc>
        <w:tc>
          <w:tcPr>
            <w:tcW w:w="1617" w:type="dxa"/>
            <w:tcBorders>
              <w:left w:val="nil"/>
              <w:right w:val="nil"/>
            </w:tcBorders>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Identificación de situación</w:t>
            </w:r>
          </w:p>
        </w:tc>
        <w:tc>
          <w:tcPr>
            <w:tcW w:w="4961" w:type="dxa"/>
            <w:tcBorders>
              <w:left w:val="nil"/>
              <w:right w:val="nil"/>
            </w:tcBorders>
          </w:tcPr>
          <w:p w:rsidR="00F936C5" w:rsidRPr="00237EA2" w:rsidRDefault="00F936C5" w:rsidP="0014721F">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Equipo Pedagógico de Pastoral y Educación en Valores procede a conversar con los docentes y el Director a fin de recabar dudas y/o necesidades de los mismos. Asimismo, identifica la situación del Colegio con respecto a su desarrollo pastoral.</w:t>
            </w:r>
          </w:p>
        </w:tc>
        <w:tc>
          <w:tcPr>
            <w:tcW w:w="1831" w:type="dxa"/>
            <w:tcBorders>
              <w:left w:val="nil"/>
              <w:right w:val="nil"/>
            </w:tcBorders>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Equipo</w:t>
            </w:r>
            <w:r w:rsidRPr="00237EA2">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 xml:space="preserve">Pedagógico </w:t>
            </w:r>
            <w:r w:rsidRPr="00237EA2">
              <w:rPr>
                <w:rFonts w:ascii="Arial Narrow" w:hAnsi="Arial Narrow" w:cs="Arial Narrow"/>
                <w:sz w:val="16"/>
                <w:szCs w:val="16"/>
                <w:lang w:val="es-PE" w:eastAsia="es-PE"/>
              </w:rPr>
              <w:t xml:space="preserve">de </w:t>
            </w:r>
            <w:r>
              <w:rPr>
                <w:rFonts w:ascii="Arial Narrow" w:hAnsi="Arial Narrow" w:cs="Arial Narrow"/>
                <w:sz w:val="16"/>
                <w:szCs w:val="16"/>
                <w:lang w:val="es-PE" w:eastAsia="es-PE"/>
              </w:rPr>
              <w:t>Pastoral y Educación en Valores</w:t>
            </w:r>
          </w:p>
        </w:tc>
        <w:tc>
          <w:tcPr>
            <w:tcW w:w="1004" w:type="dxa"/>
            <w:tcBorders>
              <w:left w:val="nil"/>
              <w:right w:val="nil"/>
            </w:tcBorders>
          </w:tcPr>
          <w:p w:rsidR="00F936C5" w:rsidRPr="00237EA2" w:rsidRDefault="00F936C5" w:rsidP="0014721F">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Manual</w:t>
            </w:r>
          </w:p>
        </w:tc>
        <w:tc>
          <w:tcPr>
            <w:tcW w:w="851" w:type="dxa"/>
            <w:tcBorders>
              <w:left w:val="nil"/>
            </w:tcBorders>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día</w:t>
            </w:r>
          </w:p>
        </w:tc>
      </w:tr>
      <w:tr w:rsidR="00F936C5" w:rsidRPr="00C555D1" w:rsidTr="00F936C5">
        <w:trPr>
          <w:trHeight w:val="675"/>
        </w:trPr>
        <w:tc>
          <w:tcPr>
            <w:tcW w:w="582" w:type="dxa"/>
            <w:tcBorders>
              <w:right w:val="nil"/>
            </w:tcBorders>
            <w:shd w:val="clear" w:color="auto" w:fill="C0C0C0"/>
          </w:tcPr>
          <w:p w:rsidR="00F936C5" w:rsidRPr="00237EA2" w:rsidRDefault="00F936C5" w:rsidP="0014721F">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2.3</w:t>
            </w:r>
          </w:p>
        </w:tc>
        <w:tc>
          <w:tcPr>
            <w:tcW w:w="1473" w:type="dxa"/>
            <w:tcBorders>
              <w:left w:val="nil"/>
              <w:right w:val="nil"/>
            </w:tcBorders>
            <w:shd w:val="clear" w:color="auto" w:fill="C0C0C0"/>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Identificación de situación</w:t>
            </w:r>
          </w:p>
        </w:tc>
        <w:tc>
          <w:tcPr>
            <w:tcW w:w="1929" w:type="dxa"/>
            <w:tcBorders>
              <w:left w:val="nil"/>
              <w:right w:val="nil"/>
            </w:tcBorders>
            <w:shd w:val="clear" w:color="auto" w:fill="C0C0C0"/>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Revisar Plan de desarrollo de actividades pastorales</w:t>
            </w:r>
          </w:p>
        </w:tc>
        <w:tc>
          <w:tcPr>
            <w:tcW w:w="1617" w:type="dxa"/>
            <w:tcBorders>
              <w:left w:val="nil"/>
              <w:right w:val="nil"/>
            </w:tcBorders>
            <w:shd w:val="clear" w:color="auto" w:fill="C0C0C0"/>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Identificación del desarrollo del plan de actividades pastorales</w:t>
            </w:r>
          </w:p>
        </w:tc>
        <w:tc>
          <w:tcPr>
            <w:tcW w:w="4961" w:type="dxa"/>
            <w:tcBorders>
              <w:left w:val="nil"/>
              <w:right w:val="nil"/>
            </w:tcBorders>
            <w:shd w:val="clear" w:color="auto" w:fill="C0C0C0"/>
          </w:tcPr>
          <w:p w:rsidR="00F936C5" w:rsidRPr="00237EA2" w:rsidRDefault="00F936C5" w:rsidP="0014721F">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Equipo Pedagógico de Pastoral y Educación en Valores se encarga de revisar junto con el Coordinador de pastoral el desarrollo de las actividades pastorales propuestas por la Oficina Central.</w:t>
            </w:r>
          </w:p>
        </w:tc>
        <w:tc>
          <w:tcPr>
            <w:tcW w:w="1831" w:type="dxa"/>
            <w:tcBorders>
              <w:left w:val="nil"/>
              <w:right w:val="nil"/>
            </w:tcBorders>
            <w:shd w:val="clear" w:color="auto" w:fill="C0C0C0"/>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Equipo</w:t>
            </w:r>
            <w:r w:rsidRPr="00237EA2">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 xml:space="preserve">Pedagógico </w:t>
            </w:r>
            <w:r w:rsidRPr="00237EA2">
              <w:rPr>
                <w:rFonts w:ascii="Arial Narrow" w:hAnsi="Arial Narrow" w:cs="Arial Narrow"/>
                <w:sz w:val="16"/>
                <w:szCs w:val="16"/>
                <w:lang w:val="es-PE" w:eastAsia="es-PE"/>
              </w:rPr>
              <w:t xml:space="preserve">de </w:t>
            </w:r>
            <w:r>
              <w:rPr>
                <w:rFonts w:ascii="Arial Narrow" w:hAnsi="Arial Narrow" w:cs="Arial Narrow"/>
                <w:sz w:val="16"/>
                <w:szCs w:val="16"/>
                <w:lang w:val="es-PE" w:eastAsia="es-PE"/>
              </w:rPr>
              <w:t>Pastoral y Educación en Valores</w:t>
            </w:r>
          </w:p>
        </w:tc>
        <w:tc>
          <w:tcPr>
            <w:tcW w:w="1004" w:type="dxa"/>
            <w:tcBorders>
              <w:left w:val="nil"/>
              <w:right w:val="nil"/>
            </w:tcBorders>
            <w:shd w:val="clear" w:color="auto" w:fill="C0C0C0"/>
          </w:tcPr>
          <w:p w:rsidR="00F936C5" w:rsidRPr="00237EA2" w:rsidRDefault="00F936C5" w:rsidP="0014721F">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Manual</w:t>
            </w:r>
          </w:p>
        </w:tc>
        <w:tc>
          <w:tcPr>
            <w:tcW w:w="851" w:type="dxa"/>
            <w:tcBorders>
              <w:left w:val="nil"/>
            </w:tcBorders>
            <w:shd w:val="clear" w:color="auto" w:fill="C0C0C0"/>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día</w:t>
            </w:r>
          </w:p>
        </w:tc>
      </w:tr>
      <w:tr w:rsidR="00F936C5" w:rsidRPr="00C555D1" w:rsidTr="00F936C5">
        <w:trPr>
          <w:trHeight w:val="675"/>
        </w:trPr>
        <w:tc>
          <w:tcPr>
            <w:tcW w:w="582" w:type="dxa"/>
            <w:tcBorders>
              <w:right w:val="nil"/>
            </w:tcBorders>
          </w:tcPr>
          <w:p w:rsidR="00F936C5" w:rsidRPr="00237EA2" w:rsidRDefault="00F936C5" w:rsidP="0014721F">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2.4</w:t>
            </w:r>
          </w:p>
        </w:tc>
        <w:tc>
          <w:tcPr>
            <w:tcW w:w="1473" w:type="dxa"/>
            <w:tcBorders>
              <w:left w:val="nil"/>
              <w:right w:val="nil"/>
            </w:tcBorders>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Identificación del desarrollo del plan de actividades pastorales</w:t>
            </w:r>
          </w:p>
        </w:tc>
        <w:tc>
          <w:tcPr>
            <w:tcW w:w="1929" w:type="dxa"/>
            <w:tcBorders>
              <w:left w:val="nil"/>
              <w:right w:val="nil"/>
            </w:tcBorders>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Retroalimentación</w:t>
            </w:r>
          </w:p>
        </w:tc>
        <w:tc>
          <w:tcPr>
            <w:tcW w:w="1617" w:type="dxa"/>
            <w:tcBorders>
              <w:left w:val="nil"/>
              <w:right w:val="nil"/>
            </w:tcBorders>
          </w:tcPr>
          <w:p w:rsidR="00F936C5"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Retroalimentación realizada</w:t>
            </w:r>
          </w:p>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Fichas de monitoreo</w:t>
            </w:r>
          </w:p>
        </w:tc>
        <w:tc>
          <w:tcPr>
            <w:tcW w:w="4961" w:type="dxa"/>
            <w:tcBorders>
              <w:left w:val="nil"/>
              <w:right w:val="nil"/>
            </w:tcBorders>
          </w:tcPr>
          <w:p w:rsidR="00F936C5" w:rsidRPr="00237EA2" w:rsidRDefault="00F936C5" w:rsidP="0014721F">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El Equipo Pedagógico de Pastoral y Educación en Valores de acuerdo a las situaciones encontradas durante sus visitas, procede a brindar sugerencias de cómo mejorar algunos aspectos encontrados y/o responde a las dudas que se tuvieran, finalmente y en base a toda la información recabada se procede a terminar el llenado de </w:t>
            </w:r>
            <w:smartTag w:uri="urn:schemas-microsoft-com:office:smarttags" w:element="PersonName">
              <w:smartTagPr>
                <w:attr w:name="ProductID" w:val="la Ficha"/>
              </w:smartTagPr>
              <w:r>
                <w:rPr>
                  <w:rFonts w:ascii="Arial Narrow" w:hAnsi="Arial Narrow" w:cs="Arial Narrow"/>
                  <w:sz w:val="16"/>
                  <w:szCs w:val="16"/>
                  <w:lang w:val="es-PE" w:eastAsia="es-PE"/>
                </w:rPr>
                <w:t>la Ficha</w:t>
              </w:r>
            </w:smartTag>
            <w:r>
              <w:rPr>
                <w:rFonts w:ascii="Arial Narrow" w:hAnsi="Arial Narrow" w:cs="Arial Narrow"/>
                <w:sz w:val="16"/>
                <w:szCs w:val="16"/>
                <w:lang w:val="es-PE" w:eastAsia="es-PE"/>
              </w:rPr>
              <w:t xml:space="preserve"> de monitoreo.</w:t>
            </w:r>
          </w:p>
        </w:tc>
        <w:tc>
          <w:tcPr>
            <w:tcW w:w="1831" w:type="dxa"/>
            <w:tcBorders>
              <w:left w:val="nil"/>
              <w:right w:val="nil"/>
            </w:tcBorders>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Equipo</w:t>
            </w:r>
            <w:r w:rsidRPr="00237EA2">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 xml:space="preserve">Pedagógico </w:t>
            </w:r>
            <w:r w:rsidRPr="00237EA2">
              <w:rPr>
                <w:rFonts w:ascii="Arial Narrow" w:hAnsi="Arial Narrow" w:cs="Arial Narrow"/>
                <w:sz w:val="16"/>
                <w:szCs w:val="16"/>
                <w:lang w:val="es-PE" w:eastAsia="es-PE"/>
              </w:rPr>
              <w:t xml:space="preserve">de </w:t>
            </w:r>
            <w:r>
              <w:rPr>
                <w:rFonts w:ascii="Arial Narrow" w:hAnsi="Arial Narrow" w:cs="Arial Narrow"/>
                <w:sz w:val="16"/>
                <w:szCs w:val="16"/>
                <w:lang w:val="es-PE" w:eastAsia="es-PE"/>
              </w:rPr>
              <w:t>Pastoral y Educación en Valores</w:t>
            </w:r>
          </w:p>
        </w:tc>
        <w:tc>
          <w:tcPr>
            <w:tcW w:w="1004" w:type="dxa"/>
            <w:tcBorders>
              <w:left w:val="nil"/>
              <w:right w:val="nil"/>
            </w:tcBorders>
          </w:tcPr>
          <w:p w:rsidR="00F936C5" w:rsidRPr="00237EA2" w:rsidRDefault="00F936C5" w:rsidP="0014721F">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Manual</w:t>
            </w:r>
          </w:p>
        </w:tc>
        <w:tc>
          <w:tcPr>
            <w:tcW w:w="851" w:type="dxa"/>
            <w:tcBorders>
              <w:left w:val="nil"/>
            </w:tcBorders>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día</w:t>
            </w:r>
          </w:p>
        </w:tc>
      </w:tr>
      <w:tr w:rsidR="00F936C5" w:rsidRPr="00C555D1" w:rsidTr="00F936C5">
        <w:trPr>
          <w:trHeight w:val="675"/>
        </w:trPr>
        <w:tc>
          <w:tcPr>
            <w:tcW w:w="582" w:type="dxa"/>
            <w:tcBorders>
              <w:right w:val="nil"/>
            </w:tcBorders>
            <w:shd w:val="clear" w:color="auto" w:fill="C0C0C0"/>
          </w:tcPr>
          <w:p w:rsidR="00F936C5" w:rsidRPr="00237EA2" w:rsidRDefault="00F936C5" w:rsidP="0014721F">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3</w:t>
            </w:r>
          </w:p>
        </w:tc>
        <w:tc>
          <w:tcPr>
            <w:tcW w:w="1473" w:type="dxa"/>
            <w:tcBorders>
              <w:left w:val="nil"/>
              <w:right w:val="nil"/>
            </w:tcBorders>
            <w:shd w:val="clear" w:color="auto" w:fill="C0C0C0"/>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Fichas de monitoreo</w:t>
            </w:r>
          </w:p>
        </w:tc>
        <w:tc>
          <w:tcPr>
            <w:tcW w:w="1929" w:type="dxa"/>
            <w:tcBorders>
              <w:left w:val="nil"/>
              <w:right w:val="nil"/>
            </w:tcBorders>
            <w:shd w:val="clear" w:color="auto" w:fill="C0C0C0"/>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Analizar resultados</w:t>
            </w:r>
          </w:p>
        </w:tc>
        <w:tc>
          <w:tcPr>
            <w:tcW w:w="1617" w:type="dxa"/>
            <w:tcBorders>
              <w:left w:val="nil"/>
              <w:right w:val="nil"/>
            </w:tcBorders>
            <w:shd w:val="clear" w:color="auto" w:fill="C0C0C0"/>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Informe anual de la marcha pastoral y necesidades de formación</w:t>
            </w:r>
          </w:p>
        </w:tc>
        <w:tc>
          <w:tcPr>
            <w:tcW w:w="4961" w:type="dxa"/>
            <w:tcBorders>
              <w:left w:val="nil"/>
              <w:right w:val="nil"/>
            </w:tcBorders>
            <w:shd w:val="clear" w:color="auto" w:fill="C0C0C0"/>
          </w:tcPr>
          <w:p w:rsidR="00F936C5" w:rsidRPr="00237EA2" w:rsidRDefault="00F936C5" w:rsidP="0014721F">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El Equipo Pedagógico de Pastoral y Educación en Valores procede a realizar un análisis en base a </w:t>
            </w:r>
            <w:smartTag w:uri="urn:schemas-microsoft-com:office:smarttags" w:element="PersonName">
              <w:smartTagPr>
                <w:attr w:name="ProductID" w:val="la Ficha"/>
              </w:smartTagPr>
              <w:r>
                <w:rPr>
                  <w:rFonts w:ascii="Arial Narrow" w:hAnsi="Arial Narrow" w:cs="Arial Narrow"/>
                  <w:sz w:val="16"/>
                  <w:szCs w:val="16"/>
                  <w:lang w:val="es-PE" w:eastAsia="es-PE"/>
                </w:rPr>
                <w:t>la Ficha</w:t>
              </w:r>
            </w:smartTag>
            <w:r>
              <w:rPr>
                <w:rFonts w:ascii="Arial Narrow" w:hAnsi="Arial Narrow" w:cs="Arial Narrow"/>
                <w:sz w:val="16"/>
                <w:szCs w:val="16"/>
                <w:lang w:val="es-PE" w:eastAsia="es-PE"/>
              </w:rPr>
              <w:t xml:space="preserve"> de monitoreo sobre las necesidades y el desarrollo de actividades pastorales encontrado durante sus visitas, a fin de elaborar el Informe anual sobre la marcha pastoral y necesidades de formación que será empleado en su proceso de planificación como de ejecución de Talleres.</w:t>
            </w:r>
          </w:p>
        </w:tc>
        <w:tc>
          <w:tcPr>
            <w:tcW w:w="1831" w:type="dxa"/>
            <w:tcBorders>
              <w:left w:val="nil"/>
              <w:right w:val="nil"/>
            </w:tcBorders>
            <w:shd w:val="clear" w:color="auto" w:fill="C0C0C0"/>
          </w:tcPr>
          <w:p w:rsidR="00F936C5" w:rsidRPr="00237EA2" w:rsidRDefault="00F936C5"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Equipo</w:t>
            </w:r>
            <w:r w:rsidRPr="00237EA2">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 xml:space="preserve">Pedagógico </w:t>
            </w:r>
            <w:r w:rsidRPr="00237EA2">
              <w:rPr>
                <w:rFonts w:ascii="Arial Narrow" w:hAnsi="Arial Narrow" w:cs="Arial Narrow"/>
                <w:sz w:val="16"/>
                <w:szCs w:val="16"/>
                <w:lang w:val="es-PE" w:eastAsia="es-PE"/>
              </w:rPr>
              <w:t xml:space="preserve">de </w:t>
            </w:r>
            <w:r>
              <w:rPr>
                <w:rFonts w:ascii="Arial Narrow" w:hAnsi="Arial Narrow" w:cs="Arial Narrow"/>
                <w:sz w:val="16"/>
                <w:szCs w:val="16"/>
                <w:lang w:val="es-PE" w:eastAsia="es-PE"/>
              </w:rPr>
              <w:t>Pastoral y Educación en Valores</w:t>
            </w:r>
          </w:p>
        </w:tc>
        <w:tc>
          <w:tcPr>
            <w:tcW w:w="1004" w:type="dxa"/>
            <w:tcBorders>
              <w:left w:val="nil"/>
              <w:right w:val="nil"/>
            </w:tcBorders>
            <w:shd w:val="clear" w:color="auto" w:fill="C0C0C0"/>
          </w:tcPr>
          <w:p w:rsidR="00F936C5" w:rsidRPr="00237EA2" w:rsidRDefault="00F936C5" w:rsidP="0014721F">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Manual</w:t>
            </w:r>
          </w:p>
        </w:tc>
        <w:tc>
          <w:tcPr>
            <w:tcW w:w="851" w:type="dxa"/>
            <w:tcBorders>
              <w:left w:val="nil"/>
            </w:tcBorders>
            <w:shd w:val="clear" w:color="auto" w:fill="C0C0C0"/>
          </w:tcPr>
          <w:p w:rsidR="00F936C5" w:rsidRPr="00237EA2" w:rsidRDefault="00F936C5" w:rsidP="00F936C5">
            <w:pPr>
              <w:keepNext/>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10 días</w:t>
            </w:r>
          </w:p>
        </w:tc>
      </w:tr>
    </w:tbl>
    <w:p w:rsidR="00F936C5" w:rsidRPr="00F936C5" w:rsidRDefault="00F936C5" w:rsidP="00F936C5">
      <w:pPr>
        <w:pStyle w:val="Caption"/>
        <w:jc w:val="center"/>
        <w:rPr>
          <w:rFonts w:asciiTheme="majorHAnsi" w:hAnsiTheme="majorHAnsi"/>
          <w:sz w:val="16"/>
          <w:szCs w:val="16"/>
        </w:rPr>
      </w:pPr>
      <w:bookmarkStart w:id="319" w:name="_Toc266031739"/>
      <w:r w:rsidRPr="00F936C5">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53</w:t>
      </w:r>
      <w:r w:rsidR="00C74554">
        <w:rPr>
          <w:rFonts w:asciiTheme="majorHAnsi" w:hAnsiTheme="majorHAnsi"/>
          <w:sz w:val="16"/>
          <w:szCs w:val="16"/>
        </w:rPr>
        <w:fldChar w:fldCharType="end"/>
      </w:r>
      <w:r w:rsidRPr="00F936C5">
        <w:rPr>
          <w:rFonts w:asciiTheme="majorHAnsi" w:hAnsiTheme="majorHAnsi"/>
          <w:sz w:val="16"/>
          <w:szCs w:val="16"/>
        </w:rPr>
        <w:t>.- Caracterización de Proceso “Acompañamiento de Pastoral y Educación en Valores”</w:t>
      </w:r>
      <w:bookmarkEnd w:id="319"/>
    </w:p>
    <w:p w:rsidR="00F936C5" w:rsidRPr="00F936C5" w:rsidRDefault="00F936C5" w:rsidP="00F936C5">
      <w:pPr>
        <w:pStyle w:val="Caption"/>
        <w:jc w:val="center"/>
        <w:rPr>
          <w:rFonts w:asciiTheme="majorHAnsi" w:hAnsiTheme="majorHAnsi"/>
          <w:sz w:val="16"/>
          <w:szCs w:val="16"/>
        </w:rPr>
      </w:pPr>
      <w:r w:rsidRPr="00F936C5">
        <w:rPr>
          <w:rFonts w:asciiTheme="majorHAnsi" w:hAnsiTheme="majorHAnsi"/>
          <w:sz w:val="16"/>
          <w:szCs w:val="16"/>
        </w:rPr>
        <w:t>Fuente:    Elaboración propia</w:t>
      </w:r>
    </w:p>
    <w:p w:rsidR="00F936C5" w:rsidRDefault="00F936C5" w:rsidP="003A5985">
      <w:pPr>
        <w:rPr>
          <w:rFonts w:eastAsia="Calibri" w:cs="Times New Roman"/>
          <w:b/>
          <w:bCs/>
          <w:sz w:val="16"/>
          <w:szCs w:val="16"/>
          <w:lang w:val="es-PE" w:eastAsia="es-ES" w:bidi="ar-SA"/>
        </w:rPr>
      </w:pPr>
    </w:p>
    <w:p w:rsidR="002309B9" w:rsidRDefault="002309B9" w:rsidP="003A5985">
      <w:pPr>
        <w:rPr>
          <w:rFonts w:eastAsia="Calibri" w:cs="Times New Roman"/>
          <w:b/>
          <w:bCs/>
          <w:sz w:val="16"/>
          <w:szCs w:val="16"/>
          <w:lang w:val="es-PE" w:eastAsia="es-ES" w:bidi="ar-SA"/>
        </w:rPr>
        <w:sectPr w:rsidR="002309B9" w:rsidSect="00F936C5">
          <w:footerReference w:type="default" r:id="rId97"/>
          <w:pgSz w:w="16839" w:h="11907" w:orient="landscape" w:code="9"/>
          <w:pgMar w:top="1701" w:right="1417" w:bottom="1701" w:left="1417" w:header="708" w:footer="708" w:gutter="0"/>
          <w:cols w:space="708"/>
          <w:docGrid w:linePitch="360"/>
        </w:sectPr>
      </w:pPr>
    </w:p>
    <w:p w:rsidR="002309B9" w:rsidRPr="002309B9" w:rsidRDefault="002309B9" w:rsidP="002309B9">
      <w:pPr>
        <w:pStyle w:val="Heading3"/>
        <w:numPr>
          <w:ilvl w:val="3"/>
          <w:numId w:val="1"/>
        </w:numPr>
        <w:spacing w:after="240"/>
        <w:rPr>
          <w:smallCaps w:val="0"/>
          <w:sz w:val="24"/>
          <w:szCs w:val="24"/>
        </w:rPr>
      </w:pPr>
      <w:bookmarkStart w:id="320" w:name="_Toc266033423"/>
      <w:r w:rsidRPr="002309B9">
        <w:rPr>
          <w:smallCaps w:val="0"/>
          <w:sz w:val="24"/>
          <w:szCs w:val="24"/>
        </w:rPr>
        <w:t>PROCESO: Ejecución de Talleres de Pastoral y Educación en Valores</w:t>
      </w:r>
      <w:bookmarkEnd w:id="320"/>
    </w:p>
    <w:p w:rsidR="002309B9" w:rsidRDefault="002309B9" w:rsidP="002309B9">
      <w:pPr>
        <w:spacing w:after="0" w:line="360" w:lineRule="auto"/>
        <w:jc w:val="both"/>
        <w:rPr>
          <w:sz w:val="24"/>
          <w:szCs w:val="24"/>
        </w:rPr>
      </w:pPr>
      <w:r w:rsidRPr="00E14436">
        <w:rPr>
          <w:sz w:val="24"/>
          <w:szCs w:val="24"/>
        </w:rPr>
        <w:t>El pres</w:t>
      </w:r>
      <w:r>
        <w:rPr>
          <w:sz w:val="24"/>
          <w:szCs w:val="24"/>
        </w:rPr>
        <w:t>ente proceso describe las labo</w:t>
      </w:r>
      <w:r w:rsidRPr="00E14436">
        <w:rPr>
          <w:sz w:val="24"/>
          <w:szCs w:val="24"/>
        </w:rPr>
        <w:t xml:space="preserve">res </w:t>
      </w:r>
      <w:r w:rsidRPr="00D0215C">
        <w:rPr>
          <w:sz w:val="24"/>
          <w:szCs w:val="24"/>
        </w:rPr>
        <w:t xml:space="preserve">realizadas </w:t>
      </w:r>
      <w:r w:rsidRPr="00E14436">
        <w:rPr>
          <w:sz w:val="24"/>
          <w:szCs w:val="24"/>
        </w:rPr>
        <w:t xml:space="preserve">por </w:t>
      </w:r>
      <w:r>
        <w:rPr>
          <w:sz w:val="24"/>
          <w:szCs w:val="24"/>
        </w:rPr>
        <w:t xml:space="preserve">el Equipo Pedagógico de Pastoral y Educación en Valores para llevar a cabo la </w:t>
      </w:r>
      <w:r w:rsidRPr="00E14436">
        <w:rPr>
          <w:sz w:val="24"/>
          <w:szCs w:val="24"/>
        </w:rPr>
        <w:t xml:space="preserve"> </w:t>
      </w:r>
      <w:r>
        <w:rPr>
          <w:sz w:val="24"/>
          <w:szCs w:val="24"/>
        </w:rPr>
        <w:t xml:space="preserve">planificación y ejecución de Talleres pastoral de acuerdo al Informe de marcha pastoral y necesidades de formación. </w:t>
      </w:r>
    </w:p>
    <w:p w:rsidR="002309B9" w:rsidRDefault="002309B9" w:rsidP="002309B9">
      <w:pPr>
        <w:spacing w:after="0" w:line="240" w:lineRule="auto"/>
        <w:jc w:val="both"/>
        <w:rPr>
          <w:sz w:val="24"/>
          <w:szCs w:val="24"/>
        </w:rPr>
      </w:pPr>
    </w:p>
    <w:tbl>
      <w:tblPr>
        <w:tblW w:w="9003" w:type="dxa"/>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597"/>
        <w:gridCol w:w="2266"/>
        <w:gridCol w:w="2263"/>
        <w:gridCol w:w="1877"/>
      </w:tblGrid>
      <w:tr w:rsidR="002309B9" w:rsidRPr="007246CD" w:rsidTr="002E3D4B">
        <w:trPr>
          <w:trHeight w:val="583"/>
        </w:trPr>
        <w:tc>
          <w:tcPr>
            <w:tcW w:w="9003" w:type="dxa"/>
            <w:gridSpan w:val="4"/>
            <w:shd w:val="clear" w:color="auto" w:fill="000000"/>
            <w:vAlign w:val="center"/>
          </w:tcPr>
          <w:p w:rsidR="002309B9" w:rsidRDefault="002309B9" w:rsidP="0014721F">
            <w:pPr>
              <w:autoSpaceDE w:val="0"/>
              <w:autoSpaceDN w:val="0"/>
              <w:adjustRightInd w:val="0"/>
              <w:spacing w:after="0" w:line="240" w:lineRule="auto"/>
              <w:jc w:val="center"/>
              <w:rPr>
                <w:rFonts w:ascii="Arial Narrow" w:hAnsi="Arial Narrow" w:cs="Arial Narrow"/>
                <w:b/>
                <w:bCs/>
                <w:color w:val="FFFFFF"/>
                <w:sz w:val="28"/>
                <w:szCs w:val="28"/>
              </w:rPr>
            </w:pPr>
            <w:r w:rsidRPr="00EF23EE">
              <w:rPr>
                <w:rFonts w:ascii="Arial Narrow" w:hAnsi="Arial Narrow" w:cs="Arial Narrow"/>
                <w:b/>
                <w:bCs/>
                <w:color w:val="FFFFFF"/>
                <w:sz w:val="28"/>
                <w:szCs w:val="28"/>
              </w:rPr>
              <w:t xml:space="preserve">MACRO PROCESO: </w:t>
            </w:r>
            <w:r>
              <w:rPr>
                <w:rFonts w:ascii="Arial Narrow" w:hAnsi="Arial Narrow" w:cs="Arial Narrow"/>
                <w:b/>
                <w:bCs/>
                <w:color w:val="FFFFFF"/>
                <w:sz w:val="28"/>
                <w:szCs w:val="28"/>
              </w:rPr>
              <w:t xml:space="preserve">  </w:t>
            </w:r>
            <w:r w:rsidRPr="00EF23EE">
              <w:rPr>
                <w:rFonts w:ascii="Arial Narrow" w:hAnsi="Arial Narrow" w:cs="Arial Narrow"/>
                <w:b/>
                <w:bCs/>
                <w:color w:val="FFFFFF"/>
                <w:sz w:val="28"/>
                <w:szCs w:val="28"/>
              </w:rPr>
              <w:t>Gestión de Orientación Pastoral</w:t>
            </w:r>
          </w:p>
          <w:p w:rsidR="002309B9" w:rsidRPr="007246CD" w:rsidRDefault="002309B9" w:rsidP="0014721F">
            <w:pPr>
              <w:autoSpaceDE w:val="0"/>
              <w:autoSpaceDN w:val="0"/>
              <w:adjustRightInd w:val="0"/>
              <w:spacing w:after="0" w:line="240" w:lineRule="auto"/>
              <w:jc w:val="center"/>
              <w:rPr>
                <w:rFonts w:ascii="Arial Narrow" w:hAnsi="Arial Narrow" w:cs="Arial Narrow"/>
                <w:b/>
                <w:bCs/>
                <w:color w:val="FFFFFF"/>
                <w:sz w:val="28"/>
                <w:szCs w:val="28"/>
              </w:rPr>
            </w:pPr>
            <w:r w:rsidRPr="007246CD">
              <w:rPr>
                <w:rFonts w:ascii="Arial Narrow" w:hAnsi="Arial Narrow" w:cs="Arial Narrow"/>
                <w:b/>
                <w:bCs/>
                <w:color w:val="FFFFFF"/>
                <w:sz w:val="28"/>
                <w:szCs w:val="28"/>
              </w:rPr>
              <w:t>Proceso “</w:t>
            </w:r>
            <w:r w:rsidRPr="00F851F9">
              <w:rPr>
                <w:rFonts w:ascii="Arial Narrow" w:hAnsi="Arial Narrow" w:cs="Arial Narrow"/>
                <w:b/>
                <w:bCs/>
                <w:color w:val="FFFFFF"/>
                <w:sz w:val="28"/>
                <w:szCs w:val="28"/>
              </w:rPr>
              <w:t xml:space="preserve">Ejecución de </w:t>
            </w:r>
            <w:r>
              <w:rPr>
                <w:rFonts w:ascii="Arial Narrow" w:hAnsi="Arial Narrow" w:cs="Arial Narrow"/>
                <w:b/>
                <w:bCs/>
                <w:color w:val="FFFFFF"/>
                <w:sz w:val="28"/>
                <w:szCs w:val="28"/>
              </w:rPr>
              <w:t>T</w:t>
            </w:r>
            <w:r w:rsidRPr="00F851F9">
              <w:rPr>
                <w:rFonts w:ascii="Arial Narrow" w:hAnsi="Arial Narrow" w:cs="Arial Narrow"/>
                <w:b/>
                <w:bCs/>
                <w:color w:val="FFFFFF"/>
                <w:sz w:val="28"/>
                <w:szCs w:val="28"/>
              </w:rPr>
              <w:t>alleres de Pastoral y Educación en Valores</w:t>
            </w:r>
            <w:r w:rsidRPr="007246CD">
              <w:rPr>
                <w:rFonts w:ascii="Arial Narrow" w:hAnsi="Arial Narrow" w:cs="Arial Narrow"/>
                <w:b/>
                <w:bCs/>
                <w:color w:val="FFFFFF"/>
                <w:sz w:val="28"/>
                <w:szCs w:val="28"/>
              </w:rPr>
              <w:t>”</w:t>
            </w:r>
          </w:p>
        </w:tc>
      </w:tr>
      <w:tr w:rsidR="002309B9" w:rsidRPr="007246CD" w:rsidTr="002E3D4B">
        <w:tc>
          <w:tcPr>
            <w:tcW w:w="2597" w:type="dxa"/>
            <w:shd w:val="clear" w:color="auto" w:fill="BFBFBF"/>
            <w:vAlign w:val="center"/>
          </w:tcPr>
          <w:p w:rsidR="002309B9" w:rsidRPr="007246CD" w:rsidRDefault="002309B9" w:rsidP="0014721F">
            <w:pPr>
              <w:spacing w:after="0" w:line="240" w:lineRule="auto"/>
              <w:jc w:val="center"/>
              <w:rPr>
                <w:rFonts w:ascii="Arial Narrow" w:hAnsi="Arial Narrow" w:cs="Arial Narrow"/>
                <w:b/>
                <w:bCs/>
                <w:sz w:val="24"/>
                <w:szCs w:val="24"/>
              </w:rPr>
            </w:pPr>
            <w:r w:rsidRPr="007246CD">
              <w:rPr>
                <w:rFonts w:ascii="Arial Narrow" w:hAnsi="Arial Narrow" w:cs="Arial Narrow"/>
                <w:b/>
                <w:bCs/>
                <w:sz w:val="24"/>
                <w:szCs w:val="24"/>
              </w:rPr>
              <w:t>PROPÓSITO</w:t>
            </w:r>
          </w:p>
        </w:tc>
        <w:tc>
          <w:tcPr>
            <w:tcW w:w="6406" w:type="dxa"/>
            <w:gridSpan w:val="3"/>
          </w:tcPr>
          <w:p w:rsidR="002309B9" w:rsidRPr="00243814" w:rsidRDefault="002309B9" w:rsidP="0014721F">
            <w:pPr>
              <w:spacing w:after="0" w:line="240" w:lineRule="auto"/>
              <w:jc w:val="both"/>
              <w:rPr>
                <w:rFonts w:ascii="Arial Narrow" w:hAnsi="Arial Narrow" w:cs="Arial Narrow"/>
                <w:sz w:val="24"/>
                <w:szCs w:val="24"/>
                <w:lang w:val="es-PE"/>
              </w:rPr>
            </w:pPr>
            <w:r w:rsidRPr="00C555D1">
              <w:rPr>
                <w:rFonts w:ascii="Arial Narrow" w:hAnsi="Arial Narrow" w:cs="Arial Narrow"/>
                <w:sz w:val="24"/>
                <w:szCs w:val="24"/>
              </w:rPr>
              <w:t xml:space="preserve">El presente proceso tiene como propósito cumplir con </w:t>
            </w:r>
            <w:r>
              <w:rPr>
                <w:rFonts w:ascii="Arial Narrow" w:hAnsi="Arial Narrow" w:cs="Arial Narrow"/>
                <w:sz w:val="24"/>
                <w:szCs w:val="24"/>
              </w:rPr>
              <w:t>el siguiente</w:t>
            </w:r>
            <w:r w:rsidRPr="00C555D1">
              <w:rPr>
                <w:rFonts w:ascii="Arial Narrow" w:hAnsi="Arial Narrow" w:cs="Arial Narrow"/>
                <w:sz w:val="24"/>
                <w:szCs w:val="24"/>
              </w:rPr>
              <w:t xml:space="preserve"> </w:t>
            </w:r>
            <w:r>
              <w:rPr>
                <w:rFonts w:ascii="Arial Narrow" w:hAnsi="Arial Narrow" w:cs="Arial Narrow"/>
                <w:sz w:val="24"/>
                <w:szCs w:val="24"/>
              </w:rPr>
              <w:t>objetivo institucional:</w:t>
            </w:r>
          </w:p>
          <w:p w:rsidR="002309B9" w:rsidRPr="007246CD" w:rsidRDefault="002309B9" w:rsidP="0014721F">
            <w:pPr>
              <w:spacing w:after="0" w:line="240" w:lineRule="auto"/>
              <w:jc w:val="both"/>
              <w:rPr>
                <w:rFonts w:ascii="Arial Narrow" w:hAnsi="Arial Narrow" w:cs="Arial Narrow"/>
                <w:sz w:val="24"/>
                <w:szCs w:val="24"/>
                <w:lang w:val="es-PE"/>
              </w:rPr>
            </w:pPr>
            <w:r>
              <w:rPr>
                <w:rFonts w:ascii="Arial Narrow" w:hAnsi="Arial Narrow" w:cs="Arial Narrow"/>
                <w:sz w:val="24"/>
                <w:szCs w:val="24"/>
                <w:lang w:val="es-PE"/>
              </w:rPr>
              <w:t xml:space="preserve">OSE 4: </w:t>
            </w:r>
            <w:r w:rsidRPr="0021145F">
              <w:rPr>
                <w:rFonts w:ascii="Arial Narrow" w:hAnsi="Arial Narrow" w:cs="Arial Narrow"/>
                <w:sz w:val="24"/>
                <w:szCs w:val="24"/>
              </w:rPr>
              <w:t>Formar alumnos y alumnas con valores evangélicos, líderes, autónomos, críticos con identidad ciudadana para que sean agentes de cambio y promotores del desarrollo sostenible.</w:t>
            </w:r>
          </w:p>
        </w:tc>
      </w:tr>
      <w:tr w:rsidR="002309B9" w:rsidRPr="007246CD" w:rsidTr="002E3D4B">
        <w:tc>
          <w:tcPr>
            <w:tcW w:w="2597" w:type="dxa"/>
            <w:shd w:val="clear" w:color="auto" w:fill="BFBFBF"/>
            <w:vAlign w:val="center"/>
          </w:tcPr>
          <w:p w:rsidR="002309B9" w:rsidRPr="007246CD" w:rsidRDefault="002309B9" w:rsidP="0014721F">
            <w:pPr>
              <w:spacing w:after="0" w:line="240" w:lineRule="auto"/>
              <w:jc w:val="center"/>
              <w:rPr>
                <w:rFonts w:ascii="Arial Narrow" w:hAnsi="Arial Narrow" w:cs="Arial Narrow"/>
                <w:b/>
                <w:bCs/>
                <w:sz w:val="24"/>
                <w:szCs w:val="24"/>
              </w:rPr>
            </w:pPr>
            <w:r w:rsidRPr="007246CD">
              <w:rPr>
                <w:rFonts w:ascii="Arial Narrow" w:hAnsi="Arial Narrow" w:cs="Arial Narrow"/>
                <w:b/>
                <w:bCs/>
                <w:sz w:val="24"/>
                <w:szCs w:val="24"/>
              </w:rPr>
              <w:t>RESPONSABLE</w:t>
            </w:r>
          </w:p>
        </w:tc>
        <w:tc>
          <w:tcPr>
            <w:tcW w:w="2266" w:type="dxa"/>
          </w:tcPr>
          <w:p w:rsidR="002309B9" w:rsidRPr="007246CD" w:rsidRDefault="002309B9" w:rsidP="0014721F">
            <w:pPr>
              <w:spacing w:after="0" w:line="240" w:lineRule="auto"/>
              <w:rPr>
                <w:rFonts w:ascii="Arial Narrow" w:hAnsi="Arial Narrow" w:cs="Arial Narrow"/>
                <w:sz w:val="24"/>
                <w:szCs w:val="24"/>
              </w:rPr>
            </w:pPr>
            <w:r w:rsidRPr="007246CD">
              <w:rPr>
                <w:rFonts w:ascii="Arial Narrow" w:hAnsi="Arial Narrow" w:cs="Arial Narrow"/>
                <w:sz w:val="24"/>
                <w:szCs w:val="24"/>
              </w:rPr>
              <w:t xml:space="preserve">Jefe de </w:t>
            </w:r>
            <w:r>
              <w:rPr>
                <w:rFonts w:ascii="Arial Narrow" w:hAnsi="Arial Narrow" w:cs="Arial Narrow"/>
                <w:sz w:val="24"/>
                <w:szCs w:val="24"/>
              </w:rPr>
              <w:t>Pastoral y Educación en Valores</w:t>
            </w:r>
          </w:p>
        </w:tc>
        <w:tc>
          <w:tcPr>
            <w:tcW w:w="2263" w:type="dxa"/>
            <w:shd w:val="clear" w:color="auto" w:fill="D9D9D9"/>
            <w:vAlign w:val="center"/>
          </w:tcPr>
          <w:p w:rsidR="002309B9" w:rsidRPr="007246CD" w:rsidRDefault="002309B9" w:rsidP="0014721F">
            <w:pPr>
              <w:spacing w:after="0" w:line="240" w:lineRule="auto"/>
              <w:jc w:val="center"/>
              <w:rPr>
                <w:rFonts w:ascii="Arial Narrow" w:hAnsi="Arial Narrow" w:cs="Arial Narrow"/>
                <w:b/>
                <w:bCs/>
                <w:sz w:val="24"/>
                <w:szCs w:val="24"/>
              </w:rPr>
            </w:pPr>
            <w:r w:rsidRPr="007246CD">
              <w:rPr>
                <w:rFonts w:ascii="Arial Narrow" w:hAnsi="Arial Narrow" w:cs="Arial Narrow"/>
                <w:b/>
                <w:bCs/>
                <w:sz w:val="24"/>
                <w:szCs w:val="24"/>
              </w:rPr>
              <w:t>BASE LEGAL</w:t>
            </w:r>
          </w:p>
        </w:tc>
        <w:tc>
          <w:tcPr>
            <w:tcW w:w="1877" w:type="dxa"/>
          </w:tcPr>
          <w:p w:rsidR="002309B9" w:rsidRPr="007246CD" w:rsidRDefault="002309B9" w:rsidP="0014721F">
            <w:pPr>
              <w:spacing w:after="0" w:line="240" w:lineRule="auto"/>
              <w:rPr>
                <w:rFonts w:ascii="Arial Narrow" w:hAnsi="Arial Narrow" w:cs="Arial Narrow"/>
                <w:sz w:val="24"/>
                <w:szCs w:val="24"/>
              </w:rPr>
            </w:pPr>
            <w:r w:rsidRPr="007246CD">
              <w:rPr>
                <w:rFonts w:ascii="Arial Narrow" w:hAnsi="Arial Narrow" w:cs="Arial Narrow"/>
                <w:sz w:val="24"/>
                <w:szCs w:val="24"/>
              </w:rPr>
              <w:t>No Aplica</w:t>
            </w:r>
          </w:p>
        </w:tc>
      </w:tr>
      <w:tr w:rsidR="002309B9" w:rsidRPr="007246CD" w:rsidTr="002E3D4B">
        <w:trPr>
          <w:trHeight w:val="1083"/>
        </w:trPr>
        <w:tc>
          <w:tcPr>
            <w:tcW w:w="2597" w:type="dxa"/>
            <w:shd w:val="clear" w:color="auto" w:fill="BFBFBF"/>
            <w:vAlign w:val="center"/>
          </w:tcPr>
          <w:p w:rsidR="002309B9" w:rsidRPr="007246CD" w:rsidRDefault="002309B9" w:rsidP="0014721F">
            <w:pPr>
              <w:spacing w:after="0" w:line="240" w:lineRule="auto"/>
              <w:jc w:val="center"/>
              <w:rPr>
                <w:rFonts w:ascii="Arial Narrow" w:hAnsi="Arial Narrow" w:cs="Arial Narrow"/>
                <w:b/>
                <w:bCs/>
                <w:sz w:val="24"/>
                <w:szCs w:val="24"/>
              </w:rPr>
            </w:pPr>
            <w:r w:rsidRPr="007246CD">
              <w:rPr>
                <w:rFonts w:ascii="Arial Narrow" w:hAnsi="Arial Narrow" w:cs="Arial Narrow"/>
                <w:b/>
                <w:bCs/>
                <w:sz w:val="24"/>
                <w:szCs w:val="24"/>
              </w:rPr>
              <w:t>ACTORES DEL PROCESO</w:t>
            </w:r>
          </w:p>
        </w:tc>
        <w:tc>
          <w:tcPr>
            <w:tcW w:w="6406" w:type="dxa"/>
            <w:gridSpan w:val="3"/>
          </w:tcPr>
          <w:p w:rsidR="002309B9" w:rsidRPr="00F851F9" w:rsidRDefault="002309B9" w:rsidP="0014721F">
            <w:pPr>
              <w:autoSpaceDE w:val="0"/>
              <w:autoSpaceDN w:val="0"/>
              <w:adjustRightInd w:val="0"/>
              <w:jc w:val="both"/>
              <w:rPr>
                <w:rFonts w:ascii="Arial Narrow" w:hAnsi="Arial Narrow" w:cs="Arial Narrow"/>
              </w:rPr>
            </w:pPr>
            <w:r w:rsidRPr="00E572AC">
              <w:rPr>
                <w:rFonts w:ascii="Verdana" w:hAnsi="Verdana" w:cs="Verdana"/>
                <w:color w:val="000000"/>
                <w:u w:val="single"/>
              </w:rPr>
              <w:t>E</w:t>
            </w:r>
            <w:r w:rsidRPr="00E572AC">
              <w:rPr>
                <w:rFonts w:ascii="Arial Narrow" w:hAnsi="Arial Narrow" w:cs="Arial Narrow"/>
                <w:sz w:val="24"/>
                <w:szCs w:val="24"/>
                <w:u w:val="single"/>
              </w:rPr>
              <w:t>quipo</w:t>
            </w:r>
            <w:r w:rsidRPr="00696F68">
              <w:rPr>
                <w:rFonts w:ascii="Arial Narrow" w:hAnsi="Arial Narrow" w:cs="Arial Narrow"/>
                <w:sz w:val="24"/>
                <w:szCs w:val="24"/>
                <w:u w:val="single"/>
              </w:rPr>
              <w:t xml:space="preserve"> Pedagógico de Pastoral y Educación en Valores</w:t>
            </w:r>
            <w:r w:rsidRPr="00696F68">
              <w:rPr>
                <w:rFonts w:ascii="Arial Narrow" w:hAnsi="Arial Narrow" w:cs="Arial Narrow"/>
                <w:sz w:val="24"/>
                <w:szCs w:val="24"/>
              </w:rPr>
              <w:t xml:space="preserve">.- Docentes contratados </w:t>
            </w:r>
            <w:r>
              <w:rPr>
                <w:rFonts w:ascii="Arial Narrow" w:hAnsi="Arial Narrow" w:cs="Arial Narrow"/>
                <w:sz w:val="24"/>
                <w:szCs w:val="24"/>
              </w:rPr>
              <w:t xml:space="preserve">a tiempo </w:t>
            </w:r>
            <w:r w:rsidRPr="00696F68">
              <w:rPr>
                <w:rFonts w:ascii="Arial Narrow" w:hAnsi="Arial Narrow" w:cs="Arial Narrow"/>
                <w:sz w:val="24"/>
                <w:szCs w:val="24"/>
              </w:rPr>
              <w:t xml:space="preserve">completo por </w:t>
            </w:r>
            <w:smartTag w:uri="urn:schemas-microsoft-com:office:smarttags" w:element="PersonName">
              <w:smartTagPr>
                <w:attr w:name="ProductID" w:val="la Oficina Central"/>
              </w:smartTagPr>
              <w:r w:rsidRPr="00696F68">
                <w:rPr>
                  <w:rFonts w:ascii="Arial Narrow" w:hAnsi="Arial Narrow" w:cs="Arial Narrow"/>
                  <w:sz w:val="24"/>
                  <w:szCs w:val="24"/>
                </w:rPr>
                <w:t xml:space="preserve">la </w:t>
              </w:r>
              <w:r>
                <w:rPr>
                  <w:rFonts w:ascii="Arial Narrow" w:hAnsi="Arial Narrow" w:cs="Arial Narrow"/>
                  <w:sz w:val="24"/>
                  <w:szCs w:val="24"/>
                </w:rPr>
                <w:t>O</w:t>
              </w:r>
              <w:r w:rsidRPr="00696F68">
                <w:rPr>
                  <w:rFonts w:ascii="Arial Narrow" w:hAnsi="Arial Narrow" w:cs="Arial Narrow"/>
                  <w:sz w:val="24"/>
                  <w:szCs w:val="24"/>
                </w:rPr>
                <w:t xml:space="preserve">ficina </w:t>
              </w:r>
              <w:r>
                <w:rPr>
                  <w:rFonts w:ascii="Arial Narrow" w:hAnsi="Arial Narrow" w:cs="Arial Narrow"/>
                  <w:sz w:val="24"/>
                  <w:szCs w:val="24"/>
                </w:rPr>
                <w:t>C</w:t>
              </w:r>
              <w:r w:rsidRPr="00696F68">
                <w:rPr>
                  <w:rFonts w:ascii="Arial Narrow" w:hAnsi="Arial Narrow" w:cs="Arial Narrow"/>
                  <w:sz w:val="24"/>
                  <w:szCs w:val="24"/>
                </w:rPr>
                <w:t>entral</w:t>
              </w:r>
            </w:smartTag>
            <w:r w:rsidRPr="00696F68">
              <w:rPr>
                <w:rFonts w:ascii="Arial Narrow" w:hAnsi="Arial Narrow" w:cs="Arial Narrow"/>
                <w:sz w:val="24"/>
                <w:szCs w:val="24"/>
              </w:rPr>
              <w:t xml:space="preserve"> de Fe y Alegría Perú para el área de de Pastoral y Educación en Valores del Departamento de Formación, encargados de realizar </w:t>
            </w:r>
            <w:r>
              <w:rPr>
                <w:rFonts w:ascii="Arial Narrow" w:hAnsi="Arial Narrow" w:cs="Arial Narrow"/>
                <w:sz w:val="24"/>
                <w:szCs w:val="24"/>
              </w:rPr>
              <w:t>T</w:t>
            </w:r>
            <w:r w:rsidRPr="00696F68">
              <w:rPr>
                <w:rFonts w:ascii="Arial Narrow" w:hAnsi="Arial Narrow" w:cs="Arial Narrow"/>
                <w:sz w:val="24"/>
                <w:szCs w:val="24"/>
              </w:rPr>
              <w:t xml:space="preserve">alleres y </w:t>
            </w:r>
            <w:r>
              <w:rPr>
                <w:rFonts w:ascii="Arial Narrow" w:hAnsi="Arial Narrow" w:cs="Arial Narrow"/>
                <w:sz w:val="24"/>
                <w:szCs w:val="24"/>
              </w:rPr>
              <w:t>R</w:t>
            </w:r>
            <w:r w:rsidRPr="00696F68">
              <w:rPr>
                <w:rFonts w:ascii="Arial Narrow" w:hAnsi="Arial Narrow" w:cs="Arial Narrow"/>
                <w:sz w:val="24"/>
                <w:szCs w:val="24"/>
              </w:rPr>
              <w:t>etiros esp</w:t>
            </w:r>
            <w:r>
              <w:rPr>
                <w:rFonts w:ascii="Arial Narrow" w:hAnsi="Arial Narrow" w:cs="Arial Narrow"/>
                <w:sz w:val="24"/>
                <w:szCs w:val="24"/>
              </w:rPr>
              <w:t>irituales a los alumnos de los C</w:t>
            </w:r>
            <w:r w:rsidRPr="00696F68">
              <w:rPr>
                <w:rFonts w:ascii="Arial Narrow" w:hAnsi="Arial Narrow" w:cs="Arial Narrow"/>
                <w:sz w:val="24"/>
                <w:szCs w:val="24"/>
              </w:rPr>
              <w:t>entros educativos Fe y Alegría</w:t>
            </w:r>
            <w:r>
              <w:rPr>
                <w:rFonts w:ascii="Arial Narrow" w:hAnsi="Arial Narrow" w:cs="Arial Narrow"/>
                <w:sz w:val="24"/>
                <w:szCs w:val="24"/>
              </w:rPr>
              <w:t>.</w:t>
            </w:r>
          </w:p>
        </w:tc>
      </w:tr>
      <w:tr w:rsidR="002309B9" w:rsidRPr="007246CD" w:rsidTr="002E3D4B">
        <w:tc>
          <w:tcPr>
            <w:tcW w:w="2597" w:type="dxa"/>
            <w:shd w:val="clear" w:color="auto" w:fill="BFBFBF"/>
            <w:vAlign w:val="center"/>
          </w:tcPr>
          <w:p w:rsidR="002309B9" w:rsidRPr="007246CD" w:rsidRDefault="002309B9" w:rsidP="0014721F">
            <w:pPr>
              <w:spacing w:after="0" w:line="240" w:lineRule="auto"/>
              <w:jc w:val="center"/>
              <w:rPr>
                <w:rFonts w:ascii="Arial Narrow" w:hAnsi="Arial Narrow" w:cs="Arial Narrow"/>
                <w:b/>
                <w:bCs/>
                <w:sz w:val="24"/>
                <w:szCs w:val="24"/>
              </w:rPr>
            </w:pPr>
            <w:r w:rsidRPr="007246CD">
              <w:rPr>
                <w:rFonts w:ascii="Arial Narrow" w:hAnsi="Arial Narrow" w:cs="Arial Narrow"/>
                <w:b/>
                <w:bCs/>
                <w:sz w:val="24"/>
                <w:szCs w:val="24"/>
              </w:rPr>
              <w:t>CLIENTES INTERNOS</w:t>
            </w:r>
          </w:p>
        </w:tc>
        <w:tc>
          <w:tcPr>
            <w:tcW w:w="2266" w:type="dxa"/>
          </w:tcPr>
          <w:p w:rsidR="002309B9" w:rsidRPr="007246CD" w:rsidRDefault="002309B9" w:rsidP="0014721F">
            <w:pPr>
              <w:spacing w:after="0" w:line="240" w:lineRule="auto"/>
              <w:rPr>
                <w:rFonts w:ascii="Arial Narrow" w:hAnsi="Arial Narrow" w:cs="Arial Narrow"/>
                <w:sz w:val="24"/>
                <w:szCs w:val="24"/>
              </w:rPr>
            </w:pPr>
            <w:r>
              <w:rPr>
                <w:rFonts w:ascii="Arial Narrow" w:hAnsi="Arial Narrow" w:cs="Arial Narrow"/>
                <w:sz w:val="24"/>
                <w:szCs w:val="24"/>
              </w:rPr>
              <w:t>No Aplica</w:t>
            </w:r>
          </w:p>
        </w:tc>
        <w:tc>
          <w:tcPr>
            <w:tcW w:w="2263" w:type="dxa"/>
            <w:shd w:val="clear" w:color="auto" w:fill="D9D9D9"/>
            <w:vAlign w:val="center"/>
          </w:tcPr>
          <w:p w:rsidR="002309B9" w:rsidRPr="007246CD" w:rsidRDefault="002309B9" w:rsidP="0014721F">
            <w:pPr>
              <w:spacing w:after="0" w:line="240" w:lineRule="auto"/>
              <w:jc w:val="center"/>
              <w:rPr>
                <w:rFonts w:ascii="Arial Narrow" w:hAnsi="Arial Narrow" w:cs="Arial Narrow"/>
                <w:b/>
                <w:bCs/>
                <w:sz w:val="24"/>
                <w:szCs w:val="24"/>
              </w:rPr>
            </w:pPr>
            <w:r w:rsidRPr="007246CD">
              <w:rPr>
                <w:rFonts w:ascii="Arial Narrow" w:hAnsi="Arial Narrow" w:cs="Arial Narrow"/>
                <w:b/>
                <w:bCs/>
                <w:sz w:val="24"/>
                <w:szCs w:val="24"/>
              </w:rPr>
              <w:t>CLIENTES EXTERNOS</w:t>
            </w:r>
          </w:p>
        </w:tc>
        <w:tc>
          <w:tcPr>
            <w:tcW w:w="1877" w:type="dxa"/>
            <w:vAlign w:val="center"/>
          </w:tcPr>
          <w:p w:rsidR="002309B9" w:rsidRPr="005D5D4C" w:rsidRDefault="002309B9" w:rsidP="0014721F">
            <w:pPr>
              <w:spacing w:after="0" w:line="240" w:lineRule="auto"/>
              <w:rPr>
                <w:rFonts w:ascii="Arial Narrow" w:hAnsi="Arial Narrow" w:cs="Arial Narrow"/>
                <w:sz w:val="24"/>
                <w:szCs w:val="24"/>
              </w:rPr>
            </w:pPr>
            <w:r>
              <w:rPr>
                <w:rFonts w:ascii="Arial Narrow" w:hAnsi="Arial Narrow" w:cs="Arial Narrow"/>
                <w:sz w:val="24"/>
                <w:szCs w:val="24"/>
              </w:rPr>
              <w:t>Docentes de Colegios Fe y Alegría</w:t>
            </w:r>
          </w:p>
        </w:tc>
      </w:tr>
      <w:tr w:rsidR="002309B9" w:rsidRPr="007246CD" w:rsidTr="002E3D4B">
        <w:tc>
          <w:tcPr>
            <w:tcW w:w="2597" w:type="dxa"/>
            <w:shd w:val="clear" w:color="auto" w:fill="BFBFBF"/>
            <w:vAlign w:val="center"/>
          </w:tcPr>
          <w:p w:rsidR="002309B9" w:rsidRPr="007246CD" w:rsidRDefault="002309B9" w:rsidP="0014721F">
            <w:pPr>
              <w:spacing w:after="0" w:line="240" w:lineRule="auto"/>
              <w:jc w:val="center"/>
              <w:rPr>
                <w:rFonts w:ascii="Arial Narrow" w:hAnsi="Arial Narrow" w:cs="Arial Narrow"/>
                <w:b/>
                <w:bCs/>
                <w:sz w:val="24"/>
                <w:szCs w:val="24"/>
              </w:rPr>
            </w:pPr>
            <w:r w:rsidRPr="007246CD">
              <w:rPr>
                <w:rFonts w:ascii="Arial Narrow" w:hAnsi="Arial Narrow" w:cs="Arial Narrow"/>
                <w:b/>
                <w:bCs/>
                <w:sz w:val="24"/>
                <w:szCs w:val="24"/>
              </w:rPr>
              <w:t>ALCANCE</w:t>
            </w:r>
          </w:p>
        </w:tc>
        <w:tc>
          <w:tcPr>
            <w:tcW w:w="6406" w:type="dxa"/>
            <w:gridSpan w:val="3"/>
          </w:tcPr>
          <w:p w:rsidR="002309B9" w:rsidRDefault="002309B9" w:rsidP="0014721F">
            <w:pPr>
              <w:spacing w:after="0" w:line="240" w:lineRule="auto"/>
              <w:jc w:val="both"/>
              <w:rPr>
                <w:rFonts w:ascii="Arial Narrow" w:hAnsi="Arial Narrow" w:cs="Arial Narrow"/>
                <w:sz w:val="24"/>
                <w:szCs w:val="24"/>
              </w:rPr>
            </w:pPr>
            <w:r w:rsidRPr="007246CD">
              <w:rPr>
                <w:rFonts w:ascii="Arial Narrow" w:hAnsi="Arial Narrow" w:cs="Arial Narrow"/>
                <w:sz w:val="24"/>
                <w:szCs w:val="24"/>
              </w:rPr>
              <w:t xml:space="preserve">El alcance del presente proceso consiste en las tareas necesarias para la </w:t>
            </w:r>
            <w:r>
              <w:rPr>
                <w:rFonts w:ascii="Arial Narrow" w:hAnsi="Arial Narrow" w:cs="Arial Narrow"/>
                <w:sz w:val="24"/>
                <w:szCs w:val="24"/>
              </w:rPr>
              <w:t>ejecución de los Talleres del Equipo Pedagógico de Pastoral y Educación en Valores de acuerdo al Informe Anual de la marcha pastoral y necesidades de formación, elaborado en el proceso de acompañamiento.</w:t>
            </w:r>
          </w:p>
          <w:p w:rsidR="002309B9" w:rsidRPr="007246CD" w:rsidRDefault="002309B9" w:rsidP="0014721F">
            <w:pPr>
              <w:spacing w:after="0" w:line="240" w:lineRule="auto"/>
              <w:jc w:val="both"/>
              <w:rPr>
                <w:rFonts w:ascii="Arial Narrow" w:hAnsi="Arial Narrow" w:cs="Arial Narrow"/>
                <w:sz w:val="24"/>
                <w:szCs w:val="24"/>
              </w:rPr>
            </w:pPr>
            <w:r>
              <w:rPr>
                <w:rFonts w:ascii="Arial Narrow" w:hAnsi="Arial Narrow" w:cs="Arial Narrow"/>
                <w:sz w:val="24"/>
                <w:szCs w:val="24"/>
              </w:rPr>
              <w:t>No se entrará en detalle sobre el proceso de comunicación entre el área de Pastoral y Educación en Valores y el Departamento de Administración y Abastecimiento para el envio y recepción de los recursos necesarios.</w:t>
            </w:r>
          </w:p>
        </w:tc>
      </w:tr>
      <w:tr w:rsidR="002309B9" w:rsidRPr="007246CD" w:rsidTr="002E3D4B">
        <w:trPr>
          <w:trHeight w:val="1710"/>
        </w:trPr>
        <w:tc>
          <w:tcPr>
            <w:tcW w:w="2597" w:type="dxa"/>
            <w:shd w:val="clear" w:color="auto" w:fill="BFBFBF"/>
            <w:vAlign w:val="center"/>
          </w:tcPr>
          <w:p w:rsidR="002309B9" w:rsidRPr="007246CD" w:rsidRDefault="002309B9" w:rsidP="0014721F">
            <w:pPr>
              <w:spacing w:after="0" w:line="240" w:lineRule="auto"/>
              <w:jc w:val="center"/>
              <w:rPr>
                <w:rFonts w:ascii="Arial Narrow" w:hAnsi="Arial Narrow" w:cs="Arial Narrow"/>
                <w:b/>
                <w:bCs/>
                <w:sz w:val="24"/>
                <w:szCs w:val="24"/>
              </w:rPr>
            </w:pPr>
            <w:r w:rsidRPr="007246CD">
              <w:rPr>
                <w:rFonts w:ascii="Arial Narrow" w:hAnsi="Arial Narrow" w:cs="Arial Narrow"/>
                <w:b/>
                <w:bCs/>
                <w:sz w:val="24"/>
                <w:szCs w:val="24"/>
              </w:rPr>
              <w:t>PROCEDIMIENTO</w:t>
            </w:r>
          </w:p>
        </w:tc>
        <w:tc>
          <w:tcPr>
            <w:tcW w:w="6406" w:type="dxa"/>
            <w:gridSpan w:val="3"/>
            <w:vAlign w:val="center"/>
          </w:tcPr>
          <w:p w:rsidR="002309B9" w:rsidRDefault="002309B9" w:rsidP="002309B9">
            <w:pPr>
              <w:keepNext/>
              <w:numPr>
                <w:ilvl w:val="0"/>
                <w:numId w:val="9"/>
              </w:numPr>
              <w:autoSpaceDE w:val="0"/>
              <w:autoSpaceDN w:val="0"/>
              <w:adjustRightInd w:val="0"/>
              <w:spacing w:after="0" w:line="240" w:lineRule="auto"/>
              <w:ind w:left="360"/>
              <w:jc w:val="both"/>
              <w:rPr>
                <w:rFonts w:ascii="Arial Narrow" w:hAnsi="Arial Narrow" w:cs="Arial Narrow"/>
              </w:rPr>
            </w:pPr>
            <w:r>
              <w:rPr>
                <w:rFonts w:ascii="Arial Narrow" w:hAnsi="Arial Narrow" w:cs="Arial Narrow"/>
              </w:rPr>
              <w:t>De acuerdo al I</w:t>
            </w:r>
            <w:r>
              <w:rPr>
                <w:rFonts w:ascii="Arial Narrow" w:hAnsi="Arial Narrow" w:cs="Arial Narrow"/>
                <w:sz w:val="24"/>
                <w:szCs w:val="24"/>
              </w:rPr>
              <w:t xml:space="preserve">nforme Anual de la marcha pastoral y necesidades de formación </w:t>
            </w:r>
            <w:r>
              <w:rPr>
                <w:rFonts w:ascii="Arial Narrow" w:hAnsi="Arial Narrow" w:cs="Arial Narrow"/>
              </w:rPr>
              <w:t>se procede a realizar la planificación de los Talleres que cubrirán los aspectos encontrados en el Informe.</w:t>
            </w:r>
          </w:p>
          <w:p w:rsidR="002309B9" w:rsidRPr="00053BC8" w:rsidRDefault="002309B9" w:rsidP="002309B9">
            <w:pPr>
              <w:keepNext/>
              <w:numPr>
                <w:ilvl w:val="0"/>
                <w:numId w:val="9"/>
              </w:numPr>
              <w:autoSpaceDE w:val="0"/>
              <w:autoSpaceDN w:val="0"/>
              <w:adjustRightInd w:val="0"/>
              <w:spacing w:after="0" w:line="240" w:lineRule="auto"/>
              <w:ind w:left="360"/>
              <w:jc w:val="both"/>
              <w:rPr>
                <w:rFonts w:ascii="Arial Narrow" w:hAnsi="Arial Narrow" w:cs="Arial Narrow"/>
              </w:rPr>
            </w:pPr>
            <w:r w:rsidRPr="00053BC8">
              <w:rPr>
                <w:rFonts w:ascii="Arial Narrow" w:hAnsi="Arial Narrow" w:cs="Arial Narrow"/>
              </w:rPr>
              <w:t xml:space="preserve">Se procede a realizar la búsqueda del orador, interno </w:t>
            </w:r>
            <w:r>
              <w:rPr>
                <w:rFonts w:ascii="Arial Narrow" w:hAnsi="Arial Narrow" w:cs="Arial Narrow"/>
              </w:rPr>
              <w:t>ó</w:t>
            </w:r>
            <w:r w:rsidRPr="00053BC8">
              <w:rPr>
                <w:rFonts w:ascii="Arial Narrow" w:hAnsi="Arial Narrow" w:cs="Arial Narrow"/>
              </w:rPr>
              <w:t xml:space="preserve"> externo, dependiendo d</w:t>
            </w:r>
            <w:r>
              <w:rPr>
                <w:rFonts w:ascii="Arial Narrow" w:hAnsi="Arial Narrow" w:cs="Arial Narrow"/>
              </w:rPr>
              <w:t>el tipo de Taller a desarrollar, además de ello s</w:t>
            </w:r>
            <w:r w:rsidRPr="00053BC8">
              <w:rPr>
                <w:rFonts w:ascii="Arial Narrow" w:hAnsi="Arial Narrow" w:cs="Arial Narrow"/>
              </w:rPr>
              <w:t>e prioriza</w:t>
            </w:r>
            <w:r>
              <w:rPr>
                <w:rFonts w:ascii="Arial Narrow" w:hAnsi="Arial Narrow" w:cs="Arial Narrow"/>
              </w:rPr>
              <w:t xml:space="preserve"> los recursos y solicita al D</w:t>
            </w:r>
            <w:r w:rsidRPr="00053BC8">
              <w:rPr>
                <w:rFonts w:ascii="Arial Narrow" w:hAnsi="Arial Narrow" w:cs="Arial Narrow"/>
              </w:rPr>
              <w:t>epartamento de Administración y Abastecimiento</w:t>
            </w:r>
            <w:r>
              <w:rPr>
                <w:rFonts w:ascii="Arial Narrow" w:hAnsi="Arial Narrow" w:cs="Arial Narrow"/>
              </w:rPr>
              <w:t xml:space="preserve"> su adquisición</w:t>
            </w:r>
            <w:r w:rsidRPr="00053BC8">
              <w:rPr>
                <w:rFonts w:ascii="Arial Narrow" w:hAnsi="Arial Narrow" w:cs="Arial Narrow"/>
              </w:rPr>
              <w:t xml:space="preserve">. </w:t>
            </w:r>
          </w:p>
          <w:p w:rsidR="002309B9" w:rsidRPr="00A1108A" w:rsidRDefault="002309B9" w:rsidP="002E3D4B">
            <w:pPr>
              <w:keepNext/>
              <w:numPr>
                <w:ilvl w:val="0"/>
                <w:numId w:val="9"/>
              </w:numPr>
              <w:autoSpaceDE w:val="0"/>
              <w:autoSpaceDN w:val="0"/>
              <w:adjustRightInd w:val="0"/>
              <w:spacing w:after="0" w:line="240" w:lineRule="auto"/>
              <w:ind w:left="360"/>
              <w:jc w:val="both"/>
              <w:rPr>
                <w:rFonts w:ascii="Arial Narrow" w:hAnsi="Arial Narrow" w:cs="Arial Narrow"/>
              </w:rPr>
            </w:pPr>
            <w:r>
              <w:rPr>
                <w:rFonts w:ascii="Arial Narrow" w:hAnsi="Arial Narrow" w:cs="Arial Narrow"/>
              </w:rPr>
              <w:t>Finalmente, se procede a realizar la ejecución del Taller.</w:t>
            </w:r>
          </w:p>
        </w:tc>
      </w:tr>
    </w:tbl>
    <w:p w:rsidR="002E3D4B" w:rsidRPr="002E3D4B" w:rsidRDefault="002E3D4B" w:rsidP="002E3D4B">
      <w:pPr>
        <w:pStyle w:val="Caption"/>
        <w:jc w:val="center"/>
        <w:rPr>
          <w:rFonts w:asciiTheme="majorHAnsi" w:hAnsiTheme="majorHAnsi"/>
          <w:sz w:val="16"/>
          <w:szCs w:val="16"/>
        </w:rPr>
      </w:pPr>
      <w:bookmarkStart w:id="321" w:name="_Toc266031740"/>
      <w:r w:rsidRPr="002E3D4B">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54</w:t>
      </w:r>
      <w:r w:rsidR="00C74554">
        <w:rPr>
          <w:rFonts w:asciiTheme="majorHAnsi" w:hAnsiTheme="majorHAnsi"/>
          <w:sz w:val="16"/>
          <w:szCs w:val="16"/>
        </w:rPr>
        <w:fldChar w:fldCharType="end"/>
      </w:r>
      <w:r w:rsidRPr="002E3D4B">
        <w:rPr>
          <w:rFonts w:asciiTheme="majorHAnsi" w:hAnsiTheme="majorHAnsi"/>
          <w:sz w:val="16"/>
          <w:szCs w:val="16"/>
        </w:rPr>
        <w:t>.- Definición de Proceso “Ejecución de Talleres de Pastoral y Educación en Valores”</w:t>
      </w:r>
      <w:bookmarkEnd w:id="321"/>
    </w:p>
    <w:p w:rsidR="002309B9" w:rsidRPr="002E3D4B" w:rsidRDefault="002309B9" w:rsidP="002E3D4B">
      <w:pPr>
        <w:pStyle w:val="Caption"/>
        <w:jc w:val="center"/>
        <w:rPr>
          <w:rFonts w:asciiTheme="majorHAnsi" w:hAnsiTheme="majorHAnsi"/>
          <w:sz w:val="16"/>
          <w:szCs w:val="16"/>
        </w:rPr>
      </w:pPr>
      <w:r w:rsidRPr="002E3D4B">
        <w:rPr>
          <w:rFonts w:asciiTheme="majorHAnsi" w:hAnsiTheme="majorHAnsi"/>
          <w:sz w:val="16"/>
          <w:szCs w:val="16"/>
        </w:rPr>
        <w:t>Fuente:   Elaboración propia</w:t>
      </w:r>
    </w:p>
    <w:p w:rsidR="002309B9" w:rsidRDefault="002309B9" w:rsidP="002309B9">
      <w:pPr>
        <w:keepNext/>
        <w:rPr>
          <w:rFonts w:cs="Times New Roman"/>
        </w:rPr>
      </w:pPr>
    </w:p>
    <w:p w:rsidR="002E3D4B" w:rsidRDefault="008533AC" w:rsidP="002E3D4B">
      <w:pPr>
        <w:keepNext/>
        <w:spacing w:after="0"/>
        <w:jc w:val="center"/>
      </w:pPr>
      <w:r>
        <w:rPr>
          <w:noProof/>
          <w:lang w:eastAsia="es-ES" w:bidi="ar-SA"/>
        </w:rPr>
        <w:drawing>
          <wp:inline distT="0" distB="0" distL="0" distR="0">
            <wp:extent cx="5399768" cy="4267200"/>
            <wp:effectExtent l="19050" t="0" r="0" b="0"/>
            <wp:docPr id="39" name="Picture 38" descr="Diagrama Procesos PASTORAL v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Procesos PASTORAL v2.4.bmp"/>
                    <pic:cNvPicPr/>
                  </pic:nvPicPr>
                  <pic:blipFill>
                    <a:blip r:embed="rId98" cstate="print"/>
                    <a:srcRect b="14286"/>
                    <a:stretch>
                      <a:fillRect/>
                    </a:stretch>
                  </pic:blipFill>
                  <pic:spPr>
                    <a:xfrm>
                      <a:off x="0" y="0"/>
                      <a:ext cx="5399768" cy="4267200"/>
                    </a:xfrm>
                    <a:prstGeom prst="rect">
                      <a:avLst/>
                    </a:prstGeom>
                  </pic:spPr>
                </pic:pic>
              </a:graphicData>
            </a:graphic>
          </wp:inline>
        </w:drawing>
      </w:r>
    </w:p>
    <w:p w:rsidR="002309B9" w:rsidRPr="002E3D4B" w:rsidRDefault="002E3D4B" w:rsidP="002E3D4B">
      <w:pPr>
        <w:pStyle w:val="Caption"/>
        <w:jc w:val="center"/>
        <w:rPr>
          <w:rFonts w:asciiTheme="majorHAnsi" w:hAnsiTheme="majorHAnsi"/>
          <w:sz w:val="16"/>
          <w:szCs w:val="16"/>
        </w:rPr>
      </w:pPr>
      <w:bookmarkStart w:id="322" w:name="_Toc266031558"/>
      <w:r w:rsidRPr="002E3D4B">
        <w:rPr>
          <w:rFonts w:asciiTheme="majorHAnsi" w:hAnsiTheme="majorHAnsi"/>
          <w:sz w:val="16"/>
          <w:szCs w:val="16"/>
        </w:rPr>
        <w:t xml:space="preserve">Ilustración </w:t>
      </w:r>
      <w:r w:rsidR="00934198" w:rsidRPr="002E3D4B">
        <w:rPr>
          <w:rFonts w:asciiTheme="majorHAnsi" w:hAnsiTheme="majorHAnsi"/>
          <w:sz w:val="16"/>
          <w:szCs w:val="16"/>
        </w:rPr>
        <w:fldChar w:fldCharType="begin"/>
      </w:r>
      <w:r w:rsidRPr="002E3D4B">
        <w:rPr>
          <w:rFonts w:asciiTheme="majorHAnsi" w:hAnsiTheme="majorHAnsi"/>
          <w:sz w:val="16"/>
          <w:szCs w:val="16"/>
        </w:rPr>
        <w:instrText xml:space="preserve"> SEQ Ilustración \* ARABIC </w:instrText>
      </w:r>
      <w:r w:rsidR="00934198" w:rsidRPr="002E3D4B">
        <w:rPr>
          <w:rFonts w:asciiTheme="majorHAnsi" w:hAnsiTheme="majorHAnsi"/>
          <w:sz w:val="16"/>
          <w:szCs w:val="16"/>
        </w:rPr>
        <w:fldChar w:fldCharType="separate"/>
      </w:r>
      <w:r w:rsidR="00EB772F">
        <w:rPr>
          <w:rFonts w:asciiTheme="majorHAnsi" w:hAnsiTheme="majorHAnsi"/>
          <w:noProof/>
          <w:sz w:val="16"/>
          <w:szCs w:val="16"/>
        </w:rPr>
        <w:t>30</w:t>
      </w:r>
      <w:r w:rsidR="00934198" w:rsidRPr="002E3D4B">
        <w:rPr>
          <w:rFonts w:asciiTheme="majorHAnsi" w:hAnsiTheme="majorHAnsi"/>
          <w:sz w:val="16"/>
          <w:szCs w:val="16"/>
        </w:rPr>
        <w:fldChar w:fldCharType="end"/>
      </w:r>
      <w:r w:rsidRPr="002E3D4B">
        <w:rPr>
          <w:rFonts w:asciiTheme="majorHAnsi" w:hAnsiTheme="majorHAnsi"/>
          <w:sz w:val="16"/>
          <w:szCs w:val="16"/>
        </w:rPr>
        <w:t>.- Diagrama de Proceso “Ejecución de Talleres de Pastoral y Educación en Valores”</w:t>
      </w:r>
      <w:bookmarkEnd w:id="322"/>
    </w:p>
    <w:p w:rsidR="002309B9" w:rsidRPr="002E3D4B" w:rsidRDefault="002309B9" w:rsidP="002309B9">
      <w:pPr>
        <w:pStyle w:val="Caption"/>
        <w:jc w:val="center"/>
        <w:rPr>
          <w:rFonts w:asciiTheme="majorHAnsi" w:hAnsiTheme="majorHAnsi"/>
          <w:sz w:val="16"/>
          <w:szCs w:val="16"/>
        </w:rPr>
      </w:pPr>
      <w:r w:rsidRPr="002E3D4B">
        <w:rPr>
          <w:rFonts w:asciiTheme="majorHAnsi" w:hAnsiTheme="majorHAnsi"/>
          <w:sz w:val="16"/>
          <w:szCs w:val="16"/>
        </w:rPr>
        <w:t>Fuente:   Elaboración propia</w:t>
      </w:r>
    </w:p>
    <w:p w:rsidR="002309B9" w:rsidRDefault="002309B9" w:rsidP="003A5985">
      <w:pPr>
        <w:rPr>
          <w:rFonts w:eastAsia="Calibri" w:cs="Times New Roman"/>
          <w:b/>
          <w:bCs/>
          <w:sz w:val="16"/>
          <w:szCs w:val="16"/>
          <w:lang w:val="es-PE" w:eastAsia="es-ES" w:bidi="ar-SA"/>
        </w:rPr>
      </w:pPr>
    </w:p>
    <w:p w:rsidR="002E3D4B" w:rsidRDefault="002E3D4B" w:rsidP="003A5985">
      <w:pPr>
        <w:rPr>
          <w:rFonts w:eastAsia="Calibri" w:cs="Times New Roman"/>
          <w:b/>
          <w:bCs/>
          <w:sz w:val="16"/>
          <w:szCs w:val="16"/>
          <w:lang w:val="es-PE" w:eastAsia="es-ES" w:bidi="ar-SA"/>
        </w:rPr>
      </w:pPr>
    </w:p>
    <w:p w:rsidR="002E3D4B" w:rsidRDefault="002E3D4B" w:rsidP="003A5985">
      <w:pPr>
        <w:rPr>
          <w:rFonts w:eastAsia="Calibri" w:cs="Times New Roman"/>
          <w:b/>
          <w:bCs/>
          <w:sz w:val="16"/>
          <w:szCs w:val="16"/>
          <w:lang w:val="es-PE" w:eastAsia="es-ES" w:bidi="ar-SA"/>
        </w:rPr>
        <w:sectPr w:rsidR="002E3D4B" w:rsidSect="002309B9">
          <w:footerReference w:type="default" r:id="rId99"/>
          <w:pgSz w:w="11907" w:h="16839" w:code="9"/>
          <w:pgMar w:top="1417" w:right="1701" w:bottom="1417" w:left="1701" w:header="708" w:footer="708" w:gutter="0"/>
          <w:cols w:space="708"/>
          <w:docGrid w:linePitch="360"/>
        </w:sectPr>
      </w:pPr>
    </w:p>
    <w:tbl>
      <w:tblPr>
        <w:tblW w:w="13291" w:type="dxa"/>
        <w:tblInd w:w="-106" w:type="dxa"/>
        <w:tblBorders>
          <w:top w:val="single" w:sz="8" w:space="0" w:color="404040"/>
          <w:left w:val="single" w:sz="8" w:space="0" w:color="404040"/>
          <w:bottom w:val="single" w:sz="8" w:space="0" w:color="404040"/>
          <w:right w:val="single" w:sz="8" w:space="0" w:color="404040"/>
          <w:insideH w:val="single" w:sz="8" w:space="0" w:color="404040"/>
        </w:tblBorders>
        <w:tblLayout w:type="fixed"/>
        <w:tblLook w:val="00A0"/>
      </w:tblPr>
      <w:tblGrid>
        <w:gridCol w:w="582"/>
        <w:gridCol w:w="1985"/>
        <w:gridCol w:w="1843"/>
        <w:gridCol w:w="1701"/>
        <w:gridCol w:w="3543"/>
        <w:gridCol w:w="1843"/>
        <w:gridCol w:w="993"/>
        <w:gridCol w:w="801"/>
      </w:tblGrid>
      <w:tr w:rsidR="002E3D4B" w:rsidRPr="007246CD" w:rsidTr="0014721F">
        <w:trPr>
          <w:trHeight w:val="495"/>
        </w:trPr>
        <w:tc>
          <w:tcPr>
            <w:tcW w:w="582" w:type="dxa"/>
            <w:tcBorders>
              <w:right w:val="nil"/>
            </w:tcBorders>
            <w:shd w:val="clear" w:color="auto" w:fill="000000"/>
          </w:tcPr>
          <w:p w:rsidR="002E3D4B" w:rsidRPr="007246CD" w:rsidRDefault="002E3D4B" w:rsidP="0014721F">
            <w:pPr>
              <w:spacing w:after="0" w:line="240" w:lineRule="auto"/>
              <w:jc w:val="center"/>
              <w:rPr>
                <w:rFonts w:ascii="Arial Narrow" w:hAnsi="Arial Narrow" w:cs="Arial Narrow"/>
                <w:b/>
                <w:bCs/>
                <w:color w:val="FFFFFF"/>
                <w:sz w:val="16"/>
                <w:szCs w:val="16"/>
                <w:lang w:val="es-PE" w:eastAsia="es-PE"/>
              </w:rPr>
            </w:pPr>
            <w:r w:rsidRPr="007246CD">
              <w:rPr>
                <w:rFonts w:ascii="Arial Narrow" w:hAnsi="Arial Narrow" w:cs="Arial Narrow"/>
                <w:color w:val="FFFFFF"/>
                <w:sz w:val="16"/>
                <w:szCs w:val="16"/>
                <w:lang w:val="es-PE" w:eastAsia="es-PE"/>
              </w:rPr>
              <w:t>N°</w:t>
            </w:r>
          </w:p>
        </w:tc>
        <w:tc>
          <w:tcPr>
            <w:tcW w:w="1985" w:type="dxa"/>
            <w:tcBorders>
              <w:left w:val="nil"/>
              <w:right w:val="nil"/>
            </w:tcBorders>
            <w:shd w:val="clear" w:color="auto" w:fill="000000"/>
          </w:tcPr>
          <w:p w:rsidR="002E3D4B" w:rsidRPr="007246CD" w:rsidRDefault="002E3D4B" w:rsidP="0014721F">
            <w:pPr>
              <w:spacing w:after="0" w:line="240" w:lineRule="auto"/>
              <w:jc w:val="center"/>
              <w:rPr>
                <w:rFonts w:ascii="Arial Narrow" w:hAnsi="Arial Narrow" w:cs="Arial Narrow"/>
                <w:b/>
                <w:bCs/>
                <w:color w:val="FFFFFF"/>
                <w:sz w:val="16"/>
                <w:szCs w:val="16"/>
                <w:lang w:val="es-PE" w:eastAsia="es-PE"/>
              </w:rPr>
            </w:pPr>
            <w:r w:rsidRPr="007246CD">
              <w:rPr>
                <w:rFonts w:ascii="Arial Narrow" w:hAnsi="Arial Narrow" w:cs="Arial Narrow"/>
                <w:color w:val="FFFFFF"/>
                <w:sz w:val="16"/>
                <w:szCs w:val="16"/>
                <w:lang w:val="es-PE" w:eastAsia="es-PE"/>
              </w:rPr>
              <w:t>ENTRADA</w:t>
            </w:r>
          </w:p>
        </w:tc>
        <w:tc>
          <w:tcPr>
            <w:tcW w:w="1843" w:type="dxa"/>
            <w:tcBorders>
              <w:left w:val="nil"/>
              <w:right w:val="nil"/>
            </w:tcBorders>
            <w:shd w:val="clear" w:color="auto" w:fill="000000"/>
          </w:tcPr>
          <w:p w:rsidR="002E3D4B" w:rsidRPr="007246CD" w:rsidRDefault="002E3D4B" w:rsidP="0014721F">
            <w:pPr>
              <w:spacing w:after="0" w:line="240" w:lineRule="auto"/>
              <w:jc w:val="center"/>
              <w:rPr>
                <w:rFonts w:ascii="Arial Narrow" w:hAnsi="Arial Narrow" w:cs="Arial Narrow"/>
                <w:b/>
                <w:bCs/>
                <w:color w:val="FFFFFF"/>
                <w:sz w:val="16"/>
                <w:szCs w:val="16"/>
                <w:lang w:val="es-PE" w:eastAsia="es-PE"/>
              </w:rPr>
            </w:pPr>
            <w:r w:rsidRPr="007246CD">
              <w:rPr>
                <w:rFonts w:ascii="Arial Narrow" w:hAnsi="Arial Narrow" w:cs="Arial Narrow"/>
                <w:color w:val="FFFFFF"/>
                <w:sz w:val="16"/>
                <w:szCs w:val="16"/>
                <w:lang w:val="es-PE" w:eastAsia="es-PE"/>
              </w:rPr>
              <w:t>ACTIVIDAD</w:t>
            </w:r>
          </w:p>
        </w:tc>
        <w:tc>
          <w:tcPr>
            <w:tcW w:w="1701" w:type="dxa"/>
            <w:tcBorders>
              <w:left w:val="nil"/>
              <w:right w:val="nil"/>
            </w:tcBorders>
            <w:shd w:val="clear" w:color="auto" w:fill="000000"/>
          </w:tcPr>
          <w:p w:rsidR="002E3D4B" w:rsidRPr="007246CD" w:rsidRDefault="002E3D4B" w:rsidP="0014721F">
            <w:pPr>
              <w:spacing w:after="0" w:line="240" w:lineRule="auto"/>
              <w:jc w:val="center"/>
              <w:rPr>
                <w:rFonts w:ascii="Arial Narrow" w:hAnsi="Arial Narrow" w:cs="Arial Narrow"/>
                <w:b/>
                <w:bCs/>
                <w:color w:val="FFFFFF"/>
                <w:sz w:val="16"/>
                <w:szCs w:val="16"/>
                <w:lang w:val="es-PE" w:eastAsia="es-PE"/>
              </w:rPr>
            </w:pPr>
            <w:r w:rsidRPr="007246CD">
              <w:rPr>
                <w:rFonts w:ascii="Arial Narrow" w:hAnsi="Arial Narrow" w:cs="Arial Narrow"/>
                <w:color w:val="FFFFFF"/>
                <w:sz w:val="16"/>
                <w:szCs w:val="16"/>
                <w:lang w:val="es-PE" w:eastAsia="es-PE"/>
              </w:rPr>
              <w:t>SALIDA</w:t>
            </w:r>
          </w:p>
        </w:tc>
        <w:tc>
          <w:tcPr>
            <w:tcW w:w="3543" w:type="dxa"/>
            <w:tcBorders>
              <w:left w:val="nil"/>
              <w:right w:val="nil"/>
            </w:tcBorders>
            <w:shd w:val="clear" w:color="auto" w:fill="000000"/>
          </w:tcPr>
          <w:p w:rsidR="002E3D4B" w:rsidRPr="007246CD" w:rsidRDefault="002E3D4B" w:rsidP="0014721F">
            <w:pPr>
              <w:spacing w:after="0" w:line="240" w:lineRule="auto"/>
              <w:jc w:val="center"/>
              <w:rPr>
                <w:rFonts w:ascii="Arial Narrow" w:hAnsi="Arial Narrow" w:cs="Arial Narrow"/>
                <w:b/>
                <w:bCs/>
                <w:color w:val="FFFFFF"/>
                <w:sz w:val="16"/>
                <w:szCs w:val="16"/>
                <w:lang w:val="es-PE" w:eastAsia="es-PE"/>
              </w:rPr>
            </w:pPr>
            <w:r w:rsidRPr="007246CD">
              <w:rPr>
                <w:rFonts w:ascii="Arial Narrow" w:hAnsi="Arial Narrow" w:cs="Arial Narrow"/>
                <w:color w:val="FFFFFF"/>
                <w:sz w:val="16"/>
                <w:szCs w:val="16"/>
                <w:lang w:val="es-PE" w:eastAsia="es-PE"/>
              </w:rPr>
              <w:t>DESCRIPCIÓN</w:t>
            </w:r>
          </w:p>
        </w:tc>
        <w:tc>
          <w:tcPr>
            <w:tcW w:w="1843" w:type="dxa"/>
            <w:tcBorders>
              <w:left w:val="nil"/>
              <w:right w:val="nil"/>
            </w:tcBorders>
            <w:shd w:val="clear" w:color="auto" w:fill="000000"/>
          </w:tcPr>
          <w:p w:rsidR="002E3D4B" w:rsidRPr="007246CD" w:rsidRDefault="002E3D4B" w:rsidP="0014721F">
            <w:pPr>
              <w:spacing w:after="0" w:line="240" w:lineRule="auto"/>
              <w:jc w:val="center"/>
              <w:rPr>
                <w:rFonts w:ascii="Arial Narrow" w:hAnsi="Arial Narrow" w:cs="Arial Narrow"/>
                <w:b/>
                <w:bCs/>
                <w:color w:val="FFFFFF"/>
                <w:sz w:val="16"/>
                <w:szCs w:val="16"/>
                <w:lang w:val="es-PE" w:eastAsia="es-PE"/>
              </w:rPr>
            </w:pPr>
            <w:r w:rsidRPr="007246CD">
              <w:rPr>
                <w:rFonts w:ascii="Arial Narrow" w:hAnsi="Arial Narrow" w:cs="Arial Narrow"/>
                <w:color w:val="FFFFFF"/>
                <w:sz w:val="16"/>
                <w:szCs w:val="16"/>
                <w:lang w:val="es-PE" w:eastAsia="es-PE"/>
              </w:rPr>
              <w:t>RESPONSABLE</w:t>
            </w:r>
          </w:p>
        </w:tc>
        <w:tc>
          <w:tcPr>
            <w:tcW w:w="993" w:type="dxa"/>
            <w:tcBorders>
              <w:left w:val="nil"/>
              <w:right w:val="nil"/>
            </w:tcBorders>
            <w:shd w:val="clear" w:color="auto" w:fill="000000"/>
          </w:tcPr>
          <w:p w:rsidR="002E3D4B" w:rsidRPr="007246CD" w:rsidRDefault="002E3D4B" w:rsidP="0014721F">
            <w:pPr>
              <w:spacing w:after="0" w:line="240" w:lineRule="auto"/>
              <w:jc w:val="center"/>
              <w:rPr>
                <w:rFonts w:ascii="Arial Narrow" w:hAnsi="Arial Narrow" w:cs="Arial Narrow"/>
                <w:b/>
                <w:bCs/>
                <w:color w:val="FFFFFF"/>
                <w:sz w:val="16"/>
                <w:szCs w:val="16"/>
                <w:lang w:val="es-PE" w:eastAsia="es-PE"/>
              </w:rPr>
            </w:pPr>
            <w:r w:rsidRPr="007246CD">
              <w:rPr>
                <w:rFonts w:ascii="Arial Narrow" w:hAnsi="Arial Narrow" w:cs="Arial Narrow"/>
                <w:color w:val="FFFFFF"/>
                <w:sz w:val="16"/>
                <w:szCs w:val="16"/>
                <w:lang w:val="es-PE" w:eastAsia="es-PE"/>
              </w:rPr>
              <w:t>TIPO ACTIVIDAD</w:t>
            </w:r>
          </w:p>
        </w:tc>
        <w:tc>
          <w:tcPr>
            <w:tcW w:w="801" w:type="dxa"/>
            <w:tcBorders>
              <w:left w:val="nil"/>
            </w:tcBorders>
            <w:shd w:val="clear" w:color="auto" w:fill="000000"/>
          </w:tcPr>
          <w:p w:rsidR="002E3D4B" w:rsidRPr="007246CD" w:rsidRDefault="002E3D4B" w:rsidP="0014721F">
            <w:pPr>
              <w:spacing w:after="0" w:line="240" w:lineRule="auto"/>
              <w:jc w:val="center"/>
              <w:rPr>
                <w:rFonts w:ascii="Arial Narrow" w:hAnsi="Arial Narrow" w:cs="Arial Narrow"/>
                <w:b/>
                <w:bCs/>
                <w:color w:val="FFFFFF"/>
                <w:sz w:val="16"/>
                <w:szCs w:val="16"/>
                <w:lang w:val="es-PE" w:eastAsia="es-PE"/>
              </w:rPr>
            </w:pPr>
            <w:r w:rsidRPr="007246CD">
              <w:rPr>
                <w:rFonts w:ascii="Arial Narrow" w:hAnsi="Arial Narrow" w:cs="Arial Narrow"/>
                <w:color w:val="FFFFFF"/>
                <w:sz w:val="16"/>
                <w:szCs w:val="16"/>
                <w:lang w:val="es-PE" w:eastAsia="es-PE"/>
              </w:rPr>
              <w:t>TIEMPO</w:t>
            </w:r>
          </w:p>
        </w:tc>
      </w:tr>
      <w:tr w:rsidR="002E3D4B" w:rsidRPr="007246CD" w:rsidTr="0014721F">
        <w:trPr>
          <w:trHeight w:val="450"/>
        </w:trPr>
        <w:tc>
          <w:tcPr>
            <w:tcW w:w="582" w:type="dxa"/>
            <w:tcBorders>
              <w:right w:val="nil"/>
            </w:tcBorders>
            <w:shd w:val="clear" w:color="auto" w:fill="C0C0C0"/>
          </w:tcPr>
          <w:p w:rsidR="002E3D4B" w:rsidRPr="007246CD" w:rsidRDefault="002E3D4B" w:rsidP="0014721F">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2</w:t>
            </w:r>
          </w:p>
        </w:tc>
        <w:tc>
          <w:tcPr>
            <w:tcW w:w="1985" w:type="dxa"/>
            <w:tcBorders>
              <w:left w:val="nil"/>
              <w:right w:val="nil"/>
            </w:tcBorders>
            <w:shd w:val="clear" w:color="auto" w:fill="C0C0C0"/>
          </w:tcPr>
          <w:p w:rsidR="002E3D4B" w:rsidRPr="007246CD" w:rsidRDefault="002E3D4B"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Informe anual de la marcha pastoral y necesidades de formación</w:t>
            </w:r>
          </w:p>
        </w:tc>
        <w:tc>
          <w:tcPr>
            <w:tcW w:w="1843" w:type="dxa"/>
            <w:tcBorders>
              <w:left w:val="nil"/>
              <w:right w:val="nil"/>
            </w:tcBorders>
            <w:shd w:val="clear" w:color="auto" w:fill="C0C0C0"/>
          </w:tcPr>
          <w:p w:rsidR="002E3D4B" w:rsidRPr="007246CD" w:rsidRDefault="002E3D4B"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Planificar Taller</w:t>
            </w:r>
          </w:p>
        </w:tc>
        <w:tc>
          <w:tcPr>
            <w:tcW w:w="1701" w:type="dxa"/>
            <w:tcBorders>
              <w:left w:val="nil"/>
              <w:right w:val="nil"/>
            </w:tcBorders>
            <w:shd w:val="clear" w:color="auto" w:fill="C0C0C0"/>
          </w:tcPr>
          <w:p w:rsidR="002E3D4B" w:rsidRPr="007246CD" w:rsidRDefault="002E3D4B"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Taller Planificado</w:t>
            </w:r>
          </w:p>
        </w:tc>
        <w:tc>
          <w:tcPr>
            <w:tcW w:w="3543" w:type="dxa"/>
            <w:tcBorders>
              <w:left w:val="nil"/>
              <w:right w:val="nil"/>
            </w:tcBorders>
            <w:shd w:val="clear" w:color="auto" w:fill="C0C0C0"/>
          </w:tcPr>
          <w:p w:rsidR="002E3D4B" w:rsidRPr="007246CD" w:rsidRDefault="002E3D4B" w:rsidP="0014721F">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Equipo Pedagógico de Pastoral y Educación en Valores en base al Informe otorgado por la actividad Analizar resultados del proceso Acompañamiento de pastoral y Educación en valores, procede a determinar y planear los Talleres que se realizarán.</w:t>
            </w:r>
          </w:p>
        </w:tc>
        <w:tc>
          <w:tcPr>
            <w:tcW w:w="1843" w:type="dxa"/>
            <w:tcBorders>
              <w:left w:val="nil"/>
              <w:right w:val="nil"/>
            </w:tcBorders>
            <w:shd w:val="clear" w:color="auto" w:fill="C0C0C0"/>
          </w:tcPr>
          <w:p w:rsidR="002E3D4B" w:rsidRPr="007246CD" w:rsidRDefault="002E3D4B"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Equipo Pedagógico de Pastoral y Educación en Valores</w:t>
            </w:r>
          </w:p>
        </w:tc>
        <w:tc>
          <w:tcPr>
            <w:tcW w:w="993" w:type="dxa"/>
            <w:tcBorders>
              <w:left w:val="nil"/>
              <w:right w:val="nil"/>
            </w:tcBorders>
            <w:shd w:val="clear" w:color="auto" w:fill="C0C0C0"/>
          </w:tcPr>
          <w:p w:rsidR="002E3D4B" w:rsidRPr="007246CD" w:rsidRDefault="002E3D4B"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Manual</w:t>
            </w:r>
          </w:p>
        </w:tc>
        <w:tc>
          <w:tcPr>
            <w:tcW w:w="801" w:type="dxa"/>
            <w:tcBorders>
              <w:left w:val="nil"/>
            </w:tcBorders>
            <w:shd w:val="clear" w:color="auto" w:fill="C0C0C0"/>
          </w:tcPr>
          <w:p w:rsidR="002E3D4B" w:rsidRPr="007246CD" w:rsidRDefault="002E3D4B"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2 días</w:t>
            </w:r>
          </w:p>
        </w:tc>
      </w:tr>
      <w:tr w:rsidR="002E3D4B" w:rsidRPr="007246CD" w:rsidTr="0014721F">
        <w:trPr>
          <w:trHeight w:val="675"/>
        </w:trPr>
        <w:tc>
          <w:tcPr>
            <w:tcW w:w="582" w:type="dxa"/>
            <w:tcBorders>
              <w:right w:val="nil"/>
            </w:tcBorders>
          </w:tcPr>
          <w:p w:rsidR="002E3D4B" w:rsidRPr="007246CD" w:rsidRDefault="002E3D4B" w:rsidP="0014721F">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3</w:t>
            </w:r>
          </w:p>
        </w:tc>
        <w:tc>
          <w:tcPr>
            <w:tcW w:w="1985" w:type="dxa"/>
            <w:tcBorders>
              <w:left w:val="nil"/>
              <w:right w:val="nil"/>
            </w:tcBorders>
          </w:tcPr>
          <w:p w:rsidR="002E3D4B" w:rsidRPr="007246CD" w:rsidRDefault="002E3D4B"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Taller Planificado</w:t>
            </w:r>
          </w:p>
        </w:tc>
        <w:tc>
          <w:tcPr>
            <w:tcW w:w="1843" w:type="dxa"/>
            <w:tcBorders>
              <w:left w:val="nil"/>
              <w:right w:val="nil"/>
            </w:tcBorders>
          </w:tcPr>
          <w:p w:rsidR="002E3D4B" w:rsidRPr="007246CD" w:rsidRDefault="002E3D4B"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Buscar Orador para Taller</w:t>
            </w:r>
          </w:p>
        </w:tc>
        <w:tc>
          <w:tcPr>
            <w:tcW w:w="1701" w:type="dxa"/>
            <w:tcBorders>
              <w:left w:val="nil"/>
              <w:right w:val="nil"/>
            </w:tcBorders>
          </w:tcPr>
          <w:p w:rsidR="002E3D4B" w:rsidRPr="007246CD" w:rsidRDefault="002E3D4B"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Orador reservado</w:t>
            </w:r>
          </w:p>
        </w:tc>
        <w:tc>
          <w:tcPr>
            <w:tcW w:w="3543" w:type="dxa"/>
            <w:tcBorders>
              <w:left w:val="nil"/>
              <w:right w:val="nil"/>
            </w:tcBorders>
          </w:tcPr>
          <w:p w:rsidR="002E3D4B" w:rsidRPr="007246CD" w:rsidRDefault="002E3D4B" w:rsidP="0014721F">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Una vez identificado el tipo de Taller, se realiza la búsqueda del orador que impartirá el Taller, éste puede ser interno ó externo al área.</w:t>
            </w:r>
          </w:p>
        </w:tc>
        <w:tc>
          <w:tcPr>
            <w:tcW w:w="1843" w:type="dxa"/>
            <w:tcBorders>
              <w:left w:val="nil"/>
              <w:right w:val="nil"/>
            </w:tcBorders>
          </w:tcPr>
          <w:p w:rsidR="002E3D4B" w:rsidRPr="007246CD" w:rsidRDefault="002E3D4B"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Equipo Pedagógico de Pastoral y Educación en Valores</w:t>
            </w:r>
          </w:p>
        </w:tc>
        <w:tc>
          <w:tcPr>
            <w:tcW w:w="993" w:type="dxa"/>
            <w:tcBorders>
              <w:left w:val="nil"/>
              <w:right w:val="nil"/>
            </w:tcBorders>
          </w:tcPr>
          <w:p w:rsidR="002E3D4B" w:rsidRPr="007246CD" w:rsidRDefault="002E3D4B"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Manual</w:t>
            </w:r>
          </w:p>
        </w:tc>
        <w:tc>
          <w:tcPr>
            <w:tcW w:w="801" w:type="dxa"/>
            <w:tcBorders>
              <w:left w:val="nil"/>
            </w:tcBorders>
          </w:tcPr>
          <w:p w:rsidR="002E3D4B" w:rsidRPr="007246CD" w:rsidRDefault="002E3D4B"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20 días</w:t>
            </w:r>
          </w:p>
        </w:tc>
      </w:tr>
      <w:tr w:rsidR="002E3D4B" w:rsidRPr="007246CD" w:rsidTr="0014721F">
        <w:trPr>
          <w:trHeight w:val="675"/>
        </w:trPr>
        <w:tc>
          <w:tcPr>
            <w:tcW w:w="582" w:type="dxa"/>
            <w:tcBorders>
              <w:right w:val="nil"/>
            </w:tcBorders>
            <w:shd w:val="clear" w:color="auto" w:fill="C0C0C0"/>
          </w:tcPr>
          <w:p w:rsidR="002E3D4B" w:rsidRPr="007246CD" w:rsidRDefault="002E3D4B" w:rsidP="0014721F">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4</w:t>
            </w:r>
          </w:p>
        </w:tc>
        <w:tc>
          <w:tcPr>
            <w:tcW w:w="1985" w:type="dxa"/>
            <w:tcBorders>
              <w:left w:val="nil"/>
              <w:right w:val="nil"/>
            </w:tcBorders>
            <w:shd w:val="clear" w:color="auto" w:fill="C0C0C0"/>
          </w:tcPr>
          <w:p w:rsidR="002E3D4B" w:rsidRPr="007246CD" w:rsidRDefault="002E3D4B"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Orador reservado</w:t>
            </w:r>
          </w:p>
        </w:tc>
        <w:tc>
          <w:tcPr>
            <w:tcW w:w="1843" w:type="dxa"/>
            <w:tcBorders>
              <w:left w:val="nil"/>
              <w:right w:val="nil"/>
            </w:tcBorders>
            <w:shd w:val="clear" w:color="auto" w:fill="C0C0C0"/>
          </w:tcPr>
          <w:p w:rsidR="002E3D4B" w:rsidRPr="007246CD" w:rsidRDefault="002E3D4B"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Determinar recursos necesarios</w:t>
            </w:r>
          </w:p>
        </w:tc>
        <w:tc>
          <w:tcPr>
            <w:tcW w:w="1701" w:type="dxa"/>
            <w:tcBorders>
              <w:left w:val="nil"/>
              <w:right w:val="nil"/>
            </w:tcBorders>
            <w:shd w:val="clear" w:color="auto" w:fill="C0C0C0"/>
          </w:tcPr>
          <w:p w:rsidR="002E3D4B" w:rsidRPr="007246CD" w:rsidRDefault="002E3D4B"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Lista de recursos elaborada</w:t>
            </w:r>
          </w:p>
        </w:tc>
        <w:tc>
          <w:tcPr>
            <w:tcW w:w="3543" w:type="dxa"/>
            <w:tcBorders>
              <w:left w:val="nil"/>
              <w:right w:val="nil"/>
            </w:tcBorders>
            <w:shd w:val="clear" w:color="auto" w:fill="C0C0C0"/>
          </w:tcPr>
          <w:p w:rsidR="002E3D4B" w:rsidRDefault="002E3D4B" w:rsidP="0014721F">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Una vez reservado el orador, de acuerdo al presupuesto aceptado en el Plan Operativo Anual se procede a realizar la priorización de recursos que serán requeridos durante la ejecución del Taller y se envía  </w:t>
            </w:r>
            <w:smartTag w:uri="urn:schemas-microsoft-com:office:smarttags" w:element="PersonName">
              <w:smartTagPr>
                <w:attr w:name="ProductID" w:val="la Lista"/>
              </w:smartTagPr>
              <w:r>
                <w:rPr>
                  <w:rFonts w:ascii="Arial Narrow" w:hAnsi="Arial Narrow" w:cs="Arial Narrow"/>
                  <w:sz w:val="16"/>
                  <w:szCs w:val="16"/>
                  <w:lang w:val="es-PE" w:eastAsia="es-PE"/>
                </w:rPr>
                <w:t>la Lista</w:t>
              </w:r>
            </w:smartTag>
            <w:r>
              <w:rPr>
                <w:rFonts w:ascii="Arial Narrow" w:hAnsi="Arial Narrow" w:cs="Arial Narrow"/>
                <w:sz w:val="16"/>
                <w:szCs w:val="16"/>
                <w:lang w:val="es-PE" w:eastAsia="es-PE"/>
              </w:rPr>
              <w:t xml:space="preserve"> de los recursos a adquirir al Departamento de Administración y Abastecimiento.</w:t>
            </w:r>
          </w:p>
          <w:p w:rsidR="002E3D4B" w:rsidRPr="007246CD" w:rsidRDefault="002E3D4B" w:rsidP="0014721F">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En caso llegue la fecha en la cual se procederá a dar inicio al Taller se da inicio a la actividad Realizar taller</w:t>
            </w:r>
          </w:p>
        </w:tc>
        <w:tc>
          <w:tcPr>
            <w:tcW w:w="1843" w:type="dxa"/>
            <w:tcBorders>
              <w:left w:val="nil"/>
              <w:right w:val="nil"/>
            </w:tcBorders>
            <w:shd w:val="clear" w:color="auto" w:fill="C0C0C0"/>
          </w:tcPr>
          <w:p w:rsidR="002E3D4B" w:rsidRPr="007246CD" w:rsidRDefault="002E3D4B"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Equipo Pedagógico de Pastoral y Educación en Valores</w:t>
            </w:r>
          </w:p>
        </w:tc>
        <w:tc>
          <w:tcPr>
            <w:tcW w:w="993" w:type="dxa"/>
            <w:tcBorders>
              <w:left w:val="nil"/>
              <w:right w:val="nil"/>
            </w:tcBorders>
            <w:shd w:val="clear" w:color="auto" w:fill="C0C0C0"/>
          </w:tcPr>
          <w:p w:rsidR="002E3D4B" w:rsidRPr="007246CD" w:rsidRDefault="002E3D4B"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Manual</w:t>
            </w:r>
          </w:p>
        </w:tc>
        <w:tc>
          <w:tcPr>
            <w:tcW w:w="801" w:type="dxa"/>
            <w:tcBorders>
              <w:left w:val="nil"/>
            </w:tcBorders>
            <w:shd w:val="clear" w:color="auto" w:fill="C0C0C0"/>
          </w:tcPr>
          <w:p w:rsidR="002E3D4B" w:rsidRPr="007246CD" w:rsidRDefault="002E3D4B"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3 días</w:t>
            </w:r>
          </w:p>
        </w:tc>
      </w:tr>
      <w:tr w:rsidR="002E3D4B" w:rsidRPr="007246CD" w:rsidTr="0014721F">
        <w:trPr>
          <w:trHeight w:val="651"/>
        </w:trPr>
        <w:tc>
          <w:tcPr>
            <w:tcW w:w="582" w:type="dxa"/>
            <w:tcBorders>
              <w:right w:val="nil"/>
            </w:tcBorders>
          </w:tcPr>
          <w:p w:rsidR="002E3D4B" w:rsidRPr="007246CD" w:rsidRDefault="002E3D4B" w:rsidP="0014721F">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5</w:t>
            </w:r>
          </w:p>
        </w:tc>
        <w:tc>
          <w:tcPr>
            <w:tcW w:w="1985" w:type="dxa"/>
            <w:tcBorders>
              <w:left w:val="nil"/>
              <w:right w:val="nil"/>
            </w:tcBorders>
          </w:tcPr>
          <w:p w:rsidR="002E3D4B" w:rsidRPr="007246CD" w:rsidRDefault="002E3D4B"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Lista de recursos elaborada</w:t>
            </w:r>
          </w:p>
        </w:tc>
        <w:tc>
          <w:tcPr>
            <w:tcW w:w="1843" w:type="dxa"/>
            <w:tcBorders>
              <w:left w:val="nil"/>
              <w:right w:val="nil"/>
            </w:tcBorders>
          </w:tcPr>
          <w:p w:rsidR="002E3D4B" w:rsidRPr="007246CD" w:rsidRDefault="002E3D4B"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Realizar Taller</w:t>
            </w:r>
          </w:p>
        </w:tc>
        <w:tc>
          <w:tcPr>
            <w:tcW w:w="1701" w:type="dxa"/>
            <w:tcBorders>
              <w:left w:val="nil"/>
              <w:right w:val="nil"/>
            </w:tcBorders>
          </w:tcPr>
          <w:p w:rsidR="002E3D4B" w:rsidRPr="007246CD" w:rsidRDefault="002E3D4B"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Taller Pastoral ejecutado</w:t>
            </w:r>
          </w:p>
        </w:tc>
        <w:tc>
          <w:tcPr>
            <w:tcW w:w="3543" w:type="dxa"/>
            <w:tcBorders>
              <w:left w:val="nil"/>
              <w:right w:val="nil"/>
            </w:tcBorders>
          </w:tcPr>
          <w:p w:rsidR="002E3D4B" w:rsidRPr="007246CD" w:rsidRDefault="002E3D4B" w:rsidP="0014721F">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Equipo Pedagógico de Pastoral y Educación en Valores de acuerdo a los recursos aprovisionados  brindado por la actividad Aprovisionamiento de recursos del proceso Aprovisionamiento de recursos del departamento de Administración y Abastecimiento, procede a dar inicio a la ejecución del Taller.</w:t>
            </w:r>
          </w:p>
        </w:tc>
        <w:tc>
          <w:tcPr>
            <w:tcW w:w="1843" w:type="dxa"/>
            <w:tcBorders>
              <w:left w:val="nil"/>
              <w:right w:val="nil"/>
            </w:tcBorders>
          </w:tcPr>
          <w:p w:rsidR="002E3D4B" w:rsidRPr="007246CD" w:rsidRDefault="002E3D4B"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Equipo Pedagógico de Pastoral y Educación en Valores</w:t>
            </w:r>
          </w:p>
        </w:tc>
        <w:tc>
          <w:tcPr>
            <w:tcW w:w="993" w:type="dxa"/>
            <w:tcBorders>
              <w:left w:val="nil"/>
              <w:right w:val="nil"/>
            </w:tcBorders>
          </w:tcPr>
          <w:p w:rsidR="002E3D4B" w:rsidRPr="007246CD" w:rsidRDefault="002E3D4B"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Manual</w:t>
            </w:r>
          </w:p>
        </w:tc>
        <w:tc>
          <w:tcPr>
            <w:tcW w:w="801" w:type="dxa"/>
            <w:tcBorders>
              <w:left w:val="nil"/>
            </w:tcBorders>
          </w:tcPr>
          <w:p w:rsidR="002E3D4B" w:rsidRPr="007246CD" w:rsidRDefault="002E3D4B" w:rsidP="002E3D4B">
            <w:pPr>
              <w:keepNext/>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3 días</w:t>
            </w:r>
          </w:p>
        </w:tc>
      </w:tr>
    </w:tbl>
    <w:p w:rsidR="002E3D4B" w:rsidRPr="002E3D4B" w:rsidRDefault="002E3D4B" w:rsidP="002E3D4B">
      <w:pPr>
        <w:pStyle w:val="Caption"/>
        <w:jc w:val="center"/>
        <w:rPr>
          <w:rFonts w:asciiTheme="majorHAnsi" w:hAnsiTheme="majorHAnsi"/>
          <w:sz w:val="16"/>
          <w:szCs w:val="16"/>
        </w:rPr>
      </w:pPr>
      <w:bookmarkStart w:id="323" w:name="_Toc266031741"/>
      <w:r w:rsidRPr="002E3D4B">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55</w:t>
      </w:r>
      <w:r w:rsidR="00C74554">
        <w:rPr>
          <w:rFonts w:asciiTheme="majorHAnsi" w:hAnsiTheme="majorHAnsi"/>
          <w:sz w:val="16"/>
          <w:szCs w:val="16"/>
        </w:rPr>
        <w:fldChar w:fldCharType="end"/>
      </w:r>
      <w:r w:rsidRPr="002E3D4B">
        <w:rPr>
          <w:rFonts w:asciiTheme="majorHAnsi" w:hAnsiTheme="majorHAnsi"/>
          <w:sz w:val="16"/>
          <w:szCs w:val="16"/>
        </w:rPr>
        <w:t>.- Caracterización de Proceso “Ejecución de Talleres de Pastoral y Educación en Valores”</w:t>
      </w:r>
      <w:bookmarkEnd w:id="323"/>
    </w:p>
    <w:p w:rsidR="002E3D4B" w:rsidRPr="002E3D4B" w:rsidRDefault="002E3D4B" w:rsidP="002E3D4B">
      <w:pPr>
        <w:pStyle w:val="Caption"/>
        <w:jc w:val="center"/>
        <w:rPr>
          <w:rFonts w:asciiTheme="majorHAnsi" w:hAnsiTheme="majorHAnsi"/>
          <w:sz w:val="16"/>
          <w:szCs w:val="16"/>
        </w:rPr>
      </w:pPr>
      <w:r w:rsidRPr="002E3D4B">
        <w:rPr>
          <w:rFonts w:asciiTheme="majorHAnsi" w:hAnsiTheme="majorHAnsi"/>
          <w:sz w:val="16"/>
          <w:szCs w:val="16"/>
        </w:rPr>
        <w:t>Fuente:   Elaboración  propia</w:t>
      </w:r>
    </w:p>
    <w:p w:rsidR="002E3D4B" w:rsidRDefault="002E3D4B" w:rsidP="003A5985">
      <w:pPr>
        <w:rPr>
          <w:rFonts w:eastAsia="Calibri" w:cs="Times New Roman"/>
          <w:b/>
          <w:bCs/>
          <w:sz w:val="16"/>
          <w:szCs w:val="16"/>
          <w:lang w:val="es-PE" w:eastAsia="es-ES" w:bidi="ar-SA"/>
        </w:rPr>
      </w:pPr>
    </w:p>
    <w:p w:rsidR="002E3D4B" w:rsidRDefault="002E3D4B" w:rsidP="003A5985">
      <w:pPr>
        <w:rPr>
          <w:rFonts w:eastAsia="Calibri" w:cs="Times New Roman"/>
          <w:b/>
          <w:bCs/>
          <w:sz w:val="16"/>
          <w:szCs w:val="16"/>
          <w:lang w:val="es-PE" w:eastAsia="es-ES" w:bidi="ar-SA"/>
        </w:rPr>
      </w:pPr>
    </w:p>
    <w:p w:rsidR="002E3D4B" w:rsidRDefault="002E3D4B" w:rsidP="003A5985">
      <w:pPr>
        <w:rPr>
          <w:rFonts w:eastAsia="Calibri" w:cs="Times New Roman"/>
          <w:b/>
          <w:bCs/>
          <w:sz w:val="16"/>
          <w:szCs w:val="16"/>
          <w:lang w:val="es-PE" w:eastAsia="es-ES" w:bidi="ar-SA"/>
        </w:rPr>
        <w:sectPr w:rsidR="002E3D4B" w:rsidSect="002E3D4B">
          <w:footerReference w:type="default" r:id="rId100"/>
          <w:pgSz w:w="16839" w:h="11907" w:orient="landscape" w:code="9"/>
          <w:pgMar w:top="1701" w:right="1417" w:bottom="1701" w:left="1417" w:header="708" w:footer="708" w:gutter="0"/>
          <w:cols w:space="708"/>
          <w:docGrid w:linePitch="360"/>
        </w:sectPr>
      </w:pPr>
    </w:p>
    <w:p w:rsidR="002E3D4B" w:rsidRPr="002E3D4B" w:rsidRDefault="002E3D4B" w:rsidP="002E3D4B">
      <w:pPr>
        <w:pStyle w:val="Heading3"/>
        <w:numPr>
          <w:ilvl w:val="3"/>
          <w:numId w:val="1"/>
        </w:numPr>
        <w:spacing w:after="240"/>
        <w:rPr>
          <w:smallCaps w:val="0"/>
          <w:sz w:val="24"/>
          <w:szCs w:val="24"/>
        </w:rPr>
      </w:pPr>
      <w:bookmarkStart w:id="324" w:name="_Toc266033424"/>
      <w:r w:rsidRPr="002E3D4B">
        <w:rPr>
          <w:smallCaps w:val="0"/>
          <w:sz w:val="24"/>
          <w:szCs w:val="24"/>
        </w:rPr>
        <w:t>PROCESO: Ejecución de Retiros de Pastoral y Educación en Valores</w:t>
      </w:r>
      <w:bookmarkEnd w:id="324"/>
    </w:p>
    <w:p w:rsidR="002E3D4B" w:rsidRDefault="002E3D4B" w:rsidP="002E3D4B">
      <w:pPr>
        <w:spacing w:after="0" w:line="360" w:lineRule="auto"/>
        <w:jc w:val="both"/>
        <w:rPr>
          <w:rFonts w:cs="Times New Roman"/>
          <w:sz w:val="24"/>
          <w:szCs w:val="24"/>
        </w:rPr>
      </w:pPr>
      <w:r w:rsidRPr="00177738">
        <w:rPr>
          <w:sz w:val="24"/>
          <w:szCs w:val="24"/>
        </w:rPr>
        <w:t xml:space="preserve">El presente proceso describirá las actividades desempeñadas por el </w:t>
      </w:r>
      <w:r>
        <w:rPr>
          <w:sz w:val="24"/>
          <w:szCs w:val="24"/>
        </w:rPr>
        <w:t xml:space="preserve">Equipo de Pastoral y </w:t>
      </w:r>
      <w:r w:rsidRPr="00177738">
        <w:rPr>
          <w:sz w:val="24"/>
          <w:szCs w:val="24"/>
        </w:rPr>
        <w:t xml:space="preserve">Educación </w:t>
      </w:r>
      <w:r>
        <w:rPr>
          <w:sz w:val="24"/>
          <w:szCs w:val="24"/>
        </w:rPr>
        <w:t>en Valores</w:t>
      </w:r>
      <w:r w:rsidRPr="00177738">
        <w:rPr>
          <w:sz w:val="24"/>
          <w:szCs w:val="24"/>
        </w:rPr>
        <w:t xml:space="preserve"> para </w:t>
      </w:r>
      <w:r>
        <w:rPr>
          <w:sz w:val="24"/>
          <w:szCs w:val="24"/>
        </w:rPr>
        <w:t>llevar a cabo la ejecución de los Retiros  espirituales en los Colegios Fe y Alegría.</w:t>
      </w:r>
    </w:p>
    <w:p w:rsidR="002E3D4B" w:rsidRDefault="002E3D4B" w:rsidP="002E3D4B">
      <w:pPr>
        <w:spacing w:after="0" w:line="240" w:lineRule="auto"/>
        <w:jc w:val="both"/>
        <w:rPr>
          <w:rFonts w:cs="Times New Roman"/>
          <w:sz w:val="24"/>
          <w:szCs w:val="24"/>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76"/>
        <w:gridCol w:w="2257"/>
        <w:gridCol w:w="2258"/>
        <w:gridCol w:w="2263"/>
      </w:tblGrid>
      <w:tr w:rsidR="002E3D4B" w:rsidRPr="00C555D1" w:rsidTr="0014721F">
        <w:trPr>
          <w:trHeight w:val="699"/>
          <w:tblHeader/>
        </w:trPr>
        <w:tc>
          <w:tcPr>
            <w:tcW w:w="9054" w:type="dxa"/>
            <w:gridSpan w:val="4"/>
            <w:shd w:val="clear" w:color="auto" w:fill="000000"/>
            <w:vAlign w:val="center"/>
          </w:tcPr>
          <w:p w:rsidR="002E3D4B" w:rsidRDefault="002E3D4B" w:rsidP="0014721F">
            <w:pPr>
              <w:autoSpaceDE w:val="0"/>
              <w:autoSpaceDN w:val="0"/>
              <w:adjustRightInd w:val="0"/>
              <w:spacing w:after="0" w:line="240" w:lineRule="auto"/>
              <w:jc w:val="center"/>
              <w:rPr>
                <w:rFonts w:ascii="Arial Narrow" w:hAnsi="Arial Narrow" w:cs="Arial Narrow"/>
                <w:b/>
                <w:bCs/>
                <w:color w:val="FFFFFF"/>
                <w:sz w:val="28"/>
                <w:szCs w:val="28"/>
              </w:rPr>
            </w:pPr>
            <w:r w:rsidRPr="0046637D">
              <w:rPr>
                <w:rFonts w:ascii="Arial Narrow" w:hAnsi="Arial Narrow" w:cs="Arial Narrow"/>
                <w:b/>
                <w:bCs/>
                <w:color w:val="FFFFFF"/>
                <w:sz w:val="28"/>
                <w:szCs w:val="28"/>
              </w:rPr>
              <w:t>MACRO PROCESO:</w:t>
            </w:r>
            <w:r>
              <w:rPr>
                <w:rFonts w:ascii="Arial Narrow" w:hAnsi="Arial Narrow" w:cs="Arial Narrow"/>
                <w:b/>
                <w:bCs/>
                <w:color w:val="FFFFFF"/>
                <w:sz w:val="28"/>
                <w:szCs w:val="28"/>
              </w:rPr>
              <w:t xml:space="preserve">  </w:t>
            </w:r>
            <w:r w:rsidRPr="0046637D">
              <w:rPr>
                <w:rFonts w:ascii="Arial Narrow" w:hAnsi="Arial Narrow" w:cs="Arial Narrow"/>
                <w:b/>
                <w:bCs/>
                <w:color w:val="FFFFFF"/>
                <w:sz w:val="28"/>
                <w:szCs w:val="28"/>
              </w:rPr>
              <w:t xml:space="preserve"> Gestión de Orientación Pastoral</w:t>
            </w:r>
          </w:p>
          <w:p w:rsidR="002E3D4B" w:rsidRPr="00C555D1" w:rsidRDefault="002E3D4B" w:rsidP="0014721F">
            <w:pPr>
              <w:autoSpaceDE w:val="0"/>
              <w:autoSpaceDN w:val="0"/>
              <w:adjustRightInd w:val="0"/>
              <w:spacing w:after="0" w:line="240" w:lineRule="auto"/>
              <w:jc w:val="center"/>
              <w:rPr>
                <w:rFonts w:ascii="Arial Narrow" w:hAnsi="Arial Narrow" w:cs="Arial Narrow"/>
                <w:b/>
                <w:bCs/>
                <w:color w:val="FFFFFF"/>
                <w:sz w:val="28"/>
                <w:szCs w:val="28"/>
              </w:rPr>
            </w:pPr>
            <w:r w:rsidRPr="00C555D1">
              <w:rPr>
                <w:rFonts w:ascii="Arial Narrow" w:hAnsi="Arial Narrow" w:cs="Arial Narrow"/>
                <w:b/>
                <w:bCs/>
                <w:color w:val="FFFFFF"/>
                <w:sz w:val="28"/>
                <w:szCs w:val="28"/>
              </w:rPr>
              <w:t>Proceso “</w:t>
            </w:r>
            <w:r w:rsidRPr="008B76D4">
              <w:rPr>
                <w:rFonts w:ascii="Arial Narrow" w:hAnsi="Arial Narrow" w:cs="Arial Narrow"/>
                <w:b/>
                <w:bCs/>
                <w:color w:val="FFFFFF"/>
                <w:sz w:val="28"/>
                <w:szCs w:val="28"/>
              </w:rPr>
              <w:t xml:space="preserve">Ejecución de </w:t>
            </w:r>
            <w:r>
              <w:rPr>
                <w:rFonts w:ascii="Arial Narrow" w:hAnsi="Arial Narrow" w:cs="Arial Narrow"/>
                <w:b/>
                <w:bCs/>
                <w:color w:val="FFFFFF"/>
                <w:sz w:val="28"/>
                <w:szCs w:val="28"/>
              </w:rPr>
              <w:t>R</w:t>
            </w:r>
            <w:r w:rsidRPr="008B76D4">
              <w:rPr>
                <w:rFonts w:ascii="Arial Narrow" w:hAnsi="Arial Narrow" w:cs="Arial Narrow"/>
                <w:b/>
                <w:bCs/>
                <w:color w:val="FFFFFF"/>
                <w:sz w:val="28"/>
                <w:szCs w:val="28"/>
              </w:rPr>
              <w:t>etiros de Pastoral y Educación en Valores</w:t>
            </w:r>
            <w:r w:rsidRPr="00C555D1">
              <w:rPr>
                <w:rFonts w:ascii="Arial Narrow" w:hAnsi="Arial Narrow" w:cs="Arial Narrow"/>
                <w:b/>
                <w:bCs/>
                <w:color w:val="FFFFFF"/>
                <w:sz w:val="28"/>
                <w:szCs w:val="28"/>
              </w:rPr>
              <w:t>”</w:t>
            </w:r>
          </w:p>
        </w:tc>
      </w:tr>
      <w:tr w:rsidR="002E3D4B" w:rsidRPr="00C555D1" w:rsidTr="0014721F">
        <w:tc>
          <w:tcPr>
            <w:tcW w:w="2276" w:type="dxa"/>
            <w:shd w:val="clear" w:color="auto" w:fill="BFBFBF"/>
            <w:vAlign w:val="center"/>
          </w:tcPr>
          <w:p w:rsidR="002E3D4B" w:rsidRPr="00237EA2" w:rsidRDefault="002E3D4B" w:rsidP="0014721F">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PROPÓSITO</w:t>
            </w:r>
          </w:p>
        </w:tc>
        <w:tc>
          <w:tcPr>
            <w:tcW w:w="6778" w:type="dxa"/>
            <w:gridSpan w:val="3"/>
          </w:tcPr>
          <w:p w:rsidR="002E3D4B" w:rsidRPr="00243814" w:rsidRDefault="002E3D4B" w:rsidP="0014721F">
            <w:pPr>
              <w:spacing w:after="0" w:line="240" w:lineRule="auto"/>
              <w:jc w:val="both"/>
              <w:rPr>
                <w:rFonts w:ascii="Arial Narrow" w:hAnsi="Arial Narrow" w:cs="Arial Narrow"/>
                <w:sz w:val="24"/>
                <w:szCs w:val="24"/>
                <w:lang w:val="es-PE"/>
              </w:rPr>
            </w:pPr>
            <w:r w:rsidRPr="00C555D1">
              <w:rPr>
                <w:rFonts w:ascii="Arial Narrow" w:hAnsi="Arial Narrow" w:cs="Arial Narrow"/>
                <w:sz w:val="24"/>
                <w:szCs w:val="24"/>
              </w:rPr>
              <w:t xml:space="preserve">El presente proceso tiene como propósito cumplir con </w:t>
            </w:r>
            <w:r>
              <w:rPr>
                <w:rFonts w:ascii="Arial Narrow" w:hAnsi="Arial Narrow" w:cs="Arial Narrow"/>
                <w:sz w:val="24"/>
                <w:szCs w:val="24"/>
              </w:rPr>
              <w:t>el siguiente</w:t>
            </w:r>
            <w:r w:rsidRPr="00C555D1">
              <w:rPr>
                <w:rFonts w:ascii="Arial Narrow" w:hAnsi="Arial Narrow" w:cs="Arial Narrow"/>
                <w:sz w:val="24"/>
                <w:szCs w:val="24"/>
              </w:rPr>
              <w:t xml:space="preserve"> </w:t>
            </w:r>
            <w:r>
              <w:rPr>
                <w:rFonts w:ascii="Arial Narrow" w:hAnsi="Arial Narrow" w:cs="Arial Narrow"/>
                <w:sz w:val="24"/>
                <w:szCs w:val="24"/>
              </w:rPr>
              <w:t>objetivo institucional:</w:t>
            </w:r>
          </w:p>
          <w:p w:rsidR="002E3D4B" w:rsidRPr="00237EA2" w:rsidRDefault="002E3D4B" w:rsidP="0014721F">
            <w:pPr>
              <w:spacing w:after="0" w:line="240" w:lineRule="auto"/>
              <w:jc w:val="both"/>
              <w:rPr>
                <w:rFonts w:ascii="Arial Narrow" w:hAnsi="Arial Narrow" w:cs="Arial Narrow"/>
                <w:sz w:val="24"/>
                <w:szCs w:val="24"/>
                <w:lang w:val="es-PE"/>
              </w:rPr>
            </w:pPr>
            <w:r>
              <w:rPr>
                <w:rFonts w:ascii="Arial Narrow" w:hAnsi="Arial Narrow" w:cs="Arial Narrow"/>
                <w:sz w:val="24"/>
                <w:szCs w:val="24"/>
                <w:lang w:val="es-PE"/>
              </w:rPr>
              <w:t xml:space="preserve">OSE 4: </w:t>
            </w:r>
            <w:r w:rsidRPr="0021145F">
              <w:rPr>
                <w:rFonts w:ascii="Arial Narrow" w:hAnsi="Arial Narrow" w:cs="Arial Narrow"/>
                <w:sz w:val="24"/>
                <w:szCs w:val="24"/>
              </w:rPr>
              <w:t>Formar alumnos y alumnas con valores evangélicos, líderes, autónomos, críticos con identidad ciudadana para que sean agentes de cambio y promotores del desarrollo sostenible.</w:t>
            </w:r>
          </w:p>
        </w:tc>
      </w:tr>
      <w:tr w:rsidR="002E3D4B" w:rsidRPr="00C555D1" w:rsidTr="0014721F">
        <w:tc>
          <w:tcPr>
            <w:tcW w:w="2276" w:type="dxa"/>
            <w:shd w:val="clear" w:color="auto" w:fill="BFBFBF"/>
            <w:vAlign w:val="center"/>
          </w:tcPr>
          <w:p w:rsidR="002E3D4B" w:rsidRPr="00237EA2" w:rsidRDefault="002E3D4B" w:rsidP="0014721F">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RESPONSABLE</w:t>
            </w:r>
          </w:p>
        </w:tc>
        <w:tc>
          <w:tcPr>
            <w:tcW w:w="2257" w:type="dxa"/>
          </w:tcPr>
          <w:p w:rsidR="002E3D4B" w:rsidRPr="00237EA2" w:rsidRDefault="002E3D4B" w:rsidP="0014721F">
            <w:pPr>
              <w:spacing w:after="0" w:line="240" w:lineRule="auto"/>
              <w:rPr>
                <w:rFonts w:ascii="Arial Narrow" w:hAnsi="Arial Narrow" w:cs="Arial Narrow"/>
                <w:sz w:val="24"/>
                <w:szCs w:val="24"/>
              </w:rPr>
            </w:pPr>
            <w:r>
              <w:rPr>
                <w:rFonts w:ascii="Arial Narrow" w:hAnsi="Arial Narrow" w:cs="Arial Narrow"/>
                <w:sz w:val="24"/>
                <w:szCs w:val="24"/>
              </w:rPr>
              <w:t>Equipo</w:t>
            </w:r>
            <w:r w:rsidRPr="00237EA2">
              <w:rPr>
                <w:rFonts w:ascii="Arial Narrow" w:hAnsi="Arial Narrow" w:cs="Arial Narrow"/>
                <w:sz w:val="24"/>
                <w:szCs w:val="24"/>
              </w:rPr>
              <w:t xml:space="preserve"> </w:t>
            </w:r>
            <w:r>
              <w:rPr>
                <w:rFonts w:ascii="Arial Narrow" w:hAnsi="Arial Narrow" w:cs="Arial Narrow"/>
                <w:sz w:val="24"/>
                <w:szCs w:val="24"/>
              </w:rPr>
              <w:t xml:space="preserve">Pedagógico </w:t>
            </w:r>
            <w:r w:rsidRPr="00237EA2">
              <w:rPr>
                <w:rFonts w:ascii="Arial Narrow" w:hAnsi="Arial Narrow" w:cs="Arial Narrow"/>
                <w:sz w:val="24"/>
                <w:szCs w:val="24"/>
              </w:rPr>
              <w:t xml:space="preserve">de </w:t>
            </w:r>
            <w:r>
              <w:rPr>
                <w:rFonts w:ascii="Arial Narrow" w:hAnsi="Arial Narrow" w:cs="Arial Narrow"/>
                <w:sz w:val="24"/>
                <w:szCs w:val="24"/>
              </w:rPr>
              <w:t>Pastoral y Educación en Valores</w:t>
            </w:r>
          </w:p>
        </w:tc>
        <w:tc>
          <w:tcPr>
            <w:tcW w:w="2258" w:type="dxa"/>
            <w:shd w:val="clear" w:color="auto" w:fill="D9D9D9"/>
            <w:vAlign w:val="center"/>
          </w:tcPr>
          <w:p w:rsidR="002E3D4B" w:rsidRPr="00237EA2" w:rsidRDefault="002E3D4B" w:rsidP="0014721F">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BASE LEGAL</w:t>
            </w:r>
          </w:p>
        </w:tc>
        <w:tc>
          <w:tcPr>
            <w:tcW w:w="2263" w:type="dxa"/>
          </w:tcPr>
          <w:p w:rsidR="002E3D4B" w:rsidRPr="00237EA2" w:rsidRDefault="002E3D4B" w:rsidP="0014721F">
            <w:pPr>
              <w:spacing w:after="0" w:line="240" w:lineRule="auto"/>
              <w:rPr>
                <w:rFonts w:ascii="Arial Narrow" w:hAnsi="Arial Narrow" w:cs="Arial Narrow"/>
                <w:sz w:val="24"/>
                <w:szCs w:val="24"/>
              </w:rPr>
            </w:pPr>
            <w:r w:rsidRPr="00237EA2">
              <w:rPr>
                <w:rFonts w:ascii="Arial Narrow" w:hAnsi="Arial Narrow" w:cs="Arial Narrow"/>
                <w:sz w:val="24"/>
                <w:szCs w:val="24"/>
              </w:rPr>
              <w:t>No Aplica</w:t>
            </w:r>
          </w:p>
        </w:tc>
      </w:tr>
      <w:tr w:rsidR="002E3D4B" w:rsidRPr="00C555D1" w:rsidTr="0014721F">
        <w:tc>
          <w:tcPr>
            <w:tcW w:w="2276" w:type="dxa"/>
            <w:shd w:val="clear" w:color="auto" w:fill="BFBFBF"/>
            <w:vAlign w:val="center"/>
          </w:tcPr>
          <w:p w:rsidR="002E3D4B" w:rsidRPr="00237EA2" w:rsidRDefault="002E3D4B" w:rsidP="0014721F">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ACTORES DEL PROCESO</w:t>
            </w:r>
          </w:p>
        </w:tc>
        <w:tc>
          <w:tcPr>
            <w:tcW w:w="6778" w:type="dxa"/>
            <w:gridSpan w:val="3"/>
          </w:tcPr>
          <w:p w:rsidR="002E3D4B" w:rsidRDefault="002E3D4B" w:rsidP="0014721F">
            <w:pPr>
              <w:autoSpaceDE w:val="0"/>
              <w:autoSpaceDN w:val="0"/>
              <w:adjustRightInd w:val="0"/>
              <w:spacing w:after="0" w:line="240" w:lineRule="auto"/>
              <w:jc w:val="both"/>
              <w:rPr>
                <w:rFonts w:ascii="Arial Narrow" w:hAnsi="Arial Narrow" w:cs="Arial Narrow"/>
                <w:sz w:val="24"/>
                <w:szCs w:val="24"/>
              </w:rPr>
            </w:pPr>
            <w:r w:rsidRPr="00696F68">
              <w:rPr>
                <w:rFonts w:ascii="Verdana" w:hAnsi="Verdana" w:cs="Verdana"/>
                <w:color w:val="000000"/>
                <w:u w:val="single"/>
              </w:rPr>
              <w:t>E</w:t>
            </w:r>
            <w:r w:rsidRPr="00696F68">
              <w:rPr>
                <w:rFonts w:ascii="Arial Narrow" w:hAnsi="Arial Narrow" w:cs="Arial Narrow"/>
                <w:sz w:val="24"/>
                <w:szCs w:val="24"/>
                <w:u w:val="single"/>
              </w:rPr>
              <w:t>quipo Pedagógico de Pastoral y Educación en Valores</w:t>
            </w:r>
            <w:r w:rsidRPr="00696F68">
              <w:rPr>
                <w:rFonts w:ascii="Arial Narrow" w:hAnsi="Arial Narrow" w:cs="Arial Narrow"/>
                <w:sz w:val="24"/>
                <w:szCs w:val="24"/>
              </w:rPr>
              <w:t xml:space="preserve">.- Docentes contratados </w:t>
            </w:r>
            <w:r>
              <w:rPr>
                <w:rFonts w:ascii="Arial Narrow" w:hAnsi="Arial Narrow" w:cs="Arial Narrow"/>
                <w:sz w:val="24"/>
                <w:szCs w:val="24"/>
              </w:rPr>
              <w:t xml:space="preserve">a tiempo completo por </w:t>
            </w:r>
            <w:smartTag w:uri="urn:schemas-microsoft-com:office:smarttags" w:element="PersonName">
              <w:smartTagPr>
                <w:attr w:name="ProductID" w:val="la Oficina Central"/>
              </w:smartTagPr>
              <w:r>
                <w:rPr>
                  <w:rFonts w:ascii="Arial Narrow" w:hAnsi="Arial Narrow" w:cs="Arial Narrow"/>
                  <w:sz w:val="24"/>
                  <w:szCs w:val="24"/>
                </w:rPr>
                <w:t>la O</w:t>
              </w:r>
              <w:r w:rsidRPr="00696F68">
                <w:rPr>
                  <w:rFonts w:ascii="Arial Narrow" w:hAnsi="Arial Narrow" w:cs="Arial Narrow"/>
                  <w:sz w:val="24"/>
                  <w:szCs w:val="24"/>
                </w:rPr>
                <w:t xml:space="preserve">ficina </w:t>
              </w:r>
              <w:r>
                <w:rPr>
                  <w:rFonts w:ascii="Arial Narrow" w:hAnsi="Arial Narrow" w:cs="Arial Narrow"/>
                  <w:sz w:val="24"/>
                  <w:szCs w:val="24"/>
                </w:rPr>
                <w:t>C</w:t>
              </w:r>
              <w:r w:rsidRPr="00696F68">
                <w:rPr>
                  <w:rFonts w:ascii="Arial Narrow" w:hAnsi="Arial Narrow" w:cs="Arial Narrow"/>
                  <w:sz w:val="24"/>
                  <w:szCs w:val="24"/>
                </w:rPr>
                <w:t>entral</w:t>
              </w:r>
            </w:smartTag>
            <w:r w:rsidRPr="00696F68">
              <w:rPr>
                <w:rFonts w:ascii="Arial Narrow" w:hAnsi="Arial Narrow" w:cs="Arial Narrow"/>
                <w:sz w:val="24"/>
                <w:szCs w:val="24"/>
              </w:rPr>
              <w:t xml:space="preserve"> de Fe y Alegría Perú para el área de de Pastoral y Educación en Valores del Departamento de Formación, encargados de realizar </w:t>
            </w:r>
            <w:r>
              <w:rPr>
                <w:rFonts w:ascii="Arial Narrow" w:hAnsi="Arial Narrow" w:cs="Arial Narrow"/>
                <w:sz w:val="24"/>
                <w:szCs w:val="24"/>
              </w:rPr>
              <w:t>T</w:t>
            </w:r>
            <w:r w:rsidRPr="00696F68">
              <w:rPr>
                <w:rFonts w:ascii="Arial Narrow" w:hAnsi="Arial Narrow" w:cs="Arial Narrow"/>
                <w:sz w:val="24"/>
                <w:szCs w:val="24"/>
              </w:rPr>
              <w:t xml:space="preserve">alleres y </w:t>
            </w:r>
            <w:r>
              <w:rPr>
                <w:rFonts w:ascii="Arial Narrow" w:hAnsi="Arial Narrow" w:cs="Arial Narrow"/>
                <w:sz w:val="24"/>
                <w:szCs w:val="24"/>
              </w:rPr>
              <w:t>R</w:t>
            </w:r>
            <w:r w:rsidRPr="00696F68">
              <w:rPr>
                <w:rFonts w:ascii="Arial Narrow" w:hAnsi="Arial Narrow" w:cs="Arial Narrow"/>
                <w:sz w:val="24"/>
                <w:szCs w:val="24"/>
              </w:rPr>
              <w:t xml:space="preserve">etiros espirituales a los alumnos de los </w:t>
            </w:r>
            <w:r>
              <w:rPr>
                <w:rFonts w:ascii="Arial Narrow" w:hAnsi="Arial Narrow" w:cs="Arial Narrow"/>
                <w:sz w:val="24"/>
                <w:szCs w:val="24"/>
              </w:rPr>
              <w:t>C</w:t>
            </w:r>
            <w:r w:rsidRPr="00696F68">
              <w:rPr>
                <w:rFonts w:ascii="Arial Narrow" w:hAnsi="Arial Narrow" w:cs="Arial Narrow"/>
                <w:sz w:val="24"/>
                <w:szCs w:val="24"/>
              </w:rPr>
              <w:t>entros educativos Fe y Alegría</w:t>
            </w:r>
            <w:r>
              <w:rPr>
                <w:rFonts w:ascii="Arial Narrow" w:hAnsi="Arial Narrow" w:cs="Arial Narrow"/>
                <w:sz w:val="24"/>
                <w:szCs w:val="24"/>
              </w:rPr>
              <w:t>.</w:t>
            </w:r>
          </w:p>
          <w:p w:rsidR="002E3D4B" w:rsidRDefault="002E3D4B" w:rsidP="0014721F">
            <w:pPr>
              <w:autoSpaceDE w:val="0"/>
              <w:autoSpaceDN w:val="0"/>
              <w:adjustRightInd w:val="0"/>
              <w:spacing w:after="0" w:line="240" w:lineRule="auto"/>
              <w:jc w:val="both"/>
              <w:rPr>
                <w:rFonts w:ascii="Arial Narrow" w:hAnsi="Arial Narrow" w:cs="Arial Narrow"/>
                <w:sz w:val="24"/>
                <w:szCs w:val="24"/>
              </w:rPr>
            </w:pPr>
          </w:p>
          <w:p w:rsidR="002E3D4B" w:rsidRPr="00237EA2" w:rsidRDefault="002E3D4B" w:rsidP="0014721F">
            <w:pPr>
              <w:autoSpaceDE w:val="0"/>
              <w:autoSpaceDN w:val="0"/>
              <w:adjustRightInd w:val="0"/>
              <w:spacing w:after="0" w:line="240" w:lineRule="auto"/>
              <w:jc w:val="both"/>
              <w:rPr>
                <w:rFonts w:ascii="Arial Narrow" w:hAnsi="Arial Narrow" w:cs="Arial Narrow"/>
                <w:sz w:val="24"/>
                <w:szCs w:val="24"/>
              </w:rPr>
            </w:pPr>
            <w:r w:rsidRPr="003D41A6">
              <w:rPr>
                <w:rFonts w:ascii="Arial Narrow" w:hAnsi="Arial Narrow" w:cs="Arial Narrow"/>
                <w:sz w:val="24"/>
                <w:szCs w:val="24"/>
                <w:u w:val="single"/>
              </w:rPr>
              <w:t>Administrador General</w:t>
            </w:r>
            <w:r>
              <w:rPr>
                <w:rFonts w:ascii="Arial Narrow" w:hAnsi="Arial Narrow" w:cs="Arial Narrow"/>
                <w:sz w:val="24"/>
                <w:szCs w:val="24"/>
              </w:rPr>
              <w:t>: Persona contratada</w:t>
            </w:r>
            <w:r w:rsidRPr="00696F68">
              <w:rPr>
                <w:rFonts w:ascii="Arial Narrow" w:hAnsi="Arial Narrow" w:cs="Arial Narrow"/>
                <w:sz w:val="24"/>
                <w:szCs w:val="24"/>
              </w:rPr>
              <w:t xml:space="preserve"> </w:t>
            </w:r>
            <w:r>
              <w:rPr>
                <w:rFonts w:ascii="Arial Narrow" w:hAnsi="Arial Narrow" w:cs="Arial Narrow"/>
                <w:sz w:val="24"/>
                <w:szCs w:val="24"/>
              </w:rPr>
              <w:t xml:space="preserve">a tiempo completo por </w:t>
            </w:r>
            <w:smartTag w:uri="urn:schemas-microsoft-com:office:smarttags" w:element="PersonName">
              <w:smartTagPr>
                <w:attr w:name="ProductID" w:val="la Oficina Central"/>
              </w:smartTagPr>
              <w:r>
                <w:rPr>
                  <w:rFonts w:ascii="Arial Narrow" w:hAnsi="Arial Narrow" w:cs="Arial Narrow"/>
                  <w:sz w:val="24"/>
                  <w:szCs w:val="24"/>
                </w:rPr>
                <w:t>la O</w:t>
              </w:r>
              <w:r w:rsidRPr="00696F68">
                <w:rPr>
                  <w:rFonts w:ascii="Arial Narrow" w:hAnsi="Arial Narrow" w:cs="Arial Narrow"/>
                  <w:sz w:val="24"/>
                  <w:szCs w:val="24"/>
                </w:rPr>
                <w:t xml:space="preserve">ficina </w:t>
              </w:r>
              <w:r>
                <w:rPr>
                  <w:rFonts w:ascii="Arial Narrow" w:hAnsi="Arial Narrow" w:cs="Arial Narrow"/>
                  <w:sz w:val="24"/>
                  <w:szCs w:val="24"/>
                </w:rPr>
                <w:t>C</w:t>
              </w:r>
              <w:r w:rsidRPr="00696F68">
                <w:rPr>
                  <w:rFonts w:ascii="Arial Narrow" w:hAnsi="Arial Narrow" w:cs="Arial Narrow"/>
                  <w:sz w:val="24"/>
                  <w:szCs w:val="24"/>
                </w:rPr>
                <w:t>entral</w:t>
              </w:r>
            </w:smartTag>
            <w:r w:rsidRPr="00696F68">
              <w:rPr>
                <w:rFonts w:ascii="Arial Narrow" w:hAnsi="Arial Narrow" w:cs="Arial Narrow"/>
                <w:sz w:val="24"/>
                <w:szCs w:val="24"/>
              </w:rPr>
              <w:t xml:space="preserve"> de Fe y Alegría Perú</w:t>
            </w:r>
            <w:r>
              <w:rPr>
                <w:rFonts w:ascii="Arial Narrow" w:hAnsi="Arial Narrow" w:cs="Arial Narrow"/>
                <w:sz w:val="24"/>
                <w:szCs w:val="24"/>
              </w:rPr>
              <w:t>, encargado de la jefatura d</w:t>
            </w:r>
            <w:r w:rsidRPr="00696F68">
              <w:rPr>
                <w:rFonts w:ascii="Arial Narrow" w:hAnsi="Arial Narrow" w:cs="Arial Narrow"/>
                <w:sz w:val="24"/>
                <w:szCs w:val="24"/>
              </w:rPr>
              <w:t xml:space="preserve">el </w:t>
            </w:r>
            <w:r>
              <w:rPr>
                <w:rFonts w:ascii="Arial Narrow" w:hAnsi="Arial Narrow" w:cs="Arial Narrow"/>
                <w:sz w:val="24"/>
                <w:szCs w:val="24"/>
              </w:rPr>
              <w:t>Departamento de Administración</w:t>
            </w:r>
            <w:r w:rsidRPr="00696F68">
              <w:rPr>
                <w:rFonts w:ascii="Arial Narrow" w:hAnsi="Arial Narrow" w:cs="Arial Narrow"/>
                <w:sz w:val="24"/>
                <w:szCs w:val="24"/>
              </w:rPr>
              <w:t xml:space="preserve"> y </w:t>
            </w:r>
            <w:r>
              <w:rPr>
                <w:rFonts w:ascii="Arial Narrow" w:hAnsi="Arial Narrow" w:cs="Arial Narrow"/>
                <w:sz w:val="24"/>
                <w:szCs w:val="24"/>
              </w:rPr>
              <w:t>Abastecimiento.</w:t>
            </w:r>
          </w:p>
        </w:tc>
      </w:tr>
      <w:tr w:rsidR="002E3D4B" w:rsidRPr="00C555D1" w:rsidTr="0014721F">
        <w:tc>
          <w:tcPr>
            <w:tcW w:w="2276" w:type="dxa"/>
            <w:shd w:val="clear" w:color="auto" w:fill="BFBFBF"/>
            <w:vAlign w:val="center"/>
          </w:tcPr>
          <w:p w:rsidR="002E3D4B" w:rsidRPr="00237EA2" w:rsidRDefault="002E3D4B" w:rsidP="0014721F">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CLIENTES INTERNOS</w:t>
            </w:r>
          </w:p>
        </w:tc>
        <w:tc>
          <w:tcPr>
            <w:tcW w:w="2257" w:type="dxa"/>
          </w:tcPr>
          <w:p w:rsidR="002E3D4B" w:rsidRPr="004F7E43" w:rsidRDefault="002E3D4B" w:rsidP="0014721F">
            <w:pPr>
              <w:spacing w:after="0" w:line="240" w:lineRule="auto"/>
              <w:rPr>
                <w:rFonts w:ascii="Arial Narrow" w:hAnsi="Arial Narrow" w:cs="Arial Narrow"/>
                <w:sz w:val="24"/>
                <w:szCs w:val="24"/>
              </w:rPr>
            </w:pPr>
            <w:r w:rsidRPr="004F7E43">
              <w:rPr>
                <w:rFonts w:ascii="Arial Narrow" w:hAnsi="Arial Narrow" w:cs="Arial Narrow"/>
                <w:sz w:val="24"/>
                <w:szCs w:val="24"/>
              </w:rPr>
              <w:t>Equipo</w:t>
            </w:r>
            <w:r>
              <w:rPr>
                <w:rFonts w:ascii="Arial Narrow" w:hAnsi="Arial Narrow" w:cs="Arial Narrow"/>
                <w:sz w:val="24"/>
                <w:szCs w:val="24"/>
              </w:rPr>
              <w:t xml:space="preserve"> Pedagógico</w:t>
            </w:r>
            <w:r w:rsidRPr="004F7E43">
              <w:rPr>
                <w:rFonts w:ascii="Arial Narrow" w:hAnsi="Arial Narrow" w:cs="Arial Narrow"/>
                <w:sz w:val="24"/>
                <w:szCs w:val="24"/>
              </w:rPr>
              <w:t xml:space="preserve"> de Pastoral y Educación en Valores</w:t>
            </w:r>
          </w:p>
        </w:tc>
        <w:tc>
          <w:tcPr>
            <w:tcW w:w="2258" w:type="dxa"/>
            <w:shd w:val="clear" w:color="auto" w:fill="D9D9D9"/>
            <w:vAlign w:val="center"/>
          </w:tcPr>
          <w:p w:rsidR="002E3D4B" w:rsidRPr="00237EA2" w:rsidRDefault="002E3D4B" w:rsidP="0014721F">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CLIENTES EXTERNOS</w:t>
            </w:r>
          </w:p>
        </w:tc>
        <w:tc>
          <w:tcPr>
            <w:tcW w:w="2263" w:type="dxa"/>
            <w:vAlign w:val="center"/>
          </w:tcPr>
          <w:p w:rsidR="002E3D4B" w:rsidRPr="00237EA2" w:rsidRDefault="002E3D4B" w:rsidP="0014721F">
            <w:pPr>
              <w:spacing w:after="0" w:line="240" w:lineRule="auto"/>
              <w:rPr>
                <w:rFonts w:ascii="Arial Narrow" w:hAnsi="Arial Narrow" w:cs="Arial Narrow"/>
                <w:sz w:val="24"/>
                <w:szCs w:val="24"/>
              </w:rPr>
            </w:pPr>
            <w:r>
              <w:rPr>
                <w:rFonts w:ascii="Arial Narrow" w:hAnsi="Arial Narrow" w:cs="Arial Narrow"/>
                <w:sz w:val="24"/>
                <w:szCs w:val="24"/>
              </w:rPr>
              <w:t>Coordinador de Pastoral</w:t>
            </w:r>
          </w:p>
        </w:tc>
      </w:tr>
      <w:tr w:rsidR="002E3D4B" w:rsidRPr="00C555D1" w:rsidTr="0014721F">
        <w:tc>
          <w:tcPr>
            <w:tcW w:w="2276" w:type="dxa"/>
            <w:shd w:val="clear" w:color="auto" w:fill="BFBFBF"/>
            <w:vAlign w:val="center"/>
          </w:tcPr>
          <w:p w:rsidR="002E3D4B" w:rsidRPr="00237EA2" w:rsidRDefault="002E3D4B" w:rsidP="0014721F">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ALCANCE</w:t>
            </w:r>
          </w:p>
        </w:tc>
        <w:tc>
          <w:tcPr>
            <w:tcW w:w="6778" w:type="dxa"/>
            <w:gridSpan w:val="3"/>
          </w:tcPr>
          <w:p w:rsidR="002E3D4B" w:rsidRPr="00237EA2" w:rsidRDefault="002E3D4B" w:rsidP="0014721F">
            <w:pPr>
              <w:spacing w:after="0" w:line="240" w:lineRule="auto"/>
              <w:jc w:val="both"/>
              <w:rPr>
                <w:rFonts w:ascii="Arial Narrow" w:hAnsi="Arial Narrow" w:cs="Arial Narrow"/>
                <w:sz w:val="24"/>
                <w:szCs w:val="24"/>
              </w:rPr>
            </w:pPr>
            <w:r w:rsidRPr="00237EA2">
              <w:rPr>
                <w:rFonts w:ascii="Arial Narrow" w:hAnsi="Arial Narrow" w:cs="Arial Narrow"/>
                <w:sz w:val="24"/>
                <w:szCs w:val="24"/>
              </w:rPr>
              <w:t>El alcance del presente proceso consiste e</w:t>
            </w:r>
            <w:r>
              <w:rPr>
                <w:rFonts w:ascii="Arial Narrow" w:hAnsi="Arial Narrow" w:cs="Arial Narrow"/>
                <w:sz w:val="24"/>
                <w:szCs w:val="24"/>
              </w:rPr>
              <w:t>n las actividades desarrolladas por el Equipo Pedagógico de Pastoral y Educación en Valores para la preparación y ejecución de una jornada de Retiro espiritual.</w:t>
            </w:r>
          </w:p>
          <w:p w:rsidR="002E3D4B" w:rsidRPr="00237EA2" w:rsidRDefault="002E3D4B" w:rsidP="0014721F">
            <w:pPr>
              <w:spacing w:after="0" w:line="240" w:lineRule="auto"/>
              <w:jc w:val="both"/>
              <w:rPr>
                <w:rFonts w:ascii="Arial Narrow" w:hAnsi="Arial Narrow" w:cs="Arial Narrow"/>
                <w:sz w:val="24"/>
                <w:szCs w:val="24"/>
              </w:rPr>
            </w:pPr>
            <w:r>
              <w:rPr>
                <w:rFonts w:ascii="Arial Narrow" w:hAnsi="Arial Narrow" w:cs="Arial Narrow"/>
                <w:sz w:val="24"/>
                <w:szCs w:val="24"/>
              </w:rPr>
              <w:t xml:space="preserve">Este </w:t>
            </w:r>
            <w:r w:rsidRPr="00237EA2">
              <w:rPr>
                <w:rFonts w:ascii="Arial Narrow" w:hAnsi="Arial Narrow" w:cs="Arial Narrow"/>
                <w:sz w:val="24"/>
                <w:szCs w:val="24"/>
              </w:rPr>
              <w:t xml:space="preserve">documento no entrará en detalle </w:t>
            </w:r>
            <w:r>
              <w:rPr>
                <w:rFonts w:ascii="Arial Narrow" w:hAnsi="Arial Narrow" w:cs="Arial Narrow"/>
                <w:sz w:val="24"/>
                <w:szCs w:val="24"/>
              </w:rPr>
              <w:t xml:space="preserve">sobre </w:t>
            </w:r>
            <w:r w:rsidRPr="00237EA2">
              <w:rPr>
                <w:rFonts w:ascii="Arial Narrow" w:hAnsi="Arial Narrow" w:cs="Arial Narrow"/>
                <w:sz w:val="24"/>
                <w:szCs w:val="24"/>
              </w:rPr>
              <w:t xml:space="preserve">las actividades de comunicación </w:t>
            </w:r>
            <w:r>
              <w:rPr>
                <w:rFonts w:ascii="Arial Narrow" w:hAnsi="Arial Narrow" w:cs="Arial Narrow"/>
                <w:sz w:val="24"/>
                <w:szCs w:val="24"/>
              </w:rPr>
              <w:t>entre el área de Administración y Abastecimiento y los Coordinadores pastorales de los Colegios</w:t>
            </w:r>
            <w:r w:rsidRPr="00237EA2">
              <w:rPr>
                <w:rFonts w:ascii="Arial Narrow" w:hAnsi="Arial Narrow" w:cs="Arial Narrow"/>
                <w:sz w:val="24"/>
                <w:szCs w:val="24"/>
              </w:rPr>
              <w:t xml:space="preserve"> </w:t>
            </w:r>
            <w:r>
              <w:rPr>
                <w:rFonts w:ascii="Arial Narrow" w:hAnsi="Arial Narrow" w:cs="Arial Narrow"/>
                <w:sz w:val="24"/>
                <w:szCs w:val="24"/>
              </w:rPr>
              <w:t>Fe y Alegría.</w:t>
            </w:r>
          </w:p>
        </w:tc>
      </w:tr>
      <w:tr w:rsidR="002E3D4B" w:rsidRPr="00C555D1" w:rsidTr="0014721F">
        <w:tc>
          <w:tcPr>
            <w:tcW w:w="2276" w:type="dxa"/>
            <w:shd w:val="clear" w:color="auto" w:fill="BFBFBF"/>
            <w:vAlign w:val="center"/>
          </w:tcPr>
          <w:p w:rsidR="002E3D4B" w:rsidRPr="00237EA2" w:rsidRDefault="002E3D4B" w:rsidP="0014721F">
            <w:pPr>
              <w:spacing w:after="0" w:line="240" w:lineRule="auto"/>
              <w:jc w:val="center"/>
              <w:rPr>
                <w:rFonts w:ascii="Arial Narrow" w:hAnsi="Arial Narrow" w:cs="Arial Narrow"/>
                <w:b/>
                <w:bCs/>
                <w:sz w:val="24"/>
                <w:szCs w:val="24"/>
              </w:rPr>
            </w:pPr>
            <w:r w:rsidRPr="00237EA2">
              <w:rPr>
                <w:rFonts w:ascii="Arial Narrow" w:hAnsi="Arial Narrow" w:cs="Arial Narrow"/>
                <w:b/>
                <w:bCs/>
                <w:sz w:val="24"/>
                <w:szCs w:val="24"/>
              </w:rPr>
              <w:t>PROCEDIMIENTO</w:t>
            </w:r>
          </w:p>
        </w:tc>
        <w:tc>
          <w:tcPr>
            <w:tcW w:w="6778" w:type="dxa"/>
            <w:gridSpan w:val="3"/>
            <w:vAlign w:val="center"/>
          </w:tcPr>
          <w:p w:rsidR="002E3D4B" w:rsidRPr="00237EA2" w:rsidRDefault="002E3D4B" w:rsidP="00B420B6">
            <w:pPr>
              <w:numPr>
                <w:ilvl w:val="0"/>
                <w:numId w:val="33"/>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 xml:space="preserve">De acuerdo al Cronograma de actividades pastorales, dos semanas antes del inicio de cada jornada de Retiro se recibe el tema, número de participantes y las características del grupo que asistirá al Retiro. </w:t>
            </w:r>
          </w:p>
          <w:p w:rsidR="002E3D4B" w:rsidRPr="00524F79" w:rsidRDefault="002E3D4B" w:rsidP="00B420B6">
            <w:pPr>
              <w:numPr>
                <w:ilvl w:val="0"/>
                <w:numId w:val="33"/>
              </w:numPr>
              <w:autoSpaceDE w:val="0"/>
              <w:autoSpaceDN w:val="0"/>
              <w:adjustRightInd w:val="0"/>
              <w:spacing w:after="0" w:line="240" w:lineRule="auto"/>
              <w:jc w:val="both"/>
              <w:rPr>
                <w:rFonts w:ascii="Arial Narrow" w:hAnsi="Arial Narrow" w:cs="Arial Narrow"/>
                <w:sz w:val="24"/>
                <w:szCs w:val="24"/>
              </w:rPr>
            </w:pPr>
            <w:r w:rsidRPr="00524F79">
              <w:rPr>
                <w:rFonts w:ascii="Arial Narrow" w:hAnsi="Arial Narrow" w:cs="Arial Narrow"/>
                <w:sz w:val="24"/>
                <w:szCs w:val="24"/>
              </w:rPr>
              <w:t>Una vez determinado el tema y participantes</w:t>
            </w:r>
            <w:r>
              <w:rPr>
                <w:rFonts w:ascii="Arial Narrow" w:hAnsi="Arial Narrow" w:cs="Arial Narrow"/>
                <w:sz w:val="24"/>
                <w:szCs w:val="24"/>
              </w:rPr>
              <w:t>,</w:t>
            </w:r>
            <w:r w:rsidRPr="00524F79">
              <w:rPr>
                <w:rFonts w:ascii="Arial Narrow" w:hAnsi="Arial Narrow" w:cs="Arial Narrow"/>
                <w:sz w:val="24"/>
                <w:szCs w:val="24"/>
              </w:rPr>
              <w:t xml:space="preserve"> se procede a preparar los materiales necesarios para llevar a cabo la jornada de</w:t>
            </w:r>
            <w:r>
              <w:rPr>
                <w:rFonts w:ascii="Arial Narrow" w:hAnsi="Arial Narrow" w:cs="Arial Narrow"/>
                <w:sz w:val="24"/>
                <w:szCs w:val="24"/>
              </w:rPr>
              <w:t xml:space="preserve"> Retiro espiritual.</w:t>
            </w:r>
          </w:p>
          <w:p w:rsidR="002E3D4B" w:rsidRDefault="002E3D4B" w:rsidP="00B420B6">
            <w:pPr>
              <w:numPr>
                <w:ilvl w:val="0"/>
                <w:numId w:val="33"/>
              </w:numPr>
              <w:autoSpaceDE w:val="0"/>
              <w:autoSpaceDN w:val="0"/>
              <w:adjustRightInd w:val="0"/>
              <w:spacing w:after="0" w:line="240" w:lineRule="auto"/>
              <w:jc w:val="both"/>
              <w:rPr>
                <w:rFonts w:ascii="Arial Narrow" w:hAnsi="Arial Narrow" w:cs="Arial Narrow"/>
                <w:sz w:val="24"/>
                <w:szCs w:val="24"/>
              </w:rPr>
            </w:pPr>
            <w:r w:rsidRPr="00524F79">
              <w:rPr>
                <w:rFonts w:ascii="Arial Narrow" w:hAnsi="Arial Narrow" w:cs="Arial Narrow"/>
                <w:sz w:val="24"/>
                <w:szCs w:val="24"/>
              </w:rPr>
              <w:t xml:space="preserve">El área de Administración y Abastecimiento recibe una solicitud de dinero por parte del </w:t>
            </w:r>
            <w:r>
              <w:rPr>
                <w:rFonts w:ascii="Arial Narrow" w:hAnsi="Arial Narrow" w:cs="Arial Narrow"/>
                <w:sz w:val="24"/>
                <w:szCs w:val="24"/>
              </w:rPr>
              <w:t>A</w:t>
            </w:r>
            <w:r w:rsidRPr="00524F79">
              <w:rPr>
                <w:rFonts w:ascii="Arial Narrow" w:hAnsi="Arial Narrow" w:cs="Arial Narrow"/>
                <w:sz w:val="24"/>
                <w:szCs w:val="24"/>
              </w:rPr>
              <w:t xml:space="preserve">dministrador de </w:t>
            </w:r>
            <w:smartTag w:uri="urn:schemas-microsoft-com:office:smarttags" w:element="PersonName">
              <w:smartTagPr>
                <w:attr w:name="ProductID" w:val="la Casa"/>
              </w:smartTagPr>
              <w:r w:rsidRPr="00524F79">
                <w:rPr>
                  <w:rFonts w:ascii="Arial Narrow" w:hAnsi="Arial Narrow" w:cs="Arial Narrow"/>
                  <w:sz w:val="24"/>
                  <w:szCs w:val="24"/>
                </w:rPr>
                <w:t xml:space="preserve">la </w:t>
              </w:r>
              <w:r>
                <w:rPr>
                  <w:rFonts w:ascii="Arial Narrow" w:hAnsi="Arial Narrow" w:cs="Arial Narrow"/>
                  <w:sz w:val="24"/>
                  <w:szCs w:val="24"/>
                </w:rPr>
                <w:t>C</w:t>
              </w:r>
              <w:r w:rsidRPr="00524F79">
                <w:rPr>
                  <w:rFonts w:ascii="Arial Narrow" w:hAnsi="Arial Narrow" w:cs="Arial Narrow"/>
                  <w:sz w:val="24"/>
                  <w:szCs w:val="24"/>
                </w:rPr>
                <w:t>asa</w:t>
              </w:r>
            </w:smartTag>
            <w:r w:rsidRPr="00524F79">
              <w:rPr>
                <w:rFonts w:ascii="Arial Narrow" w:hAnsi="Arial Narrow" w:cs="Arial Narrow"/>
                <w:sz w:val="24"/>
                <w:szCs w:val="24"/>
              </w:rPr>
              <w:t xml:space="preserve"> de retiro para la preparación de la misma. Hecha la solicitud</w:t>
            </w:r>
            <w:r>
              <w:rPr>
                <w:rFonts w:ascii="Arial Narrow" w:hAnsi="Arial Narrow" w:cs="Arial Narrow"/>
                <w:sz w:val="24"/>
                <w:szCs w:val="24"/>
              </w:rPr>
              <w:t>,</w:t>
            </w:r>
            <w:r w:rsidRPr="00524F79">
              <w:rPr>
                <w:rFonts w:ascii="Arial Narrow" w:hAnsi="Arial Narrow" w:cs="Arial Narrow"/>
                <w:sz w:val="24"/>
                <w:szCs w:val="24"/>
              </w:rPr>
              <w:t xml:space="preserve">  el área de Administración y Abastecim</w:t>
            </w:r>
            <w:r>
              <w:rPr>
                <w:rFonts w:ascii="Arial Narrow" w:hAnsi="Arial Narrow" w:cs="Arial Narrow"/>
                <w:sz w:val="24"/>
                <w:szCs w:val="24"/>
              </w:rPr>
              <w:t>ientos realiza el deposito</w:t>
            </w:r>
            <w:r w:rsidRPr="00524F79">
              <w:rPr>
                <w:rFonts w:ascii="Arial Narrow" w:hAnsi="Arial Narrow" w:cs="Arial Narrow"/>
                <w:sz w:val="24"/>
                <w:szCs w:val="24"/>
              </w:rPr>
              <w:t xml:space="preserve"> del dinero presupuestado a la cuenta de </w:t>
            </w:r>
            <w:smartTag w:uri="urn:schemas-microsoft-com:office:smarttags" w:element="PersonName">
              <w:smartTagPr>
                <w:attr w:name="ProductID" w:val="la Casa"/>
              </w:smartTagPr>
              <w:r w:rsidRPr="00524F79">
                <w:rPr>
                  <w:rFonts w:ascii="Arial Narrow" w:hAnsi="Arial Narrow" w:cs="Arial Narrow"/>
                  <w:sz w:val="24"/>
                  <w:szCs w:val="24"/>
                </w:rPr>
                <w:t>la Casa</w:t>
              </w:r>
            </w:smartTag>
            <w:r w:rsidRPr="00524F79">
              <w:rPr>
                <w:rFonts w:ascii="Arial Narrow" w:hAnsi="Arial Narrow" w:cs="Arial Narrow"/>
                <w:sz w:val="24"/>
                <w:szCs w:val="24"/>
              </w:rPr>
              <w:t xml:space="preserve"> de retiro y notifica a su </w:t>
            </w:r>
            <w:r>
              <w:rPr>
                <w:rFonts w:ascii="Arial Narrow" w:hAnsi="Arial Narrow" w:cs="Arial Narrow"/>
                <w:sz w:val="24"/>
                <w:szCs w:val="24"/>
              </w:rPr>
              <w:t>A</w:t>
            </w:r>
            <w:r w:rsidRPr="00524F79">
              <w:rPr>
                <w:rFonts w:ascii="Arial Narrow" w:hAnsi="Arial Narrow" w:cs="Arial Narrow"/>
                <w:sz w:val="24"/>
                <w:szCs w:val="24"/>
              </w:rPr>
              <w:t xml:space="preserve">dministrador. </w:t>
            </w:r>
          </w:p>
          <w:p w:rsidR="002E3D4B" w:rsidRDefault="002E3D4B" w:rsidP="00B420B6">
            <w:pPr>
              <w:numPr>
                <w:ilvl w:val="0"/>
                <w:numId w:val="33"/>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 xml:space="preserve">Cuando llega la fecha del Retiro, se desarrollan las actividades planeadas. </w:t>
            </w:r>
          </w:p>
          <w:p w:rsidR="002E3D4B" w:rsidRPr="00F54FCE" w:rsidRDefault="002E3D4B" w:rsidP="00B420B6">
            <w:pPr>
              <w:keepNext/>
              <w:numPr>
                <w:ilvl w:val="1"/>
                <w:numId w:val="33"/>
              </w:numPr>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 xml:space="preserve">En caso ocurra algún inconveniente, el propio Equipo de pastoral se encargará de solucionarlo. </w:t>
            </w:r>
          </w:p>
        </w:tc>
      </w:tr>
    </w:tbl>
    <w:p w:rsidR="0014721F" w:rsidRPr="0014721F" w:rsidRDefault="0014721F" w:rsidP="0014721F">
      <w:pPr>
        <w:pStyle w:val="Caption"/>
        <w:jc w:val="center"/>
        <w:rPr>
          <w:rFonts w:asciiTheme="majorHAnsi" w:hAnsiTheme="majorHAnsi"/>
          <w:sz w:val="16"/>
          <w:szCs w:val="16"/>
        </w:rPr>
      </w:pPr>
      <w:bookmarkStart w:id="325" w:name="_Toc266031742"/>
      <w:r w:rsidRPr="0014721F">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56</w:t>
      </w:r>
      <w:r w:rsidR="00C74554">
        <w:rPr>
          <w:rFonts w:asciiTheme="majorHAnsi" w:hAnsiTheme="majorHAnsi"/>
          <w:sz w:val="16"/>
          <w:szCs w:val="16"/>
        </w:rPr>
        <w:fldChar w:fldCharType="end"/>
      </w:r>
      <w:r w:rsidRPr="0014721F">
        <w:rPr>
          <w:rFonts w:asciiTheme="majorHAnsi" w:hAnsiTheme="majorHAnsi"/>
          <w:sz w:val="16"/>
          <w:szCs w:val="16"/>
        </w:rPr>
        <w:t>.- Definición de Proceso “Ejecución de retiros de Pastoral y Educación en Valores”</w:t>
      </w:r>
      <w:bookmarkEnd w:id="325"/>
    </w:p>
    <w:p w:rsidR="002E3D4B" w:rsidRPr="0014721F" w:rsidRDefault="002E3D4B" w:rsidP="0014721F">
      <w:pPr>
        <w:pStyle w:val="Caption"/>
        <w:jc w:val="center"/>
        <w:rPr>
          <w:rFonts w:asciiTheme="majorHAnsi" w:hAnsiTheme="majorHAnsi"/>
          <w:sz w:val="16"/>
          <w:szCs w:val="16"/>
        </w:rPr>
      </w:pPr>
      <w:r w:rsidRPr="0014721F">
        <w:rPr>
          <w:rFonts w:asciiTheme="majorHAnsi" w:hAnsiTheme="majorHAnsi"/>
          <w:sz w:val="16"/>
          <w:szCs w:val="16"/>
        </w:rPr>
        <w:t>Fuente:   Elaboración propia</w:t>
      </w:r>
    </w:p>
    <w:p w:rsidR="002E3D4B" w:rsidRDefault="002E3D4B" w:rsidP="002E3D4B">
      <w:pPr>
        <w:keepNext/>
        <w:jc w:val="center"/>
        <w:rPr>
          <w:rFonts w:cs="Times New Roman"/>
        </w:rPr>
        <w:sectPr w:rsidR="002E3D4B" w:rsidSect="0014721F">
          <w:footerReference w:type="default" r:id="rId101"/>
          <w:pgSz w:w="12240" w:h="15840"/>
          <w:pgMar w:top="1417" w:right="1701" w:bottom="1417" w:left="1701" w:header="708" w:footer="708" w:gutter="0"/>
          <w:cols w:space="708"/>
          <w:docGrid w:linePitch="360"/>
        </w:sectPr>
      </w:pPr>
    </w:p>
    <w:p w:rsidR="0014721F" w:rsidRDefault="008533AC" w:rsidP="0014721F">
      <w:pPr>
        <w:keepNext/>
        <w:spacing w:after="0" w:line="240" w:lineRule="auto"/>
        <w:jc w:val="center"/>
      </w:pPr>
      <w:r>
        <w:rPr>
          <w:noProof/>
          <w:lang w:eastAsia="es-ES" w:bidi="ar-SA"/>
        </w:rPr>
        <w:drawing>
          <wp:inline distT="0" distB="0" distL="0" distR="0">
            <wp:extent cx="8889546" cy="3962400"/>
            <wp:effectExtent l="19050" t="0" r="6804" b="0"/>
            <wp:docPr id="41" name="Picture 40" descr="Diagrama Procesos PASTORAL v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Procesos PASTORAL v2.4.bmp"/>
                    <pic:cNvPicPr/>
                  </pic:nvPicPr>
                  <pic:blipFill>
                    <a:blip r:embed="rId102" cstate="print"/>
                    <a:srcRect b="13333"/>
                    <a:stretch>
                      <a:fillRect/>
                    </a:stretch>
                  </pic:blipFill>
                  <pic:spPr>
                    <a:xfrm>
                      <a:off x="0" y="0"/>
                      <a:ext cx="8889546" cy="3962400"/>
                    </a:xfrm>
                    <a:prstGeom prst="rect">
                      <a:avLst/>
                    </a:prstGeom>
                  </pic:spPr>
                </pic:pic>
              </a:graphicData>
            </a:graphic>
          </wp:inline>
        </w:drawing>
      </w:r>
    </w:p>
    <w:p w:rsidR="0014721F" w:rsidRPr="0014721F" w:rsidRDefault="0014721F" w:rsidP="0014721F">
      <w:pPr>
        <w:pStyle w:val="Caption"/>
        <w:jc w:val="center"/>
        <w:rPr>
          <w:rFonts w:asciiTheme="majorHAnsi" w:hAnsiTheme="majorHAnsi"/>
          <w:sz w:val="16"/>
          <w:szCs w:val="16"/>
        </w:rPr>
      </w:pPr>
      <w:bookmarkStart w:id="326" w:name="_Toc266031559"/>
      <w:r w:rsidRPr="0014721F">
        <w:rPr>
          <w:rFonts w:asciiTheme="majorHAnsi" w:hAnsiTheme="majorHAnsi"/>
          <w:sz w:val="16"/>
          <w:szCs w:val="16"/>
        </w:rPr>
        <w:t xml:space="preserve">Ilustración </w:t>
      </w:r>
      <w:r w:rsidR="00934198" w:rsidRPr="0014721F">
        <w:rPr>
          <w:rFonts w:asciiTheme="majorHAnsi" w:hAnsiTheme="majorHAnsi"/>
          <w:sz w:val="16"/>
          <w:szCs w:val="16"/>
        </w:rPr>
        <w:fldChar w:fldCharType="begin"/>
      </w:r>
      <w:r w:rsidRPr="0014721F">
        <w:rPr>
          <w:rFonts w:asciiTheme="majorHAnsi" w:hAnsiTheme="majorHAnsi"/>
          <w:sz w:val="16"/>
          <w:szCs w:val="16"/>
        </w:rPr>
        <w:instrText xml:space="preserve"> SEQ Ilustración \* ARABIC </w:instrText>
      </w:r>
      <w:r w:rsidR="00934198" w:rsidRPr="0014721F">
        <w:rPr>
          <w:rFonts w:asciiTheme="majorHAnsi" w:hAnsiTheme="majorHAnsi"/>
          <w:sz w:val="16"/>
          <w:szCs w:val="16"/>
        </w:rPr>
        <w:fldChar w:fldCharType="separate"/>
      </w:r>
      <w:r w:rsidR="00EB772F">
        <w:rPr>
          <w:rFonts w:asciiTheme="majorHAnsi" w:hAnsiTheme="majorHAnsi"/>
          <w:noProof/>
          <w:sz w:val="16"/>
          <w:szCs w:val="16"/>
        </w:rPr>
        <w:t>31</w:t>
      </w:r>
      <w:r w:rsidR="00934198" w:rsidRPr="0014721F">
        <w:rPr>
          <w:rFonts w:asciiTheme="majorHAnsi" w:hAnsiTheme="majorHAnsi"/>
          <w:sz w:val="16"/>
          <w:szCs w:val="16"/>
        </w:rPr>
        <w:fldChar w:fldCharType="end"/>
      </w:r>
      <w:r w:rsidRPr="0014721F">
        <w:rPr>
          <w:rFonts w:asciiTheme="majorHAnsi" w:hAnsiTheme="majorHAnsi"/>
          <w:sz w:val="16"/>
          <w:szCs w:val="16"/>
        </w:rPr>
        <w:t>.- Diagrama de Proceso “Ejecución de retiros de Pastoral y Educación en Valores”</w:t>
      </w:r>
      <w:bookmarkEnd w:id="326"/>
    </w:p>
    <w:p w:rsidR="0014721F" w:rsidRDefault="0014721F" w:rsidP="0014721F">
      <w:pPr>
        <w:pStyle w:val="Caption"/>
        <w:jc w:val="center"/>
      </w:pPr>
      <w:r w:rsidRPr="0014721F">
        <w:rPr>
          <w:rFonts w:asciiTheme="majorHAnsi" w:hAnsiTheme="majorHAnsi"/>
          <w:sz w:val="16"/>
          <w:szCs w:val="16"/>
        </w:rPr>
        <w:t>Fuente:   Elaboración Propia</w:t>
      </w:r>
    </w:p>
    <w:p w:rsidR="0014721F" w:rsidRDefault="0014721F" w:rsidP="0014721F">
      <w:pPr>
        <w:rPr>
          <w:rFonts w:cs="Times New Roman"/>
        </w:rPr>
      </w:pPr>
    </w:p>
    <w:p w:rsidR="0014721F" w:rsidRDefault="0014721F" w:rsidP="0014721F">
      <w:pPr>
        <w:rPr>
          <w:rFonts w:cs="Times New Roman"/>
        </w:rPr>
      </w:pPr>
    </w:p>
    <w:p w:rsidR="0014721F" w:rsidRDefault="0014721F" w:rsidP="0014721F">
      <w:pPr>
        <w:rPr>
          <w:rFonts w:cs="Times New Roman"/>
        </w:rPr>
      </w:pPr>
    </w:p>
    <w:tbl>
      <w:tblPr>
        <w:tblW w:w="13652" w:type="dxa"/>
        <w:tblInd w:w="-106"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82"/>
        <w:gridCol w:w="1473"/>
        <w:gridCol w:w="1929"/>
        <w:gridCol w:w="1511"/>
        <w:gridCol w:w="4159"/>
        <w:gridCol w:w="1843"/>
        <w:gridCol w:w="1324"/>
        <w:gridCol w:w="831"/>
      </w:tblGrid>
      <w:tr w:rsidR="0014721F" w:rsidRPr="00C555D1" w:rsidTr="0014721F">
        <w:trPr>
          <w:trHeight w:val="495"/>
          <w:tblHeader/>
        </w:trPr>
        <w:tc>
          <w:tcPr>
            <w:tcW w:w="582" w:type="dxa"/>
            <w:tcBorders>
              <w:right w:val="nil"/>
            </w:tcBorders>
            <w:shd w:val="clear" w:color="auto" w:fill="000000"/>
          </w:tcPr>
          <w:p w:rsidR="0014721F" w:rsidRPr="00C555D1" w:rsidRDefault="0014721F" w:rsidP="0014721F">
            <w:pPr>
              <w:spacing w:after="0" w:line="240" w:lineRule="auto"/>
              <w:rPr>
                <w:rFonts w:ascii="Arial Narrow" w:hAnsi="Arial Narrow" w:cs="Arial Narrow"/>
                <w:b/>
                <w:bCs/>
                <w:color w:val="FFFFFF"/>
                <w:sz w:val="20"/>
                <w:szCs w:val="20"/>
                <w:lang w:val="es-PE" w:eastAsia="es-PE"/>
              </w:rPr>
            </w:pPr>
            <w:r w:rsidRPr="00C555D1">
              <w:rPr>
                <w:rFonts w:ascii="Arial Narrow" w:hAnsi="Arial Narrow" w:cs="Arial Narrow"/>
                <w:color w:val="FFFFFF"/>
                <w:sz w:val="20"/>
                <w:szCs w:val="20"/>
                <w:lang w:val="es-PE" w:eastAsia="es-PE"/>
              </w:rPr>
              <w:t>N°</w:t>
            </w:r>
          </w:p>
        </w:tc>
        <w:tc>
          <w:tcPr>
            <w:tcW w:w="1473" w:type="dxa"/>
            <w:tcBorders>
              <w:left w:val="nil"/>
              <w:right w:val="nil"/>
            </w:tcBorders>
            <w:shd w:val="clear" w:color="auto" w:fill="000000"/>
          </w:tcPr>
          <w:p w:rsidR="0014721F" w:rsidRPr="00C555D1" w:rsidRDefault="0014721F" w:rsidP="0014721F">
            <w:pPr>
              <w:spacing w:after="0" w:line="240" w:lineRule="auto"/>
              <w:jc w:val="center"/>
              <w:rPr>
                <w:rFonts w:ascii="Arial Narrow" w:hAnsi="Arial Narrow" w:cs="Arial Narrow"/>
                <w:b/>
                <w:bCs/>
                <w:color w:val="FFFFFF"/>
                <w:sz w:val="20"/>
                <w:szCs w:val="20"/>
                <w:lang w:val="es-PE" w:eastAsia="es-PE"/>
              </w:rPr>
            </w:pPr>
            <w:r w:rsidRPr="00C555D1">
              <w:rPr>
                <w:rFonts w:ascii="Arial Narrow" w:hAnsi="Arial Narrow" w:cs="Arial Narrow"/>
                <w:color w:val="FFFFFF"/>
                <w:sz w:val="20"/>
                <w:szCs w:val="20"/>
                <w:lang w:val="es-PE" w:eastAsia="es-PE"/>
              </w:rPr>
              <w:t>ENTRADA</w:t>
            </w:r>
          </w:p>
        </w:tc>
        <w:tc>
          <w:tcPr>
            <w:tcW w:w="1929" w:type="dxa"/>
            <w:tcBorders>
              <w:left w:val="nil"/>
              <w:right w:val="nil"/>
            </w:tcBorders>
            <w:shd w:val="clear" w:color="auto" w:fill="000000"/>
          </w:tcPr>
          <w:p w:rsidR="0014721F" w:rsidRPr="00C555D1" w:rsidRDefault="0014721F" w:rsidP="0014721F">
            <w:pPr>
              <w:spacing w:after="0" w:line="240" w:lineRule="auto"/>
              <w:jc w:val="center"/>
              <w:rPr>
                <w:rFonts w:ascii="Arial Narrow" w:hAnsi="Arial Narrow" w:cs="Arial Narrow"/>
                <w:b/>
                <w:bCs/>
                <w:color w:val="FFFFFF"/>
                <w:sz w:val="20"/>
                <w:szCs w:val="20"/>
                <w:lang w:val="es-PE" w:eastAsia="es-PE"/>
              </w:rPr>
            </w:pPr>
            <w:r w:rsidRPr="00C555D1">
              <w:rPr>
                <w:rFonts w:ascii="Arial Narrow" w:hAnsi="Arial Narrow" w:cs="Arial Narrow"/>
                <w:color w:val="FFFFFF"/>
                <w:sz w:val="20"/>
                <w:szCs w:val="20"/>
                <w:lang w:val="es-PE" w:eastAsia="es-PE"/>
              </w:rPr>
              <w:t>ACTIVIDAD</w:t>
            </w:r>
          </w:p>
        </w:tc>
        <w:tc>
          <w:tcPr>
            <w:tcW w:w="1511" w:type="dxa"/>
            <w:tcBorders>
              <w:left w:val="nil"/>
              <w:right w:val="nil"/>
            </w:tcBorders>
            <w:shd w:val="clear" w:color="auto" w:fill="000000"/>
          </w:tcPr>
          <w:p w:rsidR="0014721F" w:rsidRPr="00C555D1" w:rsidRDefault="0014721F" w:rsidP="0014721F">
            <w:pPr>
              <w:spacing w:after="0" w:line="240" w:lineRule="auto"/>
              <w:jc w:val="center"/>
              <w:rPr>
                <w:rFonts w:ascii="Arial Narrow" w:hAnsi="Arial Narrow" w:cs="Arial Narrow"/>
                <w:b/>
                <w:bCs/>
                <w:color w:val="FFFFFF"/>
                <w:sz w:val="20"/>
                <w:szCs w:val="20"/>
                <w:lang w:val="es-PE" w:eastAsia="es-PE"/>
              </w:rPr>
            </w:pPr>
            <w:r w:rsidRPr="00C555D1">
              <w:rPr>
                <w:rFonts w:ascii="Arial Narrow" w:hAnsi="Arial Narrow" w:cs="Arial Narrow"/>
                <w:color w:val="FFFFFF"/>
                <w:sz w:val="20"/>
                <w:szCs w:val="20"/>
                <w:lang w:val="es-PE" w:eastAsia="es-PE"/>
              </w:rPr>
              <w:t>SALIDA</w:t>
            </w:r>
          </w:p>
        </w:tc>
        <w:tc>
          <w:tcPr>
            <w:tcW w:w="4159" w:type="dxa"/>
            <w:tcBorders>
              <w:left w:val="nil"/>
              <w:right w:val="nil"/>
            </w:tcBorders>
            <w:shd w:val="clear" w:color="auto" w:fill="000000"/>
          </w:tcPr>
          <w:p w:rsidR="0014721F" w:rsidRPr="00C555D1" w:rsidRDefault="0014721F" w:rsidP="0014721F">
            <w:pPr>
              <w:spacing w:after="0" w:line="240" w:lineRule="auto"/>
              <w:jc w:val="center"/>
              <w:rPr>
                <w:rFonts w:ascii="Arial Narrow" w:hAnsi="Arial Narrow" w:cs="Arial Narrow"/>
                <w:b/>
                <w:bCs/>
                <w:color w:val="FFFFFF"/>
                <w:sz w:val="20"/>
                <w:szCs w:val="20"/>
                <w:lang w:val="es-PE" w:eastAsia="es-PE"/>
              </w:rPr>
            </w:pPr>
            <w:r w:rsidRPr="00C555D1">
              <w:rPr>
                <w:rFonts w:ascii="Arial Narrow" w:hAnsi="Arial Narrow" w:cs="Arial Narrow"/>
                <w:color w:val="FFFFFF"/>
                <w:sz w:val="20"/>
                <w:szCs w:val="20"/>
                <w:lang w:val="es-PE" w:eastAsia="es-PE"/>
              </w:rPr>
              <w:t>DESCRIPCIÓN</w:t>
            </w:r>
          </w:p>
        </w:tc>
        <w:tc>
          <w:tcPr>
            <w:tcW w:w="1843" w:type="dxa"/>
            <w:tcBorders>
              <w:left w:val="nil"/>
              <w:right w:val="nil"/>
            </w:tcBorders>
            <w:shd w:val="clear" w:color="auto" w:fill="000000"/>
          </w:tcPr>
          <w:p w:rsidR="0014721F" w:rsidRPr="00C555D1" w:rsidRDefault="0014721F" w:rsidP="0014721F">
            <w:pPr>
              <w:spacing w:after="0" w:line="240" w:lineRule="auto"/>
              <w:jc w:val="center"/>
              <w:rPr>
                <w:rFonts w:ascii="Arial Narrow" w:hAnsi="Arial Narrow" w:cs="Arial Narrow"/>
                <w:b/>
                <w:bCs/>
                <w:color w:val="FFFFFF"/>
                <w:sz w:val="18"/>
                <w:szCs w:val="18"/>
                <w:lang w:val="es-PE" w:eastAsia="es-PE"/>
              </w:rPr>
            </w:pPr>
            <w:r w:rsidRPr="00C555D1">
              <w:rPr>
                <w:rFonts w:ascii="Arial Narrow" w:hAnsi="Arial Narrow" w:cs="Arial Narrow"/>
                <w:color w:val="FFFFFF"/>
                <w:sz w:val="18"/>
                <w:szCs w:val="18"/>
                <w:lang w:val="es-PE" w:eastAsia="es-PE"/>
              </w:rPr>
              <w:t>RESPONSABLE</w:t>
            </w:r>
          </w:p>
        </w:tc>
        <w:tc>
          <w:tcPr>
            <w:tcW w:w="1324" w:type="dxa"/>
            <w:tcBorders>
              <w:left w:val="nil"/>
              <w:right w:val="nil"/>
            </w:tcBorders>
            <w:shd w:val="clear" w:color="auto" w:fill="000000"/>
          </w:tcPr>
          <w:p w:rsidR="0014721F" w:rsidRPr="00C555D1" w:rsidRDefault="0014721F" w:rsidP="0014721F">
            <w:pPr>
              <w:spacing w:after="0" w:line="240" w:lineRule="auto"/>
              <w:jc w:val="center"/>
              <w:rPr>
                <w:rFonts w:ascii="Arial Narrow" w:hAnsi="Arial Narrow" w:cs="Arial Narrow"/>
                <w:b/>
                <w:bCs/>
                <w:color w:val="FFFFFF"/>
                <w:sz w:val="18"/>
                <w:szCs w:val="18"/>
                <w:lang w:val="es-PE" w:eastAsia="es-PE"/>
              </w:rPr>
            </w:pPr>
            <w:r w:rsidRPr="00C555D1">
              <w:rPr>
                <w:rFonts w:ascii="Arial Narrow" w:hAnsi="Arial Narrow" w:cs="Arial Narrow"/>
                <w:color w:val="FFFFFF"/>
                <w:sz w:val="18"/>
                <w:szCs w:val="18"/>
                <w:lang w:val="es-PE" w:eastAsia="es-PE"/>
              </w:rPr>
              <w:t>TIPO ACTIVIDAD</w:t>
            </w:r>
          </w:p>
        </w:tc>
        <w:tc>
          <w:tcPr>
            <w:tcW w:w="831" w:type="dxa"/>
            <w:tcBorders>
              <w:left w:val="nil"/>
            </w:tcBorders>
            <w:shd w:val="clear" w:color="auto" w:fill="000000"/>
          </w:tcPr>
          <w:p w:rsidR="0014721F" w:rsidRPr="00C555D1" w:rsidRDefault="0014721F" w:rsidP="0014721F">
            <w:pPr>
              <w:spacing w:after="0" w:line="240" w:lineRule="auto"/>
              <w:jc w:val="center"/>
              <w:rPr>
                <w:rFonts w:ascii="Arial Narrow" w:hAnsi="Arial Narrow" w:cs="Arial Narrow"/>
                <w:b/>
                <w:bCs/>
                <w:color w:val="FFFFFF"/>
                <w:sz w:val="18"/>
                <w:szCs w:val="18"/>
                <w:lang w:val="es-PE" w:eastAsia="es-PE"/>
              </w:rPr>
            </w:pPr>
            <w:r w:rsidRPr="00C555D1">
              <w:rPr>
                <w:rFonts w:ascii="Arial Narrow" w:hAnsi="Arial Narrow" w:cs="Arial Narrow"/>
                <w:color w:val="FFFFFF"/>
                <w:sz w:val="18"/>
                <w:szCs w:val="18"/>
                <w:lang w:val="es-PE" w:eastAsia="es-PE"/>
              </w:rPr>
              <w:t>TIEMPO</w:t>
            </w:r>
          </w:p>
        </w:tc>
      </w:tr>
      <w:tr w:rsidR="0014721F" w:rsidRPr="00C555D1" w:rsidTr="0014721F">
        <w:trPr>
          <w:trHeight w:val="511"/>
        </w:trPr>
        <w:tc>
          <w:tcPr>
            <w:tcW w:w="582" w:type="dxa"/>
            <w:tcBorders>
              <w:right w:val="nil"/>
            </w:tcBorders>
          </w:tcPr>
          <w:p w:rsidR="0014721F" w:rsidRPr="00237EA2" w:rsidRDefault="0014721F" w:rsidP="0014721F">
            <w:pPr>
              <w:spacing w:after="0" w:line="240" w:lineRule="auto"/>
              <w:jc w:val="center"/>
              <w:rPr>
                <w:rFonts w:ascii="Arial Narrow" w:hAnsi="Arial Narrow" w:cs="Arial Narrow"/>
                <w:b/>
                <w:bCs/>
                <w:sz w:val="16"/>
                <w:szCs w:val="16"/>
                <w:lang w:val="es-PE" w:eastAsia="es-PE"/>
              </w:rPr>
            </w:pPr>
            <w:r w:rsidRPr="00237EA2">
              <w:rPr>
                <w:rFonts w:ascii="Arial Narrow" w:hAnsi="Arial Narrow" w:cs="Arial Narrow"/>
                <w:sz w:val="16"/>
                <w:szCs w:val="16"/>
                <w:lang w:val="es-PE" w:eastAsia="es-PE"/>
              </w:rPr>
              <w:t>2</w:t>
            </w:r>
          </w:p>
        </w:tc>
        <w:tc>
          <w:tcPr>
            <w:tcW w:w="1473" w:type="dxa"/>
            <w:tcBorders>
              <w:left w:val="nil"/>
              <w:right w:val="nil"/>
            </w:tcBorders>
          </w:tcPr>
          <w:p w:rsidR="0014721F" w:rsidRDefault="0014721F"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Taller Pastoral ejecutado</w:t>
            </w:r>
          </w:p>
          <w:p w:rsidR="0014721F" w:rsidRPr="00237EA2" w:rsidRDefault="0014721F" w:rsidP="0014721F">
            <w:pPr>
              <w:spacing w:after="0" w:line="240" w:lineRule="auto"/>
              <w:rPr>
                <w:rFonts w:ascii="Arial Narrow" w:hAnsi="Arial Narrow" w:cs="Arial Narrow"/>
                <w:sz w:val="16"/>
                <w:szCs w:val="16"/>
                <w:lang w:val="es-PE" w:eastAsia="es-PE"/>
              </w:rPr>
            </w:pPr>
          </w:p>
        </w:tc>
        <w:tc>
          <w:tcPr>
            <w:tcW w:w="1929" w:type="dxa"/>
            <w:tcBorders>
              <w:left w:val="nil"/>
              <w:right w:val="nil"/>
            </w:tcBorders>
          </w:tcPr>
          <w:p w:rsidR="0014721F" w:rsidRPr="00237EA2" w:rsidRDefault="0014721F"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Determinar tema y participantes</w:t>
            </w:r>
          </w:p>
        </w:tc>
        <w:tc>
          <w:tcPr>
            <w:tcW w:w="1511" w:type="dxa"/>
            <w:tcBorders>
              <w:left w:val="nil"/>
              <w:right w:val="nil"/>
            </w:tcBorders>
          </w:tcPr>
          <w:p w:rsidR="0014721F" w:rsidRDefault="0014721F" w:rsidP="0014721F">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Tema a realizar</w:t>
            </w:r>
          </w:p>
          <w:p w:rsidR="0014721F" w:rsidRPr="00237EA2" w:rsidRDefault="0014721F"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Cantidad de Participantes</w:t>
            </w:r>
          </w:p>
        </w:tc>
        <w:tc>
          <w:tcPr>
            <w:tcW w:w="4159" w:type="dxa"/>
            <w:tcBorders>
              <w:left w:val="nil"/>
              <w:right w:val="nil"/>
            </w:tcBorders>
          </w:tcPr>
          <w:p w:rsidR="0014721F" w:rsidRDefault="0014721F" w:rsidP="0014721F">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Luego de que se ha realizado el taller pastoral, El equipo Pedagógico de Pastoral y Educación en Valores identifica </w:t>
            </w:r>
          </w:p>
          <w:p w:rsidR="0014721F" w:rsidRPr="00237EA2" w:rsidRDefault="0014721F" w:rsidP="0014721F">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la ejecución de alguna jornada espiritual y recibe los temas a tratar, la cantidad de participantes y características del grupo que asistirán a la jornada de Retiro por parte del proceso Planificación de actividades del proyecto PIAE F y A 34 y procede a  seleccionar los temas que realizará de acuerdo a las características del grupo.</w:t>
            </w:r>
          </w:p>
        </w:tc>
        <w:tc>
          <w:tcPr>
            <w:tcW w:w="1843" w:type="dxa"/>
            <w:tcBorders>
              <w:left w:val="nil"/>
              <w:right w:val="nil"/>
            </w:tcBorders>
          </w:tcPr>
          <w:p w:rsidR="0014721F" w:rsidRPr="00237EA2" w:rsidRDefault="0014721F"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xml:space="preserve">Equipo Pedagógico </w:t>
            </w:r>
            <w:r w:rsidRPr="00237EA2">
              <w:rPr>
                <w:rFonts w:ascii="Arial Narrow" w:hAnsi="Arial Narrow" w:cs="Arial Narrow"/>
                <w:sz w:val="16"/>
                <w:szCs w:val="16"/>
                <w:lang w:val="es-PE" w:eastAsia="es-PE"/>
              </w:rPr>
              <w:t xml:space="preserve"> de </w:t>
            </w:r>
            <w:r>
              <w:rPr>
                <w:rFonts w:ascii="Arial Narrow" w:hAnsi="Arial Narrow" w:cs="Arial Narrow"/>
                <w:sz w:val="16"/>
                <w:szCs w:val="16"/>
                <w:lang w:val="es-PE" w:eastAsia="es-PE"/>
              </w:rPr>
              <w:t>Pastoral y Educación en Valores</w:t>
            </w:r>
          </w:p>
        </w:tc>
        <w:tc>
          <w:tcPr>
            <w:tcW w:w="1324" w:type="dxa"/>
            <w:tcBorders>
              <w:left w:val="nil"/>
              <w:right w:val="nil"/>
            </w:tcBorders>
          </w:tcPr>
          <w:p w:rsidR="0014721F" w:rsidRPr="00237EA2" w:rsidRDefault="0014721F" w:rsidP="0014721F">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Manual</w:t>
            </w:r>
          </w:p>
        </w:tc>
        <w:tc>
          <w:tcPr>
            <w:tcW w:w="831" w:type="dxa"/>
            <w:tcBorders>
              <w:left w:val="nil"/>
            </w:tcBorders>
          </w:tcPr>
          <w:p w:rsidR="0014721F" w:rsidRPr="00237EA2" w:rsidRDefault="0014721F" w:rsidP="0014721F">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1 hora</w:t>
            </w:r>
          </w:p>
        </w:tc>
      </w:tr>
      <w:tr w:rsidR="0014721F" w:rsidRPr="00C555D1" w:rsidTr="0014721F">
        <w:trPr>
          <w:trHeight w:val="675"/>
        </w:trPr>
        <w:tc>
          <w:tcPr>
            <w:tcW w:w="582" w:type="dxa"/>
            <w:tcBorders>
              <w:right w:val="nil"/>
            </w:tcBorders>
            <w:shd w:val="clear" w:color="auto" w:fill="C0C0C0"/>
          </w:tcPr>
          <w:p w:rsidR="0014721F" w:rsidRPr="00237EA2" w:rsidRDefault="0014721F" w:rsidP="0014721F">
            <w:pPr>
              <w:spacing w:after="0" w:line="240" w:lineRule="auto"/>
              <w:jc w:val="center"/>
              <w:rPr>
                <w:rFonts w:ascii="Arial Narrow" w:hAnsi="Arial Narrow" w:cs="Arial Narrow"/>
                <w:b/>
                <w:bCs/>
                <w:sz w:val="16"/>
                <w:szCs w:val="16"/>
                <w:lang w:val="es-PE" w:eastAsia="es-PE"/>
              </w:rPr>
            </w:pPr>
            <w:r w:rsidRPr="00237EA2">
              <w:rPr>
                <w:rFonts w:ascii="Arial Narrow" w:hAnsi="Arial Narrow" w:cs="Arial Narrow"/>
                <w:sz w:val="16"/>
                <w:szCs w:val="16"/>
                <w:lang w:val="es-PE" w:eastAsia="es-PE"/>
              </w:rPr>
              <w:t>3</w:t>
            </w:r>
          </w:p>
        </w:tc>
        <w:tc>
          <w:tcPr>
            <w:tcW w:w="1473" w:type="dxa"/>
            <w:tcBorders>
              <w:left w:val="nil"/>
              <w:right w:val="nil"/>
            </w:tcBorders>
            <w:shd w:val="clear" w:color="auto" w:fill="C0C0C0"/>
          </w:tcPr>
          <w:p w:rsidR="0014721F" w:rsidRDefault="0014721F" w:rsidP="0014721F">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Tema a realizar</w:t>
            </w:r>
          </w:p>
          <w:p w:rsidR="0014721F" w:rsidRPr="00237EA2" w:rsidRDefault="0014721F"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Cantidad de Participantes</w:t>
            </w:r>
          </w:p>
        </w:tc>
        <w:tc>
          <w:tcPr>
            <w:tcW w:w="1929" w:type="dxa"/>
            <w:tcBorders>
              <w:left w:val="nil"/>
              <w:right w:val="nil"/>
            </w:tcBorders>
            <w:shd w:val="clear" w:color="auto" w:fill="C0C0C0"/>
          </w:tcPr>
          <w:p w:rsidR="0014721F" w:rsidRPr="00237EA2" w:rsidRDefault="0014721F"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Preparar los materiales</w:t>
            </w:r>
          </w:p>
        </w:tc>
        <w:tc>
          <w:tcPr>
            <w:tcW w:w="1511" w:type="dxa"/>
            <w:tcBorders>
              <w:left w:val="nil"/>
              <w:right w:val="nil"/>
            </w:tcBorders>
            <w:shd w:val="clear" w:color="auto" w:fill="C0C0C0"/>
          </w:tcPr>
          <w:p w:rsidR="0014721F" w:rsidRDefault="0014721F" w:rsidP="0014721F">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Materiales para retiro</w:t>
            </w:r>
          </w:p>
          <w:p w:rsidR="0014721F" w:rsidRPr="00237EA2" w:rsidRDefault="0014721F"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Materiales para retiro preparados</w:t>
            </w:r>
          </w:p>
        </w:tc>
        <w:tc>
          <w:tcPr>
            <w:tcW w:w="4159" w:type="dxa"/>
            <w:tcBorders>
              <w:left w:val="nil"/>
              <w:right w:val="nil"/>
            </w:tcBorders>
            <w:shd w:val="clear" w:color="auto" w:fill="C0C0C0"/>
          </w:tcPr>
          <w:p w:rsidR="0014721F" w:rsidRPr="00237EA2" w:rsidRDefault="0014721F" w:rsidP="0014721F">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El Equipo Pedagógico de Pastoral y Educación en Valores procede a realizar la preparación del tema y los materiales que requerirá para la jornada de Retiro. </w:t>
            </w:r>
          </w:p>
        </w:tc>
        <w:tc>
          <w:tcPr>
            <w:tcW w:w="1843" w:type="dxa"/>
            <w:tcBorders>
              <w:left w:val="nil"/>
              <w:right w:val="nil"/>
            </w:tcBorders>
            <w:shd w:val="clear" w:color="auto" w:fill="C0C0C0"/>
          </w:tcPr>
          <w:p w:rsidR="0014721F" w:rsidRPr="00237EA2" w:rsidRDefault="0014721F"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xml:space="preserve">Equipo Pedagógico </w:t>
            </w:r>
            <w:r w:rsidRPr="00237EA2">
              <w:rPr>
                <w:rFonts w:ascii="Arial Narrow" w:hAnsi="Arial Narrow" w:cs="Arial Narrow"/>
                <w:sz w:val="16"/>
                <w:szCs w:val="16"/>
                <w:lang w:val="es-PE" w:eastAsia="es-PE"/>
              </w:rPr>
              <w:t xml:space="preserve"> de </w:t>
            </w:r>
            <w:r>
              <w:rPr>
                <w:rFonts w:ascii="Arial Narrow" w:hAnsi="Arial Narrow" w:cs="Arial Narrow"/>
                <w:sz w:val="16"/>
                <w:szCs w:val="16"/>
                <w:lang w:val="es-PE" w:eastAsia="es-PE"/>
              </w:rPr>
              <w:t>Pastoral y Educación en Valores</w:t>
            </w:r>
          </w:p>
        </w:tc>
        <w:tc>
          <w:tcPr>
            <w:tcW w:w="1324" w:type="dxa"/>
            <w:tcBorders>
              <w:left w:val="nil"/>
              <w:right w:val="nil"/>
            </w:tcBorders>
            <w:shd w:val="clear" w:color="auto" w:fill="C0C0C0"/>
          </w:tcPr>
          <w:p w:rsidR="0014721F" w:rsidRPr="00237EA2" w:rsidRDefault="0014721F" w:rsidP="0014721F">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Manual</w:t>
            </w:r>
          </w:p>
        </w:tc>
        <w:tc>
          <w:tcPr>
            <w:tcW w:w="831" w:type="dxa"/>
            <w:tcBorders>
              <w:left w:val="nil"/>
            </w:tcBorders>
            <w:shd w:val="clear" w:color="auto" w:fill="C0C0C0"/>
          </w:tcPr>
          <w:p w:rsidR="0014721F" w:rsidRPr="00237EA2" w:rsidRDefault="0014721F" w:rsidP="0014721F">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2 días</w:t>
            </w:r>
          </w:p>
        </w:tc>
      </w:tr>
      <w:tr w:rsidR="0014721F" w:rsidRPr="00C555D1" w:rsidTr="0014721F">
        <w:trPr>
          <w:trHeight w:val="581"/>
        </w:trPr>
        <w:tc>
          <w:tcPr>
            <w:tcW w:w="582" w:type="dxa"/>
            <w:tcBorders>
              <w:right w:val="nil"/>
            </w:tcBorders>
          </w:tcPr>
          <w:p w:rsidR="0014721F" w:rsidRPr="00237EA2" w:rsidRDefault="0014721F" w:rsidP="0014721F">
            <w:pPr>
              <w:spacing w:after="0" w:line="240" w:lineRule="auto"/>
              <w:jc w:val="center"/>
              <w:rPr>
                <w:rFonts w:ascii="Arial Narrow" w:hAnsi="Arial Narrow" w:cs="Arial Narrow"/>
                <w:b/>
                <w:bCs/>
                <w:sz w:val="16"/>
                <w:szCs w:val="16"/>
                <w:lang w:val="es-PE" w:eastAsia="es-PE"/>
              </w:rPr>
            </w:pPr>
            <w:r w:rsidRPr="00237EA2">
              <w:rPr>
                <w:rFonts w:ascii="Arial Narrow" w:hAnsi="Arial Narrow" w:cs="Arial Narrow"/>
                <w:sz w:val="16"/>
                <w:szCs w:val="16"/>
                <w:lang w:val="es-PE" w:eastAsia="es-PE"/>
              </w:rPr>
              <w:t>4</w:t>
            </w:r>
          </w:p>
        </w:tc>
        <w:tc>
          <w:tcPr>
            <w:tcW w:w="1473" w:type="dxa"/>
            <w:tcBorders>
              <w:left w:val="nil"/>
              <w:right w:val="nil"/>
            </w:tcBorders>
          </w:tcPr>
          <w:p w:rsidR="0014721F" w:rsidRPr="00237EA2" w:rsidRDefault="0014721F"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Materiales para retiro preparados</w:t>
            </w:r>
          </w:p>
        </w:tc>
        <w:tc>
          <w:tcPr>
            <w:tcW w:w="1929" w:type="dxa"/>
            <w:tcBorders>
              <w:left w:val="nil"/>
              <w:right w:val="nil"/>
            </w:tcBorders>
          </w:tcPr>
          <w:p w:rsidR="0014721F" w:rsidRPr="00237EA2" w:rsidRDefault="0014721F"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Solicitar Dinero</w:t>
            </w:r>
          </w:p>
        </w:tc>
        <w:tc>
          <w:tcPr>
            <w:tcW w:w="1511" w:type="dxa"/>
            <w:tcBorders>
              <w:left w:val="nil"/>
              <w:right w:val="nil"/>
            </w:tcBorders>
          </w:tcPr>
          <w:p w:rsidR="0014721F" w:rsidRPr="00237EA2" w:rsidRDefault="0014721F" w:rsidP="0014721F">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Solicitud de dinero para retiro recibida</w:t>
            </w:r>
          </w:p>
        </w:tc>
        <w:tc>
          <w:tcPr>
            <w:tcW w:w="4159" w:type="dxa"/>
            <w:tcBorders>
              <w:left w:val="nil"/>
              <w:right w:val="nil"/>
            </w:tcBorders>
          </w:tcPr>
          <w:p w:rsidR="0014721F" w:rsidRPr="00237EA2" w:rsidRDefault="0014721F" w:rsidP="0014721F">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Una vez que los materiales para retiro han sido preparados, el Administrador General procede a esperar la recepción de la solicitud de dinero por parte del Administrador de la Casa de Retiro.</w:t>
            </w:r>
          </w:p>
        </w:tc>
        <w:tc>
          <w:tcPr>
            <w:tcW w:w="1843" w:type="dxa"/>
            <w:tcBorders>
              <w:left w:val="nil"/>
              <w:right w:val="nil"/>
            </w:tcBorders>
          </w:tcPr>
          <w:p w:rsidR="0014721F" w:rsidRPr="00237EA2" w:rsidRDefault="0014721F"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Administrador General</w:t>
            </w:r>
          </w:p>
        </w:tc>
        <w:tc>
          <w:tcPr>
            <w:tcW w:w="1324" w:type="dxa"/>
            <w:tcBorders>
              <w:left w:val="nil"/>
              <w:right w:val="nil"/>
            </w:tcBorders>
          </w:tcPr>
          <w:p w:rsidR="0014721F" w:rsidRPr="00237EA2" w:rsidRDefault="0014721F" w:rsidP="0014721F">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Manual</w:t>
            </w:r>
          </w:p>
        </w:tc>
        <w:tc>
          <w:tcPr>
            <w:tcW w:w="831" w:type="dxa"/>
            <w:tcBorders>
              <w:left w:val="nil"/>
            </w:tcBorders>
          </w:tcPr>
          <w:p w:rsidR="0014721F" w:rsidRPr="00237EA2" w:rsidRDefault="0014721F"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1 hora</w:t>
            </w:r>
          </w:p>
        </w:tc>
      </w:tr>
      <w:tr w:rsidR="0014721F" w:rsidRPr="00C555D1" w:rsidTr="0014721F">
        <w:trPr>
          <w:trHeight w:val="675"/>
        </w:trPr>
        <w:tc>
          <w:tcPr>
            <w:tcW w:w="582" w:type="dxa"/>
            <w:tcBorders>
              <w:right w:val="nil"/>
            </w:tcBorders>
            <w:shd w:val="clear" w:color="auto" w:fill="C0C0C0"/>
          </w:tcPr>
          <w:p w:rsidR="0014721F" w:rsidRPr="00237EA2" w:rsidRDefault="0014721F" w:rsidP="0014721F">
            <w:pPr>
              <w:spacing w:after="0" w:line="240" w:lineRule="auto"/>
              <w:jc w:val="center"/>
              <w:rPr>
                <w:rFonts w:ascii="Arial Narrow" w:hAnsi="Arial Narrow" w:cs="Arial Narrow"/>
                <w:b/>
                <w:bCs/>
                <w:sz w:val="16"/>
                <w:szCs w:val="16"/>
                <w:lang w:val="es-PE" w:eastAsia="es-PE"/>
              </w:rPr>
            </w:pPr>
            <w:r w:rsidRPr="00237EA2">
              <w:rPr>
                <w:rFonts w:ascii="Arial Narrow" w:hAnsi="Arial Narrow" w:cs="Arial Narrow"/>
                <w:sz w:val="16"/>
                <w:szCs w:val="16"/>
                <w:lang w:val="es-PE" w:eastAsia="es-PE"/>
              </w:rPr>
              <w:t>5</w:t>
            </w:r>
          </w:p>
        </w:tc>
        <w:tc>
          <w:tcPr>
            <w:tcW w:w="1473" w:type="dxa"/>
            <w:tcBorders>
              <w:left w:val="nil"/>
              <w:right w:val="nil"/>
            </w:tcBorders>
            <w:shd w:val="clear" w:color="auto" w:fill="C0C0C0"/>
          </w:tcPr>
          <w:p w:rsidR="0014721F" w:rsidRPr="00237EA2" w:rsidRDefault="0014721F" w:rsidP="0014721F">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Solicitud de dinero para retiro recibida</w:t>
            </w:r>
          </w:p>
        </w:tc>
        <w:tc>
          <w:tcPr>
            <w:tcW w:w="1929" w:type="dxa"/>
            <w:tcBorders>
              <w:left w:val="nil"/>
              <w:right w:val="nil"/>
            </w:tcBorders>
            <w:shd w:val="clear" w:color="auto" w:fill="C0C0C0"/>
          </w:tcPr>
          <w:p w:rsidR="0014721F" w:rsidRPr="00237EA2" w:rsidRDefault="0014721F"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Depositar dinero presupuestado para retiro</w:t>
            </w:r>
          </w:p>
        </w:tc>
        <w:tc>
          <w:tcPr>
            <w:tcW w:w="1511" w:type="dxa"/>
            <w:tcBorders>
              <w:left w:val="nil"/>
              <w:right w:val="nil"/>
            </w:tcBorders>
            <w:shd w:val="clear" w:color="auto" w:fill="C0C0C0"/>
          </w:tcPr>
          <w:p w:rsidR="0014721F" w:rsidRPr="00237EA2" w:rsidRDefault="0014721F"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Dinero Depositado</w:t>
            </w:r>
          </w:p>
        </w:tc>
        <w:tc>
          <w:tcPr>
            <w:tcW w:w="4159" w:type="dxa"/>
            <w:tcBorders>
              <w:left w:val="nil"/>
              <w:right w:val="nil"/>
            </w:tcBorders>
            <w:shd w:val="clear" w:color="auto" w:fill="C0C0C0"/>
          </w:tcPr>
          <w:p w:rsidR="0014721F" w:rsidRDefault="0014721F" w:rsidP="0014721F">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Administrador General recepción la solicitud de dinero para retiro solicitado por la Casa de Retiro  e informa a la Casa de retiro sobre la disponibilidad del mismo.</w:t>
            </w:r>
          </w:p>
          <w:p w:rsidR="0014721F" w:rsidRPr="00237EA2" w:rsidRDefault="0014721F" w:rsidP="0014721F">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Llegada la fecha de Retiro,  se procede a dar inicio a la actividad Desarrollar actividades.</w:t>
            </w:r>
          </w:p>
        </w:tc>
        <w:tc>
          <w:tcPr>
            <w:tcW w:w="1843" w:type="dxa"/>
            <w:tcBorders>
              <w:left w:val="nil"/>
              <w:right w:val="nil"/>
            </w:tcBorders>
            <w:shd w:val="clear" w:color="auto" w:fill="C0C0C0"/>
          </w:tcPr>
          <w:p w:rsidR="0014721F" w:rsidRPr="00237EA2" w:rsidRDefault="0014721F"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Administrador General</w:t>
            </w:r>
          </w:p>
        </w:tc>
        <w:tc>
          <w:tcPr>
            <w:tcW w:w="1324" w:type="dxa"/>
            <w:tcBorders>
              <w:left w:val="nil"/>
              <w:right w:val="nil"/>
            </w:tcBorders>
            <w:shd w:val="clear" w:color="auto" w:fill="C0C0C0"/>
          </w:tcPr>
          <w:p w:rsidR="0014721F" w:rsidRPr="00237EA2" w:rsidRDefault="0014721F" w:rsidP="0014721F">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Manual</w:t>
            </w:r>
          </w:p>
        </w:tc>
        <w:tc>
          <w:tcPr>
            <w:tcW w:w="831" w:type="dxa"/>
            <w:tcBorders>
              <w:left w:val="nil"/>
            </w:tcBorders>
            <w:shd w:val="clear" w:color="auto" w:fill="C0C0C0"/>
          </w:tcPr>
          <w:p w:rsidR="0014721F" w:rsidRPr="00237EA2" w:rsidRDefault="0014721F"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2 días</w:t>
            </w:r>
          </w:p>
        </w:tc>
      </w:tr>
      <w:tr w:rsidR="0014721F" w:rsidRPr="00C555D1" w:rsidTr="0014721F">
        <w:trPr>
          <w:trHeight w:val="675"/>
        </w:trPr>
        <w:tc>
          <w:tcPr>
            <w:tcW w:w="582" w:type="dxa"/>
            <w:tcBorders>
              <w:right w:val="nil"/>
            </w:tcBorders>
          </w:tcPr>
          <w:p w:rsidR="0014721F" w:rsidRPr="00237EA2" w:rsidRDefault="0014721F" w:rsidP="0014721F">
            <w:pPr>
              <w:spacing w:after="0" w:line="240" w:lineRule="auto"/>
              <w:jc w:val="center"/>
              <w:rPr>
                <w:rFonts w:ascii="Arial Narrow" w:hAnsi="Arial Narrow" w:cs="Arial Narrow"/>
                <w:b/>
                <w:bCs/>
                <w:sz w:val="16"/>
                <w:szCs w:val="16"/>
                <w:lang w:val="es-PE" w:eastAsia="es-PE"/>
              </w:rPr>
            </w:pPr>
            <w:r w:rsidRPr="00237EA2">
              <w:rPr>
                <w:rFonts w:ascii="Arial Narrow" w:hAnsi="Arial Narrow" w:cs="Arial Narrow"/>
                <w:sz w:val="16"/>
                <w:szCs w:val="16"/>
                <w:lang w:val="es-PE" w:eastAsia="es-PE"/>
              </w:rPr>
              <w:t>6</w:t>
            </w:r>
          </w:p>
        </w:tc>
        <w:tc>
          <w:tcPr>
            <w:tcW w:w="1473" w:type="dxa"/>
            <w:tcBorders>
              <w:left w:val="nil"/>
              <w:right w:val="nil"/>
            </w:tcBorders>
          </w:tcPr>
          <w:p w:rsidR="0014721F" w:rsidRDefault="0014721F" w:rsidP="0014721F">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Materiales para retiro</w:t>
            </w:r>
          </w:p>
          <w:p w:rsidR="0014721F" w:rsidRPr="00237EA2" w:rsidRDefault="0014721F"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Dinero Depositado</w:t>
            </w:r>
          </w:p>
        </w:tc>
        <w:tc>
          <w:tcPr>
            <w:tcW w:w="1929" w:type="dxa"/>
            <w:tcBorders>
              <w:left w:val="nil"/>
              <w:right w:val="nil"/>
            </w:tcBorders>
          </w:tcPr>
          <w:p w:rsidR="0014721F" w:rsidRPr="00237EA2" w:rsidRDefault="0014721F"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Desarrollar actividades</w:t>
            </w:r>
          </w:p>
        </w:tc>
        <w:tc>
          <w:tcPr>
            <w:tcW w:w="1511" w:type="dxa"/>
            <w:tcBorders>
              <w:left w:val="nil"/>
              <w:right w:val="nil"/>
            </w:tcBorders>
          </w:tcPr>
          <w:p w:rsidR="0014721F" w:rsidRPr="00237EA2" w:rsidRDefault="0014721F"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Actividades desarrolladas</w:t>
            </w:r>
          </w:p>
        </w:tc>
        <w:tc>
          <w:tcPr>
            <w:tcW w:w="4159" w:type="dxa"/>
            <w:tcBorders>
              <w:left w:val="nil"/>
              <w:right w:val="nil"/>
            </w:tcBorders>
          </w:tcPr>
          <w:p w:rsidR="0014721F" w:rsidRDefault="0014721F" w:rsidP="0014721F">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Equipo Pedagógico de Pastoral y Educación en Valores, procede a desarrollar los temas de acuerdo a los materiales de Retiro para llevar a cabo la ejecución de la jornada de Retiro.</w:t>
            </w:r>
          </w:p>
          <w:p w:rsidR="0014721F" w:rsidRPr="00237EA2" w:rsidRDefault="0014721F" w:rsidP="0014721F">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En caso ocurran problemas durante el desarrollo del Retiro, se procede a dar inicio a la actividad Solucionar problemas.</w:t>
            </w:r>
          </w:p>
        </w:tc>
        <w:tc>
          <w:tcPr>
            <w:tcW w:w="1843" w:type="dxa"/>
            <w:tcBorders>
              <w:left w:val="nil"/>
              <w:right w:val="nil"/>
            </w:tcBorders>
          </w:tcPr>
          <w:p w:rsidR="0014721F" w:rsidRPr="00237EA2" w:rsidRDefault="0014721F"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xml:space="preserve">Equipo Pedagógico </w:t>
            </w:r>
            <w:r w:rsidRPr="00237EA2">
              <w:rPr>
                <w:rFonts w:ascii="Arial Narrow" w:hAnsi="Arial Narrow" w:cs="Arial Narrow"/>
                <w:sz w:val="16"/>
                <w:szCs w:val="16"/>
                <w:lang w:val="es-PE" w:eastAsia="es-PE"/>
              </w:rPr>
              <w:t xml:space="preserve"> de </w:t>
            </w:r>
            <w:r>
              <w:rPr>
                <w:rFonts w:ascii="Arial Narrow" w:hAnsi="Arial Narrow" w:cs="Arial Narrow"/>
                <w:sz w:val="16"/>
                <w:szCs w:val="16"/>
                <w:lang w:val="es-PE" w:eastAsia="es-PE"/>
              </w:rPr>
              <w:t>Pastoral y Educación en Valores</w:t>
            </w:r>
          </w:p>
        </w:tc>
        <w:tc>
          <w:tcPr>
            <w:tcW w:w="1324" w:type="dxa"/>
            <w:tcBorders>
              <w:left w:val="nil"/>
              <w:right w:val="nil"/>
            </w:tcBorders>
          </w:tcPr>
          <w:p w:rsidR="0014721F" w:rsidRPr="00237EA2" w:rsidRDefault="0014721F" w:rsidP="0014721F">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Manual</w:t>
            </w:r>
          </w:p>
        </w:tc>
        <w:tc>
          <w:tcPr>
            <w:tcW w:w="831" w:type="dxa"/>
            <w:tcBorders>
              <w:left w:val="nil"/>
            </w:tcBorders>
          </w:tcPr>
          <w:p w:rsidR="0014721F" w:rsidRPr="00237EA2" w:rsidRDefault="0014721F"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Duración del retiro</w:t>
            </w:r>
          </w:p>
        </w:tc>
      </w:tr>
      <w:tr w:rsidR="0014721F" w:rsidRPr="00C555D1" w:rsidTr="0014721F">
        <w:trPr>
          <w:trHeight w:val="675"/>
        </w:trPr>
        <w:tc>
          <w:tcPr>
            <w:tcW w:w="582" w:type="dxa"/>
            <w:tcBorders>
              <w:right w:val="nil"/>
            </w:tcBorders>
            <w:shd w:val="clear" w:color="auto" w:fill="C0C0C0"/>
          </w:tcPr>
          <w:p w:rsidR="0014721F" w:rsidRPr="00237EA2" w:rsidRDefault="0014721F" w:rsidP="0014721F">
            <w:pPr>
              <w:spacing w:after="0" w:line="240" w:lineRule="auto"/>
              <w:jc w:val="center"/>
              <w:rPr>
                <w:rFonts w:ascii="Arial Narrow" w:hAnsi="Arial Narrow" w:cs="Arial Narrow"/>
                <w:b/>
                <w:bCs/>
                <w:sz w:val="16"/>
                <w:szCs w:val="16"/>
                <w:lang w:val="es-PE" w:eastAsia="es-PE"/>
              </w:rPr>
            </w:pPr>
            <w:r>
              <w:rPr>
                <w:rFonts w:ascii="Arial Narrow" w:hAnsi="Arial Narrow" w:cs="Arial Narrow"/>
                <w:b/>
                <w:bCs/>
                <w:sz w:val="16"/>
                <w:szCs w:val="16"/>
                <w:lang w:val="es-PE" w:eastAsia="es-PE"/>
              </w:rPr>
              <w:t>6.1</w:t>
            </w:r>
          </w:p>
        </w:tc>
        <w:tc>
          <w:tcPr>
            <w:tcW w:w="1473" w:type="dxa"/>
            <w:tcBorders>
              <w:left w:val="nil"/>
              <w:right w:val="nil"/>
            </w:tcBorders>
            <w:shd w:val="clear" w:color="auto" w:fill="C0C0C0"/>
          </w:tcPr>
          <w:p w:rsidR="0014721F" w:rsidRPr="00237EA2" w:rsidRDefault="0014721F"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Actividades desarrolladas parcialmente</w:t>
            </w:r>
          </w:p>
        </w:tc>
        <w:tc>
          <w:tcPr>
            <w:tcW w:w="1929" w:type="dxa"/>
            <w:tcBorders>
              <w:left w:val="nil"/>
              <w:right w:val="nil"/>
            </w:tcBorders>
            <w:shd w:val="clear" w:color="auto" w:fill="C0C0C0"/>
          </w:tcPr>
          <w:p w:rsidR="0014721F" w:rsidRPr="00237EA2" w:rsidRDefault="0014721F"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Solucionar problemas</w:t>
            </w:r>
          </w:p>
        </w:tc>
        <w:tc>
          <w:tcPr>
            <w:tcW w:w="1511" w:type="dxa"/>
            <w:tcBorders>
              <w:left w:val="nil"/>
              <w:right w:val="nil"/>
            </w:tcBorders>
            <w:shd w:val="clear" w:color="auto" w:fill="C0C0C0"/>
          </w:tcPr>
          <w:p w:rsidR="0014721F" w:rsidRPr="00237EA2" w:rsidRDefault="0014721F"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Actividades desarrolladas</w:t>
            </w:r>
          </w:p>
        </w:tc>
        <w:tc>
          <w:tcPr>
            <w:tcW w:w="4159" w:type="dxa"/>
            <w:tcBorders>
              <w:left w:val="nil"/>
              <w:right w:val="nil"/>
            </w:tcBorders>
            <w:shd w:val="clear" w:color="auto" w:fill="C0C0C0"/>
          </w:tcPr>
          <w:p w:rsidR="0014721F" w:rsidRPr="00237EA2" w:rsidRDefault="0014721F" w:rsidP="0014721F">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Equipo Pedagógico de Pastoral y Educación en Valores identifica el problema ocurrido y procede a realizar la solución del mismo.</w:t>
            </w:r>
          </w:p>
        </w:tc>
        <w:tc>
          <w:tcPr>
            <w:tcW w:w="1843" w:type="dxa"/>
            <w:tcBorders>
              <w:left w:val="nil"/>
              <w:right w:val="nil"/>
            </w:tcBorders>
            <w:shd w:val="clear" w:color="auto" w:fill="C0C0C0"/>
          </w:tcPr>
          <w:p w:rsidR="0014721F" w:rsidRPr="00237EA2" w:rsidRDefault="0014721F" w:rsidP="0014721F">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xml:space="preserve">Equipo Pedagógico </w:t>
            </w:r>
            <w:r w:rsidRPr="00237EA2">
              <w:rPr>
                <w:rFonts w:ascii="Arial Narrow" w:hAnsi="Arial Narrow" w:cs="Arial Narrow"/>
                <w:sz w:val="16"/>
                <w:szCs w:val="16"/>
                <w:lang w:val="es-PE" w:eastAsia="es-PE"/>
              </w:rPr>
              <w:t xml:space="preserve"> de </w:t>
            </w:r>
            <w:r>
              <w:rPr>
                <w:rFonts w:ascii="Arial Narrow" w:hAnsi="Arial Narrow" w:cs="Arial Narrow"/>
                <w:sz w:val="16"/>
                <w:szCs w:val="16"/>
                <w:lang w:val="es-PE" w:eastAsia="es-PE"/>
              </w:rPr>
              <w:t>Pastoral y Educación en Valores</w:t>
            </w:r>
          </w:p>
        </w:tc>
        <w:tc>
          <w:tcPr>
            <w:tcW w:w="1324" w:type="dxa"/>
            <w:tcBorders>
              <w:left w:val="nil"/>
              <w:right w:val="nil"/>
            </w:tcBorders>
            <w:shd w:val="clear" w:color="auto" w:fill="C0C0C0"/>
          </w:tcPr>
          <w:p w:rsidR="0014721F" w:rsidRPr="00237EA2" w:rsidRDefault="0014721F" w:rsidP="0014721F">
            <w:pPr>
              <w:spacing w:after="0" w:line="240" w:lineRule="auto"/>
              <w:rPr>
                <w:rFonts w:ascii="Arial Narrow" w:hAnsi="Arial Narrow" w:cs="Arial Narrow"/>
                <w:sz w:val="16"/>
                <w:szCs w:val="16"/>
                <w:lang w:val="es-PE" w:eastAsia="es-PE"/>
              </w:rPr>
            </w:pPr>
            <w:r w:rsidRPr="00237EA2">
              <w:rPr>
                <w:rFonts w:ascii="Arial Narrow" w:hAnsi="Arial Narrow" w:cs="Arial Narrow"/>
                <w:sz w:val="16"/>
                <w:szCs w:val="16"/>
                <w:lang w:val="es-PE" w:eastAsia="es-PE"/>
              </w:rPr>
              <w:t>Manual</w:t>
            </w:r>
          </w:p>
        </w:tc>
        <w:tc>
          <w:tcPr>
            <w:tcW w:w="831" w:type="dxa"/>
            <w:tcBorders>
              <w:left w:val="nil"/>
            </w:tcBorders>
            <w:shd w:val="clear" w:color="auto" w:fill="C0C0C0"/>
          </w:tcPr>
          <w:p w:rsidR="0014721F" w:rsidRPr="00237EA2" w:rsidRDefault="0014721F" w:rsidP="0014721F">
            <w:pPr>
              <w:keepNext/>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Duración del retiro</w:t>
            </w:r>
          </w:p>
        </w:tc>
      </w:tr>
    </w:tbl>
    <w:p w:rsidR="0014721F" w:rsidRPr="0014721F" w:rsidRDefault="0014721F" w:rsidP="0014721F">
      <w:pPr>
        <w:pStyle w:val="Caption"/>
        <w:jc w:val="center"/>
        <w:rPr>
          <w:rFonts w:asciiTheme="majorHAnsi" w:hAnsiTheme="majorHAnsi"/>
          <w:sz w:val="16"/>
          <w:szCs w:val="16"/>
        </w:rPr>
      </w:pPr>
      <w:bookmarkStart w:id="327" w:name="_Toc266031743"/>
      <w:r w:rsidRPr="0014721F">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57</w:t>
      </w:r>
      <w:r w:rsidR="00C74554">
        <w:rPr>
          <w:rFonts w:asciiTheme="majorHAnsi" w:hAnsiTheme="majorHAnsi"/>
          <w:sz w:val="16"/>
          <w:szCs w:val="16"/>
        </w:rPr>
        <w:fldChar w:fldCharType="end"/>
      </w:r>
      <w:r w:rsidRPr="0014721F">
        <w:rPr>
          <w:rFonts w:asciiTheme="majorHAnsi" w:hAnsiTheme="majorHAnsi"/>
          <w:sz w:val="16"/>
          <w:szCs w:val="16"/>
        </w:rPr>
        <w:t>.- Caracterización de Proceso “Ejecución de retiros de Pastoral y Educación en Valores”</w:t>
      </w:r>
      <w:bookmarkEnd w:id="327"/>
    </w:p>
    <w:p w:rsidR="0014721F" w:rsidRPr="0014721F" w:rsidRDefault="0014721F" w:rsidP="0014721F">
      <w:pPr>
        <w:pStyle w:val="Caption"/>
        <w:jc w:val="center"/>
        <w:rPr>
          <w:rFonts w:asciiTheme="majorHAnsi" w:hAnsiTheme="majorHAnsi"/>
          <w:sz w:val="16"/>
          <w:szCs w:val="16"/>
        </w:rPr>
      </w:pPr>
      <w:r w:rsidRPr="0014721F">
        <w:rPr>
          <w:rFonts w:asciiTheme="majorHAnsi" w:hAnsiTheme="majorHAnsi"/>
          <w:sz w:val="16"/>
          <w:szCs w:val="16"/>
        </w:rPr>
        <w:t>Fuente:   Elaboración propia</w:t>
      </w:r>
    </w:p>
    <w:p w:rsidR="002E3D4B" w:rsidRDefault="002E3D4B" w:rsidP="003A5985">
      <w:pPr>
        <w:rPr>
          <w:rFonts w:eastAsia="Calibri" w:cs="Times New Roman"/>
          <w:b/>
          <w:bCs/>
          <w:sz w:val="16"/>
          <w:szCs w:val="16"/>
          <w:lang w:val="es-PE" w:eastAsia="es-ES" w:bidi="ar-SA"/>
        </w:rPr>
      </w:pPr>
    </w:p>
    <w:p w:rsidR="0014721F" w:rsidRDefault="0014721F" w:rsidP="003A5985">
      <w:pPr>
        <w:rPr>
          <w:rFonts w:eastAsia="Calibri" w:cs="Times New Roman"/>
          <w:b/>
          <w:bCs/>
          <w:sz w:val="16"/>
          <w:szCs w:val="16"/>
          <w:lang w:val="es-PE" w:eastAsia="es-ES" w:bidi="ar-SA"/>
        </w:rPr>
      </w:pPr>
    </w:p>
    <w:p w:rsidR="0014721F" w:rsidRDefault="0014721F" w:rsidP="003A5985">
      <w:pPr>
        <w:rPr>
          <w:rFonts w:eastAsia="Calibri" w:cs="Times New Roman"/>
          <w:b/>
          <w:bCs/>
          <w:sz w:val="16"/>
          <w:szCs w:val="16"/>
          <w:lang w:val="es-PE" w:eastAsia="es-ES" w:bidi="ar-SA"/>
        </w:rPr>
        <w:sectPr w:rsidR="0014721F" w:rsidSect="0014721F">
          <w:footerReference w:type="default" r:id="rId103"/>
          <w:pgSz w:w="16839" w:h="11907" w:orient="landscape" w:code="9"/>
          <w:pgMar w:top="1701" w:right="1417" w:bottom="1701" w:left="1417" w:header="708" w:footer="708" w:gutter="0"/>
          <w:cols w:space="708"/>
          <w:docGrid w:linePitch="360"/>
        </w:sectPr>
      </w:pPr>
    </w:p>
    <w:p w:rsidR="0014721F" w:rsidRPr="0014721F" w:rsidRDefault="0014721F" w:rsidP="0014721F">
      <w:pPr>
        <w:pStyle w:val="Heading3"/>
        <w:numPr>
          <w:ilvl w:val="2"/>
          <w:numId w:val="1"/>
        </w:numPr>
        <w:spacing w:after="240"/>
        <w:rPr>
          <w:b/>
          <w:i w:val="0"/>
          <w:smallCaps w:val="0"/>
          <w:sz w:val="24"/>
          <w:szCs w:val="24"/>
        </w:rPr>
      </w:pPr>
      <w:bookmarkStart w:id="328" w:name="_Toc266033425"/>
      <w:r w:rsidRPr="0014721F">
        <w:rPr>
          <w:b/>
          <w:i w:val="0"/>
          <w:smallCaps w:val="0"/>
          <w:sz w:val="24"/>
          <w:szCs w:val="24"/>
        </w:rPr>
        <w:t>MACRO PROCESO: Contabilidad y Presupuestos</w:t>
      </w:r>
      <w:bookmarkEnd w:id="328"/>
    </w:p>
    <w:p w:rsidR="0014721F" w:rsidRDefault="0014721F" w:rsidP="0014721F">
      <w:pPr>
        <w:spacing w:line="360" w:lineRule="auto"/>
        <w:jc w:val="both"/>
        <w:rPr>
          <w:sz w:val="24"/>
        </w:rPr>
      </w:pPr>
      <w:r w:rsidRPr="0014721F">
        <w:rPr>
          <w:sz w:val="24"/>
        </w:rPr>
        <w:t>El presente macro proceso muestra los procesos necesarios para el mantenimiento de la contabilidad de las transacciones financieras y la gestión del presupuesto institucional. Una adecuada gestión de este proceso asegura una gestión transparente por parte del movimiento Fe y Alegría Perú.</w:t>
      </w:r>
    </w:p>
    <w:p w:rsidR="0014721F" w:rsidRPr="0014721F" w:rsidRDefault="0014721F" w:rsidP="0014721F">
      <w:pPr>
        <w:spacing w:line="360" w:lineRule="auto"/>
        <w:jc w:val="both"/>
        <w:rPr>
          <w:sz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33"/>
        <w:gridCol w:w="2181"/>
        <w:gridCol w:w="2172"/>
        <w:gridCol w:w="2135"/>
      </w:tblGrid>
      <w:tr w:rsidR="0014721F" w:rsidRPr="003B7F34" w:rsidTr="0014721F">
        <w:trPr>
          <w:trHeight w:val="699"/>
          <w:tblHeader/>
        </w:trPr>
        <w:tc>
          <w:tcPr>
            <w:tcW w:w="8721" w:type="dxa"/>
            <w:gridSpan w:val="4"/>
            <w:shd w:val="clear" w:color="auto" w:fill="000000"/>
            <w:vAlign w:val="center"/>
          </w:tcPr>
          <w:p w:rsidR="0014721F" w:rsidRPr="003B7F34" w:rsidRDefault="0014721F" w:rsidP="0014721F">
            <w:pPr>
              <w:autoSpaceDE w:val="0"/>
              <w:autoSpaceDN w:val="0"/>
              <w:adjustRightInd w:val="0"/>
              <w:spacing w:after="0" w:line="240" w:lineRule="auto"/>
              <w:jc w:val="center"/>
              <w:rPr>
                <w:rFonts w:ascii="Arial Narrow" w:hAnsi="Arial Narrow" w:cs="Arial"/>
                <w:b/>
                <w:bCs/>
                <w:color w:val="FFFFFF"/>
                <w:sz w:val="28"/>
                <w:szCs w:val="28"/>
              </w:rPr>
            </w:pPr>
            <w:r w:rsidRPr="008A3A0A">
              <w:rPr>
                <w:rFonts w:ascii="Arial Narrow" w:hAnsi="Arial Narrow"/>
                <w:b/>
                <w:color w:val="FFFFFF"/>
                <w:sz w:val="28"/>
                <w:szCs w:val="28"/>
              </w:rPr>
              <w:t>MACRO</w:t>
            </w:r>
            <w:r>
              <w:rPr>
                <w:rFonts w:ascii="Arial Narrow" w:hAnsi="Arial Narrow"/>
                <w:b/>
                <w:color w:val="FFFFFF"/>
                <w:sz w:val="28"/>
                <w:szCs w:val="28"/>
              </w:rPr>
              <w:t xml:space="preserve"> </w:t>
            </w:r>
            <w:r w:rsidRPr="008A3A0A">
              <w:rPr>
                <w:rFonts w:ascii="Arial Narrow" w:hAnsi="Arial Narrow"/>
                <w:b/>
                <w:color w:val="FFFFFF"/>
                <w:sz w:val="28"/>
                <w:szCs w:val="28"/>
              </w:rPr>
              <w:t xml:space="preserve">PROCESO </w:t>
            </w:r>
            <w:r w:rsidRPr="003B7F34">
              <w:rPr>
                <w:rFonts w:ascii="Arial Narrow" w:hAnsi="Arial Narrow"/>
                <w:b/>
                <w:color w:val="FFFFFF"/>
                <w:sz w:val="28"/>
                <w:szCs w:val="28"/>
              </w:rPr>
              <w:t>“</w:t>
            </w:r>
            <w:r w:rsidRPr="0035548D">
              <w:rPr>
                <w:rFonts w:ascii="Arial Narrow" w:hAnsi="Arial Narrow"/>
                <w:b/>
                <w:color w:val="FFFFFF"/>
                <w:sz w:val="28"/>
                <w:szCs w:val="28"/>
              </w:rPr>
              <w:t>Contabilidad y Presupuestos</w:t>
            </w:r>
            <w:r w:rsidRPr="003B7F34">
              <w:rPr>
                <w:rFonts w:ascii="Arial Narrow" w:hAnsi="Arial Narrow"/>
                <w:b/>
                <w:color w:val="FFFFFF"/>
                <w:sz w:val="28"/>
                <w:szCs w:val="28"/>
              </w:rPr>
              <w:t>”</w:t>
            </w:r>
          </w:p>
        </w:tc>
      </w:tr>
      <w:tr w:rsidR="0014721F" w:rsidRPr="003B7F34" w:rsidTr="0014721F">
        <w:tc>
          <w:tcPr>
            <w:tcW w:w="2233" w:type="dxa"/>
            <w:shd w:val="clear" w:color="auto" w:fill="BFBFBF"/>
            <w:vAlign w:val="center"/>
          </w:tcPr>
          <w:p w:rsidR="0014721F" w:rsidRPr="003B7F34" w:rsidRDefault="0014721F" w:rsidP="0014721F">
            <w:pPr>
              <w:spacing w:after="0" w:line="240" w:lineRule="auto"/>
              <w:jc w:val="center"/>
              <w:rPr>
                <w:rFonts w:ascii="Arial Narrow" w:hAnsi="Arial Narrow"/>
                <w:b/>
              </w:rPr>
            </w:pPr>
            <w:r w:rsidRPr="003B7F34">
              <w:rPr>
                <w:rFonts w:ascii="Arial Narrow" w:hAnsi="Arial Narrow"/>
                <w:b/>
              </w:rPr>
              <w:t>PROPÓSITO</w:t>
            </w:r>
          </w:p>
        </w:tc>
        <w:tc>
          <w:tcPr>
            <w:tcW w:w="6488" w:type="dxa"/>
            <w:gridSpan w:val="3"/>
          </w:tcPr>
          <w:p w:rsidR="0014721F" w:rsidRDefault="0014721F" w:rsidP="0014721F">
            <w:pPr>
              <w:spacing w:after="0" w:line="240" w:lineRule="auto"/>
              <w:jc w:val="both"/>
              <w:rPr>
                <w:rFonts w:ascii="Arial Narrow" w:hAnsi="Arial Narrow"/>
              </w:rPr>
            </w:pPr>
            <w:r>
              <w:rPr>
                <w:rFonts w:ascii="Arial Narrow" w:hAnsi="Arial Narrow"/>
              </w:rPr>
              <w:t>El siguiente macro proceso tiene como propósito el cumplimiento del  siguiente objetivo:</w:t>
            </w:r>
          </w:p>
          <w:p w:rsidR="0014721F" w:rsidRPr="00DF0671" w:rsidRDefault="0014721F" w:rsidP="0014721F">
            <w:pPr>
              <w:spacing w:after="0" w:line="240" w:lineRule="auto"/>
              <w:jc w:val="both"/>
              <w:rPr>
                <w:rFonts w:ascii="Arial Narrow" w:hAnsi="Arial Narrow"/>
              </w:rPr>
            </w:pPr>
            <w:r w:rsidRPr="0035548D">
              <w:rPr>
                <w:rFonts w:ascii="Arial Narrow" w:hAnsi="Arial Narrow"/>
              </w:rPr>
              <w:t>OSE 1: Impulsar una gestión dinámica, participativa y descentralizada que promueva el compromiso de las instituciones educativas  con el  proceso de regionalización del país, desde la propuesta educativa de FYA.</w:t>
            </w:r>
          </w:p>
        </w:tc>
      </w:tr>
      <w:tr w:rsidR="0014721F" w:rsidRPr="003B7F34" w:rsidTr="0014721F">
        <w:tc>
          <w:tcPr>
            <w:tcW w:w="2233" w:type="dxa"/>
            <w:shd w:val="clear" w:color="auto" w:fill="BFBFBF"/>
            <w:vAlign w:val="center"/>
          </w:tcPr>
          <w:p w:rsidR="0014721F" w:rsidRPr="003B7F34" w:rsidRDefault="0014721F" w:rsidP="0014721F">
            <w:pPr>
              <w:spacing w:after="0" w:line="240" w:lineRule="auto"/>
              <w:jc w:val="center"/>
              <w:rPr>
                <w:rFonts w:ascii="Arial Narrow" w:hAnsi="Arial Narrow"/>
                <w:b/>
              </w:rPr>
            </w:pPr>
            <w:r w:rsidRPr="003B7F34">
              <w:rPr>
                <w:rFonts w:ascii="Arial Narrow" w:hAnsi="Arial Narrow"/>
                <w:b/>
              </w:rPr>
              <w:t>RESPONSABLE</w:t>
            </w:r>
          </w:p>
        </w:tc>
        <w:tc>
          <w:tcPr>
            <w:tcW w:w="2181" w:type="dxa"/>
            <w:vAlign w:val="center"/>
          </w:tcPr>
          <w:p w:rsidR="0014721F" w:rsidRPr="00B908E2" w:rsidRDefault="0014721F" w:rsidP="0014721F">
            <w:pPr>
              <w:spacing w:after="0" w:line="240" w:lineRule="auto"/>
              <w:rPr>
                <w:rFonts w:ascii="Arial Narrow" w:hAnsi="Arial Narrow"/>
              </w:rPr>
            </w:pPr>
            <w:r>
              <w:rPr>
                <w:rFonts w:ascii="Arial Narrow" w:hAnsi="Arial Narrow"/>
              </w:rPr>
              <w:t>Administrador General</w:t>
            </w:r>
          </w:p>
        </w:tc>
        <w:tc>
          <w:tcPr>
            <w:tcW w:w="2172" w:type="dxa"/>
            <w:shd w:val="clear" w:color="auto" w:fill="D9D9D9"/>
            <w:vAlign w:val="center"/>
          </w:tcPr>
          <w:p w:rsidR="0014721F" w:rsidRPr="003B7F34" w:rsidRDefault="0014721F" w:rsidP="0014721F">
            <w:pPr>
              <w:spacing w:after="0" w:line="240" w:lineRule="auto"/>
              <w:jc w:val="center"/>
              <w:rPr>
                <w:rFonts w:ascii="Arial Narrow" w:hAnsi="Arial Narrow"/>
                <w:b/>
              </w:rPr>
            </w:pPr>
            <w:r w:rsidRPr="003B7F34">
              <w:rPr>
                <w:rFonts w:ascii="Arial Narrow" w:hAnsi="Arial Narrow"/>
                <w:b/>
              </w:rPr>
              <w:t>BASE LEGAL</w:t>
            </w:r>
          </w:p>
        </w:tc>
        <w:tc>
          <w:tcPr>
            <w:tcW w:w="2135" w:type="dxa"/>
            <w:vAlign w:val="center"/>
          </w:tcPr>
          <w:p w:rsidR="0014721F" w:rsidRPr="003B7F34" w:rsidRDefault="0014721F" w:rsidP="0014721F">
            <w:pPr>
              <w:spacing w:after="0" w:line="240" w:lineRule="auto"/>
              <w:rPr>
                <w:rFonts w:ascii="Arial Narrow" w:hAnsi="Arial Narrow"/>
              </w:rPr>
            </w:pPr>
            <w:r w:rsidRPr="003B7F34">
              <w:rPr>
                <w:rFonts w:ascii="Arial Narrow" w:hAnsi="Arial Narrow"/>
              </w:rPr>
              <w:t>No Aplica</w:t>
            </w:r>
          </w:p>
        </w:tc>
      </w:tr>
      <w:tr w:rsidR="0014721F" w:rsidRPr="003B7F34" w:rsidTr="0014721F">
        <w:tc>
          <w:tcPr>
            <w:tcW w:w="2233" w:type="dxa"/>
            <w:shd w:val="clear" w:color="auto" w:fill="BFBFBF"/>
            <w:vAlign w:val="center"/>
          </w:tcPr>
          <w:p w:rsidR="0014721F" w:rsidRPr="003B7F34" w:rsidRDefault="0014721F" w:rsidP="0014721F">
            <w:pPr>
              <w:spacing w:after="0" w:line="240" w:lineRule="auto"/>
              <w:jc w:val="center"/>
              <w:rPr>
                <w:rFonts w:ascii="Arial Narrow" w:hAnsi="Arial Narrow"/>
                <w:b/>
              </w:rPr>
            </w:pPr>
            <w:r w:rsidRPr="003B7F34">
              <w:rPr>
                <w:rFonts w:ascii="Arial Narrow" w:hAnsi="Arial Narrow"/>
                <w:b/>
              </w:rPr>
              <w:t>ACTORES DEL PROCESO</w:t>
            </w:r>
          </w:p>
        </w:tc>
        <w:tc>
          <w:tcPr>
            <w:tcW w:w="6488" w:type="dxa"/>
            <w:gridSpan w:val="3"/>
            <w:vAlign w:val="center"/>
          </w:tcPr>
          <w:p w:rsidR="0014721F" w:rsidRPr="00B908E2" w:rsidRDefault="0014721F" w:rsidP="0014721F">
            <w:pPr>
              <w:spacing w:after="0" w:line="240" w:lineRule="auto"/>
              <w:rPr>
                <w:rFonts w:ascii="Arial Narrow" w:hAnsi="Arial Narrow" w:cs="Arial"/>
                <w:bCs/>
              </w:rPr>
            </w:pPr>
            <w:r w:rsidRPr="00B908E2">
              <w:rPr>
                <w:rFonts w:ascii="Arial Narrow" w:hAnsi="Arial Narrow"/>
              </w:rPr>
              <w:t>No Aplica</w:t>
            </w:r>
          </w:p>
        </w:tc>
      </w:tr>
      <w:tr w:rsidR="0014721F" w:rsidRPr="003B7F34" w:rsidTr="0014721F">
        <w:tc>
          <w:tcPr>
            <w:tcW w:w="2233" w:type="dxa"/>
            <w:shd w:val="clear" w:color="auto" w:fill="BFBFBF"/>
            <w:vAlign w:val="center"/>
          </w:tcPr>
          <w:p w:rsidR="0014721F" w:rsidRPr="003B7F34" w:rsidRDefault="0014721F" w:rsidP="0014721F">
            <w:pPr>
              <w:spacing w:after="0" w:line="240" w:lineRule="auto"/>
              <w:jc w:val="center"/>
              <w:rPr>
                <w:rFonts w:ascii="Arial Narrow" w:hAnsi="Arial Narrow"/>
                <w:b/>
              </w:rPr>
            </w:pPr>
            <w:r w:rsidRPr="003B7F34">
              <w:rPr>
                <w:rFonts w:ascii="Arial Narrow" w:hAnsi="Arial Narrow"/>
                <w:b/>
              </w:rPr>
              <w:t>CLIENTES INTERNOS</w:t>
            </w:r>
          </w:p>
        </w:tc>
        <w:tc>
          <w:tcPr>
            <w:tcW w:w="2181" w:type="dxa"/>
            <w:vAlign w:val="center"/>
          </w:tcPr>
          <w:p w:rsidR="0014721F" w:rsidRPr="00BC4F03" w:rsidRDefault="0014721F" w:rsidP="0014721F">
            <w:pPr>
              <w:spacing w:after="0" w:line="240" w:lineRule="auto"/>
              <w:rPr>
                <w:rFonts w:ascii="Arial Narrow" w:hAnsi="Arial Narrow"/>
              </w:rPr>
            </w:pPr>
            <w:r>
              <w:rPr>
                <w:rFonts w:ascii="Arial Narrow" w:hAnsi="Arial Narrow"/>
              </w:rPr>
              <w:t>No Aplica</w:t>
            </w:r>
          </w:p>
        </w:tc>
        <w:tc>
          <w:tcPr>
            <w:tcW w:w="2172" w:type="dxa"/>
            <w:shd w:val="clear" w:color="auto" w:fill="D9D9D9"/>
            <w:vAlign w:val="center"/>
          </w:tcPr>
          <w:p w:rsidR="0014721F" w:rsidRPr="003B7F34" w:rsidRDefault="0014721F" w:rsidP="0014721F">
            <w:pPr>
              <w:spacing w:after="0" w:line="240" w:lineRule="auto"/>
              <w:jc w:val="center"/>
              <w:rPr>
                <w:rFonts w:ascii="Arial Narrow" w:hAnsi="Arial Narrow"/>
                <w:b/>
              </w:rPr>
            </w:pPr>
            <w:r w:rsidRPr="003B7F34">
              <w:rPr>
                <w:rFonts w:ascii="Arial Narrow" w:hAnsi="Arial Narrow"/>
                <w:b/>
              </w:rPr>
              <w:t>CLIENTES EXTERNOS</w:t>
            </w:r>
          </w:p>
        </w:tc>
        <w:tc>
          <w:tcPr>
            <w:tcW w:w="2135" w:type="dxa"/>
          </w:tcPr>
          <w:p w:rsidR="0014721F" w:rsidRPr="00BC4F03" w:rsidRDefault="0014721F" w:rsidP="0014721F">
            <w:pPr>
              <w:spacing w:after="0" w:line="240" w:lineRule="auto"/>
              <w:rPr>
                <w:rFonts w:ascii="Arial Narrow" w:hAnsi="Arial Narrow"/>
              </w:rPr>
            </w:pPr>
            <w:r>
              <w:rPr>
                <w:rFonts w:ascii="Arial Narrow" w:hAnsi="Arial Narrow"/>
              </w:rPr>
              <w:t>No Aplica</w:t>
            </w:r>
          </w:p>
        </w:tc>
      </w:tr>
      <w:tr w:rsidR="0014721F" w:rsidRPr="003B7F34" w:rsidTr="0014721F">
        <w:tc>
          <w:tcPr>
            <w:tcW w:w="2233" w:type="dxa"/>
            <w:shd w:val="clear" w:color="auto" w:fill="BFBFBF"/>
            <w:vAlign w:val="center"/>
          </w:tcPr>
          <w:p w:rsidR="0014721F" w:rsidRPr="003B7F34" w:rsidRDefault="0014721F" w:rsidP="0014721F">
            <w:pPr>
              <w:spacing w:after="0" w:line="240" w:lineRule="auto"/>
              <w:jc w:val="center"/>
              <w:rPr>
                <w:rFonts w:ascii="Arial Narrow" w:hAnsi="Arial Narrow"/>
                <w:b/>
              </w:rPr>
            </w:pPr>
            <w:r w:rsidRPr="003B7F34">
              <w:rPr>
                <w:rFonts w:ascii="Arial Narrow" w:hAnsi="Arial Narrow"/>
                <w:b/>
              </w:rPr>
              <w:t>ALCANCE</w:t>
            </w:r>
          </w:p>
        </w:tc>
        <w:tc>
          <w:tcPr>
            <w:tcW w:w="6488" w:type="dxa"/>
            <w:gridSpan w:val="3"/>
          </w:tcPr>
          <w:p w:rsidR="0014721F" w:rsidRPr="00E60088" w:rsidRDefault="0014721F" w:rsidP="0014721F">
            <w:pPr>
              <w:spacing w:after="0" w:line="240" w:lineRule="auto"/>
              <w:jc w:val="both"/>
              <w:rPr>
                <w:rFonts w:ascii="Arial Narrow" w:hAnsi="Arial Narrow"/>
              </w:rPr>
            </w:pPr>
            <w:r w:rsidRPr="00E60088">
              <w:rPr>
                <w:rFonts w:ascii="Arial Narrow" w:hAnsi="Arial Narrow"/>
              </w:rPr>
              <w:t xml:space="preserve">El alcance del presente </w:t>
            </w:r>
            <w:r>
              <w:rPr>
                <w:rFonts w:ascii="Arial Narrow" w:hAnsi="Arial Narrow"/>
              </w:rPr>
              <w:t xml:space="preserve">macro </w:t>
            </w:r>
            <w:r w:rsidRPr="00E60088">
              <w:rPr>
                <w:rFonts w:ascii="Arial Narrow" w:hAnsi="Arial Narrow"/>
              </w:rPr>
              <w:t>proceso se encuentra en torno a las actividades que se realizan para mantener el adecuado control del presupuesto de la institución y el registro de las actividades económicas que se realizan al interior de esta.</w:t>
            </w:r>
          </w:p>
          <w:p w:rsidR="0014721F" w:rsidRPr="00E60088" w:rsidRDefault="0014721F" w:rsidP="0014721F">
            <w:pPr>
              <w:spacing w:after="0" w:line="240" w:lineRule="auto"/>
              <w:jc w:val="both"/>
              <w:rPr>
                <w:rFonts w:ascii="Arial Narrow" w:hAnsi="Arial Narrow"/>
              </w:rPr>
            </w:pPr>
            <w:r w:rsidRPr="00E60088">
              <w:rPr>
                <w:rFonts w:ascii="Arial Narrow" w:hAnsi="Arial Narrow"/>
              </w:rPr>
              <w:t>No se contempla los procesos de presupuestos realizados por los centros educativos, debido a que ellos poseen una autonomía que los obliga a mantener por su cuenta su presupuesto y contabilidad.</w:t>
            </w:r>
          </w:p>
          <w:p w:rsidR="0014721F" w:rsidRPr="00DF0671" w:rsidRDefault="0014721F" w:rsidP="0014721F">
            <w:pPr>
              <w:spacing w:after="0" w:line="240" w:lineRule="auto"/>
              <w:jc w:val="both"/>
              <w:rPr>
                <w:rFonts w:ascii="Arial Narrow" w:hAnsi="Arial Narrow"/>
              </w:rPr>
            </w:pPr>
            <w:r>
              <w:rPr>
                <w:rFonts w:ascii="Arial Narrow" w:hAnsi="Arial Narrow"/>
              </w:rPr>
              <w:t xml:space="preserve">Por encontrarse fuera del alcance del proyecto, no se ha procedido a detallar los procesos incluidos en este macro proceso, solo se han identificado los procesos colapsados de color morado. </w:t>
            </w:r>
          </w:p>
        </w:tc>
      </w:tr>
      <w:tr w:rsidR="0014721F" w:rsidRPr="003B7F34" w:rsidTr="0014721F">
        <w:tc>
          <w:tcPr>
            <w:tcW w:w="2233" w:type="dxa"/>
            <w:shd w:val="clear" w:color="auto" w:fill="BFBFBF"/>
            <w:vAlign w:val="center"/>
          </w:tcPr>
          <w:p w:rsidR="0014721F" w:rsidRPr="003B7F34" w:rsidRDefault="0014721F" w:rsidP="0014721F">
            <w:pPr>
              <w:spacing w:after="0" w:line="240" w:lineRule="auto"/>
              <w:jc w:val="center"/>
              <w:rPr>
                <w:rFonts w:ascii="Arial Narrow" w:hAnsi="Arial Narrow"/>
                <w:b/>
              </w:rPr>
            </w:pPr>
            <w:r w:rsidRPr="003B7F34">
              <w:rPr>
                <w:rFonts w:ascii="Arial Narrow" w:hAnsi="Arial Narrow"/>
                <w:b/>
              </w:rPr>
              <w:t>PROCEDIMIENTO</w:t>
            </w:r>
          </w:p>
        </w:tc>
        <w:tc>
          <w:tcPr>
            <w:tcW w:w="6488" w:type="dxa"/>
            <w:gridSpan w:val="3"/>
            <w:vAlign w:val="center"/>
          </w:tcPr>
          <w:p w:rsidR="0014721F" w:rsidRDefault="0014721F" w:rsidP="00B420B6">
            <w:pPr>
              <w:numPr>
                <w:ilvl w:val="0"/>
                <w:numId w:val="34"/>
              </w:numPr>
              <w:autoSpaceDE w:val="0"/>
              <w:autoSpaceDN w:val="0"/>
              <w:adjustRightInd w:val="0"/>
              <w:spacing w:after="0" w:line="240" w:lineRule="auto"/>
              <w:jc w:val="both"/>
              <w:rPr>
                <w:rFonts w:ascii="Arial Narrow" w:hAnsi="Arial Narrow" w:cs="Arial"/>
                <w:bCs/>
              </w:rPr>
            </w:pPr>
            <w:r>
              <w:rPr>
                <w:rFonts w:ascii="Arial Narrow" w:hAnsi="Arial Narrow" w:cs="Arial"/>
                <w:bCs/>
              </w:rPr>
              <w:t>El proceso inicia con la planificación del presupuesto institucional anual, a cargo del Jefe del Departamento de Planificación.</w:t>
            </w:r>
          </w:p>
          <w:p w:rsidR="0014721F" w:rsidRDefault="0014721F" w:rsidP="00B420B6">
            <w:pPr>
              <w:numPr>
                <w:ilvl w:val="0"/>
                <w:numId w:val="34"/>
              </w:numPr>
              <w:autoSpaceDE w:val="0"/>
              <w:autoSpaceDN w:val="0"/>
              <w:adjustRightInd w:val="0"/>
              <w:spacing w:after="0" w:line="240" w:lineRule="auto"/>
              <w:jc w:val="both"/>
              <w:rPr>
                <w:rFonts w:ascii="Arial Narrow" w:hAnsi="Arial Narrow" w:cs="Arial"/>
                <w:bCs/>
              </w:rPr>
            </w:pPr>
            <w:r>
              <w:rPr>
                <w:rFonts w:ascii="Arial Narrow" w:hAnsi="Arial Narrow" w:cs="Arial"/>
                <w:bCs/>
              </w:rPr>
              <w:t>Posteriormente, todas las transacciones realizadas deben ser procesadas por medio del proceso Presupuesto Ejecutado.</w:t>
            </w:r>
          </w:p>
          <w:p w:rsidR="0014721F" w:rsidRDefault="0014721F" w:rsidP="00B420B6">
            <w:pPr>
              <w:numPr>
                <w:ilvl w:val="0"/>
                <w:numId w:val="34"/>
              </w:numPr>
              <w:autoSpaceDE w:val="0"/>
              <w:autoSpaceDN w:val="0"/>
              <w:adjustRightInd w:val="0"/>
              <w:spacing w:after="0" w:line="240" w:lineRule="auto"/>
              <w:jc w:val="both"/>
              <w:rPr>
                <w:rFonts w:ascii="Arial Narrow" w:hAnsi="Arial Narrow" w:cs="Arial"/>
                <w:bCs/>
              </w:rPr>
            </w:pPr>
            <w:r>
              <w:rPr>
                <w:rFonts w:ascii="Arial Narrow" w:hAnsi="Arial Narrow" w:cs="Arial"/>
                <w:bCs/>
              </w:rPr>
              <w:t>En cuanto lo soliciten los departamentos internos de la Oficina Central Fe y Alegría, se debe emitir un reporte de flujo de caja.</w:t>
            </w:r>
          </w:p>
          <w:p w:rsidR="0014721F" w:rsidRPr="00216618" w:rsidRDefault="0014721F" w:rsidP="00B420B6">
            <w:pPr>
              <w:numPr>
                <w:ilvl w:val="0"/>
                <w:numId w:val="34"/>
              </w:numPr>
              <w:autoSpaceDE w:val="0"/>
              <w:autoSpaceDN w:val="0"/>
              <w:adjustRightInd w:val="0"/>
              <w:spacing w:after="0" w:line="240" w:lineRule="auto"/>
              <w:jc w:val="both"/>
              <w:rPr>
                <w:rFonts w:ascii="Arial Narrow" w:hAnsi="Arial Narrow" w:cs="Arial"/>
                <w:bCs/>
              </w:rPr>
            </w:pPr>
            <w:r>
              <w:rPr>
                <w:rFonts w:ascii="Arial Narrow" w:hAnsi="Arial Narrow" w:cs="Arial"/>
                <w:bCs/>
              </w:rPr>
              <w:t xml:space="preserve">En base a la información contenida en el reporte de flujo de caja se puede realizar el seguimiento presupuestal y en caso se encuentre algún problema en el mismo, proceder a tomar las acciones correctivas del caso. </w:t>
            </w:r>
          </w:p>
        </w:tc>
      </w:tr>
    </w:tbl>
    <w:p w:rsidR="0014721F" w:rsidRPr="0014721F" w:rsidRDefault="0014721F" w:rsidP="0014721F">
      <w:pPr>
        <w:pStyle w:val="Caption"/>
        <w:jc w:val="center"/>
        <w:rPr>
          <w:rFonts w:asciiTheme="majorHAnsi" w:hAnsiTheme="majorHAnsi"/>
          <w:sz w:val="16"/>
          <w:szCs w:val="16"/>
        </w:rPr>
      </w:pPr>
      <w:bookmarkStart w:id="329" w:name="_Toc266031744"/>
      <w:r w:rsidRPr="0014721F">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58</w:t>
      </w:r>
      <w:r w:rsidR="00C74554">
        <w:rPr>
          <w:rFonts w:asciiTheme="majorHAnsi" w:hAnsiTheme="majorHAnsi"/>
          <w:sz w:val="16"/>
          <w:szCs w:val="16"/>
        </w:rPr>
        <w:fldChar w:fldCharType="end"/>
      </w:r>
      <w:r w:rsidRPr="0014721F">
        <w:rPr>
          <w:rFonts w:asciiTheme="majorHAnsi" w:hAnsiTheme="majorHAnsi"/>
          <w:sz w:val="16"/>
          <w:szCs w:val="16"/>
        </w:rPr>
        <w:t>.- Definición del macro proceso " Contabilidad y Presupuestos”</w:t>
      </w:r>
      <w:bookmarkEnd w:id="329"/>
    </w:p>
    <w:p w:rsidR="0014721F" w:rsidRPr="00BD40A4" w:rsidRDefault="0014721F" w:rsidP="0014721F">
      <w:pPr>
        <w:pStyle w:val="Caption"/>
        <w:jc w:val="center"/>
      </w:pPr>
      <w:r w:rsidRPr="0014721F">
        <w:rPr>
          <w:rFonts w:asciiTheme="majorHAnsi" w:hAnsiTheme="majorHAnsi"/>
          <w:sz w:val="16"/>
          <w:szCs w:val="16"/>
        </w:rPr>
        <w:t>Fuente: Elaboración propia</w:t>
      </w:r>
    </w:p>
    <w:p w:rsidR="0014721F" w:rsidRPr="006B4EBC" w:rsidRDefault="0014721F" w:rsidP="0014721F">
      <w:pPr>
        <w:ind w:left="360"/>
        <w:jc w:val="center"/>
        <w:rPr>
          <w:rFonts w:ascii="Arial Narrow" w:hAnsi="Arial Narrow" w:cs="Arial"/>
          <w:b/>
          <w:bCs/>
          <w:u w:val="single"/>
        </w:rPr>
      </w:pPr>
    </w:p>
    <w:p w:rsidR="0014721F" w:rsidRDefault="0014721F" w:rsidP="0014721F">
      <w:pPr>
        <w:keepNext/>
        <w:tabs>
          <w:tab w:val="left" w:pos="3686"/>
        </w:tabs>
        <w:autoSpaceDE w:val="0"/>
        <w:autoSpaceDN w:val="0"/>
        <w:adjustRightInd w:val="0"/>
        <w:spacing w:after="0" w:line="240" w:lineRule="auto"/>
        <w:jc w:val="center"/>
      </w:pPr>
      <w:r>
        <w:rPr>
          <w:noProof/>
          <w:lang w:eastAsia="es-ES" w:bidi="ar-SA"/>
        </w:rPr>
        <w:drawing>
          <wp:inline distT="0" distB="0" distL="0" distR="0">
            <wp:extent cx="5728677" cy="3269673"/>
            <wp:effectExtent l="19050" t="0" r="5373"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cstate="print"/>
                    <a:srcRect b="14001"/>
                    <a:stretch>
                      <a:fillRect/>
                    </a:stretch>
                  </pic:blipFill>
                  <pic:spPr bwMode="auto">
                    <a:xfrm>
                      <a:off x="0" y="0"/>
                      <a:ext cx="5729107" cy="3269919"/>
                    </a:xfrm>
                    <a:prstGeom prst="rect">
                      <a:avLst/>
                    </a:prstGeom>
                    <a:noFill/>
                    <a:ln w="9525">
                      <a:noFill/>
                      <a:miter lim="800000"/>
                      <a:headEnd/>
                      <a:tailEnd/>
                    </a:ln>
                  </pic:spPr>
                </pic:pic>
              </a:graphicData>
            </a:graphic>
          </wp:inline>
        </w:drawing>
      </w:r>
    </w:p>
    <w:p w:rsidR="0014721F" w:rsidRPr="0014721F" w:rsidRDefault="0014721F" w:rsidP="0014721F">
      <w:pPr>
        <w:pStyle w:val="Caption"/>
        <w:jc w:val="center"/>
        <w:rPr>
          <w:rFonts w:asciiTheme="majorHAnsi" w:hAnsiTheme="majorHAnsi"/>
          <w:sz w:val="16"/>
          <w:szCs w:val="16"/>
        </w:rPr>
      </w:pPr>
      <w:bookmarkStart w:id="330" w:name="_Toc266031560"/>
      <w:r w:rsidRPr="0014721F">
        <w:rPr>
          <w:rFonts w:asciiTheme="majorHAnsi" w:hAnsiTheme="majorHAnsi"/>
          <w:sz w:val="16"/>
          <w:szCs w:val="16"/>
        </w:rPr>
        <w:t xml:space="preserve">Ilustración </w:t>
      </w:r>
      <w:r w:rsidR="00934198" w:rsidRPr="0014721F">
        <w:rPr>
          <w:rFonts w:asciiTheme="majorHAnsi" w:hAnsiTheme="majorHAnsi"/>
          <w:sz w:val="16"/>
          <w:szCs w:val="16"/>
        </w:rPr>
        <w:fldChar w:fldCharType="begin"/>
      </w:r>
      <w:r w:rsidRPr="0014721F">
        <w:rPr>
          <w:rFonts w:asciiTheme="majorHAnsi" w:hAnsiTheme="majorHAnsi"/>
          <w:sz w:val="16"/>
          <w:szCs w:val="16"/>
        </w:rPr>
        <w:instrText xml:space="preserve"> SEQ Ilustración \* ARABIC </w:instrText>
      </w:r>
      <w:r w:rsidR="00934198" w:rsidRPr="0014721F">
        <w:rPr>
          <w:rFonts w:asciiTheme="majorHAnsi" w:hAnsiTheme="majorHAnsi"/>
          <w:sz w:val="16"/>
          <w:szCs w:val="16"/>
        </w:rPr>
        <w:fldChar w:fldCharType="separate"/>
      </w:r>
      <w:r w:rsidR="00EB772F">
        <w:rPr>
          <w:rFonts w:asciiTheme="majorHAnsi" w:hAnsiTheme="majorHAnsi"/>
          <w:noProof/>
          <w:sz w:val="16"/>
          <w:szCs w:val="16"/>
        </w:rPr>
        <w:t>32</w:t>
      </w:r>
      <w:r w:rsidR="00934198" w:rsidRPr="0014721F">
        <w:rPr>
          <w:rFonts w:asciiTheme="majorHAnsi" w:hAnsiTheme="majorHAnsi"/>
          <w:sz w:val="16"/>
          <w:szCs w:val="16"/>
        </w:rPr>
        <w:fldChar w:fldCharType="end"/>
      </w:r>
      <w:r w:rsidRPr="0014721F">
        <w:rPr>
          <w:rFonts w:asciiTheme="majorHAnsi" w:hAnsiTheme="majorHAnsi"/>
          <w:sz w:val="16"/>
          <w:szCs w:val="16"/>
        </w:rPr>
        <w:t>.- Diagrama del macro proceso “Contabilidad y Presupuestos”</w:t>
      </w:r>
      <w:bookmarkEnd w:id="330"/>
    </w:p>
    <w:p w:rsidR="0014721F" w:rsidRPr="0014721F" w:rsidRDefault="0014721F" w:rsidP="0014721F">
      <w:pPr>
        <w:pStyle w:val="Caption"/>
        <w:jc w:val="center"/>
        <w:rPr>
          <w:rFonts w:asciiTheme="majorHAnsi" w:hAnsiTheme="majorHAnsi"/>
          <w:sz w:val="16"/>
          <w:szCs w:val="16"/>
        </w:rPr>
      </w:pPr>
      <w:r w:rsidRPr="0014721F">
        <w:rPr>
          <w:rFonts w:asciiTheme="majorHAnsi" w:hAnsiTheme="majorHAnsi"/>
          <w:sz w:val="16"/>
          <w:szCs w:val="16"/>
        </w:rPr>
        <w:t>Fuente: Elaboración propia</w:t>
      </w:r>
    </w:p>
    <w:p w:rsidR="0014721F" w:rsidRDefault="0014721F" w:rsidP="0014721F">
      <w:pPr>
        <w:rPr>
          <w:noProof/>
          <w:kern w:val="20"/>
        </w:rPr>
      </w:pPr>
    </w:p>
    <w:p w:rsidR="0014721F" w:rsidRDefault="0014721F" w:rsidP="003A5985">
      <w:pPr>
        <w:rPr>
          <w:rFonts w:eastAsia="Calibri" w:cs="Times New Roman"/>
          <w:b/>
          <w:bCs/>
          <w:sz w:val="16"/>
          <w:szCs w:val="16"/>
          <w:lang w:val="es-PE" w:eastAsia="es-ES" w:bidi="ar-SA"/>
        </w:rPr>
        <w:sectPr w:rsidR="0014721F" w:rsidSect="0014721F">
          <w:footerReference w:type="default" r:id="rId105"/>
          <w:pgSz w:w="11907" w:h="16839" w:code="9"/>
          <w:pgMar w:top="1417" w:right="1701" w:bottom="1417" w:left="1701" w:header="708" w:footer="708" w:gutter="0"/>
          <w:cols w:space="708"/>
          <w:docGrid w:linePitch="360"/>
        </w:sectPr>
      </w:pPr>
    </w:p>
    <w:tbl>
      <w:tblPr>
        <w:tblW w:w="13652"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82"/>
        <w:gridCol w:w="1473"/>
        <w:gridCol w:w="1929"/>
        <w:gridCol w:w="1617"/>
        <w:gridCol w:w="4053"/>
        <w:gridCol w:w="1843"/>
        <w:gridCol w:w="1324"/>
        <w:gridCol w:w="831"/>
      </w:tblGrid>
      <w:tr w:rsidR="0014721F" w:rsidRPr="003B7F34" w:rsidTr="0014721F">
        <w:trPr>
          <w:trHeight w:val="495"/>
          <w:tblHeader/>
        </w:trPr>
        <w:tc>
          <w:tcPr>
            <w:tcW w:w="582" w:type="dxa"/>
            <w:tcBorders>
              <w:right w:val="nil"/>
            </w:tcBorders>
            <w:shd w:val="clear" w:color="auto" w:fill="000000"/>
          </w:tcPr>
          <w:p w:rsidR="0014721F" w:rsidRPr="003B7F34" w:rsidRDefault="0014721F" w:rsidP="0014721F">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N°</w:t>
            </w:r>
          </w:p>
        </w:tc>
        <w:tc>
          <w:tcPr>
            <w:tcW w:w="1473" w:type="dxa"/>
            <w:tcBorders>
              <w:left w:val="nil"/>
              <w:right w:val="nil"/>
            </w:tcBorders>
            <w:shd w:val="clear" w:color="auto" w:fill="000000"/>
          </w:tcPr>
          <w:p w:rsidR="0014721F" w:rsidRPr="003B7F34" w:rsidRDefault="0014721F" w:rsidP="0014721F">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ENTRADA</w:t>
            </w:r>
          </w:p>
        </w:tc>
        <w:tc>
          <w:tcPr>
            <w:tcW w:w="1929" w:type="dxa"/>
            <w:tcBorders>
              <w:left w:val="nil"/>
              <w:right w:val="nil"/>
            </w:tcBorders>
            <w:shd w:val="clear" w:color="auto" w:fill="000000"/>
          </w:tcPr>
          <w:p w:rsidR="0014721F" w:rsidRPr="003B7F34" w:rsidRDefault="0014721F" w:rsidP="0014721F">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ACTIVIDAD</w:t>
            </w:r>
          </w:p>
        </w:tc>
        <w:tc>
          <w:tcPr>
            <w:tcW w:w="1617" w:type="dxa"/>
            <w:tcBorders>
              <w:left w:val="nil"/>
              <w:right w:val="nil"/>
            </w:tcBorders>
            <w:shd w:val="clear" w:color="auto" w:fill="000000"/>
          </w:tcPr>
          <w:p w:rsidR="0014721F" w:rsidRPr="003B7F34" w:rsidRDefault="0014721F" w:rsidP="0014721F">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SALIDA</w:t>
            </w:r>
          </w:p>
        </w:tc>
        <w:tc>
          <w:tcPr>
            <w:tcW w:w="4053" w:type="dxa"/>
            <w:tcBorders>
              <w:left w:val="nil"/>
              <w:right w:val="nil"/>
            </w:tcBorders>
            <w:shd w:val="clear" w:color="auto" w:fill="000000"/>
          </w:tcPr>
          <w:p w:rsidR="0014721F" w:rsidRPr="003B7F34" w:rsidRDefault="0014721F" w:rsidP="0014721F">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DESCRIPCIÓN</w:t>
            </w:r>
          </w:p>
        </w:tc>
        <w:tc>
          <w:tcPr>
            <w:tcW w:w="1843" w:type="dxa"/>
            <w:tcBorders>
              <w:left w:val="nil"/>
              <w:right w:val="nil"/>
            </w:tcBorders>
            <w:shd w:val="clear" w:color="auto" w:fill="000000"/>
          </w:tcPr>
          <w:p w:rsidR="0014721F" w:rsidRPr="003B7F34" w:rsidRDefault="0014721F" w:rsidP="0014721F">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RESPONSABLE</w:t>
            </w:r>
          </w:p>
        </w:tc>
        <w:tc>
          <w:tcPr>
            <w:tcW w:w="1324" w:type="dxa"/>
            <w:tcBorders>
              <w:left w:val="nil"/>
              <w:right w:val="nil"/>
            </w:tcBorders>
            <w:shd w:val="clear" w:color="auto" w:fill="000000"/>
          </w:tcPr>
          <w:p w:rsidR="0014721F" w:rsidRPr="003B7F34" w:rsidRDefault="0014721F" w:rsidP="0014721F">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TIPO ACTIVIDAD</w:t>
            </w:r>
          </w:p>
        </w:tc>
        <w:tc>
          <w:tcPr>
            <w:tcW w:w="831" w:type="dxa"/>
            <w:tcBorders>
              <w:left w:val="nil"/>
            </w:tcBorders>
            <w:shd w:val="clear" w:color="auto" w:fill="000000"/>
          </w:tcPr>
          <w:p w:rsidR="0014721F" w:rsidRPr="003B7F34" w:rsidRDefault="0014721F" w:rsidP="0014721F">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TIEMPO</w:t>
            </w:r>
          </w:p>
        </w:tc>
      </w:tr>
      <w:tr w:rsidR="0014721F" w:rsidRPr="003B7F34" w:rsidTr="0014721F">
        <w:trPr>
          <w:trHeight w:val="450"/>
        </w:trPr>
        <w:tc>
          <w:tcPr>
            <w:tcW w:w="582" w:type="dxa"/>
            <w:tcBorders>
              <w:right w:val="nil"/>
            </w:tcBorders>
            <w:shd w:val="clear" w:color="auto" w:fill="C0C0C0"/>
          </w:tcPr>
          <w:p w:rsidR="0014721F" w:rsidRPr="00DF0671" w:rsidRDefault="0014721F" w:rsidP="0014721F">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2</w:t>
            </w:r>
          </w:p>
        </w:tc>
        <w:tc>
          <w:tcPr>
            <w:tcW w:w="1473" w:type="dxa"/>
            <w:tcBorders>
              <w:left w:val="nil"/>
              <w:right w:val="nil"/>
            </w:tcBorders>
            <w:shd w:val="clear" w:color="auto" w:fill="C0C0C0"/>
          </w:tcPr>
          <w:p w:rsidR="0014721F" w:rsidRDefault="0014721F" w:rsidP="0014721F">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Fecha de inicio de año</w:t>
            </w:r>
          </w:p>
          <w:p w:rsidR="0014721F" w:rsidRDefault="0014721F" w:rsidP="0014721F">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Plan Operativo Anual Institucional</w:t>
            </w:r>
          </w:p>
          <w:p w:rsidR="0014721F" w:rsidRPr="00E60088" w:rsidRDefault="0014721F" w:rsidP="0014721F">
            <w:pPr>
              <w:spacing w:after="0" w:line="240" w:lineRule="auto"/>
              <w:rPr>
                <w:rFonts w:ascii="Arial Narrow" w:hAnsi="Arial Narrow" w:cs="Arial"/>
                <w:sz w:val="16"/>
                <w:szCs w:val="16"/>
                <w:lang w:val="es-PE" w:eastAsia="es-PE"/>
              </w:rPr>
            </w:pPr>
          </w:p>
        </w:tc>
        <w:tc>
          <w:tcPr>
            <w:tcW w:w="1929" w:type="dxa"/>
            <w:tcBorders>
              <w:left w:val="nil"/>
              <w:right w:val="nil"/>
            </w:tcBorders>
            <w:shd w:val="clear" w:color="auto" w:fill="C0C0C0"/>
          </w:tcPr>
          <w:p w:rsidR="0014721F" w:rsidRPr="00E60088" w:rsidRDefault="0014721F" w:rsidP="0014721F">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Planificación del Presupuesto Institucional Anual</w:t>
            </w:r>
          </w:p>
        </w:tc>
        <w:tc>
          <w:tcPr>
            <w:tcW w:w="1617" w:type="dxa"/>
            <w:tcBorders>
              <w:left w:val="nil"/>
              <w:right w:val="nil"/>
            </w:tcBorders>
            <w:shd w:val="clear" w:color="auto" w:fill="C0C0C0"/>
          </w:tcPr>
          <w:p w:rsidR="0014721F" w:rsidRDefault="0014721F" w:rsidP="0014721F">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Presupuesto institucional por rubro contable y financiamiento</w:t>
            </w:r>
          </w:p>
          <w:p w:rsidR="0014721F" w:rsidRPr="00E60088" w:rsidRDefault="0014721F" w:rsidP="0014721F">
            <w:pPr>
              <w:spacing w:after="0" w:line="240" w:lineRule="auto"/>
              <w:rPr>
                <w:rFonts w:ascii="Arial Narrow" w:hAnsi="Arial Narrow" w:cs="Arial"/>
                <w:sz w:val="16"/>
                <w:szCs w:val="16"/>
                <w:lang w:val="es-PE" w:eastAsia="es-PE"/>
              </w:rPr>
            </w:pPr>
          </w:p>
        </w:tc>
        <w:tc>
          <w:tcPr>
            <w:tcW w:w="4053" w:type="dxa"/>
            <w:tcBorders>
              <w:left w:val="nil"/>
              <w:right w:val="nil"/>
            </w:tcBorders>
            <w:shd w:val="clear" w:color="auto" w:fill="C0C0C0"/>
          </w:tcPr>
          <w:p w:rsidR="0014721F" w:rsidRPr="00E60088" w:rsidRDefault="0014721F" w:rsidP="0014721F">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Llegada la fecha de inicio de año y en función al Plan Operativo Anual Institucional que se recibe del proceso Elaboración del Plan Operativo Institucional y la fecha de inicio de año, el Jefe del Departamento de Planificación elabora una planificación de presupuesto institucional divida en rubros contables asignados a fuentes de financiamiento específicas. Asimismo, durante la elaboración de este presupuesto se asignó las fuentes de financiamiento para el pago de los trabajadores de la Oficina Central y se elabora el listado de pago de personal por proyecto, la cual es informada al proceso Pago de Personal. </w:t>
            </w:r>
          </w:p>
        </w:tc>
        <w:tc>
          <w:tcPr>
            <w:tcW w:w="1843" w:type="dxa"/>
            <w:tcBorders>
              <w:left w:val="nil"/>
              <w:right w:val="nil"/>
            </w:tcBorders>
            <w:shd w:val="clear" w:color="auto" w:fill="C0C0C0"/>
          </w:tcPr>
          <w:p w:rsidR="0014721F" w:rsidRPr="00E60088" w:rsidRDefault="0014721F" w:rsidP="0014721F">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Departamento de Planificación</w:t>
            </w:r>
          </w:p>
        </w:tc>
        <w:tc>
          <w:tcPr>
            <w:tcW w:w="1324" w:type="dxa"/>
            <w:tcBorders>
              <w:left w:val="nil"/>
              <w:right w:val="nil"/>
            </w:tcBorders>
            <w:shd w:val="clear" w:color="auto" w:fill="C0C0C0"/>
          </w:tcPr>
          <w:p w:rsidR="0014721F" w:rsidRPr="00E60088" w:rsidRDefault="0014721F" w:rsidP="0014721F">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31" w:type="dxa"/>
            <w:tcBorders>
              <w:left w:val="nil"/>
            </w:tcBorders>
            <w:shd w:val="clear" w:color="auto" w:fill="C0C0C0"/>
          </w:tcPr>
          <w:p w:rsidR="0014721F" w:rsidRPr="00E60088" w:rsidRDefault="0014721F" w:rsidP="0014721F">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2 meses</w:t>
            </w:r>
          </w:p>
        </w:tc>
      </w:tr>
      <w:tr w:rsidR="0014721F" w:rsidRPr="003B7F34" w:rsidTr="0014721F">
        <w:trPr>
          <w:trHeight w:val="511"/>
        </w:trPr>
        <w:tc>
          <w:tcPr>
            <w:tcW w:w="582" w:type="dxa"/>
            <w:tcBorders>
              <w:right w:val="nil"/>
            </w:tcBorders>
          </w:tcPr>
          <w:p w:rsidR="0014721F" w:rsidRPr="00DF0671" w:rsidRDefault="0014721F" w:rsidP="0014721F">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3</w:t>
            </w:r>
          </w:p>
        </w:tc>
        <w:tc>
          <w:tcPr>
            <w:tcW w:w="1473" w:type="dxa"/>
            <w:tcBorders>
              <w:left w:val="nil"/>
              <w:right w:val="nil"/>
            </w:tcBorders>
          </w:tcPr>
          <w:p w:rsidR="0014721F" w:rsidRPr="00E60088" w:rsidRDefault="0014721F" w:rsidP="0014721F">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Presupuesto institucional por rubro contable y financiamiento</w:t>
            </w:r>
          </w:p>
        </w:tc>
        <w:tc>
          <w:tcPr>
            <w:tcW w:w="1929" w:type="dxa"/>
            <w:tcBorders>
              <w:left w:val="nil"/>
              <w:right w:val="nil"/>
            </w:tcBorders>
          </w:tcPr>
          <w:p w:rsidR="0014721F" w:rsidRPr="00E60088" w:rsidRDefault="0014721F" w:rsidP="0014721F">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Presupuesto Ejecutado</w:t>
            </w:r>
          </w:p>
        </w:tc>
        <w:tc>
          <w:tcPr>
            <w:tcW w:w="1617" w:type="dxa"/>
            <w:tcBorders>
              <w:left w:val="nil"/>
              <w:right w:val="nil"/>
            </w:tcBorders>
          </w:tcPr>
          <w:p w:rsidR="0014721F" w:rsidRPr="00E60088" w:rsidRDefault="0014721F" w:rsidP="0014721F">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Presupuesto ejecutado actualizado</w:t>
            </w:r>
          </w:p>
        </w:tc>
        <w:tc>
          <w:tcPr>
            <w:tcW w:w="4053" w:type="dxa"/>
            <w:tcBorders>
              <w:left w:val="nil"/>
              <w:right w:val="nil"/>
            </w:tcBorders>
          </w:tcPr>
          <w:p w:rsidR="0014721F" w:rsidRPr="00E60088" w:rsidRDefault="0014721F" w:rsidP="0014721F">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Tomando como base el Presupuesto Institucional por rubro contable y financiamiento, se procede a actualizar el presupuesto ejecutado constantemente, en función a las transacciones realizadas.</w:t>
            </w:r>
          </w:p>
        </w:tc>
        <w:tc>
          <w:tcPr>
            <w:tcW w:w="1843" w:type="dxa"/>
            <w:tcBorders>
              <w:left w:val="nil"/>
              <w:right w:val="nil"/>
            </w:tcBorders>
          </w:tcPr>
          <w:p w:rsidR="0014721F" w:rsidRPr="00E60088" w:rsidRDefault="0014721F" w:rsidP="0014721F">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Administración y Abastecimiento</w:t>
            </w:r>
          </w:p>
        </w:tc>
        <w:tc>
          <w:tcPr>
            <w:tcW w:w="1324" w:type="dxa"/>
            <w:tcBorders>
              <w:left w:val="nil"/>
              <w:right w:val="nil"/>
            </w:tcBorders>
          </w:tcPr>
          <w:p w:rsidR="0014721F" w:rsidRPr="00E60088" w:rsidRDefault="0014721F" w:rsidP="0014721F">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31" w:type="dxa"/>
            <w:tcBorders>
              <w:left w:val="nil"/>
            </w:tcBorders>
          </w:tcPr>
          <w:p w:rsidR="0014721F" w:rsidRPr="00E60088" w:rsidRDefault="0014721F" w:rsidP="0014721F">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3 días</w:t>
            </w:r>
          </w:p>
        </w:tc>
      </w:tr>
      <w:tr w:rsidR="0014721F" w:rsidRPr="003B7F34" w:rsidTr="0014721F">
        <w:trPr>
          <w:trHeight w:val="675"/>
        </w:trPr>
        <w:tc>
          <w:tcPr>
            <w:tcW w:w="582" w:type="dxa"/>
            <w:tcBorders>
              <w:right w:val="nil"/>
            </w:tcBorders>
            <w:shd w:val="clear" w:color="auto" w:fill="C0C0C0"/>
          </w:tcPr>
          <w:p w:rsidR="0014721F" w:rsidRPr="00DF0671" w:rsidRDefault="0014721F" w:rsidP="0014721F">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4</w:t>
            </w:r>
          </w:p>
        </w:tc>
        <w:tc>
          <w:tcPr>
            <w:tcW w:w="1473" w:type="dxa"/>
            <w:tcBorders>
              <w:left w:val="nil"/>
              <w:right w:val="nil"/>
            </w:tcBorders>
            <w:shd w:val="clear" w:color="auto" w:fill="C0C0C0"/>
          </w:tcPr>
          <w:p w:rsidR="0014721F" w:rsidRPr="00E60088" w:rsidRDefault="0014721F" w:rsidP="0014721F">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Presupuesto ejecutado actualizado</w:t>
            </w:r>
          </w:p>
        </w:tc>
        <w:tc>
          <w:tcPr>
            <w:tcW w:w="1929" w:type="dxa"/>
            <w:tcBorders>
              <w:left w:val="nil"/>
              <w:right w:val="nil"/>
            </w:tcBorders>
            <w:shd w:val="clear" w:color="auto" w:fill="C0C0C0"/>
          </w:tcPr>
          <w:p w:rsidR="0014721F" w:rsidRPr="00E60088" w:rsidRDefault="0014721F" w:rsidP="0014721F">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Elaboración de flujo de caja</w:t>
            </w:r>
          </w:p>
        </w:tc>
        <w:tc>
          <w:tcPr>
            <w:tcW w:w="1617" w:type="dxa"/>
            <w:tcBorders>
              <w:left w:val="nil"/>
              <w:right w:val="nil"/>
            </w:tcBorders>
            <w:shd w:val="clear" w:color="auto" w:fill="C0C0C0"/>
          </w:tcPr>
          <w:p w:rsidR="0014721F" w:rsidRDefault="0014721F" w:rsidP="0014721F">
            <w:pPr>
              <w:numPr>
                <w:ins w:id="331" w:author="u511843" w:date="2010-05-19T19:55:00Z"/>
              </w:num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Informe de flujo de caja</w:t>
            </w:r>
          </w:p>
          <w:p w:rsidR="0014721F" w:rsidRPr="00E60088" w:rsidRDefault="0014721F" w:rsidP="0014721F">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Necesidad de realizar seguimiento presupuestal</w:t>
            </w:r>
          </w:p>
        </w:tc>
        <w:tc>
          <w:tcPr>
            <w:tcW w:w="4053" w:type="dxa"/>
            <w:tcBorders>
              <w:left w:val="nil"/>
              <w:right w:val="nil"/>
            </w:tcBorders>
            <w:shd w:val="clear" w:color="auto" w:fill="C0C0C0"/>
          </w:tcPr>
          <w:p w:rsidR="0014721F" w:rsidRDefault="0014721F" w:rsidP="0014721F">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Tomando como base el presupuesto ejecutado actualizado, se procede a elaborar el Informe de Flujo de Caja. </w:t>
            </w:r>
          </w:p>
          <w:p w:rsidR="0014721F" w:rsidRPr="00E60088" w:rsidRDefault="0014721F" w:rsidP="0014721F">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Asimismo, durante la ejecución de este proceso surge la necesidad de realizar el seguimiento presupuestal.</w:t>
            </w:r>
          </w:p>
        </w:tc>
        <w:tc>
          <w:tcPr>
            <w:tcW w:w="1843" w:type="dxa"/>
            <w:tcBorders>
              <w:left w:val="nil"/>
              <w:right w:val="nil"/>
            </w:tcBorders>
            <w:shd w:val="clear" w:color="auto" w:fill="C0C0C0"/>
          </w:tcPr>
          <w:p w:rsidR="0014721F" w:rsidRPr="00E60088" w:rsidRDefault="0014721F" w:rsidP="0014721F">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Administración y Abastecimiento</w:t>
            </w:r>
          </w:p>
        </w:tc>
        <w:tc>
          <w:tcPr>
            <w:tcW w:w="1324" w:type="dxa"/>
            <w:tcBorders>
              <w:left w:val="nil"/>
              <w:right w:val="nil"/>
            </w:tcBorders>
            <w:shd w:val="clear" w:color="auto" w:fill="C0C0C0"/>
          </w:tcPr>
          <w:p w:rsidR="0014721F" w:rsidRPr="00E60088" w:rsidRDefault="0014721F" w:rsidP="0014721F">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31" w:type="dxa"/>
            <w:tcBorders>
              <w:left w:val="nil"/>
            </w:tcBorders>
            <w:shd w:val="clear" w:color="auto" w:fill="C0C0C0"/>
          </w:tcPr>
          <w:p w:rsidR="0014721F" w:rsidRPr="00E60088" w:rsidRDefault="0014721F" w:rsidP="0014721F">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día</w:t>
            </w:r>
          </w:p>
        </w:tc>
      </w:tr>
      <w:tr w:rsidR="0014721F" w:rsidRPr="003B7F34" w:rsidTr="0014721F">
        <w:trPr>
          <w:trHeight w:val="675"/>
        </w:trPr>
        <w:tc>
          <w:tcPr>
            <w:tcW w:w="582" w:type="dxa"/>
            <w:tcBorders>
              <w:right w:val="nil"/>
            </w:tcBorders>
            <w:shd w:val="clear" w:color="auto" w:fill="auto"/>
          </w:tcPr>
          <w:p w:rsidR="0014721F" w:rsidRPr="00DF0671" w:rsidRDefault="0014721F" w:rsidP="0014721F">
            <w:pPr>
              <w:spacing w:after="0" w:line="240" w:lineRule="auto"/>
              <w:jc w:val="center"/>
              <w:rPr>
                <w:rFonts w:ascii="Arial Narrow" w:hAnsi="Arial Narrow" w:cs="Arial"/>
                <w:sz w:val="16"/>
                <w:szCs w:val="16"/>
                <w:lang w:val="es-PE" w:eastAsia="es-PE"/>
              </w:rPr>
            </w:pPr>
            <w:r>
              <w:rPr>
                <w:rFonts w:ascii="Arial Narrow" w:hAnsi="Arial Narrow" w:cs="Arial"/>
                <w:sz w:val="16"/>
                <w:szCs w:val="16"/>
                <w:lang w:val="es-PE" w:eastAsia="es-PE"/>
              </w:rPr>
              <w:t>5</w:t>
            </w:r>
          </w:p>
        </w:tc>
        <w:tc>
          <w:tcPr>
            <w:tcW w:w="1473" w:type="dxa"/>
            <w:tcBorders>
              <w:left w:val="nil"/>
              <w:right w:val="nil"/>
            </w:tcBorders>
            <w:shd w:val="clear" w:color="auto" w:fill="auto"/>
          </w:tcPr>
          <w:p w:rsidR="0014721F" w:rsidRDefault="0014721F" w:rsidP="0014721F">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Necesidad de realizar seguimiento presupuestal</w:t>
            </w:r>
          </w:p>
        </w:tc>
        <w:tc>
          <w:tcPr>
            <w:tcW w:w="1929" w:type="dxa"/>
            <w:tcBorders>
              <w:left w:val="nil"/>
              <w:right w:val="nil"/>
            </w:tcBorders>
            <w:shd w:val="clear" w:color="auto" w:fill="auto"/>
          </w:tcPr>
          <w:p w:rsidR="0014721F" w:rsidRDefault="0014721F" w:rsidP="0014721F">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Seguimiento presupuestal</w:t>
            </w:r>
          </w:p>
        </w:tc>
        <w:tc>
          <w:tcPr>
            <w:tcW w:w="1617" w:type="dxa"/>
            <w:tcBorders>
              <w:left w:val="nil"/>
              <w:right w:val="nil"/>
            </w:tcBorders>
            <w:shd w:val="clear" w:color="auto" w:fill="auto"/>
          </w:tcPr>
          <w:p w:rsidR="0014721F" w:rsidRDefault="0014721F" w:rsidP="0014721F">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Medidas a tomar</w:t>
            </w:r>
          </w:p>
        </w:tc>
        <w:tc>
          <w:tcPr>
            <w:tcW w:w="4053" w:type="dxa"/>
            <w:tcBorders>
              <w:left w:val="nil"/>
              <w:right w:val="nil"/>
            </w:tcBorders>
            <w:shd w:val="clear" w:color="auto" w:fill="auto"/>
          </w:tcPr>
          <w:p w:rsidR="0014721F" w:rsidRPr="00E60088" w:rsidRDefault="0014721F" w:rsidP="0014721F">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Se procede a realizar el seguimiento presupuestal, en caso se detecte alguna anomalía entre la el presupuesto ejecutado y el planificado, se procede a coordinar actividades con los ejecutores y tomar las medidas necesarias para solucionar la anomalía.</w:t>
            </w:r>
          </w:p>
        </w:tc>
        <w:tc>
          <w:tcPr>
            <w:tcW w:w="1843" w:type="dxa"/>
            <w:tcBorders>
              <w:left w:val="nil"/>
              <w:right w:val="nil"/>
            </w:tcBorders>
            <w:shd w:val="clear" w:color="auto" w:fill="auto"/>
          </w:tcPr>
          <w:p w:rsidR="0014721F" w:rsidRPr="00E60088" w:rsidRDefault="0014721F" w:rsidP="0014721F">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Departamento de Planificación</w:t>
            </w:r>
          </w:p>
        </w:tc>
        <w:tc>
          <w:tcPr>
            <w:tcW w:w="1324" w:type="dxa"/>
            <w:tcBorders>
              <w:left w:val="nil"/>
              <w:right w:val="nil"/>
            </w:tcBorders>
            <w:shd w:val="clear" w:color="auto" w:fill="auto"/>
          </w:tcPr>
          <w:p w:rsidR="0014721F" w:rsidRPr="00E60088" w:rsidRDefault="0014721F" w:rsidP="0014721F">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31" w:type="dxa"/>
            <w:tcBorders>
              <w:left w:val="nil"/>
            </w:tcBorders>
            <w:shd w:val="clear" w:color="auto" w:fill="auto"/>
          </w:tcPr>
          <w:p w:rsidR="0014721F" w:rsidRPr="00E60088" w:rsidRDefault="0014721F" w:rsidP="0014721F">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semana</w:t>
            </w:r>
          </w:p>
        </w:tc>
      </w:tr>
    </w:tbl>
    <w:p w:rsidR="0014721F" w:rsidRPr="0014721F" w:rsidRDefault="0014721F" w:rsidP="0014721F">
      <w:pPr>
        <w:pStyle w:val="Caption"/>
        <w:jc w:val="center"/>
        <w:rPr>
          <w:rFonts w:asciiTheme="majorHAnsi" w:hAnsiTheme="majorHAnsi"/>
          <w:sz w:val="16"/>
          <w:szCs w:val="16"/>
        </w:rPr>
      </w:pPr>
      <w:bookmarkStart w:id="332" w:name="_Toc266031745"/>
      <w:r w:rsidRPr="0014721F">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59</w:t>
      </w:r>
      <w:r w:rsidR="00C74554">
        <w:rPr>
          <w:rFonts w:asciiTheme="majorHAnsi" w:hAnsiTheme="majorHAnsi"/>
          <w:sz w:val="16"/>
          <w:szCs w:val="16"/>
        </w:rPr>
        <w:fldChar w:fldCharType="end"/>
      </w:r>
      <w:r w:rsidRPr="0014721F">
        <w:rPr>
          <w:rFonts w:asciiTheme="majorHAnsi" w:hAnsiTheme="majorHAnsi"/>
          <w:sz w:val="16"/>
          <w:szCs w:val="16"/>
        </w:rPr>
        <w:t>.- Caracterización del macro proceso " Contabilidad y Presupuestos"</w:t>
      </w:r>
      <w:bookmarkEnd w:id="332"/>
    </w:p>
    <w:p w:rsidR="0014721F" w:rsidRPr="0014721F" w:rsidRDefault="0014721F" w:rsidP="0014721F">
      <w:pPr>
        <w:pStyle w:val="Caption"/>
        <w:jc w:val="center"/>
        <w:rPr>
          <w:rFonts w:asciiTheme="majorHAnsi" w:hAnsiTheme="majorHAnsi"/>
          <w:sz w:val="16"/>
          <w:szCs w:val="16"/>
        </w:rPr>
      </w:pPr>
      <w:r w:rsidRPr="0014721F">
        <w:rPr>
          <w:rFonts w:asciiTheme="majorHAnsi" w:hAnsiTheme="majorHAnsi"/>
          <w:sz w:val="16"/>
          <w:szCs w:val="16"/>
        </w:rPr>
        <w:t>Fuente: Elaboración Propia</w:t>
      </w:r>
    </w:p>
    <w:p w:rsidR="0014721F" w:rsidRDefault="0014721F" w:rsidP="003A5985">
      <w:pPr>
        <w:rPr>
          <w:rFonts w:eastAsia="Calibri" w:cs="Times New Roman"/>
          <w:b/>
          <w:bCs/>
          <w:sz w:val="16"/>
          <w:szCs w:val="16"/>
          <w:lang w:val="es-PE" w:eastAsia="es-ES" w:bidi="ar-SA"/>
        </w:rPr>
      </w:pPr>
    </w:p>
    <w:p w:rsidR="0014721F" w:rsidRDefault="0014721F" w:rsidP="003A5985">
      <w:pPr>
        <w:rPr>
          <w:rFonts w:eastAsia="Calibri" w:cs="Times New Roman"/>
          <w:b/>
          <w:bCs/>
          <w:sz w:val="16"/>
          <w:szCs w:val="16"/>
          <w:lang w:val="es-PE" w:eastAsia="es-ES" w:bidi="ar-SA"/>
        </w:rPr>
      </w:pPr>
    </w:p>
    <w:p w:rsidR="00D26107" w:rsidRDefault="00D26107" w:rsidP="003A5985">
      <w:pPr>
        <w:rPr>
          <w:rFonts w:eastAsia="Calibri" w:cs="Times New Roman"/>
          <w:b/>
          <w:bCs/>
          <w:sz w:val="16"/>
          <w:szCs w:val="16"/>
          <w:lang w:val="es-PE" w:eastAsia="es-ES" w:bidi="ar-SA"/>
        </w:rPr>
        <w:sectPr w:rsidR="00D26107" w:rsidSect="0014721F">
          <w:footerReference w:type="default" r:id="rId106"/>
          <w:pgSz w:w="16839" w:h="11907" w:orient="landscape" w:code="9"/>
          <w:pgMar w:top="1701" w:right="1417" w:bottom="1701" w:left="1417" w:header="708" w:footer="708" w:gutter="0"/>
          <w:cols w:space="708"/>
          <w:docGrid w:linePitch="360"/>
        </w:sectPr>
      </w:pPr>
    </w:p>
    <w:p w:rsidR="00D26107" w:rsidRPr="00D26107" w:rsidRDefault="00D26107" w:rsidP="00D26107">
      <w:pPr>
        <w:pStyle w:val="Heading3"/>
        <w:numPr>
          <w:ilvl w:val="3"/>
          <w:numId w:val="1"/>
        </w:numPr>
        <w:spacing w:after="240"/>
        <w:rPr>
          <w:smallCaps w:val="0"/>
          <w:sz w:val="24"/>
          <w:szCs w:val="24"/>
        </w:rPr>
      </w:pPr>
      <w:bookmarkStart w:id="333" w:name="_Toc266033426"/>
      <w:r w:rsidRPr="00D26107">
        <w:rPr>
          <w:smallCaps w:val="0"/>
          <w:sz w:val="24"/>
          <w:szCs w:val="24"/>
        </w:rPr>
        <w:t>PROCESO: Planificación del Presupuesto Institucional Anual</w:t>
      </w:r>
      <w:bookmarkEnd w:id="333"/>
    </w:p>
    <w:p w:rsidR="00D26107" w:rsidRDefault="00D26107" w:rsidP="00D26107">
      <w:pPr>
        <w:spacing w:after="0" w:line="360" w:lineRule="auto"/>
        <w:jc w:val="both"/>
        <w:rPr>
          <w:sz w:val="24"/>
          <w:szCs w:val="24"/>
        </w:rPr>
      </w:pPr>
      <w:r w:rsidRPr="00E14436">
        <w:rPr>
          <w:sz w:val="24"/>
          <w:szCs w:val="24"/>
        </w:rPr>
        <w:t xml:space="preserve">El presente proceso describe las </w:t>
      </w:r>
      <w:r>
        <w:rPr>
          <w:sz w:val="24"/>
          <w:szCs w:val="24"/>
        </w:rPr>
        <w:t>labores</w:t>
      </w:r>
      <w:r w:rsidRPr="00E14436">
        <w:rPr>
          <w:sz w:val="24"/>
          <w:szCs w:val="24"/>
        </w:rPr>
        <w:t xml:space="preserve"> </w:t>
      </w:r>
      <w:r w:rsidRPr="00D0215C">
        <w:rPr>
          <w:sz w:val="24"/>
          <w:szCs w:val="24"/>
        </w:rPr>
        <w:t xml:space="preserve">realizadas </w:t>
      </w:r>
      <w:r w:rsidRPr="00E14436">
        <w:rPr>
          <w:sz w:val="24"/>
          <w:szCs w:val="24"/>
        </w:rPr>
        <w:t xml:space="preserve">por </w:t>
      </w:r>
      <w:r>
        <w:rPr>
          <w:sz w:val="24"/>
          <w:szCs w:val="24"/>
        </w:rPr>
        <w:t xml:space="preserve">el Jefe del Departamento de Planificación para elaborar el presupuesto institucional de la Oficina Central Fe y Alegría del Perú. Este proceso se enfoca en identificar las actividades del Plan Operativo Anual Institucional, evaluar sus costos y asignarlas al rubro de gastos de una fuente de financiamiento. Una fuente de financiamiento corresponde a una donación o un fondo internacional a los cuales se concursa en el proceso Participación en Concurso del Departamento de Proyectos, los cuales financian las necesidades institucionales del Movimiento Fe y Alegría Perú. </w:t>
      </w:r>
    </w:p>
    <w:p w:rsidR="00D26107" w:rsidRDefault="00D26107" w:rsidP="00D26107">
      <w:pPr>
        <w:spacing w:after="0" w:line="240" w:lineRule="auto"/>
        <w:jc w:val="both"/>
        <w:rPr>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76"/>
        <w:gridCol w:w="2257"/>
        <w:gridCol w:w="2258"/>
        <w:gridCol w:w="2263"/>
      </w:tblGrid>
      <w:tr w:rsidR="00D26107" w:rsidRPr="00C555D1" w:rsidTr="00F0565D">
        <w:trPr>
          <w:trHeight w:val="699"/>
          <w:tblHeader/>
        </w:trPr>
        <w:tc>
          <w:tcPr>
            <w:tcW w:w="9054" w:type="dxa"/>
            <w:gridSpan w:val="4"/>
            <w:shd w:val="clear" w:color="auto" w:fill="000000"/>
            <w:vAlign w:val="center"/>
          </w:tcPr>
          <w:p w:rsidR="00D26107" w:rsidRDefault="00D26107" w:rsidP="00F0565D">
            <w:pPr>
              <w:autoSpaceDE w:val="0"/>
              <w:autoSpaceDN w:val="0"/>
              <w:adjustRightInd w:val="0"/>
              <w:spacing w:after="0" w:line="240" w:lineRule="auto"/>
              <w:jc w:val="center"/>
              <w:rPr>
                <w:rFonts w:ascii="Arial Narrow" w:hAnsi="Arial Narrow"/>
                <w:b/>
                <w:color w:val="FFFFFF"/>
                <w:sz w:val="28"/>
                <w:szCs w:val="28"/>
              </w:rPr>
            </w:pPr>
            <w:r w:rsidRPr="00FE5170">
              <w:rPr>
                <w:rFonts w:ascii="Arial Narrow" w:hAnsi="Arial Narrow"/>
                <w:b/>
                <w:color w:val="FFFFFF"/>
                <w:sz w:val="28"/>
                <w:szCs w:val="28"/>
              </w:rPr>
              <w:t xml:space="preserve">MACRO PROCESO: Contabilidad y Presupuestos </w:t>
            </w:r>
          </w:p>
          <w:p w:rsidR="00D26107" w:rsidRPr="00C555D1" w:rsidRDefault="00D26107" w:rsidP="00F0565D">
            <w:pPr>
              <w:autoSpaceDE w:val="0"/>
              <w:autoSpaceDN w:val="0"/>
              <w:adjustRightInd w:val="0"/>
              <w:spacing w:after="0" w:line="240" w:lineRule="auto"/>
              <w:jc w:val="center"/>
              <w:rPr>
                <w:rFonts w:ascii="Arial Narrow" w:hAnsi="Arial Narrow" w:cs="Arial"/>
                <w:b/>
                <w:bCs/>
                <w:color w:val="FFFFFF"/>
                <w:sz w:val="28"/>
                <w:szCs w:val="28"/>
              </w:rPr>
            </w:pPr>
            <w:r w:rsidRPr="00C555D1">
              <w:rPr>
                <w:rFonts w:ascii="Arial Narrow" w:hAnsi="Arial Narrow"/>
                <w:b/>
                <w:color w:val="FFFFFF"/>
                <w:sz w:val="28"/>
                <w:szCs w:val="28"/>
              </w:rPr>
              <w:t>Proceso “</w:t>
            </w:r>
            <w:r w:rsidRPr="0040130A">
              <w:rPr>
                <w:rFonts w:ascii="Arial Narrow" w:hAnsi="Arial Narrow"/>
                <w:b/>
                <w:color w:val="FFFFFF"/>
                <w:sz w:val="28"/>
                <w:szCs w:val="28"/>
              </w:rPr>
              <w:t>Planificación de</w:t>
            </w:r>
            <w:r>
              <w:rPr>
                <w:rFonts w:ascii="Arial Narrow" w:hAnsi="Arial Narrow"/>
                <w:b/>
                <w:color w:val="FFFFFF"/>
                <w:sz w:val="28"/>
                <w:szCs w:val="28"/>
              </w:rPr>
              <w:t>l</w:t>
            </w:r>
            <w:r w:rsidRPr="0040130A">
              <w:rPr>
                <w:rFonts w:ascii="Arial Narrow" w:hAnsi="Arial Narrow"/>
                <w:b/>
                <w:color w:val="FFFFFF"/>
                <w:sz w:val="28"/>
                <w:szCs w:val="28"/>
              </w:rPr>
              <w:t xml:space="preserve"> Presupuesto Institucional</w:t>
            </w:r>
            <w:r>
              <w:rPr>
                <w:rFonts w:ascii="Arial Narrow" w:hAnsi="Arial Narrow"/>
                <w:b/>
                <w:color w:val="FFFFFF"/>
                <w:sz w:val="28"/>
                <w:szCs w:val="28"/>
              </w:rPr>
              <w:t xml:space="preserve"> </w:t>
            </w:r>
            <w:r w:rsidRPr="0040130A">
              <w:rPr>
                <w:rFonts w:ascii="Arial Narrow" w:hAnsi="Arial Narrow"/>
                <w:b/>
                <w:color w:val="FFFFFF"/>
                <w:sz w:val="28"/>
                <w:szCs w:val="28"/>
              </w:rPr>
              <w:t>Anual</w:t>
            </w:r>
            <w:r>
              <w:rPr>
                <w:rFonts w:ascii="Arial Narrow" w:hAnsi="Arial Narrow"/>
                <w:b/>
                <w:color w:val="FFFFFF"/>
                <w:sz w:val="28"/>
                <w:szCs w:val="28"/>
              </w:rPr>
              <w:t>”</w:t>
            </w:r>
          </w:p>
        </w:tc>
      </w:tr>
      <w:tr w:rsidR="00D26107" w:rsidRPr="00C555D1" w:rsidTr="00F0565D">
        <w:tc>
          <w:tcPr>
            <w:tcW w:w="2276" w:type="dxa"/>
            <w:shd w:val="clear" w:color="auto" w:fill="BFBFBF"/>
            <w:vAlign w:val="center"/>
          </w:tcPr>
          <w:p w:rsidR="00D26107" w:rsidRPr="00C555D1" w:rsidRDefault="00D26107" w:rsidP="00F0565D">
            <w:pPr>
              <w:spacing w:after="0" w:line="240" w:lineRule="auto"/>
              <w:jc w:val="center"/>
              <w:rPr>
                <w:rFonts w:ascii="Arial Narrow" w:hAnsi="Arial Narrow"/>
                <w:b/>
                <w:sz w:val="24"/>
                <w:szCs w:val="24"/>
              </w:rPr>
            </w:pPr>
            <w:r w:rsidRPr="00C555D1">
              <w:rPr>
                <w:rFonts w:ascii="Arial Narrow" w:hAnsi="Arial Narrow"/>
                <w:b/>
                <w:sz w:val="24"/>
                <w:szCs w:val="24"/>
              </w:rPr>
              <w:t>PROPÓSITO</w:t>
            </w:r>
          </w:p>
        </w:tc>
        <w:tc>
          <w:tcPr>
            <w:tcW w:w="6778" w:type="dxa"/>
            <w:gridSpan w:val="3"/>
          </w:tcPr>
          <w:p w:rsidR="00D26107" w:rsidRPr="00C555D1" w:rsidRDefault="00D26107" w:rsidP="00F0565D">
            <w:pPr>
              <w:spacing w:after="0" w:line="240" w:lineRule="auto"/>
              <w:jc w:val="both"/>
              <w:rPr>
                <w:rFonts w:ascii="Arial Narrow" w:hAnsi="Arial Narrow"/>
                <w:sz w:val="24"/>
                <w:szCs w:val="24"/>
              </w:rPr>
            </w:pPr>
            <w:r w:rsidRPr="00C555D1">
              <w:rPr>
                <w:rFonts w:ascii="Arial Narrow" w:hAnsi="Arial Narrow"/>
                <w:sz w:val="24"/>
                <w:szCs w:val="24"/>
              </w:rPr>
              <w:t xml:space="preserve">El presente proceso tiene como propósito cumplir con </w:t>
            </w:r>
            <w:r>
              <w:rPr>
                <w:rFonts w:ascii="Arial Narrow" w:hAnsi="Arial Narrow"/>
                <w:sz w:val="24"/>
                <w:szCs w:val="24"/>
              </w:rPr>
              <w:t>el siguiente</w:t>
            </w:r>
            <w:r w:rsidRPr="00C555D1">
              <w:rPr>
                <w:rFonts w:ascii="Arial Narrow" w:hAnsi="Arial Narrow"/>
                <w:sz w:val="24"/>
                <w:szCs w:val="24"/>
              </w:rPr>
              <w:t xml:space="preserve"> </w:t>
            </w:r>
            <w:r>
              <w:rPr>
                <w:rFonts w:ascii="Arial Narrow" w:hAnsi="Arial Narrow"/>
                <w:sz w:val="24"/>
                <w:szCs w:val="24"/>
              </w:rPr>
              <w:t>objetivo institucional</w:t>
            </w:r>
            <w:r w:rsidRPr="00766649">
              <w:rPr>
                <w:rFonts w:ascii="Arial Narrow" w:hAnsi="Arial Narrow"/>
                <w:sz w:val="24"/>
                <w:szCs w:val="24"/>
              </w:rPr>
              <w:t>:</w:t>
            </w:r>
          </w:p>
          <w:p w:rsidR="00D26107" w:rsidRPr="00C555D1" w:rsidRDefault="00D26107" w:rsidP="00F0565D">
            <w:pPr>
              <w:spacing w:after="0" w:line="240" w:lineRule="auto"/>
              <w:jc w:val="both"/>
              <w:rPr>
                <w:rFonts w:ascii="Arial Narrow" w:hAnsi="Arial Narrow"/>
                <w:sz w:val="24"/>
                <w:szCs w:val="24"/>
              </w:rPr>
            </w:pPr>
            <w:r>
              <w:rPr>
                <w:rFonts w:ascii="Arial Narrow" w:hAnsi="Arial Narrow"/>
                <w:sz w:val="24"/>
                <w:szCs w:val="24"/>
              </w:rPr>
              <w:t xml:space="preserve">OSE 1: </w:t>
            </w:r>
            <w:r w:rsidRPr="00FD4712">
              <w:rPr>
                <w:rFonts w:ascii="Arial Narrow" w:hAnsi="Arial Narrow"/>
                <w:sz w:val="24"/>
                <w:szCs w:val="24"/>
              </w:rPr>
              <w:t>Impulsar una gestión dinámica, participativa y descentralizada que promueva el compromiso de las instituciones educativas  con el  proceso de regionalización del país, desde la propuesta educativa de FYA.</w:t>
            </w:r>
          </w:p>
        </w:tc>
      </w:tr>
      <w:tr w:rsidR="00D26107" w:rsidRPr="00C555D1" w:rsidTr="00F0565D">
        <w:tc>
          <w:tcPr>
            <w:tcW w:w="2276" w:type="dxa"/>
            <w:shd w:val="clear" w:color="auto" w:fill="BFBFBF"/>
            <w:vAlign w:val="center"/>
          </w:tcPr>
          <w:p w:rsidR="00D26107" w:rsidRPr="003B7F34" w:rsidRDefault="00D26107" w:rsidP="00F0565D">
            <w:pPr>
              <w:spacing w:after="0" w:line="240" w:lineRule="auto"/>
              <w:jc w:val="center"/>
              <w:rPr>
                <w:rFonts w:ascii="Arial Narrow" w:hAnsi="Arial Narrow"/>
                <w:b/>
                <w:sz w:val="24"/>
                <w:szCs w:val="24"/>
              </w:rPr>
            </w:pPr>
            <w:r w:rsidRPr="003B7F34">
              <w:rPr>
                <w:rFonts w:ascii="Arial Narrow" w:hAnsi="Arial Narrow"/>
                <w:b/>
                <w:sz w:val="24"/>
                <w:szCs w:val="24"/>
              </w:rPr>
              <w:t>RESPONSABLE</w:t>
            </w:r>
          </w:p>
        </w:tc>
        <w:tc>
          <w:tcPr>
            <w:tcW w:w="2257" w:type="dxa"/>
            <w:vAlign w:val="center"/>
          </w:tcPr>
          <w:p w:rsidR="00D26107" w:rsidRPr="00F62116" w:rsidRDefault="00D26107" w:rsidP="00F0565D">
            <w:pPr>
              <w:spacing w:after="0" w:line="240" w:lineRule="auto"/>
              <w:jc w:val="center"/>
              <w:rPr>
                <w:rFonts w:ascii="Arial Narrow" w:hAnsi="Arial Narrow"/>
                <w:sz w:val="24"/>
                <w:szCs w:val="24"/>
              </w:rPr>
            </w:pPr>
            <w:r w:rsidRPr="00F62116">
              <w:rPr>
                <w:rFonts w:ascii="Arial Narrow" w:hAnsi="Arial Narrow"/>
                <w:sz w:val="24"/>
                <w:szCs w:val="24"/>
              </w:rPr>
              <w:t>Jefe del Departamento de Planificación</w:t>
            </w:r>
          </w:p>
        </w:tc>
        <w:tc>
          <w:tcPr>
            <w:tcW w:w="2258" w:type="dxa"/>
            <w:shd w:val="clear" w:color="auto" w:fill="D9D9D9"/>
            <w:vAlign w:val="center"/>
          </w:tcPr>
          <w:p w:rsidR="00D26107" w:rsidRPr="0092472D" w:rsidRDefault="00D26107" w:rsidP="00F0565D">
            <w:pPr>
              <w:spacing w:after="0" w:line="240" w:lineRule="auto"/>
              <w:jc w:val="center"/>
              <w:rPr>
                <w:rFonts w:ascii="Arial Narrow" w:hAnsi="Arial Narrow"/>
                <w:b/>
                <w:sz w:val="24"/>
                <w:szCs w:val="24"/>
              </w:rPr>
            </w:pPr>
            <w:r w:rsidRPr="0092472D">
              <w:rPr>
                <w:rFonts w:ascii="Arial Narrow" w:hAnsi="Arial Narrow"/>
                <w:b/>
                <w:sz w:val="24"/>
                <w:szCs w:val="24"/>
              </w:rPr>
              <w:t>BASE LEGAL</w:t>
            </w:r>
          </w:p>
        </w:tc>
        <w:tc>
          <w:tcPr>
            <w:tcW w:w="2263" w:type="dxa"/>
            <w:vAlign w:val="center"/>
          </w:tcPr>
          <w:p w:rsidR="00D26107" w:rsidRPr="0040130A" w:rsidRDefault="00D26107" w:rsidP="00F0565D">
            <w:pPr>
              <w:spacing w:after="0" w:line="240" w:lineRule="auto"/>
              <w:jc w:val="center"/>
              <w:rPr>
                <w:rFonts w:ascii="Arial Narrow" w:hAnsi="Arial Narrow"/>
                <w:sz w:val="24"/>
                <w:szCs w:val="24"/>
              </w:rPr>
            </w:pPr>
            <w:r w:rsidRPr="0040130A">
              <w:rPr>
                <w:rFonts w:ascii="Arial Narrow" w:hAnsi="Arial Narrow"/>
                <w:sz w:val="24"/>
                <w:szCs w:val="24"/>
              </w:rPr>
              <w:t>No Aplica</w:t>
            </w:r>
          </w:p>
        </w:tc>
      </w:tr>
      <w:tr w:rsidR="00D26107" w:rsidRPr="00C555D1" w:rsidTr="00F0565D">
        <w:tc>
          <w:tcPr>
            <w:tcW w:w="2276" w:type="dxa"/>
            <w:shd w:val="clear" w:color="auto" w:fill="BFBFBF"/>
            <w:vAlign w:val="center"/>
          </w:tcPr>
          <w:p w:rsidR="00D26107" w:rsidRPr="003B7F34" w:rsidRDefault="00D26107" w:rsidP="00F0565D">
            <w:pPr>
              <w:spacing w:after="0" w:line="240" w:lineRule="auto"/>
              <w:jc w:val="center"/>
              <w:rPr>
                <w:rFonts w:ascii="Arial Narrow" w:hAnsi="Arial Narrow"/>
                <w:b/>
                <w:sz w:val="24"/>
                <w:szCs w:val="24"/>
              </w:rPr>
            </w:pPr>
            <w:r w:rsidRPr="003B7F34">
              <w:rPr>
                <w:rFonts w:ascii="Arial Narrow" w:hAnsi="Arial Narrow"/>
                <w:b/>
                <w:sz w:val="24"/>
                <w:szCs w:val="24"/>
              </w:rPr>
              <w:t>ACTORES DEL PROCESO</w:t>
            </w:r>
          </w:p>
        </w:tc>
        <w:tc>
          <w:tcPr>
            <w:tcW w:w="6778" w:type="dxa"/>
            <w:gridSpan w:val="3"/>
          </w:tcPr>
          <w:p w:rsidR="00D26107" w:rsidRPr="0092472D" w:rsidRDefault="00D26107" w:rsidP="00F0565D">
            <w:pPr>
              <w:autoSpaceDE w:val="0"/>
              <w:autoSpaceDN w:val="0"/>
              <w:adjustRightInd w:val="0"/>
              <w:spacing w:after="0" w:line="240" w:lineRule="auto"/>
              <w:ind w:left="-7"/>
              <w:jc w:val="both"/>
              <w:rPr>
                <w:rFonts w:ascii="Arial Narrow" w:hAnsi="Arial Narrow" w:cs="Arial"/>
                <w:bCs/>
                <w:sz w:val="24"/>
                <w:szCs w:val="24"/>
              </w:rPr>
            </w:pPr>
            <w:r w:rsidRPr="00F62116">
              <w:rPr>
                <w:rFonts w:ascii="Arial Narrow" w:hAnsi="Arial Narrow" w:cs="Arial"/>
                <w:bCs/>
                <w:sz w:val="24"/>
                <w:szCs w:val="24"/>
                <w:u w:val="single"/>
              </w:rPr>
              <w:t xml:space="preserve">Jefe del Departamento de Planificación.- </w:t>
            </w:r>
            <w:r w:rsidRPr="00F62116">
              <w:rPr>
                <w:rFonts w:ascii="Arial Narrow" w:hAnsi="Arial Narrow" w:cs="Arial"/>
                <w:bCs/>
                <w:sz w:val="24"/>
                <w:szCs w:val="24"/>
              </w:rPr>
              <w:t>Persona contratada por la oficina central de Fe y Alegría Perú, encargada de elaborar el plan operativo anual institucional y el presupuesto institucional.</w:t>
            </w:r>
          </w:p>
        </w:tc>
      </w:tr>
      <w:tr w:rsidR="00D26107" w:rsidRPr="00C555D1" w:rsidTr="00F0565D">
        <w:tc>
          <w:tcPr>
            <w:tcW w:w="2276" w:type="dxa"/>
            <w:shd w:val="clear" w:color="auto" w:fill="BFBFBF"/>
            <w:vAlign w:val="center"/>
          </w:tcPr>
          <w:p w:rsidR="00D26107" w:rsidRPr="003B7F34" w:rsidRDefault="00D26107" w:rsidP="00F0565D">
            <w:pPr>
              <w:spacing w:after="0" w:line="240" w:lineRule="auto"/>
              <w:jc w:val="center"/>
              <w:rPr>
                <w:rFonts w:ascii="Arial Narrow" w:hAnsi="Arial Narrow"/>
                <w:b/>
                <w:sz w:val="24"/>
                <w:szCs w:val="24"/>
              </w:rPr>
            </w:pPr>
            <w:r w:rsidRPr="003B7F34">
              <w:rPr>
                <w:rFonts w:ascii="Arial Narrow" w:hAnsi="Arial Narrow"/>
                <w:b/>
                <w:sz w:val="24"/>
                <w:szCs w:val="24"/>
              </w:rPr>
              <w:t>CLIENTES INTERNOS</w:t>
            </w:r>
          </w:p>
        </w:tc>
        <w:tc>
          <w:tcPr>
            <w:tcW w:w="2257" w:type="dxa"/>
            <w:vAlign w:val="center"/>
          </w:tcPr>
          <w:p w:rsidR="00D26107" w:rsidRPr="00F62116" w:rsidRDefault="00D26107" w:rsidP="00F0565D">
            <w:pPr>
              <w:spacing w:after="0" w:line="240" w:lineRule="auto"/>
              <w:jc w:val="center"/>
              <w:rPr>
                <w:rFonts w:ascii="Arial Narrow" w:hAnsi="Arial Narrow"/>
                <w:sz w:val="24"/>
                <w:szCs w:val="24"/>
              </w:rPr>
            </w:pPr>
            <w:r w:rsidRPr="00F62116">
              <w:rPr>
                <w:rFonts w:ascii="Arial Narrow" w:hAnsi="Arial Narrow"/>
                <w:sz w:val="24"/>
                <w:szCs w:val="24"/>
              </w:rPr>
              <w:t>Contador</w:t>
            </w:r>
          </w:p>
        </w:tc>
        <w:tc>
          <w:tcPr>
            <w:tcW w:w="2258" w:type="dxa"/>
            <w:shd w:val="clear" w:color="auto" w:fill="D9D9D9"/>
            <w:vAlign w:val="center"/>
          </w:tcPr>
          <w:p w:rsidR="00D26107" w:rsidRPr="0092472D" w:rsidRDefault="00D26107" w:rsidP="00F0565D">
            <w:pPr>
              <w:spacing w:after="0" w:line="240" w:lineRule="auto"/>
              <w:jc w:val="center"/>
              <w:rPr>
                <w:rFonts w:ascii="Arial Narrow" w:hAnsi="Arial Narrow"/>
                <w:b/>
                <w:sz w:val="24"/>
                <w:szCs w:val="24"/>
              </w:rPr>
            </w:pPr>
            <w:r w:rsidRPr="0092472D">
              <w:rPr>
                <w:rFonts w:ascii="Arial Narrow" w:hAnsi="Arial Narrow"/>
                <w:b/>
                <w:sz w:val="24"/>
                <w:szCs w:val="24"/>
              </w:rPr>
              <w:t>CLIENTES EXTERNOS</w:t>
            </w:r>
          </w:p>
        </w:tc>
        <w:tc>
          <w:tcPr>
            <w:tcW w:w="2263" w:type="dxa"/>
            <w:vAlign w:val="center"/>
          </w:tcPr>
          <w:p w:rsidR="00D26107" w:rsidRPr="00F62116" w:rsidRDefault="00D26107" w:rsidP="00F0565D">
            <w:pPr>
              <w:spacing w:after="0" w:line="240" w:lineRule="auto"/>
              <w:jc w:val="center"/>
              <w:rPr>
                <w:rFonts w:ascii="Arial Narrow" w:hAnsi="Arial Narrow"/>
                <w:sz w:val="24"/>
                <w:szCs w:val="24"/>
              </w:rPr>
            </w:pPr>
            <w:r w:rsidRPr="00F62116">
              <w:rPr>
                <w:rFonts w:ascii="Arial Narrow" w:hAnsi="Arial Narrow"/>
                <w:sz w:val="24"/>
                <w:szCs w:val="24"/>
              </w:rPr>
              <w:t>No Aplica</w:t>
            </w:r>
          </w:p>
        </w:tc>
      </w:tr>
      <w:tr w:rsidR="00D26107" w:rsidRPr="00C555D1" w:rsidTr="00F0565D">
        <w:tc>
          <w:tcPr>
            <w:tcW w:w="2276" w:type="dxa"/>
            <w:shd w:val="clear" w:color="auto" w:fill="BFBFBF"/>
            <w:vAlign w:val="center"/>
          </w:tcPr>
          <w:p w:rsidR="00D26107" w:rsidRPr="003B7F34" w:rsidRDefault="00D26107" w:rsidP="00F0565D">
            <w:pPr>
              <w:spacing w:after="0" w:line="240" w:lineRule="auto"/>
              <w:jc w:val="center"/>
              <w:rPr>
                <w:rFonts w:ascii="Arial Narrow" w:hAnsi="Arial Narrow"/>
                <w:b/>
                <w:sz w:val="24"/>
                <w:szCs w:val="24"/>
              </w:rPr>
            </w:pPr>
            <w:r w:rsidRPr="003B7F34">
              <w:rPr>
                <w:rFonts w:ascii="Arial Narrow" w:hAnsi="Arial Narrow"/>
                <w:b/>
                <w:sz w:val="24"/>
                <w:szCs w:val="24"/>
              </w:rPr>
              <w:t>ALCANCE</w:t>
            </w:r>
          </w:p>
        </w:tc>
        <w:tc>
          <w:tcPr>
            <w:tcW w:w="6778" w:type="dxa"/>
            <w:gridSpan w:val="3"/>
          </w:tcPr>
          <w:p w:rsidR="00D26107" w:rsidRPr="0092472D" w:rsidRDefault="00D26107" w:rsidP="00F0565D">
            <w:pPr>
              <w:spacing w:after="0" w:line="240" w:lineRule="auto"/>
              <w:jc w:val="both"/>
              <w:rPr>
                <w:rFonts w:ascii="Arial Narrow" w:hAnsi="Arial Narrow"/>
                <w:sz w:val="24"/>
                <w:szCs w:val="24"/>
              </w:rPr>
            </w:pPr>
            <w:r w:rsidRPr="0092472D">
              <w:rPr>
                <w:rFonts w:ascii="Arial Narrow" w:hAnsi="Arial Narrow"/>
                <w:sz w:val="24"/>
                <w:szCs w:val="24"/>
              </w:rPr>
              <w:t xml:space="preserve">El alcance del presente proceso consiste en las actividades que realiza el Jefe del Departamento de Planificación para </w:t>
            </w:r>
            <w:r>
              <w:rPr>
                <w:rFonts w:ascii="Arial Narrow" w:hAnsi="Arial Narrow"/>
                <w:sz w:val="24"/>
                <w:szCs w:val="24"/>
              </w:rPr>
              <w:t xml:space="preserve">planificar el presupuesto institucional, </w:t>
            </w:r>
            <w:r w:rsidRPr="0092472D">
              <w:rPr>
                <w:rFonts w:ascii="Arial Narrow" w:hAnsi="Arial Narrow"/>
                <w:sz w:val="24"/>
                <w:szCs w:val="24"/>
              </w:rPr>
              <w:t>identifica</w:t>
            </w:r>
            <w:r>
              <w:rPr>
                <w:rFonts w:ascii="Arial Narrow" w:hAnsi="Arial Narrow"/>
                <w:sz w:val="24"/>
                <w:szCs w:val="24"/>
              </w:rPr>
              <w:t>ndo</w:t>
            </w:r>
            <w:r w:rsidRPr="0092472D">
              <w:rPr>
                <w:rFonts w:ascii="Arial Narrow" w:hAnsi="Arial Narrow"/>
                <w:sz w:val="24"/>
                <w:szCs w:val="24"/>
              </w:rPr>
              <w:t xml:space="preserve"> </w:t>
            </w:r>
            <w:r>
              <w:rPr>
                <w:rFonts w:ascii="Arial Narrow" w:hAnsi="Arial Narrow"/>
                <w:sz w:val="24"/>
                <w:szCs w:val="24"/>
              </w:rPr>
              <w:t xml:space="preserve">el </w:t>
            </w:r>
            <w:r w:rsidRPr="0092472D">
              <w:rPr>
                <w:rFonts w:ascii="Arial Narrow" w:hAnsi="Arial Narrow"/>
                <w:sz w:val="24"/>
                <w:szCs w:val="24"/>
              </w:rPr>
              <w:t>costo por actividad del P</w:t>
            </w:r>
            <w:r>
              <w:rPr>
                <w:rFonts w:ascii="Arial Narrow" w:hAnsi="Arial Narrow"/>
                <w:sz w:val="24"/>
                <w:szCs w:val="24"/>
              </w:rPr>
              <w:t xml:space="preserve">lan </w:t>
            </w:r>
            <w:r w:rsidRPr="0092472D">
              <w:rPr>
                <w:rFonts w:ascii="Arial Narrow" w:hAnsi="Arial Narrow"/>
                <w:sz w:val="24"/>
                <w:szCs w:val="24"/>
              </w:rPr>
              <w:t>O</w:t>
            </w:r>
            <w:r>
              <w:rPr>
                <w:rFonts w:ascii="Arial Narrow" w:hAnsi="Arial Narrow"/>
                <w:sz w:val="24"/>
                <w:szCs w:val="24"/>
              </w:rPr>
              <w:t xml:space="preserve">perativo </w:t>
            </w:r>
            <w:r w:rsidRPr="0092472D">
              <w:rPr>
                <w:rFonts w:ascii="Arial Narrow" w:hAnsi="Arial Narrow"/>
                <w:sz w:val="24"/>
                <w:szCs w:val="24"/>
              </w:rPr>
              <w:t>A</w:t>
            </w:r>
            <w:r>
              <w:rPr>
                <w:rFonts w:ascii="Arial Narrow" w:hAnsi="Arial Narrow"/>
                <w:sz w:val="24"/>
                <w:szCs w:val="24"/>
              </w:rPr>
              <w:t>nual Institucional, asignándolo</w:t>
            </w:r>
            <w:r w:rsidRPr="0092472D">
              <w:rPr>
                <w:rFonts w:ascii="Arial Narrow" w:hAnsi="Arial Narrow"/>
                <w:sz w:val="24"/>
                <w:szCs w:val="24"/>
              </w:rPr>
              <w:t xml:space="preserve"> a un rubro de gastos </w:t>
            </w:r>
            <w:r>
              <w:rPr>
                <w:rFonts w:ascii="Arial Narrow" w:hAnsi="Arial Narrow"/>
                <w:sz w:val="24"/>
                <w:szCs w:val="24"/>
              </w:rPr>
              <w:t>y, finalmente, a una fuente de financiamiento</w:t>
            </w:r>
            <w:r w:rsidRPr="0092472D">
              <w:rPr>
                <w:rFonts w:ascii="Arial Narrow" w:hAnsi="Arial Narrow"/>
                <w:sz w:val="24"/>
                <w:szCs w:val="24"/>
              </w:rPr>
              <w:t>.</w:t>
            </w:r>
          </w:p>
          <w:p w:rsidR="00D26107" w:rsidRPr="0092472D" w:rsidRDefault="00D26107" w:rsidP="00F0565D">
            <w:pPr>
              <w:spacing w:after="0" w:line="240" w:lineRule="auto"/>
              <w:jc w:val="both"/>
              <w:rPr>
                <w:rFonts w:ascii="Arial Narrow" w:hAnsi="Arial Narrow"/>
                <w:sz w:val="24"/>
                <w:szCs w:val="24"/>
              </w:rPr>
            </w:pPr>
            <w:r w:rsidRPr="0092472D">
              <w:rPr>
                <w:rFonts w:ascii="Arial Narrow" w:hAnsi="Arial Narrow"/>
                <w:sz w:val="24"/>
                <w:szCs w:val="24"/>
              </w:rPr>
              <w:t xml:space="preserve">No se entrará en detalle sobre la comunicación del presupuesto institucional a los demás departamentos de </w:t>
            </w:r>
            <w:smartTag w:uri="urn:schemas-microsoft-com:office:smarttags" w:element="PersonName">
              <w:smartTagPr>
                <w:attr w:name="ProductID" w:val="la Oficina Central"/>
              </w:smartTagPr>
              <w:r w:rsidRPr="0092472D">
                <w:rPr>
                  <w:rFonts w:ascii="Arial Narrow" w:hAnsi="Arial Narrow"/>
                  <w:sz w:val="24"/>
                  <w:szCs w:val="24"/>
                </w:rPr>
                <w:t>la Oficina Central</w:t>
              </w:r>
            </w:smartTag>
            <w:r>
              <w:rPr>
                <w:rFonts w:ascii="Arial Narrow" w:hAnsi="Arial Narrow"/>
                <w:sz w:val="24"/>
                <w:szCs w:val="24"/>
              </w:rPr>
              <w:t xml:space="preserve"> Fe y Alegría Perú</w:t>
            </w:r>
            <w:r w:rsidRPr="0092472D">
              <w:rPr>
                <w:rFonts w:ascii="Arial Narrow" w:hAnsi="Arial Narrow"/>
                <w:sz w:val="24"/>
                <w:szCs w:val="24"/>
              </w:rPr>
              <w:t>.</w:t>
            </w:r>
          </w:p>
        </w:tc>
      </w:tr>
      <w:tr w:rsidR="00D26107" w:rsidRPr="00C555D1" w:rsidTr="00F0565D">
        <w:tc>
          <w:tcPr>
            <w:tcW w:w="2276" w:type="dxa"/>
            <w:shd w:val="clear" w:color="auto" w:fill="BFBFBF"/>
            <w:vAlign w:val="center"/>
          </w:tcPr>
          <w:p w:rsidR="00D26107" w:rsidRPr="003B7F34" w:rsidRDefault="00D26107" w:rsidP="00F0565D">
            <w:pPr>
              <w:spacing w:after="0" w:line="240" w:lineRule="auto"/>
              <w:jc w:val="center"/>
              <w:rPr>
                <w:rFonts w:ascii="Arial Narrow" w:hAnsi="Arial Narrow"/>
                <w:b/>
                <w:sz w:val="24"/>
                <w:szCs w:val="24"/>
              </w:rPr>
            </w:pPr>
            <w:r w:rsidRPr="003B7F34">
              <w:rPr>
                <w:rFonts w:ascii="Arial Narrow" w:hAnsi="Arial Narrow"/>
                <w:b/>
                <w:sz w:val="24"/>
                <w:szCs w:val="24"/>
              </w:rPr>
              <w:t>PROCEDIMIENTO</w:t>
            </w:r>
          </w:p>
        </w:tc>
        <w:tc>
          <w:tcPr>
            <w:tcW w:w="6778" w:type="dxa"/>
            <w:gridSpan w:val="3"/>
            <w:vAlign w:val="center"/>
          </w:tcPr>
          <w:p w:rsidR="00D26107" w:rsidRDefault="00D26107" w:rsidP="00B420B6">
            <w:pPr>
              <w:numPr>
                <w:ilvl w:val="0"/>
                <w:numId w:val="35"/>
              </w:numPr>
              <w:autoSpaceDE w:val="0"/>
              <w:autoSpaceDN w:val="0"/>
              <w:adjustRightInd w:val="0"/>
              <w:spacing w:after="0" w:line="240" w:lineRule="auto"/>
              <w:jc w:val="both"/>
              <w:rPr>
                <w:rFonts w:ascii="Arial Narrow" w:hAnsi="Arial Narrow" w:cs="Arial"/>
                <w:bCs/>
                <w:sz w:val="24"/>
                <w:szCs w:val="24"/>
              </w:rPr>
            </w:pPr>
            <w:r w:rsidRPr="0092472D">
              <w:rPr>
                <w:rFonts w:ascii="Arial Narrow" w:hAnsi="Arial Narrow" w:cs="Arial"/>
                <w:bCs/>
                <w:sz w:val="24"/>
                <w:szCs w:val="24"/>
              </w:rPr>
              <w:t>Llegado el inicio de año se procede a realizar un análisis sobre los rubros que cubren los distintos proyectos</w:t>
            </w:r>
            <w:r>
              <w:rPr>
                <w:rFonts w:ascii="Arial Narrow" w:hAnsi="Arial Narrow" w:cs="Arial"/>
                <w:bCs/>
                <w:sz w:val="24"/>
                <w:szCs w:val="24"/>
              </w:rPr>
              <w:t>.</w:t>
            </w:r>
          </w:p>
          <w:p w:rsidR="00D26107" w:rsidRDefault="00D26107" w:rsidP="00B420B6">
            <w:pPr>
              <w:numPr>
                <w:ilvl w:val="0"/>
                <w:numId w:val="35"/>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El Jefe del Departamento de Planificación analiza las fuentes de financiamiento a fin de determinar los saldos de los mismos.</w:t>
            </w:r>
          </w:p>
          <w:p w:rsidR="00D26107" w:rsidRPr="0092472D" w:rsidRDefault="00D26107" w:rsidP="00B420B6">
            <w:pPr>
              <w:numPr>
                <w:ilvl w:val="0"/>
                <w:numId w:val="35"/>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El Jefe del Departamento de Planificación se reúne con los ejecutores de cada área para determinar el detalle de las actividades por área.</w:t>
            </w:r>
          </w:p>
          <w:p w:rsidR="00D26107" w:rsidRDefault="00D26107" w:rsidP="00B420B6">
            <w:pPr>
              <w:numPr>
                <w:ilvl w:val="0"/>
                <w:numId w:val="35"/>
              </w:numPr>
              <w:autoSpaceDE w:val="0"/>
              <w:autoSpaceDN w:val="0"/>
              <w:adjustRightInd w:val="0"/>
              <w:spacing w:after="0" w:line="240" w:lineRule="auto"/>
              <w:jc w:val="both"/>
              <w:rPr>
                <w:rFonts w:ascii="Arial Narrow" w:hAnsi="Arial Narrow" w:cs="Arial"/>
                <w:bCs/>
                <w:sz w:val="24"/>
                <w:szCs w:val="24"/>
              </w:rPr>
            </w:pPr>
            <w:r w:rsidRPr="0092472D">
              <w:rPr>
                <w:rFonts w:ascii="Arial Narrow" w:hAnsi="Arial Narrow" w:cs="Arial"/>
                <w:bCs/>
                <w:sz w:val="24"/>
                <w:szCs w:val="24"/>
              </w:rPr>
              <w:t>Paso seguido se elabora el presupuesto por actividad.</w:t>
            </w:r>
          </w:p>
          <w:p w:rsidR="00D26107" w:rsidRDefault="00D26107" w:rsidP="00B420B6">
            <w:pPr>
              <w:numPr>
                <w:ilvl w:val="1"/>
                <w:numId w:val="35"/>
              </w:numPr>
              <w:autoSpaceDE w:val="0"/>
              <w:autoSpaceDN w:val="0"/>
              <w:adjustRightInd w:val="0"/>
              <w:spacing w:after="0" w:line="240" w:lineRule="auto"/>
              <w:jc w:val="both"/>
              <w:rPr>
                <w:rFonts w:ascii="Arial Narrow" w:hAnsi="Arial Narrow" w:cs="Arial"/>
                <w:bCs/>
                <w:sz w:val="24"/>
                <w:szCs w:val="24"/>
              </w:rPr>
            </w:pPr>
            <w:r w:rsidRPr="00EA7ECD">
              <w:rPr>
                <w:rFonts w:ascii="Arial Narrow" w:hAnsi="Arial Narrow" w:cs="Arial"/>
                <w:bCs/>
                <w:sz w:val="24"/>
                <w:szCs w:val="24"/>
              </w:rPr>
              <w:t>Se eligen una actividad del Plan Operativo Anual.</w:t>
            </w:r>
          </w:p>
          <w:p w:rsidR="00D26107" w:rsidRDefault="00D26107" w:rsidP="00B420B6">
            <w:pPr>
              <w:numPr>
                <w:ilvl w:val="1"/>
                <w:numId w:val="35"/>
              </w:numPr>
              <w:autoSpaceDE w:val="0"/>
              <w:autoSpaceDN w:val="0"/>
              <w:adjustRightInd w:val="0"/>
              <w:spacing w:after="0" w:line="240" w:lineRule="auto"/>
              <w:jc w:val="both"/>
              <w:rPr>
                <w:rFonts w:ascii="Arial Narrow" w:hAnsi="Arial Narrow" w:cs="Arial"/>
                <w:bCs/>
                <w:sz w:val="24"/>
                <w:szCs w:val="24"/>
              </w:rPr>
            </w:pPr>
            <w:r w:rsidRPr="00EA7ECD">
              <w:rPr>
                <w:rFonts w:ascii="Arial Narrow" w:hAnsi="Arial Narrow" w:cs="Arial"/>
                <w:bCs/>
                <w:sz w:val="24"/>
                <w:szCs w:val="24"/>
              </w:rPr>
              <w:t>Se determina los recursos necesarios.</w:t>
            </w:r>
          </w:p>
          <w:p w:rsidR="00D26107" w:rsidRDefault="00D26107" w:rsidP="00B420B6">
            <w:pPr>
              <w:numPr>
                <w:ilvl w:val="1"/>
                <w:numId w:val="35"/>
              </w:numPr>
              <w:autoSpaceDE w:val="0"/>
              <w:autoSpaceDN w:val="0"/>
              <w:adjustRightInd w:val="0"/>
              <w:spacing w:after="0" w:line="240" w:lineRule="auto"/>
              <w:jc w:val="both"/>
              <w:rPr>
                <w:rFonts w:ascii="Arial Narrow" w:hAnsi="Arial Narrow" w:cs="Arial"/>
                <w:bCs/>
                <w:sz w:val="24"/>
                <w:szCs w:val="24"/>
              </w:rPr>
            </w:pPr>
            <w:r w:rsidRPr="00EA7ECD">
              <w:rPr>
                <w:rFonts w:ascii="Arial Narrow" w:hAnsi="Arial Narrow" w:cs="Arial"/>
                <w:bCs/>
                <w:sz w:val="24"/>
                <w:szCs w:val="24"/>
              </w:rPr>
              <w:t>Se determina el costo de los recursos de acorde a una base de datos, en caso no se encuentren incluidos en esta base se procede consultar directamente al ejecutor de esta actividad sobre el costo que incurrirá.</w:t>
            </w:r>
          </w:p>
          <w:p w:rsidR="00D26107" w:rsidRDefault="00D26107" w:rsidP="00B420B6">
            <w:pPr>
              <w:numPr>
                <w:ilvl w:val="1"/>
                <w:numId w:val="35"/>
              </w:numPr>
              <w:autoSpaceDE w:val="0"/>
              <w:autoSpaceDN w:val="0"/>
              <w:adjustRightInd w:val="0"/>
              <w:spacing w:after="0" w:line="240" w:lineRule="auto"/>
              <w:jc w:val="both"/>
              <w:rPr>
                <w:rFonts w:ascii="Arial Narrow" w:hAnsi="Arial Narrow" w:cs="Arial"/>
                <w:bCs/>
                <w:sz w:val="24"/>
                <w:szCs w:val="24"/>
              </w:rPr>
            </w:pPr>
            <w:r w:rsidRPr="00EA7ECD">
              <w:rPr>
                <w:rFonts w:ascii="Arial Narrow" w:hAnsi="Arial Narrow" w:cs="Arial"/>
                <w:bCs/>
                <w:sz w:val="24"/>
                <w:szCs w:val="24"/>
              </w:rPr>
              <w:t>Se reparte el costo de la actividad en los rubros.</w:t>
            </w:r>
          </w:p>
          <w:p w:rsidR="00D26107" w:rsidRDefault="00D26107" w:rsidP="00B420B6">
            <w:pPr>
              <w:numPr>
                <w:ilvl w:val="1"/>
                <w:numId w:val="35"/>
              </w:numPr>
              <w:autoSpaceDE w:val="0"/>
              <w:autoSpaceDN w:val="0"/>
              <w:adjustRightInd w:val="0"/>
              <w:spacing w:after="0" w:line="240" w:lineRule="auto"/>
              <w:jc w:val="both"/>
              <w:rPr>
                <w:rFonts w:ascii="Arial Narrow" w:hAnsi="Arial Narrow" w:cs="Arial"/>
                <w:bCs/>
                <w:sz w:val="24"/>
                <w:szCs w:val="24"/>
              </w:rPr>
            </w:pPr>
            <w:r w:rsidRPr="00EA7ECD">
              <w:rPr>
                <w:rFonts w:ascii="Arial Narrow" w:hAnsi="Arial Narrow" w:cs="Arial"/>
                <w:bCs/>
                <w:sz w:val="24"/>
                <w:szCs w:val="24"/>
              </w:rPr>
              <w:t>Se procede a asignar el costo de un rubro a las fuentes de financiamiento.</w:t>
            </w:r>
          </w:p>
          <w:p w:rsidR="00D26107" w:rsidRPr="00EA7ECD" w:rsidRDefault="00D26107" w:rsidP="00B420B6">
            <w:pPr>
              <w:numPr>
                <w:ilvl w:val="1"/>
                <w:numId w:val="35"/>
              </w:numPr>
              <w:autoSpaceDE w:val="0"/>
              <w:autoSpaceDN w:val="0"/>
              <w:adjustRightInd w:val="0"/>
              <w:spacing w:after="0" w:line="240" w:lineRule="auto"/>
              <w:jc w:val="both"/>
              <w:rPr>
                <w:rFonts w:ascii="Arial Narrow" w:hAnsi="Arial Narrow" w:cs="Arial"/>
                <w:bCs/>
                <w:sz w:val="24"/>
                <w:szCs w:val="24"/>
              </w:rPr>
            </w:pPr>
            <w:r w:rsidRPr="00EA7ECD">
              <w:rPr>
                <w:rFonts w:ascii="Arial Narrow" w:hAnsi="Arial Narrow" w:cs="Arial"/>
                <w:bCs/>
                <w:sz w:val="24"/>
                <w:szCs w:val="24"/>
              </w:rPr>
              <w:t>A medida que se desarrollan estas actividades se procede a determinar los proyectos que realizaran el pago del personal de la oficina central.</w:t>
            </w:r>
          </w:p>
          <w:p w:rsidR="00D26107" w:rsidRDefault="00D26107" w:rsidP="00B420B6">
            <w:pPr>
              <w:numPr>
                <w:ilvl w:val="0"/>
                <w:numId w:val="35"/>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Terminado el proceso de asignación de costos por actividad y proyectos que cubrirán el pago del personal, se procede a realizar la elaboración del presupuesto institucional</w:t>
            </w:r>
            <w:r w:rsidRPr="0092472D">
              <w:rPr>
                <w:rFonts w:ascii="Arial Narrow" w:hAnsi="Arial Narrow" w:cs="Arial"/>
                <w:bCs/>
                <w:sz w:val="24"/>
                <w:szCs w:val="24"/>
              </w:rPr>
              <w:t>.</w:t>
            </w:r>
          </w:p>
          <w:p w:rsidR="00D26107" w:rsidRPr="0092472D" w:rsidRDefault="00D26107" w:rsidP="00B420B6">
            <w:pPr>
              <w:keepNext/>
              <w:numPr>
                <w:ilvl w:val="0"/>
                <w:numId w:val="35"/>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 xml:space="preserve">Finamente, se redistribuye, regulariza y balancea los saldos del Presupuesto Institucional por rubro contable y financiero. </w:t>
            </w:r>
          </w:p>
        </w:tc>
      </w:tr>
    </w:tbl>
    <w:p w:rsidR="00D26107" w:rsidRPr="00D26107" w:rsidRDefault="00D26107" w:rsidP="00D26107">
      <w:pPr>
        <w:pStyle w:val="Caption"/>
        <w:jc w:val="center"/>
        <w:rPr>
          <w:rFonts w:asciiTheme="majorHAnsi" w:hAnsiTheme="majorHAnsi"/>
          <w:sz w:val="16"/>
          <w:szCs w:val="16"/>
        </w:rPr>
      </w:pPr>
      <w:bookmarkStart w:id="334" w:name="_Toc266031746"/>
      <w:r w:rsidRPr="00D26107">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60</w:t>
      </w:r>
      <w:r w:rsidR="00C74554">
        <w:rPr>
          <w:rFonts w:asciiTheme="majorHAnsi" w:hAnsiTheme="majorHAnsi"/>
          <w:sz w:val="16"/>
          <w:szCs w:val="16"/>
        </w:rPr>
        <w:fldChar w:fldCharType="end"/>
      </w:r>
      <w:r w:rsidRPr="00D26107">
        <w:rPr>
          <w:rFonts w:asciiTheme="majorHAnsi" w:hAnsiTheme="majorHAnsi"/>
          <w:sz w:val="16"/>
          <w:szCs w:val="16"/>
        </w:rPr>
        <w:t>.- Definición de Proceso “Planificación del Presupuesto Institucional Anual”</w:t>
      </w:r>
      <w:bookmarkEnd w:id="334"/>
    </w:p>
    <w:p w:rsidR="00D26107" w:rsidRPr="00D26107" w:rsidRDefault="00D26107" w:rsidP="00D26107">
      <w:pPr>
        <w:pStyle w:val="Caption"/>
        <w:jc w:val="center"/>
        <w:rPr>
          <w:rFonts w:asciiTheme="majorHAnsi" w:hAnsiTheme="majorHAnsi"/>
          <w:sz w:val="16"/>
          <w:szCs w:val="16"/>
        </w:rPr>
      </w:pPr>
      <w:r w:rsidRPr="00D26107">
        <w:rPr>
          <w:rFonts w:asciiTheme="majorHAnsi" w:hAnsiTheme="majorHAnsi"/>
          <w:sz w:val="16"/>
          <w:szCs w:val="16"/>
        </w:rPr>
        <w:t>Fuente: Elaboración Propia</w:t>
      </w:r>
    </w:p>
    <w:p w:rsidR="00D26107" w:rsidRDefault="00D26107" w:rsidP="00D26107">
      <w:pPr>
        <w:keepNext/>
        <w:jc w:val="center"/>
      </w:pPr>
    </w:p>
    <w:p w:rsidR="00D26107" w:rsidRDefault="00D26107" w:rsidP="00D26107">
      <w:pPr>
        <w:keepNext/>
        <w:spacing w:after="0"/>
        <w:jc w:val="center"/>
      </w:pPr>
      <w:r>
        <w:rPr>
          <w:noProof/>
          <w:lang w:eastAsia="es-ES" w:bidi="ar-SA"/>
        </w:rPr>
        <w:drawing>
          <wp:inline distT="0" distB="0" distL="0" distR="0">
            <wp:extent cx="5827419" cy="4558145"/>
            <wp:effectExtent l="19050" t="0" r="188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cstate="print"/>
                    <a:srcRect b="7014"/>
                    <a:stretch>
                      <a:fillRect/>
                    </a:stretch>
                  </pic:blipFill>
                  <pic:spPr bwMode="auto">
                    <a:xfrm>
                      <a:off x="0" y="0"/>
                      <a:ext cx="5827804" cy="4558446"/>
                    </a:xfrm>
                    <a:prstGeom prst="rect">
                      <a:avLst/>
                    </a:prstGeom>
                    <a:noFill/>
                    <a:ln w="9525">
                      <a:noFill/>
                      <a:miter lim="800000"/>
                      <a:headEnd/>
                      <a:tailEnd/>
                    </a:ln>
                  </pic:spPr>
                </pic:pic>
              </a:graphicData>
            </a:graphic>
          </wp:inline>
        </w:drawing>
      </w:r>
    </w:p>
    <w:p w:rsidR="00D26107" w:rsidRPr="00D26107" w:rsidRDefault="00D26107" w:rsidP="00D26107">
      <w:pPr>
        <w:pStyle w:val="Caption"/>
        <w:jc w:val="center"/>
        <w:rPr>
          <w:rFonts w:asciiTheme="majorHAnsi" w:hAnsiTheme="majorHAnsi"/>
          <w:sz w:val="16"/>
          <w:szCs w:val="16"/>
        </w:rPr>
      </w:pPr>
      <w:bookmarkStart w:id="335" w:name="_Toc266031561"/>
      <w:r w:rsidRPr="00D26107">
        <w:rPr>
          <w:rFonts w:asciiTheme="majorHAnsi" w:hAnsiTheme="majorHAnsi"/>
          <w:sz w:val="16"/>
          <w:szCs w:val="16"/>
        </w:rPr>
        <w:t xml:space="preserve">Ilustración </w:t>
      </w:r>
      <w:r w:rsidR="00934198" w:rsidRPr="00D26107">
        <w:rPr>
          <w:rFonts w:asciiTheme="majorHAnsi" w:hAnsiTheme="majorHAnsi"/>
          <w:sz w:val="16"/>
          <w:szCs w:val="16"/>
        </w:rPr>
        <w:fldChar w:fldCharType="begin"/>
      </w:r>
      <w:r w:rsidRPr="00D26107">
        <w:rPr>
          <w:rFonts w:asciiTheme="majorHAnsi" w:hAnsiTheme="majorHAnsi"/>
          <w:sz w:val="16"/>
          <w:szCs w:val="16"/>
        </w:rPr>
        <w:instrText xml:space="preserve"> SEQ Ilustración \* ARABIC </w:instrText>
      </w:r>
      <w:r w:rsidR="00934198" w:rsidRPr="00D26107">
        <w:rPr>
          <w:rFonts w:asciiTheme="majorHAnsi" w:hAnsiTheme="majorHAnsi"/>
          <w:sz w:val="16"/>
          <w:szCs w:val="16"/>
        </w:rPr>
        <w:fldChar w:fldCharType="separate"/>
      </w:r>
      <w:r w:rsidR="00EB772F">
        <w:rPr>
          <w:rFonts w:asciiTheme="majorHAnsi" w:hAnsiTheme="majorHAnsi"/>
          <w:noProof/>
          <w:sz w:val="16"/>
          <w:szCs w:val="16"/>
        </w:rPr>
        <w:t>33</w:t>
      </w:r>
      <w:r w:rsidR="00934198" w:rsidRPr="00D26107">
        <w:rPr>
          <w:rFonts w:asciiTheme="majorHAnsi" w:hAnsiTheme="majorHAnsi"/>
          <w:sz w:val="16"/>
          <w:szCs w:val="16"/>
        </w:rPr>
        <w:fldChar w:fldCharType="end"/>
      </w:r>
      <w:r w:rsidRPr="00D26107">
        <w:rPr>
          <w:rFonts w:asciiTheme="majorHAnsi" w:hAnsiTheme="majorHAnsi"/>
          <w:sz w:val="16"/>
          <w:szCs w:val="16"/>
        </w:rPr>
        <w:t>.- Diagrama de Proceso “Planificación del Presupuesto Institucional Anual”</w:t>
      </w:r>
      <w:bookmarkEnd w:id="335"/>
    </w:p>
    <w:p w:rsidR="00D26107" w:rsidRPr="00D26107" w:rsidRDefault="00D26107" w:rsidP="00D26107">
      <w:pPr>
        <w:pStyle w:val="Caption"/>
        <w:jc w:val="center"/>
        <w:rPr>
          <w:rFonts w:asciiTheme="majorHAnsi" w:hAnsiTheme="majorHAnsi"/>
          <w:sz w:val="16"/>
          <w:szCs w:val="16"/>
        </w:rPr>
      </w:pPr>
      <w:r w:rsidRPr="00D26107">
        <w:rPr>
          <w:rFonts w:asciiTheme="majorHAnsi" w:hAnsiTheme="majorHAnsi"/>
          <w:sz w:val="16"/>
          <w:szCs w:val="16"/>
        </w:rPr>
        <w:t>Fuente: Elaboración Propia</w:t>
      </w:r>
    </w:p>
    <w:p w:rsidR="00D26107" w:rsidRDefault="00D26107" w:rsidP="00D26107">
      <w:pPr>
        <w:keepNext/>
        <w:jc w:val="center"/>
      </w:pPr>
    </w:p>
    <w:p w:rsidR="00D26107" w:rsidRDefault="00D26107" w:rsidP="00D26107">
      <w:pPr>
        <w:keepNext/>
        <w:jc w:val="center"/>
      </w:pPr>
    </w:p>
    <w:p w:rsidR="00D26107" w:rsidRDefault="00D26107" w:rsidP="00D26107">
      <w:pPr>
        <w:keepNext/>
        <w:jc w:val="center"/>
        <w:sectPr w:rsidR="00D26107" w:rsidSect="00F0565D">
          <w:footerReference w:type="default" r:id="rId108"/>
          <w:pgSz w:w="12240" w:h="15840"/>
          <w:pgMar w:top="1417" w:right="1701" w:bottom="1417" w:left="1701" w:header="708" w:footer="708" w:gutter="0"/>
          <w:cols w:space="708"/>
          <w:docGrid w:linePitch="360"/>
        </w:sectPr>
      </w:pPr>
    </w:p>
    <w:tbl>
      <w:tblPr>
        <w:tblW w:w="13652"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82"/>
        <w:gridCol w:w="1473"/>
        <w:gridCol w:w="1929"/>
        <w:gridCol w:w="1617"/>
        <w:gridCol w:w="4053"/>
        <w:gridCol w:w="1843"/>
        <w:gridCol w:w="1324"/>
        <w:gridCol w:w="831"/>
      </w:tblGrid>
      <w:tr w:rsidR="00F660CC" w:rsidRPr="003B7F34" w:rsidTr="00F0565D">
        <w:trPr>
          <w:trHeight w:val="495"/>
          <w:tblHeader/>
        </w:trPr>
        <w:tc>
          <w:tcPr>
            <w:tcW w:w="582" w:type="dxa"/>
            <w:tcBorders>
              <w:right w:val="nil"/>
            </w:tcBorders>
            <w:shd w:val="clear" w:color="auto" w:fill="000000"/>
          </w:tcPr>
          <w:p w:rsidR="00F660CC" w:rsidRPr="003B7F34" w:rsidRDefault="00F660CC" w:rsidP="00F0565D">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N°</w:t>
            </w:r>
          </w:p>
        </w:tc>
        <w:tc>
          <w:tcPr>
            <w:tcW w:w="1473" w:type="dxa"/>
            <w:tcBorders>
              <w:left w:val="nil"/>
              <w:right w:val="nil"/>
            </w:tcBorders>
            <w:shd w:val="clear" w:color="auto" w:fill="000000"/>
          </w:tcPr>
          <w:p w:rsidR="00F660CC" w:rsidRPr="003B7F34" w:rsidRDefault="00F660CC" w:rsidP="00F0565D">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ENTRADA</w:t>
            </w:r>
          </w:p>
        </w:tc>
        <w:tc>
          <w:tcPr>
            <w:tcW w:w="1929" w:type="dxa"/>
            <w:tcBorders>
              <w:left w:val="nil"/>
              <w:right w:val="nil"/>
            </w:tcBorders>
            <w:shd w:val="clear" w:color="auto" w:fill="000000"/>
          </w:tcPr>
          <w:p w:rsidR="00F660CC" w:rsidRPr="003B7F34" w:rsidRDefault="00F660CC" w:rsidP="00F0565D">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ACTIVIDAD</w:t>
            </w:r>
          </w:p>
        </w:tc>
        <w:tc>
          <w:tcPr>
            <w:tcW w:w="1617" w:type="dxa"/>
            <w:tcBorders>
              <w:left w:val="nil"/>
              <w:right w:val="nil"/>
            </w:tcBorders>
            <w:shd w:val="clear" w:color="auto" w:fill="000000"/>
          </w:tcPr>
          <w:p w:rsidR="00F660CC" w:rsidRPr="003B7F34" w:rsidRDefault="00F660CC" w:rsidP="00F0565D">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SALIDA</w:t>
            </w:r>
          </w:p>
        </w:tc>
        <w:tc>
          <w:tcPr>
            <w:tcW w:w="4053" w:type="dxa"/>
            <w:tcBorders>
              <w:left w:val="nil"/>
              <w:right w:val="nil"/>
            </w:tcBorders>
            <w:shd w:val="clear" w:color="auto" w:fill="000000"/>
          </w:tcPr>
          <w:p w:rsidR="00F660CC" w:rsidRPr="003B7F34" w:rsidRDefault="00F660CC" w:rsidP="00F0565D">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DESCRIPCIÓN</w:t>
            </w:r>
          </w:p>
        </w:tc>
        <w:tc>
          <w:tcPr>
            <w:tcW w:w="1843" w:type="dxa"/>
            <w:tcBorders>
              <w:left w:val="nil"/>
              <w:right w:val="nil"/>
            </w:tcBorders>
            <w:shd w:val="clear" w:color="auto" w:fill="000000"/>
          </w:tcPr>
          <w:p w:rsidR="00F660CC" w:rsidRPr="003B7F34" w:rsidRDefault="00F660CC" w:rsidP="00F0565D">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RESPONSABLE</w:t>
            </w:r>
          </w:p>
        </w:tc>
        <w:tc>
          <w:tcPr>
            <w:tcW w:w="1324" w:type="dxa"/>
            <w:tcBorders>
              <w:left w:val="nil"/>
              <w:right w:val="nil"/>
            </w:tcBorders>
            <w:shd w:val="clear" w:color="auto" w:fill="000000"/>
          </w:tcPr>
          <w:p w:rsidR="00F660CC" w:rsidRPr="003B7F34" w:rsidRDefault="00F660CC" w:rsidP="00F0565D">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TIPO ACTIVIDAD</w:t>
            </w:r>
          </w:p>
        </w:tc>
        <w:tc>
          <w:tcPr>
            <w:tcW w:w="831" w:type="dxa"/>
            <w:tcBorders>
              <w:left w:val="nil"/>
            </w:tcBorders>
            <w:shd w:val="clear" w:color="auto" w:fill="000000"/>
          </w:tcPr>
          <w:p w:rsidR="00F660CC" w:rsidRPr="003B7F34" w:rsidRDefault="00F660CC" w:rsidP="00F0565D">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TIEMPO</w:t>
            </w:r>
          </w:p>
        </w:tc>
      </w:tr>
      <w:tr w:rsidR="00F660CC" w:rsidRPr="003B7F34" w:rsidTr="00F0565D">
        <w:trPr>
          <w:trHeight w:val="450"/>
        </w:trPr>
        <w:tc>
          <w:tcPr>
            <w:tcW w:w="582" w:type="dxa"/>
            <w:tcBorders>
              <w:right w:val="nil"/>
            </w:tcBorders>
            <w:shd w:val="clear" w:color="auto" w:fill="C0C0C0"/>
          </w:tcPr>
          <w:p w:rsidR="00F660CC" w:rsidRPr="00C555D1" w:rsidRDefault="00F660CC" w:rsidP="00F0565D">
            <w:pPr>
              <w:spacing w:after="0" w:line="240" w:lineRule="auto"/>
              <w:jc w:val="center"/>
              <w:rPr>
                <w:rFonts w:ascii="Arial Narrow" w:hAnsi="Arial Narrow" w:cs="Arial"/>
                <w:b/>
                <w:bCs/>
                <w:sz w:val="16"/>
                <w:szCs w:val="16"/>
                <w:lang w:val="es-PE" w:eastAsia="es-PE"/>
              </w:rPr>
            </w:pPr>
            <w:r w:rsidRPr="00C555D1">
              <w:rPr>
                <w:rFonts w:ascii="Arial Narrow" w:hAnsi="Arial Narrow" w:cs="Arial"/>
                <w:sz w:val="16"/>
                <w:szCs w:val="16"/>
                <w:lang w:val="es-PE" w:eastAsia="es-PE"/>
              </w:rPr>
              <w:t>1</w:t>
            </w:r>
          </w:p>
        </w:tc>
        <w:tc>
          <w:tcPr>
            <w:tcW w:w="1473" w:type="dxa"/>
            <w:tcBorders>
              <w:left w:val="nil"/>
              <w:right w:val="nil"/>
            </w:tcBorders>
            <w:shd w:val="clear" w:color="auto" w:fill="C0C0C0"/>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Fecha de Inicio de año</w:t>
            </w:r>
          </w:p>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Plan Operativo Anual Institucional</w:t>
            </w:r>
          </w:p>
        </w:tc>
        <w:tc>
          <w:tcPr>
            <w:tcW w:w="1929" w:type="dxa"/>
            <w:tcBorders>
              <w:left w:val="nil"/>
              <w:righ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Inicio de Año</w:t>
            </w:r>
          </w:p>
        </w:tc>
        <w:tc>
          <w:tcPr>
            <w:tcW w:w="1617" w:type="dxa"/>
            <w:tcBorders>
              <w:left w:val="nil"/>
              <w:righ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Necesidad de Planificar Presupuesto Institucional</w:t>
            </w:r>
          </w:p>
        </w:tc>
        <w:tc>
          <w:tcPr>
            <w:tcW w:w="4053" w:type="dxa"/>
            <w:tcBorders>
              <w:left w:val="nil"/>
              <w:right w:val="nil"/>
            </w:tcBorders>
            <w:shd w:val="clear" w:color="auto" w:fill="C0C0C0"/>
          </w:tcPr>
          <w:p w:rsidR="00F660CC" w:rsidRPr="00C555D1" w:rsidRDefault="00F660CC" w:rsidP="00F0565D">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Cuando llega el inicio de año y el Plan Operativo Anual Institucional se encuentra elaborado, surge la necesidad de planificar el presupuesto institucional.</w:t>
            </w:r>
          </w:p>
        </w:tc>
        <w:tc>
          <w:tcPr>
            <w:tcW w:w="1843" w:type="dxa"/>
            <w:tcBorders>
              <w:left w:val="nil"/>
              <w:righ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324" w:type="dxa"/>
            <w:tcBorders>
              <w:left w:val="nil"/>
              <w:righ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31" w:type="dxa"/>
            <w:tcBorders>
              <w:lef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sidRPr="00C555D1">
              <w:rPr>
                <w:rFonts w:ascii="Arial Narrow" w:hAnsi="Arial Narrow" w:cs="Arial"/>
                <w:sz w:val="16"/>
                <w:szCs w:val="16"/>
                <w:lang w:val="es-PE" w:eastAsia="es-PE"/>
              </w:rPr>
              <w:t>1 minuto</w:t>
            </w:r>
          </w:p>
        </w:tc>
      </w:tr>
      <w:tr w:rsidR="00F660CC" w:rsidRPr="003B7F34" w:rsidTr="00F0565D">
        <w:trPr>
          <w:trHeight w:val="511"/>
        </w:trPr>
        <w:tc>
          <w:tcPr>
            <w:tcW w:w="582" w:type="dxa"/>
            <w:tcBorders>
              <w:right w:val="nil"/>
            </w:tcBorders>
          </w:tcPr>
          <w:p w:rsidR="00F660CC" w:rsidRPr="00C555D1" w:rsidRDefault="00F660CC" w:rsidP="00F0565D">
            <w:pPr>
              <w:spacing w:after="0" w:line="240" w:lineRule="auto"/>
              <w:jc w:val="center"/>
              <w:rPr>
                <w:rFonts w:ascii="Arial Narrow" w:hAnsi="Arial Narrow" w:cs="Arial"/>
                <w:b/>
                <w:bCs/>
                <w:sz w:val="16"/>
                <w:szCs w:val="16"/>
                <w:lang w:val="es-PE" w:eastAsia="es-PE"/>
              </w:rPr>
            </w:pPr>
            <w:r w:rsidRPr="00C555D1">
              <w:rPr>
                <w:rFonts w:ascii="Arial Narrow" w:hAnsi="Arial Narrow" w:cs="Arial"/>
                <w:sz w:val="16"/>
                <w:szCs w:val="16"/>
                <w:lang w:val="es-PE" w:eastAsia="es-PE"/>
              </w:rPr>
              <w:t>2</w:t>
            </w:r>
          </w:p>
        </w:tc>
        <w:tc>
          <w:tcPr>
            <w:tcW w:w="1473"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Necesidad de Planificar Presupuesto Institucional</w:t>
            </w:r>
          </w:p>
        </w:tc>
        <w:tc>
          <w:tcPr>
            <w:tcW w:w="1929"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Analizar rubros que cubren las fuentes de financiamiento</w:t>
            </w:r>
          </w:p>
        </w:tc>
        <w:tc>
          <w:tcPr>
            <w:tcW w:w="1617"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Listado de rubros cubiertos por las fuentes de financiamiento</w:t>
            </w:r>
          </w:p>
        </w:tc>
        <w:tc>
          <w:tcPr>
            <w:tcW w:w="4053" w:type="dxa"/>
            <w:tcBorders>
              <w:left w:val="nil"/>
              <w:right w:val="nil"/>
            </w:tcBorders>
          </w:tcPr>
          <w:p w:rsidR="00F660CC" w:rsidRPr="00C555D1" w:rsidRDefault="00F660CC" w:rsidP="00F0565D">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Jefe del Departamento de Planificación procede a identificar los rubros que cubren las fuentes de financiamiento que se encuentran vigentes, paso seguido elabora un listado donde se especifica los rubros que cubren cada fuente de financiamiento.</w:t>
            </w:r>
          </w:p>
        </w:tc>
        <w:tc>
          <w:tcPr>
            <w:tcW w:w="1843"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324"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31" w:type="dxa"/>
            <w:tcBorders>
              <w:lef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3 días</w:t>
            </w:r>
          </w:p>
        </w:tc>
      </w:tr>
      <w:tr w:rsidR="00F660CC" w:rsidRPr="003B7F34" w:rsidTr="00F0565D">
        <w:trPr>
          <w:trHeight w:val="675"/>
        </w:trPr>
        <w:tc>
          <w:tcPr>
            <w:tcW w:w="582" w:type="dxa"/>
            <w:tcBorders>
              <w:right w:val="nil"/>
            </w:tcBorders>
            <w:shd w:val="clear" w:color="auto" w:fill="C0C0C0"/>
          </w:tcPr>
          <w:p w:rsidR="00F660CC" w:rsidRPr="00C555D1" w:rsidRDefault="00F660CC" w:rsidP="00F0565D">
            <w:pPr>
              <w:spacing w:after="0" w:line="240" w:lineRule="auto"/>
              <w:jc w:val="center"/>
              <w:rPr>
                <w:rFonts w:ascii="Arial Narrow" w:hAnsi="Arial Narrow" w:cs="Arial"/>
                <w:sz w:val="16"/>
                <w:szCs w:val="16"/>
                <w:lang w:val="es-PE" w:eastAsia="es-PE"/>
              </w:rPr>
            </w:pPr>
            <w:r>
              <w:rPr>
                <w:rFonts w:ascii="Arial Narrow" w:hAnsi="Arial Narrow" w:cs="Arial"/>
                <w:sz w:val="16"/>
                <w:szCs w:val="16"/>
                <w:lang w:val="es-PE" w:eastAsia="es-PE"/>
              </w:rPr>
              <w:t>3</w:t>
            </w:r>
          </w:p>
        </w:tc>
        <w:tc>
          <w:tcPr>
            <w:tcW w:w="1473" w:type="dxa"/>
            <w:tcBorders>
              <w:left w:val="nil"/>
              <w:right w:val="nil"/>
            </w:tcBorders>
            <w:shd w:val="clear" w:color="auto" w:fill="C0C0C0"/>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Listado de rubros cubiertos por las fuentes de financiamiento</w:t>
            </w:r>
          </w:p>
        </w:tc>
        <w:tc>
          <w:tcPr>
            <w:tcW w:w="1929" w:type="dxa"/>
            <w:tcBorders>
              <w:left w:val="nil"/>
              <w:right w:val="nil"/>
            </w:tcBorders>
            <w:shd w:val="clear" w:color="auto" w:fill="C0C0C0"/>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Determinar saldos de fuentes de financiamiento</w:t>
            </w:r>
          </w:p>
        </w:tc>
        <w:tc>
          <w:tcPr>
            <w:tcW w:w="1617" w:type="dxa"/>
            <w:tcBorders>
              <w:left w:val="nil"/>
              <w:right w:val="nil"/>
            </w:tcBorders>
            <w:shd w:val="clear" w:color="auto" w:fill="C0C0C0"/>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Saldos de fuentes de financiamiento</w:t>
            </w:r>
          </w:p>
        </w:tc>
        <w:tc>
          <w:tcPr>
            <w:tcW w:w="4053" w:type="dxa"/>
            <w:tcBorders>
              <w:left w:val="nil"/>
              <w:right w:val="nil"/>
            </w:tcBorders>
            <w:shd w:val="clear" w:color="auto" w:fill="C0C0C0"/>
          </w:tcPr>
          <w:p w:rsidR="00F660CC" w:rsidRDefault="00F660CC" w:rsidP="00F0565D">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Jefe del Departamento de Planificación procede a enviar el mensaje Solicitud de</w:t>
            </w:r>
            <w:r w:rsidRPr="00C1565A">
              <w:rPr>
                <w:rFonts w:ascii="Arial Narrow" w:hAnsi="Arial Narrow" w:cs="Arial"/>
                <w:sz w:val="16"/>
                <w:szCs w:val="16"/>
                <w:lang w:val="es-PE" w:eastAsia="es-PE"/>
              </w:rPr>
              <w:t xml:space="preserve"> saldos de fuentes de financiamiento</w:t>
            </w:r>
            <w:r>
              <w:rPr>
                <w:rFonts w:ascii="Arial Narrow" w:hAnsi="Arial Narrow" w:cs="Arial"/>
                <w:sz w:val="16"/>
                <w:szCs w:val="16"/>
                <w:lang w:val="es-PE" w:eastAsia="es-PE"/>
              </w:rPr>
              <w:t xml:space="preserve"> al proceso Presupuesto Ejecutado que realiza Administración y Abastecimiento. El proceso Presupuesto ejecutado que realiza Administración y Abastecimiento responde con los </w:t>
            </w:r>
            <w:r w:rsidRPr="00C1565A">
              <w:rPr>
                <w:rFonts w:ascii="Arial Narrow" w:hAnsi="Arial Narrow" w:cs="Arial"/>
                <w:sz w:val="16"/>
                <w:szCs w:val="16"/>
                <w:lang w:val="es-PE" w:eastAsia="es-PE"/>
              </w:rPr>
              <w:t>Saldos por fuente de financiamiento</w:t>
            </w:r>
            <w:r>
              <w:rPr>
                <w:rFonts w:ascii="Arial Narrow" w:hAnsi="Arial Narrow" w:cs="Arial"/>
                <w:sz w:val="16"/>
                <w:szCs w:val="16"/>
                <w:lang w:val="es-PE" w:eastAsia="es-PE"/>
              </w:rPr>
              <w:t>.</w:t>
            </w:r>
          </w:p>
          <w:p w:rsidR="00F660CC" w:rsidRDefault="00F660CC" w:rsidP="00F0565D">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En función a esta información el Jefe del Departamento de Planificación lista los saldos de las fuentes de financiamiento.  </w:t>
            </w:r>
          </w:p>
        </w:tc>
        <w:tc>
          <w:tcPr>
            <w:tcW w:w="1843" w:type="dxa"/>
            <w:tcBorders>
              <w:left w:val="nil"/>
              <w:righ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324" w:type="dxa"/>
            <w:tcBorders>
              <w:left w:val="nil"/>
              <w:righ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31" w:type="dxa"/>
            <w:tcBorders>
              <w:lef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día</w:t>
            </w:r>
          </w:p>
        </w:tc>
      </w:tr>
      <w:tr w:rsidR="00F660CC" w:rsidRPr="003B7F34" w:rsidTr="00F0565D">
        <w:trPr>
          <w:trHeight w:val="675"/>
        </w:trPr>
        <w:tc>
          <w:tcPr>
            <w:tcW w:w="582" w:type="dxa"/>
            <w:tcBorders>
              <w:right w:val="nil"/>
            </w:tcBorders>
          </w:tcPr>
          <w:p w:rsidR="00F660CC" w:rsidRPr="00C555D1" w:rsidRDefault="00F660CC" w:rsidP="00F0565D">
            <w:pPr>
              <w:spacing w:after="0" w:line="240" w:lineRule="auto"/>
              <w:jc w:val="center"/>
              <w:rPr>
                <w:rFonts w:ascii="Arial Narrow" w:hAnsi="Arial Narrow" w:cs="Arial"/>
                <w:sz w:val="16"/>
                <w:szCs w:val="16"/>
                <w:lang w:val="es-PE" w:eastAsia="es-PE"/>
              </w:rPr>
            </w:pPr>
            <w:r>
              <w:rPr>
                <w:rFonts w:ascii="Arial Narrow" w:hAnsi="Arial Narrow" w:cs="Arial"/>
                <w:sz w:val="16"/>
                <w:szCs w:val="16"/>
                <w:lang w:val="es-PE" w:eastAsia="es-PE"/>
              </w:rPr>
              <w:t>4</w:t>
            </w:r>
          </w:p>
        </w:tc>
        <w:tc>
          <w:tcPr>
            <w:tcW w:w="1473" w:type="dxa"/>
            <w:tcBorders>
              <w:left w:val="nil"/>
              <w:right w:val="nil"/>
            </w:tcBorders>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Saldos de fuentes de financiamiento</w:t>
            </w:r>
          </w:p>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Plan Operativo Anual Institucional</w:t>
            </w:r>
          </w:p>
        </w:tc>
        <w:tc>
          <w:tcPr>
            <w:tcW w:w="1929" w:type="dxa"/>
            <w:tcBorders>
              <w:left w:val="nil"/>
              <w:right w:val="nil"/>
            </w:tcBorders>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Determinar detalles de actividades por área</w:t>
            </w:r>
          </w:p>
        </w:tc>
        <w:tc>
          <w:tcPr>
            <w:tcW w:w="1617" w:type="dxa"/>
            <w:tcBorders>
              <w:left w:val="nil"/>
              <w:right w:val="nil"/>
            </w:tcBorders>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Matriz de detalle de actividades por área</w:t>
            </w:r>
          </w:p>
        </w:tc>
        <w:tc>
          <w:tcPr>
            <w:tcW w:w="4053" w:type="dxa"/>
            <w:tcBorders>
              <w:left w:val="nil"/>
              <w:right w:val="nil"/>
            </w:tcBorders>
          </w:tcPr>
          <w:p w:rsidR="00F660CC" w:rsidRDefault="00F660CC" w:rsidP="00F0565D">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El Jefe del Departamento de Planificación se reúne con cada ejecutor y le consulta los detalles de las actividades que ellos propusieron para el Plan Operativo Institucional. Por ejemplo, se consulta la cantidad de participantes, cotizaciones de materiales especiales, necesidades de transporte, entre otros. </w:t>
            </w:r>
          </w:p>
          <w:p w:rsidR="00F660CC" w:rsidRDefault="00F660CC" w:rsidP="00F0565D">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Para identificar las actividades por áreas, usa el Plan Operativo Institucional obtenido en la actividad Elaborar Plan Operativo Anual Institucional del proceso Elaboración del Plan Operativo Institucional.</w:t>
            </w:r>
          </w:p>
        </w:tc>
        <w:tc>
          <w:tcPr>
            <w:tcW w:w="1843"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324"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31" w:type="dxa"/>
            <w:tcBorders>
              <w:lef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2 semanas</w:t>
            </w:r>
          </w:p>
        </w:tc>
      </w:tr>
      <w:tr w:rsidR="00F660CC" w:rsidRPr="003B7F34" w:rsidTr="00F0565D">
        <w:trPr>
          <w:trHeight w:val="675"/>
        </w:trPr>
        <w:tc>
          <w:tcPr>
            <w:tcW w:w="582" w:type="dxa"/>
            <w:tcBorders>
              <w:right w:val="nil"/>
            </w:tcBorders>
            <w:shd w:val="clear" w:color="auto" w:fill="C0C0C0"/>
          </w:tcPr>
          <w:p w:rsidR="00F660CC" w:rsidRPr="00C555D1" w:rsidRDefault="00F660CC" w:rsidP="00F0565D">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5</w:t>
            </w:r>
          </w:p>
        </w:tc>
        <w:tc>
          <w:tcPr>
            <w:tcW w:w="1473" w:type="dxa"/>
            <w:tcBorders>
              <w:left w:val="nil"/>
              <w:righ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Matriz de detalle de actividades por área</w:t>
            </w:r>
          </w:p>
        </w:tc>
        <w:tc>
          <w:tcPr>
            <w:tcW w:w="1929" w:type="dxa"/>
            <w:tcBorders>
              <w:left w:val="nil"/>
              <w:righ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Elaborar presupuesto por actividad</w:t>
            </w:r>
          </w:p>
        </w:tc>
        <w:tc>
          <w:tcPr>
            <w:tcW w:w="1617" w:type="dxa"/>
            <w:tcBorders>
              <w:left w:val="nil"/>
              <w:right w:val="nil"/>
            </w:tcBorders>
            <w:shd w:val="clear" w:color="auto" w:fill="C0C0C0"/>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Mapeo de actividad a rubro y de rubro a fuente de financiamiento</w:t>
            </w:r>
          </w:p>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w:t>
            </w:r>
          </w:p>
          <w:p w:rsidR="00F660CC" w:rsidRPr="00C555D1" w:rsidRDefault="00F660CC" w:rsidP="00F0565D">
            <w:pPr>
              <w:spacing w:after="0" w:line="240" w:lineRule="auto"/>
              <w:rPr>
                <w:rFonts w:ascii="Arial Narrow" w:hAnsi="Arial Narrow" w:cs="Arial"/>
                <w:sz w:val="16"/>
                <w:szCs w:val="16"/>
                <w:lang w:val="es-PE" w:eastAsia="es-PE"/>
              </w:rPr>
            </w:pPr>
          </w:p>
        </w:tc>
        <w:tc>
          <w:tcPr>
            <w:tcW w:w="4053" w:type="dxa"/>
            <w:tcBorders>
              <w:left w:val="nil"/>
              <w:right w:val="nil"/>
            </w:tcBorders>
            <w:shd w:val="clear" w:color="auto" w:fill="C0C0C0"/>
          </w:tcPr>
          <w:p w:rsidR="00F660CC" w:rsidRDefault="00F660CC" w:rsidP="00F0565D">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El Jefe del Departamento de Planificación procede a realizar la estimación de costos por  actividad del Plan Operativo Anual Institucional, el cual se encuentre a su entera disposición dado que es elaborado por el mismo, y su respectiva asignación a un rubro y este a su vez a un proyecto. </w:t>
            </w:r>
          </w:p>
          <w:p w:rsidR="00F660CC" w:rsidRPr="00C555D1" w:rsidRDefault="00F660CC" w:rsidP="00F0565D">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Durante la ejecución de este subproceso, cuando llega el 10 de enero, se procede a realizar la actividad Asignar proyectos para pagos de personal de </w:t>
            </w:r>
            <w:smartTag w:uri="urn:schemas-microsoft-com:office:smarttags" w:element="PersonName">
              <w:smartTagPr>
                <w:attr w:name="ProductID" w:val="la Oficina Central."/>
              </w:smartTagPr>
              <w:r>
                <w:rPr>
                  <w:rFonts w:ascii="Arial Narrow" w:hAnsi="Arial Narrow" w:cs="Arial"/>
                  <w:sz w:val="16"/>
                  <w:szCs w:val="16"/>
                  <w:lang w:val="es-PE" w:eastAsia="es-PE"/>
                </w:rPr>
                <w:t>la Oficina Central.</w:t>
              </w:r>
            </w:smartTag>
            <w:r>
              <w:rPr>
                <w:rFonts w:ascii="Arial Narrow" w:hAnsi="Arial Narrow" w:cs="Arial"/>
                <w:sz w:val="16"/>
                <w:szCs w:val="16"/>
                <w:lang w:val="es-PE" w:eastAsia="es-PE"/>
              </w:rPr>
              <w:t xml:space="preserve"> Asimismo, en caso se reciba una señal de notificación de actividad faltante de los procesos: Planificación del Departamento de Donaciones e Imagen Institucional, Planificación del Departamento de Formación, Planificación del Departamento de Proyectos, Planificación de Actividades de Educación Técnica y Planificación de Pastoral y Educación en Valores, se procede a realizar la actividad Adicionar actividad a POA.   </w:t>
            </w:r>
          </w:p>
        </w:tc>
        <w:tc>
          <w:tcPr>
            <w:tcW w:w="1843" w:type="dxa"/>
            <w:tcBorders>
              <w:left w:val="nil"/>
              <w:righ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324" w:type="dxa"/>
            <w:tcBorders>
              <w:left w:val="nil"/>
              <w:right w:val="nil"/>
            </w:tcBorders>
            <w:shd w:val="clear" w:color="auto" w:fill="C0C0C0"/>
          </w:tcPr>
          <w:p w:rsidR="00F660CC" w:rsidRPr="00C555D1" w:rsidRDefault="00F660CC" w:rsidP="00F0565D">
            <w:pPr>
              <w:spacing w:after="0" w:line="240" w:lineRule="auto"/>
              <w:rPr>
                <w:sz w:val="20"/>
                <w:szCs w:val="20"/>
                <w:lang w:eastAsia="es-ES"/>
              </w:rPr>
            </w:pPr>
            <w:r>
              <w:rPr>
                <w:rFonts w:ascii="Arial Narrow" w:hAnsi="Arial Narrow" w:cs="Arial"/>
                <w:sz w:val="16"/>
                <w:szCs w:val="16"/>
                <w:lang w:val="es-PE" w:eastAsia="es-PE"/>
              </w:rPr>
              <w:t>Manual</w:t>
            </w:r>
          </w:p>
        </w:tc>
        <w:tc>
          <w:tcPr>
            <w:tcW w:w="831" w:type="dxa"/>
            <w:tcBorders>
              <w:lef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25 días</w:t>
            </w:r>
          </w:p>
        </w:tc>
      </w:tr>
      <w:tr w:rsidR="00F660CC" w:rsidRPr="003B7F34" w:rsidTr="00F0565D">
        <w:trPr>
          <w:trHeight w:val="900"/>
        </w:trPr>
        <w:tc>
          <w:tcPr>
            <w:tcW w:w="582" w:type="dxa"/>
            <w:tcBorders>
              <w:right w:val="nil"/>
            </w:tcBorders>
          </w:tcPr>
          <w:p w:rsidR="00F660CC" w:rsidRPr="00C555D1" w:rsidRDefault="00F660CC" w:rsidP="00F0565D">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5.1</w:t>
            </w:r>
          </w:p>
        </w:tc>
        <w:tc>
          <w:tcPr>
            <w:tcW w:w="1473"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Matriz de detalle de actividades por área</w:t>
            </w:r>
          </w:p>
        </w:tc>
        <w:tc>
          <w:tcPr>
            <w:tcW w:w="1929"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Elegir actividad del POA</w:t>
            </w:r>
          </w:p>
        </w:tc>
        <w:tc>
          <w:tcPr>
            <w:tcW w:w="1617"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Actividad seleccionada</w:t>
            </w:r>
          </w:p>
        </w:tc>
        <w:tc>
          <w:tcPr>
            <w:tcW w:w="4053" w:type="dxa"/>
            <w:tcBorders>
              <w:left w:val="nil"/>
              <w:right w:val="nil"/>
            </w:tcBorders>
          </w:tcPr>
          <w:p w:rsidR="00F660CC" w:rsidRPr="00C555D1" w:rsidRDefault="00F660CC" w:rsidP="00F0565D">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Jefe del Departamento de Planificación procede a realizar la selección de una actividad del Plan Operativo Anual Institucional, bajo un criterio propio.</w:t>
            </w:r>
          </w:p>
        </w:tc>
        <w:tc>
          <w:tcPr>
            <w:tcW w:w="1843"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324" w:type="dxa"/>
            <w:tcBorders>
              <w:left w:val="nil"/>
              <w:right w:val="nil"/>
            </w:tcBorders>
          </w:tcPr>
          <w:p w:rsidR="00F660CC" w:rsidRPr="00C555D1" w:rsidRDefault="00F660CC" w:rsidP="00F0565D">
            <w:pPr>
              <w:spacing w:after="0" w:line="240" w:lineRule="auto"/>
              <w:rPr>
                <w:sz w:val="20"/>
                <w:szCs w:val="20"/>
                <w:lang w:eastAsia="es-ES"/>
              </w:rPr>
            </w:pPr>
            <w:r>
              <w:rPr>
                <w:rFonts w:ascii="Arial Narrow" w:hAnsi="Arial Narrow" w:cs="Arial"/>
                <w:sz w:val="16"/>
                <w:szCs w:val="16"/>
                <w:lang w:val="es-PE" w:eastAsia="es-PE"/>
              </w:rPr>
              <w:t>Manual</w:t>
            </w:r>
          </w:p>
        </w:tc>
        <w:tc>
          <w:tcPr>
            <w:tcW w:w="831" w:type="dxa"/>
            <w:tcBorders>
              <w:lef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w:t>
            </w:r>
            <w:r w:rsidRPr="00C555D1">
              <w:rPr>
                <w:rFonts w:ascii="Arial Narrow" w:hAnsi="Arial Narrow" w:cs="Arial"/>
                <w:sz w:val="16"/>
                <w:szCs w:val="16"/>
                <w:lang w:val="es-PE" w:eastAsia="es-PE"/>
              </w:rPr>
              <w:t xml:space="preserve"> hora</w:t>
            </w:r>
          </w:p>
        </w:tc>
      </w:tr>
      <w:tr w:rsidR="00F660CC" w:rsidRPr="003B7F34" w:rsidTr="00F0565D">
        <w:trPr>
          <w:trHeight w:val="900"/>
        </w:trPr>
        <w:tc>
          <w:tcPr>
            <w:tcW w:w="582" w:type="dxa"/>
            <w:tcBorders>
              <w:right w:val="nil"/>
            </w:tcBorders>
            <w:shd w:val="clear" w:color="auto" w:fill="BFBFBF"/>
          </w:tcPr>
          <w:p w:rsidR="00F660CC" w:rsidRPr="00C555D1" w:rsidRDefault="00F660CC" w:rsidP="00F0565D">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5.2</w:t>
            </w:r>
          </w:p>
        </w:tc>
        <w:tc>
          <w:tcPr>
            <w:tcW w:w="1473" w:type="dxa"/>
            <w:tcBorders>
              <w:left w:val="nil"/>
              <w:right w:val="nil"/>
            </w:tcBorders>
            <w:shd w:val="clear" w:color="auto" w:fill="BFBFBF"/>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Actividad seleccionada</w:t>
            </w:r>
          </w:p>
        </w:tc>
        <w:tc>
          <w:tcPr>
            <w:tcW w:w="1929" w:type="dxa"/>
            <w:tcBorders>
              <w:left w:val="nil"/>
              <w:right w:val="nil"/>
            </w:tcBorders>
            <w:shd w:val="clear" w:color="auto" w:fill="BFBFBF"/>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Determinar recursos necesarios</w:t>
            </w:r>
          </w:p>
        </w:tc>
        <w:tc>
          <w:tcPr>
            <w:tcW w:w="1617" w:type="dxa"/>
            <w:tcBorders>
              <w:left w:val="nil"/>
              <w:right w:val="nil"/>
            </w:tcBorders>
            <w:shd w:val="clear" w:color="auto" w:fill="BFBFBF"/>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Listado de recursos necesarios para realizar la actividad</w:t>
            </w:r>
          </w:p>
        </w:tc>
        <w:tc>
          <w:tcPr>
            <w:tcW w:w="4053" w:type="dxa"/>
            <w:tcBorders>
              <w:left w:val="nil"/>
              <w:right w:val="nil"/>
            </w:tcBorders>
            <w:shd w:val="clear" w:color="auto" w:fill="BFBFBF"/>
          </w:tcPr>
          <w:p w:rsidR="00F660CC" w:rsidRPr="00C555D1" w:rsidRDefault="00F660CC" w:rsidP="00F0565D">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Jefe del Departamento de Planificación procede a identificar los recursos necesarios que la actividad seleccionada requerirá.</w:t>
            </w:r>
          </w:p>
        </w:tc>
        <w:tc>
          <w:tcPr>
            <w:tcW w:w="1843" w:type="dxa"/>
            <w:tcBorders>
              <w:left w:val="nil"/>
              <w:right w:val="nil"/>
            </w:tcBorders>
            <w:shd w:val="clear" w:color="auto" w:fill="BFBFBF"/>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324" w:type="dxa"/>
            <w:tcBorders>
              <w:left w:val="nil"/>
              <w:right w:val="nil"/>
            </w:tcBorders>
            <w:shd w:val="clear" w:color="auto" w:fill="BFBFBF"/>
          </w:tcPr>
          <w:p w:rsidR="00F660CC" w:rsidRPr="00C555D1" w:rsidRDefault="00F660CC" w:rsidP="00F0565D">
            <w:pPr>
              <w:spacing w:after="0" w:line="240" w:lineRule="auto"/>
              <w:rPr>
                <w:sz w:val="20"/>
                <w:szCs w:val="20"/>
                <w:lang w:eastAsia="es-ES"/>
              </w:rPr>
            </w:pPr>
            <w:r>
              <w:rPr>
                <w:rFonts w:ascii="Arial Narrow" w:hAnsi="Arial Narrow" w:cs="Arial"/>
                <w:sz w:val="16"/>
                <w:szCs w:val="16"/>
                <w:lang w:val="es-PE" w:eastAsia="es-PE"/>
              </w:rPr>
              <w:t>Manual</w:t>
            </w:r>
          </w:p>
        </w:tc>
        <w:tc>
          <w:tcPr>
            <w:tcW w:w="831" w:type="dxa"/>
            <w:tcBorders>
              <w:left w:val="nil"/>
            </w:tcBorders>
            <w:shd w:val="clear" w:color="auto" w:fill="BFBFBF"/>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3</w:t>
            </w:r>
            <w:r w:rsidRPr="00C555D1">
              <w:rPr>
                <w:rFonts w:ascii="Arial Narrow" w:hAnsi="Arial Narrow" w:cs="Arial"/>
                <w:sz w:val="16"/>
                <w:szCs w:val="16"/>
                <w:lang w:val="es-PE" w:eastAsia="es-PE"/>
              </w:rPr>
              <w:t xml:space="preserve"> hora</w:t>
            </w:r>
            <w:r>
              <w:rPr>
                <w:rFonts w:ascii="Arial Narrow" w:hAnsi="Arial Narrow" w:cs="Arial"/>
                <w:sz w:val="16"/>
                <w:szCs w:val="16"/>
                <w:lang w:val="es-PE" w:eastAsia="es-PE"/>
              </w:rPr>
              <w:t>s</w:t>
            </w:r>
          </w:p>
        </w:tc>
      </w:tr>
      <w:tr w:rsidR="00F660CC" w:rsidRPr="003B7F34" w:rsidTr="00F0565D">
        <w:trPr>
          <w:trHeight w:val="675"/>
        </w:trPr>
        <w:tc>
          <w:tcPr>
            <w:tcW w:w="582" w:type="dxa"/>
            <w:tcBorders>
              <w:right w:val="nil"/>
            </w:tcBorders>
          </w:tcPr>
          <w:p w:rsidR="00F660CC" w:rsidRPr="00C555D1" w:rsidRDefault="00F660CC" w:rsidP="00F0565D">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5.3</w:t>
            </w:r>
          </w:p>
        </w:tc>
        <w:tc>
          <w:tcPr>
            <w:tcW w:w="1473"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Listado de recursos necesarios para realizar la actividad</w:t>
            </w:r>
          </w:p>
        </w:tc>
        <w:tc>
          <w:tcPr>
            <w:tcW w:w="1929"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Buscar costo de recursos en base de datos</w:t>
            </w:r>
          </w:p>
        </w:tc>
        <w:tc>
          <w:tcPr>
            <w:tcW w:w="1617" w:type="dxa"/>
            <w:tcBorders>
              <w:left w:val="nil"/>
              <w:right w:val="nil"/>
            </w:tcBorders>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Costo de recurso</w:t>
            </w:r>
          </w:p>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Determinación de costos</w:t>
            </w:r>
          </w:p>
        </w:tc>
        <w:tc>
          <w:tcPr>
            <w:tcW w:w="4053" w:type="dxa"/>
            <w:tcBorders>
              <w:left w:val="nil"/>
              <w:right w:val="nil"/>
            </w:tcBorders>
          </w:tcPr>
          <w:p w:rsidR="00F660CC" w:rsidRDefault="00F660CC" w:rsidP="00F0565D">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Jefe del Departamento de Planificación procede a determinar el costo que tendrá los recursos requeridos por la actividad a través de una consulta a su base de datos de costos de recursos.</w:t>
            </w:r>
          </w:p>
          <w:p w:rsidR="00F660CC" w:rsidRPr="00C555D1" w:rsidRDefault="00F660CC" w:rsidP="00F0565D">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En caso no pueda determinarlo según su base de datos, procede a dar inicio a la actividad Consultar al ejecutor de la actividad sobre costo del recurso</w:t>
            </w:r>
          </w:p>
        </w:tc>
        <w:tc>
          <w:tcPr>
            <w:tcW w:w="1843"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324" w:type="dxa"/>
            <w:tcBorders>
              <w:left w:val="nil"/>
              <w:right w:val="nil"/>
            </w:tcBorders>
          </w:tcPr>
          <w:p w:rsidR="00F660CC" w:rsidRPr="00C555D1" w:rsidRDefault="00F660CC" w:rsidP="00F0565D">
            <w:pPr>
              <w:spacing w:after="0" w:line="240" w:lineRule="auto"/>
              <w:rPr>
                <w:sz w:val="20"/>
                <w:szCs w:val="20"/>
                <w:lang w:eastAsia="es-ES"/>
              </w:rPr>
            </w:pPr>
            <w:r>
              <w:rPr>
                <w:rFonts w:ascii="Arial Narrow" w:hAnsi="Arial Narrow" w:cs="Arial"/>
                <w:sz w:val="16"/>
                <w:szCs w:val="16"/>
                <w:lang w:val="es-PE" w:eastAsia="es-PE"/>
              </w:rPr>
              <w:t>Manual</w:t>
            </w:r>
          </w:p>
        </w:tc>
        <w:tc>
          <w:tcPr>
            <w:tcW w:w="831" w:type="dxa"/>
            <w:tcBorders>
              <w:lef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4</w:t>
            </w:r>
            <w:r w:rsidRPr="00C555D1">
              <w:rPr>
                <w:rFonts w:ascii="Arial Narrow" w:hAnsi="Arial Narrow" w:cs="Arial"/>
                <w:sz w:val="16"/>
                <w:szCs w:val="16"/>
                <w:lang w:val="es-PE" w:eastAsia="es-PE"/>
              </w:rPr>
              <w:t xml:space="preserve"> hora</w:t>
            </w:r>
            <w:r>
              <w:rPr>
                <w:rFonts w:ascii="Arial Narrow" w:hAnsi="Arial Narrow" w:cs="Arial"/>
                <w:sz w:val="16"/>
                <w:szCs w:val="16"/>
                <w:lang w:val="es-PE" w:eastAsia="es-PE"/>
              </w:rPr>
              <w:t>s</w:t>
            </w:r>
          </w:p>
        </w:tc>
      </w:tr>
      <w:tr w:rsidR="00F660CC" w:rsidRPr="003B7F34" w:rsidTr="00F0565D">
        <w:trPr>
          <w:trHeight w:val="675"/>
        </w:trPr>
        <w:tc>
          <w:tcPr>
            <w:tcW w:w="582" w:type="dxa"/>
            <w:tcBorders>
              <w:right w:val="nil"/>
            </w:tcBorders>
            <w:shd w:val="clear" w:color="auto" w:fill="C0C0C0"/>
          </w:tcPr>
          <w:p w:rsidR="00F660CC" w:rsidRDefault="00F660CC" w:rsidP="00F0565D">
            <w:pPr>
              <w:spacing w:after="0" w:line="240" w:lineRule="auto"/>
              <w:jc w:val="center"/>
              <w:rPr>
                <w:rFonts w:ascii="Arial Narrow" w:hAnsi="Arial Narrow" w:cs="Arial"/>
                <w:sz w:val="16"/>
                <w:szCs w:val="16"/>
                <w:lang w:val="es-PE" w:eastAsia="es-PE"/>
              </w:rPr>
            </w:pPr>
            <w:r>
              <w:rPr>
                <w:rFonts w:ascii="Arial Narrow" w:hAnsi="Arial Narrow" w:cs="Arial"/>
                <w:sz w:val="16"/>
                <w:szCs w:val="16"/>
                <w:lang w:val="es-PE" w:eastAsia="es-PE"/>
              </w:rPr>
              <w:t>5.3.1</w:t>
            </w:r>
          </w:p>
        </w:tc>
        <w:tc>
          <w:tcPr>
            <w:tcW w:w="1473" w:type="dxa"/>
            <w:tcBorders>
              <w:left w:val="nil"/>
              <w:righ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Determinación de costos</w:t>
            </w:r>
          </w:p>
        </w:tc>
        <w:tc>
          <w:tcPr>
            <w:tcW w:w="1929" w:type="dxa"/>
            <w:tcBorders>
              <w:left w:val="nil"/>
              <w:righ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Consultar al ejecutor de la actividad sobre el costo del recurso</w:t>
            </w:r>
          </w:p>
        </w:tc>
        <w:tc>
          <w:tcPr>
            <w:tcW w:w="1617" w:type="dxa"/>
            <w:tcBorders>
              <w:left w:val="nil"/>
              <w:righ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Costo de recurso</w:t>
            </w:r>
          </w:p>
        </w:tc>
        <w:tc>
          <w:tcPr>
            <w:tcW w:w="4053" w:type="dxa"/>
            <w:tcBorders>
              <w:left w:val="nil"/>
              <w:right w:val="nil"/>
            </w:tcBorders>
            <w:shd w:val="clear" w:color="auto" w:fill="C0C0C0"/>
          </w:tcPr>
          <w:p w:rsidR="00F660CC" w:rsidRPr="00C555D1" w:rsidRDefault="00F660CC" w:rsidP="00F0565D">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Jefe del Departamento de Planificación en caso no encuentre el costo de los recursos en su base de datos, procede a consultar directamente al ejecutor de esta actividad a fin de que este pueda brindarle la información necesaria y realizar la determinación de costos.</w:t>
            </w:r>
          </w:p>
        </w:tc>
        <w:tc>
          <w:tcPr>
            <w:tcW w:w="1843" w:type="dxa"/>
            <w:tcBorders>
              <w:left w:val="nil"/>
              <w:righ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324" w:type="dxa"/>
            <w:tcBorders>
              <w:left w:val="nil"/>
              <w:right w:val="nil"/>
            </w:tcBorders>
            <w:shd w:val="clear" w:color="auto" w:fill="C0C0C0"/>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31" w:type="dxa"/>
            <w:tcBorders>
              <w:lef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día</w:t>
            </w:r>
          </w:p>
        </w:tc>
      </w:tr>
      <w:tr w:rsidR="00F660CC" w:rsidRPr="003B7F34" w:rsidTr="00F0565D">
        <w:trPr>
          <w:trHeight w:val="675"/>
        </w:trPr>
        <w:tc>
          <w:tcPr>
            <w:tcW w:w="582" w:type="dxa"/>
            <w:tcBorders>
              <w:right w:val="nil"/>
            </w:tcBorders>
          </w:tcPr>
          <w:p w:rsidR="00F660CC" w:rsidRDefault="00F660CC" w:rsidP="00F0565D">
            <w:pPr>
              <w:spacing w:after="0" w:line="240" w:lineRule="auto"/>
              <w:jc w:val="center"/>
              <w:rPr>
                <w:rFonts w:ascii="Arial Narrow" w:hAnsi="Arial Narrow" w:cs="Arial"/>
                <w:sz w:val="16"/>
                <w:szCs w:val="16"/>
                <w:lang w:val="es-PE" w:eastAsia="es-PE"/>
              </w:rPr>
            </w:pPr>
            <w:r>
              <w:rPr>
                <w:rFonts w:ascii="Arial Narrow" w:hAnsi="Arial Narrow" w:cs="Arial"/>
                <w:sz w:val="16"/>
                <w:szCs w:val="16"/>
                <w:lang w:val="es-PE" w:eastAsia="es-PE"/>
              </w:rPr>
              <w:t>5.4</w:t>
            </w:r>
          </w:p>
        </w:tc>
        <w:tc>
          <w:tcPr>
            <w:tcW w:w="1473"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Costo de recurso</w:t>
            </w:r>
          </w:p>
        </w:tc>
        <w:tc>
          <w:tcPr>
            <w:tcW w:w="1929"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Repartir el costo de la actividad en rubros contables</w:t>
            </w:r>
          </w:p>
        </w:tc>
        <w:tc>
          <w:tcPr>
            <w:tcW w:w="1617" w:type="dxa"/>
            <w:tcBorders>
              <w:left w:val="nil"/>
              <w:right w:val="nil"/>
            </w:tcBorders>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Mapeo de actividad a rubros</w:t>
            </w:r>
          </w:p>
          <w:p w:rsidR="00F660CC" w:rsidRPr="00C555D1" w:rsidRDefault="00F660CC" w:rsidP="00F0565D">
            <w:pPr>
              <w:spacing w:after="0" w:line="240" w:lineRule="auto"/>
              <w:rPr>
                <w:rFonts w:ascii="Arial Narrow" w:hAnsi="Arial Narrow" w:cs="Arial"/>
                <w:sz w:val="16"/>
                <w:szCs w:val="16"/>
                <w:lang w:val="es-PE" w:eastAsia="es-PE"/>
              </w:rPr>
            </w:pPr>
          </w:p>
        </w:tc>
        <w:tc>
          <w:tcPr>
            <w:tcW w:w="4053" w:type="dxa"/>
            <w:tcBorders>
              <w:left w:val="nil"/>
              <w:right w:val="nil"/>
            </w:tcBorders>
          </w:tcPr>
          <w:p w:rsidR="00F660CC" w:rsidRPr="00C555D1" w:rsidRDefault="00F660CC" w:rsidP="00F0565D">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Jefe del Departamento de Planificación de acorde a su lista de rubros, procede a realizar la asignación del costo de una actividad a un rubro específico, bajo criterio propio.</w:t>
            </w:r>
          </w:p>
        </w:tc>
        <w:tc>
          <w:tcPr>
            <w:tcW w:w="1843"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324" w:type="dxa"/>
            <w:tcBorders>
              <w:left w:val="nil"/>
              <w:right w:val="nil"/>
            </w:tcBorders>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31" w:type="dxa"/>
            <w:tcBorders>
              <w:lef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día</w:t>
            </w:r>
          </w:p>
        </w:tc>
      </w:tr>
      <w:tr w:rsidR="00F660CC" w:rsidRPr="003B7F34" w:rsidTr="00F0565D">
        <w:trPr>
          <w:trHeight w:val="675"/>
        </w:trPr>
        <w:tc>
          <w:tcPr>
            <w:tcW w:w="582" w:type="dxa"/>
            <w:tcBorders>
              <w:right w:val="nil"/>
            </w:tcBorders>
            <w:shd w:val="clear" w:color="auto" w:fill="BFBFBF"/>
          </w:tcPr>
          <w:p w:rsidR="00F660CC" w:rsidRDefault="00F660CC" w:rsidP="00F0565D">
            <w:pPr>
              <w:spacing w:after="0" w:line="240" w:lineRule="auto"/>
              <w:jc w:val="center"/>
              <w:rPr>
                <w:rFonts w:ascii="Arial Narrow" w:hAnsi="Arial Narrow" w:cs="Arial"/>
                <w:sz w:val="16"/>
                <w:szCs w:val="16"/>
                <w:lang w:val="es-PE" w:eastAsia="es-PE"/>
              </w:rPr>
            </w:pPr>
            <w:r>
              <w:rPr>
                <w:rFonts w:ascii="Arial Narrow" w:hAnsi="Arial Narrow" w:cs="Arial"/>
                <w:sz w:val="16"/>
                <w:szCs w:val="16"/>
                <w:lang w:val="es-PE" w:eastAsia="es-PE"/>
              </w:rPr>
              <w:t>5.5</w:t>
            </w:r>
          </w:p>
        </w:tc>
        <w:tc>
          <w:tcPr>
            <w:tcW w:w="1473" w:type="dxa"/>
            <w:tcBorders>
              <w:left w:val="nil"/>
              <w:right w:val="nil"/>
            </w:tcBorders>
            <w:shd w:val="clear" w:color="auto" w:fill="BFBFBF"/>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Mapeo de actividad a rubros</w:t>
            </w:r>
          </w:p>
        </w:tc>
        <w:tc>
          <w:tcPr>
            <w:tcW w:w="1929" w:type="dxa"/>
            <w:tcBorders>
              <w:left w:val="nil"/>
              <w:right w:val="nil"/>
            </w:tcBorders>
            <w:shd w:val="clear" w:color="auto" w:fill="BFBFBF"/>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Asignar costos de actividades a rubros de fuentes de financiamiento</w:t>
            </w:r>
          </w:p>
        </w:tc>
        <w:tc>
          <w:tcPr>
            <w:tcW w:w="1617" w:type="dxa"/>
            <w:tcBorders>
              <w:left w:val="nil"/>
              <w:right w:val="nil"/>
            </w:tcBorders>
            <w:shd w:val="clear" w:color="auto" w:fill="BFBFBF"/>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Mapeo de actividad a rubro y de rubro a fuente de financiamiento</w:t>
            </w:r>
          </w:p>
        </w:tc>
        <w:tc>
          <w:tcPr>
            <w:tcW w:w="4053" w:type="dxa"/>
            <w:tcBorders>
              <w:left w:val="nil"/>
              <w:right w:val="nil"/>
            </w:tcBorders>
            <w:shd w:val="clear" w:color="auto" w:fill="BFBFBF"/>
          </w:tcPr>
          <w:p w:rsidR="00F660CC" w:rsidRPr="00C555D1" w:rsidRDefault="00F660CC" w:rsidP="00F0565D">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Jefe del Departamento de Planificación de acorde a su listado de rubros cubiertos por fuente de financiamiento, procede a realizar la asignación del rubro a las fuentes de financiamiento para luego realizar el Mapeo de actividad a rubro y rubro a fuente de financiamiento</w:t>
            </w:r>
          </w:p>
        </w:tc>
        <w:tc>
          <w:tcPr>
            <w:tcW w:w="1843" w:type="dxa"/>
            <w:tcBorders>
              <w:left w:val="nil"/>
              <w:right w:val="nil"/>
            </w:tcBorders>
            <w:shd w:val="clear" w:color="auto" w:fill="BFBFBF"/>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324" w:type="dxa"/>
            <w:tcBorders>
              <w:left w:val="nil"/>
              <w:right w:val="nil"/>
            </w:tcBorders>
            <w:shd w:val="clear" w:color="auto" w:fill="BFBFBF"/>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31" w:type="dxa"/>
            <w:tcBorders>
              <w:left w:val="nil"/>
            </w:tcBorders>
            <w:shd w:val="clear" w:color="auto" w:fill="BFBFBF"/>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día</w:t>
            </w:r>
          </w:p>
        </w:tc>
      </w:tr>
      <w:tr w:rsidR="00F660CC" w:rsidRPr="003B7F34" w:rsidTr="00F0565D">
        <w:trPr>
          <w:trHeight w:val="675"/>
        </w:trPr>
        <w:tc>
          <w:tcPr>
            <w:tcW w:w="582" w:type="dxa"/>
            <w:tcBorders>
              <w:right w:val="nil"/>
            </w:tcBorders>
          </w:tcPr>
          <w:p w:rsidR="00F660CC" w:rsidRDefault="00F660CC" w:rsidP="00F0565D">
            <w:pPr>
              <w:spacing w:after="0" w:line="240" w:lineRule="auto"/>
              <w:jc w:val="center"/>
              <w:rPr>
                <w:rFonts w:ascii="Arial Narrow" w:hAnsi="Arial Narrow" w:cs="Arial"/>
                <w:sz w:val="16"/>
                <w:szCs w:val="16"/>
                <w:lang w:val="es-PE" w:eastAsia="es-PE"/>
              </w:rPr>
            </w:pPr>
            <w:r>
              <w:rPr>
                <w:rFonts w:ascii="Arial Narrow" w:hAnsi="Arial Narrow" w:cs="Arial"/>
                <w:sz w:val="16"/>
                <w:szCs w:val="16"/>
                <w:lang w:val="es-PE" w:eastAsia="es-PE"/>
              </w:rPr>
              <w:t>5.6</w:t>
            </w:r>
          </w:p>
        </w:tc>
        <w:tc>
          <w:tcPr>
            <w:tcW w:w="1473" w:type="dxa"/>
            <w:tcBorders>
              <w:left w:val="nil"/>
              <w:right w:val="nil"/>
            </w:tcBorders>
          </w:tcPr>
          <w:p w:rsidR="00F660CC" w:rsidRPr="00775D73" w:rsidRDefault="00F660CC" w:rsidP="00F0565D">
            <w:pPr>
              <w:spacing w:after="0" w:line="240" w:lineRule="auto"/>
              <w:rPr>
                <w:rFonts w:ascii="Arial Narrow" w:hAnsi="Arial Narrow" w:cs="Arial"/>
                <w:sz w:val="16"/>
                <w:szCs w:val="16"/>
                <w:lang w:val="es-PE" w:eastAsia="es-PE"/>
              </w:rPr>
            </w:pPr>
            <w:r w:rsidRPr="00775D73">
              <w:rPr>
                <w:rFonts w:ascii="Arial Narrow" w:hAnsi="Arial Narrow" w:cs="Arial"/>
                <w:sz w:val="16"/>
                <w:szCs w:val="16"/>
                <w:lang w:val="es-PE" w:eastAsia="es-PE"/>
              </w:rPr>
              <w:t xml:space="preserve">- </w:t>
            </w:r>
            <w:r>
              <w:rPr>
                <w:rFonts w:ascii="Arial Narrow" w:hAnsi="Arial Narrow" w:cs="Arial"/>
                <w:sz w:val="16"/>
                <w:szCs w:val="16"/>
                <w:lang w:val="es-PE" w:eastAsia="es-PE"/>
              </w:rPr>
              <w:t>Necesidad de pago a personal</w:t>
            </w:r>
          </w:p>
        </w:tc>
        <w:tc>
          <w:tcPr>
            <w:tcW w:w="1929"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Asignar proyectos para pagos de personal de la Oficina Central</w:t>
            </w:r>
          </w:p>
        </w:tc>
        <w:tc>
          <w:tcPr>
            <w:tcW w:w="1617" w:type="dxa"/>
            <w:tcBorders>
              <w:left w:val="nil"/>
              <w:right w:val="nil"/>
            </w:tcBorders>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Fuentes de financiamiento asignadas para pago de personal</w:t>
            </w:r>
          </w:p>
          <w:p w:rsidR="00F660CC" w:rsidRPr="00C555D1" w:rsidRDefault="00F660CC" w:rsidP="00F0565D">
            <w:pPr>
              <w:spacing w:after="0" w:line="240" w:lineRule="auto"/>
              <w:rPr>
                <w:rFonts w:ascii="Arial Narrow" w:hAnsi="Arial Narrow" w:cs="Arial"/>
                <w:sz w:val="16"/>
                <w:szCs w:val="16"/>
                <w:lang w:val="es-PE" w:eastAsia="es-PE"/>
              </w:rPr>
            </w:pPr>
          </w:p>
        </w:tc>
        <w:tc>
          <w:tcPr>
            <w:tcW w:w="4053" w:type="dxa"/>
            <w:tcBorders>
              <w:left w:val="nil"/>
              <w:right w:val="nil"/>
            </w:tcBorders>
          </w:tcPr>
          <w:p w:rsidR="00F660CC" w:rsidRPr="00C555D1" w:rsidRDefault="00F660CC" w:rsidP="00F0565D">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Cuando llega el 10 de enero, el Jefe del Departamento de Planificación procede a identificar los proyectos que realizaran el pago a todo el personal de la Oficina Central Fe y Alegría Perú y elabora la lista de pago de personal por proyecto que será empleada en el proceso de Pago de personal que realiza Administración y Abastecimiento.</w:t>
            </w:r>
          </w:p>
        </w:tc>
        <w:tc>
          <w:tcPr>
            <w:tcW w:w="1843"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324" w:type="dxa"/>
            <w:tcBorders>
              <w:left w:val="nil"/>
              <w:right w:val="nil"/>
            </w:tcBorders>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31" w:type="dxa"/>
            <w:tcBorders>
              <w:lef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3 días</w:t>
            </w:r>
          </w:p>
        </w:tc>
      </w:tr>
      <w:tr w:rsidR="00F660CC" w:rsidRPr="003B7F34" w:rsidTr="00F0565D">
        <w:trPr>
          <w:trHeight w:val="318"/>
        </w:trPr>
        <w:tc>
          <w:tcPr>
            <w:tcW w:w="582" w:type="dxa"/>
            <w:tcBorders>
              <w:right w:val="nil"/>
            </w:tcBorders>
            <w:shd w:val="clear" w:color="auto" w:fill="C0C0C0"/>
          </w:tcPr>
          <w:p w:rsidR="00F660CC" w:rsidRDefault="00F660CC" w:rsidP="00F0565D">
            <w:pPr>
              <w:spacing w:after="0" w:line="240" w:lineRule="auto"/>
              <w:jc w:val="center"/>
              <w:rPr>
                <w:rFonts w:ascii="Arial Narrow" w:hAnsi="Arial Narrow" w:cs="Arial"/>
                <w:sz w:val="16"/>
                <w:szCs w:val="16"/>
                <w:lang w:val="es-PE" w:eastAsia="es-PE"/>
              </w:rPr>
            </w:pPr>
            <w:r>
              <w:rPr>
                <w:rFonts w:ascii="Arial Narrow" w:hAnsi="Arial Narrow" w:cs="Arial"/>
                <w:sz w:val="16"/>
                <w:szCs w:val="16"/>
                <w:lang w:val="es-PE" w:eastAsia="es-PE"/>
              </w:rPr>
              <w:t>5.7</w:t>
            </w:r>
          </w:p>
        </w:tc>
        <w:tc>
          <w:tcPr>
            <w:tcW w:w="1473" w:type="dxa"/>
            <w:tcBorders>
              <w:left w:val="nil"/>
              <w:righ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 Notificación de actividad faltante</w:t>
            </w:r>
          </w:p>
        </w:tc>
        <w:tc>
          <w:tcPr>
            <w:tcW w:w="1929" w:type="dxa"/>
            <w:tcBorders>
              <w:left w:val="nil"/>
              <w:right w:val="nil"/>
            </w:tcBorders>
            <w:shd w:val="clear" w:color="auto" w:fill="C0C0C0"/>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Adicionar actividad a POA</w:t>
            </w:r>
          </w:p>
        </w:tc>
        <w:tc>
          <w:tcPr>
            <w:tcW w:w="1617" w:type="dxa"/>
            <w:tcBorders>
              <w:left w:val="nil"/>
              <w:right w:val="nil"/>
            </w:tcBorders>
            <w:shd w:val="clear" w:color="auto" w:fill="C0C0C0"/>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Plan Operativo Anual Actualizado</w:t>
            </w:r>
          </w:p>
        </w:tc>
        <w:tc>
          <w:tcPr>
            <w:tcW w:w="4053" w:type="dxa"/>
            <w:tcBorders>
              <w:left w:val="nil"/>
              <w:right w:val="nil"/>
            </w:tcBorders>
            <w:shd w:val="clear" w:color="auto" w:fill="C0C0C0"/>
          </w:tcPr>
          <w:p w:rsidR="00F660CC" w:rsidRDefault="00F660CC" w:rsidP="00F0565D">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Cuando se está ejecutando el subproceso Elaborar presupuesto por actividad, se puede recibir una señal de notificación de actividad faltante, se tiene que adicionar la misma al Plan Operativo Anual Institucional. </w:t>
            </w:r>
          </w:p>
          <w:p w:rsidR="00F660CC" w:rsidRDefault="00F660CC" w:rsidP="00F0565D">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Esta puede llegar de los procesos: : Planificación del Departamento de Donaciones e Imagen Institucional, Planificación del Departamento de Formación, Planificación del Departamento de Proyectos, Planificación de Actividades de Educación Técnica y Planificación de Pastoral y Educación en Valores.</w:t>
            </w:r>
          </w:p>
        </w:tc>
        <w:tc>
          <w:tcPr>
            <w:tcW w:w="1843" w:type="dxa"/>
            <w:tcBorders>
              <w:left w:val="nil"/>
              <w:righ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324" w:type="dxa"/>
            <w:tcBorders>
              <w:left w:val="nil"/>
              <w:right w:val="nil"/>
            </w:tcBorders>
            <w:shd w:val="clear" w:color="auto" w:fill="C0C0C0"/>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31" w:type="dxa"/>
            <w:tcBorders>
              <w:lef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2 horas</w:t>
            </w:r>
          </w:p>
        </w:tc>
      </w:tr>
      <w:tr w:rsidR="00F660CC" w:rsidRPr="003B7F34" w:rsidTr="00F0565D">
        <w:trPr>
          <w:trHeight w:val="675"/>
        </w:trPr>
        <w:tc>
          <w:tcPr>
            <w:tcW w:w="582" w:type="dxa"/>
            <w:tcBorders>
              <w:right w:val="nil"/>
            </w:tcBorders>
          </w:tcPr>
          <w:p w:rsidR="00F660CC" w:rsidRDefault="00F660CC" w:rsidP="00F0565D">
            <w:pPr>
              <w:spacing w:after="0" w:line="240" w:lineRule="auto"/>
              <w:jc w:val="center"/>
              <w:rPr>
                <w:rFonts w:ascii="Arial Narrow" w:hAnsi="Arial Narrow" w:cs="Arial"/>
                <w:sz w:val="16"/>
                <w:szCs w:val="16"/>
                <w:lang w:val="es-PE" w:eastAsia="es-PE"/>
              </w:rPr>
            </w:pPr>
            <w:r>
              <w:rPr>
                <w:rFonts w:ascii="Arial Narrow" w:hAnsi="Arial Narrow" w:cs="Arial"/>
                <w:sz w:val="16"/>
                <w:szCs w:val="16"/>
                <w:lang w:val="es-PE" w:eastAsia="es-PE"/>
              </w:rPr>
              <w:t>6</w:t>
            </w:r>
          </w:p>
        </w:tc>
        <w:tc>
          <w:tcPr>
            <w:tcW w:w="1473" w:type="dxa"/>
            <w:tcBorders>
              <w:left w:val="nil"/>
              <w:right w:val="nil"/>
            </w:tcBorders>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Fuentes de financiamiento asignadas para pago de personal</w:t>
            </w:r>
          </w:p>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Plan Operativo Anual Actualizado</w:t>
            </w:r>
          </w:p>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Mapeo de actividad a rubro y de rubro a fuente de financiamiento</w:t>
            </w:r>
          </w:p>
        </w:tc>
        <w:tc>
          <w:tcPr>
            <w:tcW w:w="1929" w:type="dxa"/>
            <w:tcBorders>
              <w:left w:val="nil"/>
              <w:right w:val="nil"/>
            </w:tcBorders>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Consolidar</w:t>
            </w:r>
          </w:p>
        </w:tc>
        <w:tc>
          <w:tcPr>
            <w:tcW w:w="1617" w:type="dxa"/>
            <w:tcBorders>
              <w:left w:val="nil"/>
              <w:right w:val="nil"/>
            </w:tcBorders>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Fuentes de financiamiento asignadas para pago de personal</w:t>
            </w:r>
          </w:p>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Plan Operativo Anual Actualizado</w:t>
            </w:r>
          </w:p>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Mapeo de actividad a rubro y de rubro a fuente de financiamiento</w:t>
            </w:r>
          </w:p>
        </w:tc>
        <w:tc>
          <w:tcPr>
            <w:tcW w:w="4053" w:type="dxa"/>
            <w:tcBorders>
              <w:left w:val="nil"/>
              <w:right w:val="nil"/>
            </w:tcBorders>
          </w:tcPr>
          <w:p w:rsidR="00F660CC" w:rsidRDefault="00F660CC" w:rsidP="00F0565D">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Se requiere recibir las Fuentes de financiamiento asignadas para pago de personal de la actividad Asignar proyectos para pagos de personal de la Oficina Central, el Plan Operativo Anual Actualizado de la actividad Adicionar actividad a POA, el Mapeo de actividad a rubro y de rubro a fuente de financiamiento del subproceso Elaborar presupuesto por actividad para poder continuar con la siguiente actividad del proceso. </w:t>
            </w:r>
          </w:p>
        </w:tc>
        <w:tc>
          <w:tcPr>
            <w:tcW w:w="1843"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324" w:type="dxa"/>
            <w:tcBorders>
              <w:left w:val="nil"/>
              <w:right w:val="nil"/>
            </w:tcBorders>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31" w:type="dxa"/>
            <w:tcBorders>
              <w:lef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1 min. </w:t>
            </w:r>
          </w:p>
        </w:tc>
      </w:tr>
      <w:tr w:rsidR="00F660CC" w:rsidRPr="003B7F34" w:rsidTr="00F0565D">
        <w:trPr>
          <w:trHeight w:val="675"/>
        </w:trPr>
        <w:tc>
          <w:tcPr>
            <w:tcW w:w="582" w:type="dxa"/>
            <w:tcBorders>
              <w:right w:val="nil"/>
            </w:tcBorders>
            <w:shd w:val="clear" w:color="auto" w:fill="BFBFBF"/>
          </w:tcPr>
          <w:p w:rsidR="00F660CC" w:rsidRDefault="00F660CC" w:rsidP="00F0565D">
            <w:pPr>
              <w:spacing w:after="0" w:line="240" w:lineRule="auto"/>
              <w:jc w:val="center"/>
              <w:rPr>
                <w:rFonts w:ascii="Arial Narrow" w:hAnsi="Arial Narrow" w:cs="Arial"/>
                <w:sz w:val="16"/>
                <w:szCs w:val="16"/>
                <w:lang w:val="es-PE" w:eastAsia="es-PE"/>
              </w:rPr>
            </w:pPr>
            <w:r>
              <w:rPr>
                <w:rFonts w:ascii="Arial Narrow" w:hAnsi="Arial Narrow" w:cs="Arial"/>
                <w:sz w:val="16"/>
                <w:szCs w:val="16"/>
                <w:lang w:val="es-PE" w:eastAsia="es-PE"/>
              </w:rPr>
              <w:t>7</w:t>
            </w:r>
          </w:p>
        </w:tc>
        <w:tc>
          <w:tcPr>
            <w:tcW w:w="1473" w:type="dxa"/>
            <w:tcBorders>
              <w:left w:val="nil"/>
              <w:right w:val="nil"/>
            </w:tcBorders>
            <w:shd w:val="clear" w:color="auto" w:fill="BFBFBF"/>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Mapeo de actividad a rubro y de rubro a fuente de financiamiento</w:t>
            </w:r>
          </w:p>
        </w:tc>
        <w:tc>
          <w:tcPr>
            <w:tcW w:w="1929" w:type="dxa"/>
            <w:tcBorders>
              <w:left w:val="nil"/>
              <w:right w:val="nil"/>
            </w:tcBorders>
            <w:shd w:val="clear" w:color="auto" w:fill="BFBFBF"/>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Elaborar presupuesto institucional</w:t>
            </w:r>
          </w:p>
        </w:tc>
        <w:tc>
          <w:tcPr>
            <w:tcW w:w="1617" w:type="dxa"/>
            <w:tcBorders>
              <w:left w:val="nil"/>
              <w:right w:val="nil"/>
            </w:tcBorders>
            <w:shd w:val="clear" w:color="auto" w:fill="BFBFBF"/>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Presupuesto Institucional por rubro contable y financiamiento</w:t>
            </w:r>
          </w:p>
        </w:tc>
        <w:tc>
          <w:tcPr>
            <w:tcW w:w="4053" w:type="dxa"/>
            <w:tcBorders>
              <w:left w:val="nil"/>
              <w:right w:val="nil"/>
            </w:tcBorders>
            <w:shd w:val="clear" w:color="auto" w:fill="BFBFBF"/>
          </w:tcPr>
          <w:p w:rsidR="00F660CC" w:rsidRPr="00C555D1" w:rsidRDefault="00F660CC" w:rsidP="00F0565D">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Jefe del Departamento de Planificación  de acorde al mapeo de gasto por actividad realizado y la identificación de los proyectos que cubrirán el pago del personal, procede a realizar la elaboración del presupuesto institucional  por rubro contable y financiamiento.</w:t>
            </w:r>
          </w:p>
        </w:tc>
        <w:tc>
          <w:tcPr>
            <w:tcW w:w="1843" w:type="dxa"/>
            <w:tcBorders>
              <w:left w:val="nil"/>
              <w:right w:val="nil"/>
            </w:tcBorders>
            <w:shd w:val="clear" w:color="auto" w:fill="BFBFBF"/>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324" w:type="dxa"/>
            <w:tcBorders>
              <w:left w:val="nil"/>
              <w:right w:val="nil"/>
            </w:tcBorders>
            <w:shd w:val="clear" w:color="auto" w:fill="BFBFBF"/>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31" w:type="dxa"/>
            <w:tcBorders>
              <w:left w:val="nil"/>
            </w:tcBorders>
            <w:shd w:val="clear" w:color="auto" w:fill="BFBFBF"/>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2 días</w:t>
            </w:r>
          </w:p>
        </w:tc>
      </w:tr>
      <w:tr w:rsidR="00F660CC" w:rsidRPr="003B7F34" w:rsidTr="00F0565D">
        <w:trPr>
          <w:trHeight w:val="675"/>
        </w:trPr>
        <w:tc>
          <w:tcPr>
            <w:tcW w:w="582" w:type="dxa"/>
            <w:tcBorders>
              <w:right w:val="nil"/>
            </w:tcBorders>
          </w:tcPr>
          <w:p w:rsidR="00F660CC" w:rsidRDefault="00F660CC" w:rsidP="00F0565D">
            <w:pPr>
              <w:spacing w:after="0" w:line="240" w:lineRule="auto"/>
              <w:jc w:val="center"/>
              <w:rPr>
                <w:rFonts w:ascii="Arial Narrow" w:hAnsi="Arial Narrow" w:cs="Arial"/>
                <w:sz w:val="16"/>
                <w:szCs w:val="16"/>
                <w:lang w:val="es-PE" w:eastAsia="es-PE"/>
              </w:rPr>
            </w:pPr>
            <w:r>
              <w:rPr>
                <w:rFonts w:ascii="Arial Narrow" w:hAnsi="Arial Narrow" w:cs="Arial"/>
                <w:sz w:val="16"/>
                <w:szCs w:val="16"/>
                <w:lang w:val="es-PE" w:eastAsia="es-PE"/>
              </w:rPr>
              <w:t>8</w:t>
            </w:r>
          </w:p>
        </w:tc>
        <w:tc>
          <w:tcPr>
            <w:tcW w:w="1473" w:type="dxa"/>
            <w:tcBorders>
              <w:left w:val="nil"/>
              <w:right w:val="nil"/>
            </w:tcBorders>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Presupuesto Institucional por rubro contable y financiamiento</w:t>
            </w:r>
          </w:p>
        </w:tc>
        <w:tc>
          <w:tcPr>
            <w:tcW w:w="1929" w:type="dxa"/>
            <w:tcBorders>
              <w:left w:val="nil"/>
              <w:right w:val="nil"/>
            </w:tcBorders>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Redistribuir, regularizar y balancear saldos</w:t>
            </w:r>
          </w:p>
        </w:tc>
        <w:tc>
          <w:tcPr>
            <w:tcW w:w="1617" w:type="dxa"/>
            <w:tcBorders>
              <w:left w:val="nil"/>
              <w:right w:val="nil"/>
            </w:tcBorders>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Presupuesto Institucional por rubro contable y financiamiento</w:t>
            </w:r>
          </w:p>
        </w:tc>
        <w:tc>
          <w:tcPr>
            <w:tcW w:w="4053" w:type="dxa"/>
            <w:tcBorders>
              <w:left w:val="nil"/>
              <w:right w:val="nil"/>
            </w:tcBorders>
          </w:tcPr>
          <w:p w:rsidR="00F660CC" w:rsidRDefault="00F660CC" w:rsidP="00F0565D">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El Jefe del Departamento de Planificación procede a analizar las cifras determinadas en el Presupuesto Institucional por rubro contable y financiero. En caso encuentre saldos muy altos, procede a redistribuir, regularizar y balancear los mismos. </w:t>
            </w:r>
          </w:p>
        </w:tc>
        <w:tc>
          <w:tcPr>
            <w:tcW w:w="1843"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324" w:type="dxa"/>
            <w:tcBorders>
              <w:left w:val="nil"/>
              <w:right w:val="nil"/>
            </w:tcBorders>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31" w:type="dxa"/>
            <w:tcBorders>
              <w:lef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día</w:t>
            </w:r>
          </w:p>
        </w:tc>
      </w:tr>
    </w:tbl>
    <w:p w:rsidR="00F660CC" w:rsidRPr="00F660CC" w:rsidRDefault="00F660CC" w:rsidP="00F660CC">
      <w:pPr>
        <w:pStyle w:val="Caption"/>
        <w:jc w:val="center"/>
        <w:rPr>
          <w:rFonts w:asciiTheme="majorHAnsi" w:hAnsiTheme="majorHAnsi"/>
          <w:sz w:val="16"/>
          <w:szCs w:val="16"/>
        </w:rPr>
      </w:pPr>
      <w:bookmarkStart w:id="336" w:name="_Toc266031747"/>
      <w:r w:rsidRPr="00F660CC">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61</w:t>
      </w:r>
      <w:r w:rsidR="00C74554">
        <w:rPr>
          <w:rFonts w:asciiTheme="majorHAnsi" w:hAnsiTheme="majorHAnsi"/>
          <w:sz w:val="16"/>
          <w:szCs w:val="16"/>
        </w:rPr>
        <w:fldChar w:fldCharType="end"/>
      </w:r>
      <w:r w:rsidRPr="00F660CC">
        <w:rPr>
          <w:rFonts w:asciiTheme="majorHAnsi" w:hAnsiTheme="majorHAnsi"/>
          <w:sz w:val="16"/>
          <w:szCs w:val="16"/>
        </w:rPr>
        <w:t>.- Caracterización de Proceso “Planificación del Presupuesto Institucional Anual”</w:t>
      </w:r>
      <w:bookmarkEnd w:id="336"/>
    </w:p>
    <w:p w:rsidR="00F660CC" w:rsidRPr="00F660CC" w:rsidRDefault="00F660CC" w:rsidP="00F660CC">
      <w:pPr>
        <w:pStyle w:val="Caption"/>
        <w:jc w:val="center"/>
        <w:rPr>
          <w:rFonts w:asciiTheme="majorHAnsi" w:hAnsiTheme="majorHAnsi"/>
          <w:sz w:val="16"/>
          <w:szCs w:val="16"/>
        </w:rPr>
      </w:pPr>
      <w:r w:rsidRPr="00F660CC">
        <w:rPr>
          <w:rFonts w:asciiTheme="majorHAnsi" w:hAnsiTheme="majorHAnsi"/>
          <w:sz w:val="16"/>
          <w:szCs w:val="16"/>
        </w:rPr>
        <w:t>Fuente: Elaboración Propia</w:t>
      </w:r>
    </w:p>
    <w:p w:rsidR="00D26107" w:rsidRDefault="00D26107" w:rsidP="00D26107">
      <w:pPr>
        <w:keepNext/>
        <w:jc w:val="center"/>
      </w:pPr>
    </w:p>
    <w:p w:rsidR="00F660CC" w:rsidRDefault="00F660CC" w:rsidP="00D26107">
      <w:pPr>
        <w:keepNext/>
        <w:jc w:val="center"/>
      </w:pPr>
    </w:p>
    <w:p w:rsidR="00F660CC" w:rsidRDefault="00F660CC" w:rsidP="00D26107">
      <w:pPr>
        <w:keepNext/>
        <w:jc w:val="center"/>
        <w:sectPr w:rsidR="00F660CC" w:rsidSect="00D26107">
          <w:footerReference w:type="default" r:id="rId109"/>
          <w:pgSz w:w="15840" w:h="12240" w:orient="landscape"/>
          <w:pgMar w:top="1701" w:right="1417" w:bottom="1701" w:left="1417" w:header="708" w:footer="708" w:gutter="0"/>
          <w:cols w:space="708"/>
          <w:docGrid w:linePitch="360"/>
        </w:sectPr>
      </w:pPr>
    </w:p>
    <w:p w:rsidR="00F660CC" w:rsidRPr="00F660CC" w:rsidRDefault="00F660CC" w:rsidP="00F660CC">
      <w:pPr>
        <w:pStyle w:val="Heading3"/>
        <w:numPr>
          <w:ilvl w:val="3"/>
          <w:numId w:val="1"/>
        </w:numPr>
        <w:spacing w:after="240"/>
        <w:rPr>
          <w:smallCaps w:val="0"/>
          <w:sz w:val="24"/>
          <w:szCs w:val="24"/>
        </w:rPr>
      </w:pPr>
      <w:bookmarkStart w:id="337" w:name="_Toc266033427"/>
      <w:r w:rsidRPr="00F660CC">
        <w:rPr>
          <w:smallCaps w:val="0"/>
          <w:sz w:val="24"/>
          <w:szCs w:val="24"/>
        </w:rPr>
        <w:t>PROCESO: Seguimiento Presupuestal</w:t>
      </w:r>
      <w:bookmarkEnd w:id="337"/>
    </w:p>
    <w:p w:rsidR="00F660CC" w:rsidRPr="00F573C8" w:rsidRDefault="00F660CC" w:rsidP="00F660CC">
      <w:pPr>
        <w:spacing w:after="0" w:line="240" w:lineRule="auto"/>
        <w:jc w:val="both"/>
        <w:rPr>
          <w:b/>
          <w:i/>
          <w:iCs/>
          <w:spacing w:val="5"/>
          <w:sz w:val="24"/>
          <w:szCs w:val="24"/>
        </w:rPr>
      </w:pPr>
    </w:p>
    <w:p w:rsidR="00F660CC" w:rsidRDefault="00F660CC" w:rsidP="00F660CC">
      <w:pPr>
        <w:spacing w:after="0" w:line="360" w:lineRule="auto"/>
        <w:jc w:val="both"/>
        <w:rPr>
          <w:sz w:val="24"/>
          <w:szCs w:val="24"/>
        </w:rPr>
      </w:pPr>
      <w:r>
        <w:rPr>
          <w:sz w:val="24"/>
          <w:szCs w:val="24"/>
        </w:rPr>
        <w:t xml:space="preserve">El presente proceso detalla el seguimiento presupuestal que realiza el Departamento de Planificación para contrastar el presupuesto ejecutado con el presupuesto institucional por rubro contable y financiamiento. Este proceso asegura que las fuentes de financiamiento estén siendo aplicadas oportunamente. </w:t>
      </w:r>
    </w:p>
    <w:p w:rsidR="00F660CC" w:rsidRDefault="00F660CC" w:rsidP="00F660CC">
      <w:pPr>
        <w:spacing w:after="0" w:line="240" w:lineRule="auto"/>
        <w:jc w:val="both"/>
        <w:rPr>
          <w:sz w:val="24"/>
          <w:szCs w:val="24"/>
        </w:rPr>
      </w:pPr>
    </w:p>
    <w:p w:rsidR="00F660CC" w:rsidRDefault="00F660CC" w:rsidP="00F660CC">
      <w:pPr>
        <w:spacing w:after="0" w:line="240" w:lineRule="auto"/>
        <w:jc w:val="both"/>
        <w:rPr>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76"/>
        <w:gridCol w:w="2257"/>
        <w:gridCol w:w="2258"/>
        <w:gridCol w:w="2263"/>
      </w:tblGrid>
      <w:tr w:rsidR="00F660CC" w:rsidRPr="00C555D1" w:rsidTr="00F0565D">
        <w:trPr>
          <w:trHeight w:val="699"/>
          <w:tblHeader/>
        </w:trPr>
        <w:tc>
          <w:tcPr>
            <w:tcW w:w="9054" w:type="dxa"/>
            <w:gridSpan w:val="4"/>
            <w:shd w:val="clear" w:color="auto" w:fill="000000"/>
            <w:vAlign w:val="center"/>
          </w:tcPr>
          <w:p w:rsidR="00F660CC" w:rsidRDefault="00F660CC" w:rsidP="00F0565D">
            <w:pPr>
              <w:autoSpaceDE w:val="0"/>
              <w:autoSpaceDN w:val="0"/>
              <w:adjustRightInd w:val="0"/>
              <w:spacing w:after="0" w:line="240" w:lineRule="auto"/>
              <w:jc w:val="center"/>
              <w:rPr>
                <w:rFonts w:ascii="Arial Narrow" w:hAnsi="Arial Narrow"/>
                <w:b/>
                <w:color w:val="FFFFFF"/>
                <w:sz w:val="28"/>
                <w:szCs w:val="28"/>
              </w:rPr>
            </w:pPr>
            <w:r w:rsidRPr="00E96899">
              <w:rPr>
                <w:rFonts w:ascii="Arial Narrow" w:hAnsi="Arial Narrow"/>
                <w:b/>
                <w:color w:val="FFFFFF"/>
                <w:sz w:val="28"/>
                <w:szCs w:val="28"/>
              </w:rPr>
              <w:t>MACRO PROCESO: Contabilidad y Presupuestos</w:t>
            </w:r>
          </w:p>
          <w:p w:rsidR="00F660CC" w:rsidRPr="00C555D1" w:rsidRDefault="00F660CC" w:rsidP="00F0565D">
            <w:pPr>
              <w:autoSpaceDE w:val="0"/>
              <w:autoSpaceDN w:val="0"/>
              <w:adjustRightInd w:val="0"/>
              <w:spacing w:after="0" w:line="240" w:lineRule="auto"/>
              <w:jc w:val="center"/>
              <w:rPr>
                <w:rFonts w:ascii="Arial Narrow" w:hAnsi="Arial Narrow" w:cs="Arial"/>
                <w:b/>
                <w:bCs/>
                <w:color w:val="FFFFFF"/>
                <w:sz w:val="28"/>
                <w:szCs w:val="28"/>
              </w:rPr>
            </w:pPr>
            <w:r w:rsidRPr="00C555D1">
              <w:rPr>
                <w:rFonts w:ascii="Arial Narrow" w:hAnsi="Arial Narrow"/>
                <w:b/>
                <w:color w:val="FFFFFF"/>
                <w:sz w:val="28"/>
                <w:szCs w:val="28"/>
              </w:rPr>
              <w:t>Proceso “</w:t>
            </w:r>
            <w:r w:rsidRPr="00C410F2">
              <w:rPr>
                <w:rFonts w:ascii="Arial Narrow" w:hAnsi="Arial Narrow"/>
                <w:b/>
                <w:color w:val="FFFFFF"/>
                <w:sz w:val="28"/>
                <w:szCs w:val="28"/>
              </w:rPr>
              <w:t>Seguimiento Presupuestal</w:t>
            </w:r>
            <w:r>
              <w:rPr>
                <w:rFonts w:ascii="Arial Narrow" w:hAnsi="Arial Narrow"/>
                <w:b/>
                <w:color w:val="FFFFFF"/>
                <w:sz w:val="28"/>
                <w:szCs w:val="28"/>
              </w:rPr>
              <w:t>”</w:t>
            </w:r>
          </w:p>
        </w:tc>
      </w:tr>
      <w:tr w:rsidR="00F660CC" w:rsidRPr="00C555D1" w:rsidTr="00F0565D">
        <w:tc>
          <w:tcPr>
            <w:tcW w:w="2276" w:type="dxa"/>
            <w:shd w:val="clear" w:color="auto" w:fill="BFBFBF"/>
            <w:vAlign w:val="center"/>
          </w:tcPr>
          <w:p w:rsidR="00F660CC" w:rsidRPr="00C555D1" w:rsidRDefault="00F660CC" w:rsidP="00F0565D">
            <w:pPr>
              <w:spacing w:after="0" w:line="240" w:lineRule="auto"/>
              <w:jc w:val="center"/>
              <w:rPr>
                <w:rFonts w:ascii="Arial Narrow" w:hAnsi="Arial Narrow"/>
                <w:b/>
                <w:sz w:val="24"/>
                <w:szCs w:val="24"/>
              </w:rPr>
            </w:pPr>
            <w:r w:rsidRPr="00C555D1">
              <w:rPr>
                <w:rFonts w:ascii="Arial Narrow" w:hAnsi="Arial Narrow"/>
                <w:b/>
                <w:sz w:val="24"/>
                <w:szCs w:val="24"/>
              </w:rPr>
              <w:t>PROPÓSITO</w:t>
            </w:r>
          </w:p>
        </w:tc>
        <w:tc>
          <w:tcPr>
            <w:tcW w:w="6778" w:type="dxa"/>
            <w:gridSpan w:val="3"/>
          </w:tcPr>
          <w:p w:rsidR="00F660CC" w:rsidRPr="00C555D1" w:rsidRDefault="00F660CC" w:rsidP="00F0565D">
            <w:pPr>
              <w:spacing w:after="0" w:line="240" w:lineRule="auto"/>
              <w:jc w:val="both"/>
              <w:rPr>
                <w:rFonts w:ascii="Arial Narrow" w:hAnsi="Arial Narrow"/>
                <w:sz w:val="24"/>
                <w:szCs w:val="24"/>
              </w:rPr>
            </w:pPr>
            <w:r w:rsidRPr="00C555D1">
              <w:rPr>
                <w:rFonts w:ascii="Arial Narrow" w:hAnsi="Arial Narrow"/>
                <w:sz w:val="24"/>
                <w:szCs w:val="24"/>
              </w:rPr>
              <w:t xml:space="preserve">El presente proceso tiene como propósito cumplir con </w:t>
            </w:r>
            <w:r>
              <w:rPr>
                <w:rFonts w:ascii="Arial Narrow" w:hAnsi="Arial Narrow"/>
                <w:sz w:val="24"/>
                <w:szCs w:val="24"/>
              </w:rPr>
              <w:t>el siguiente</w:t>
            </w:r>
            <w:r w:rsidRPr="00C555D1">
              <w:rPr>
                <w:rFonts w:ascii="Arial Narrow" w:hAnsi="Arial Narrow"/>
                <w:sz w:val="24"/>
                <w:szCs w:val="24"/>
              </w:rPr>
              <w:t xml:space="preserve"> </w:t>
            </w:r>
            <w:r>
              <w:rPr>
                <w:rFonts w:ascii="Arial Narrow" w:hAnsi="Arial Narrow"/>
                <w:sz w:val="24"/>
                <w:szCs w:val="24"/>
              </w:rPr>
              <w:t>objetivo institucional</w:t>
            </w:r>
            <w:r w:rsidRPr="00766649">
              <w:rPr>
                <w:rFonts w:ascii="Arial Narrow" w:hAnsi="Arial Narrow"/>
                <w:sz w:val="24"/>
                <w:szCs w:val="24"/>
              </w:rPr>
              <w:t>:</w:t>
            </w:r>
          </w:p>
          <w:p w:rsidR="00F660CC" w:rsidRPr="00C555D1" w:rsidRDefault="00F660CC" w:rsidP="00F0565D">
            <w:pPr>
              <w:spacing w:after="0" w:line="240" w:lineRule="auto"/>
              <w:jc w:val="both"/>
              <w:rPr>
                <w:rFonts w:ascii="Arial Narrow" w:hAnsi="Arial Narrow"/>
                <w:sz w:val="24"/>
                <w:szCs w:val="24"/>
              </w:rPr>
            </w:pPr>
            <w:r>
              <w:rPr>
                <w:rFonts w:ascii="Arial Narrow" w:hAnsi="Arial Narrow"/>
                <w:sz w:val="24"/>
                <w:szCs w:val="24"/>
              </w:rPr>
              <w:t xml:space="preserve">OSE 1: </w:t>
            </w:r>
            <w:r w:rsidRPr="00FD4712">
              <w:rPr>
                <w:rFonts w:ascii="Arial Narrow" w:hAnsi="Arial Narrow"/>
                <w:sz w:val="24"/>
                <w:szCs w:val="24"/>
              </w:rPr>
              <w:t>Impulsar una gestión dinámica, participativa y descentralizada que promueva el compromiso de las instituciones educativas  con el  proceso de regionalización del país, desde la propuesta educativa de FYA.</w:t>
            </w:r>
          </w:p>
        </w:tc>
      </w:tr>
      <w:tr w:rsidR="00F660CC" w:rsidRPr="00C555D1" w:rsidTr="00F0565D">
        <w:tc>
          <w:tcPr>
            <w:tcW w:w="2276" w:type="dxa"/>
            <w:shd w:val="clear" w:color="auto" w:fill="BFBFBF"/>
            <w:vAlign w:val="center"/>
          </w:tcPr>
          <w:p w:rsidR="00F660CC" w:rsidRPr="00C555D1" w:rsidRDefault="00F660CC" w:rsidP="00F0565D">
            <w:pPr>
              <w:spacing w:after="0" w:line="240" w:lineRule="auto"/>
              <w:jc w:val="center"/>
              <w:rPr>
                <w:rFonts w:ascii="Arial Narrow" w:hAnsi="Arial Narrow"/>
                <w:b/>
                <w:sz w:val="24"/>
                <w:szCs w:val="24"/>
              </w:rPr>
            </w:pPr>
            <w:r w:rsidRPr="00C555D1">
              <w:rPr>
                <w:rFonts w:ascii="Arial Narrow" w:hAnsi="Arial Narrow"/>
                <w:b/>
                <w:sz w:val="24"/>
                <w:szCs w:val="24"/>
              </w:rPr>
              <w:t>RESPONSABLE</w:t>
            </w:r>
          </w:p>
        </w:tc>
        <w:tc>
          <w:tcPr>
            <w:tcW w:w="2257" w:type="dxa"/>
          </w:tcPr>
          <w:p w:rsidR="00F660CC" w:rsidRPr="00C555D1" w:rsidRDefault="00F660CC" w:rsidP="00F0565D">
            <w:pPr>
              <w:spacing w:after="0" w:line="240" w:lineRule="auto"/>
              <w:rPr>
                <w:rFonts w:ascii="Arial Narrow" w:hAnsi="Arial Narrow"/>
                <w:sz w:val="24"/>
                <w:szCs w:val="24"/>
              </w:rPr>
            </w:pPr>
            <w:r>
              <w:rPr>
                <w:rFonts w:ascii="Arial Narrow" w:hAnsi="Arial Narrow"/>
                <w:sz w:val="24"/>
                <w:szCs w:val="24"/>
              </w:rPr>
              <w:t>Jefe del Departamento de Planificación</w:t>
            </w:r>
          </w:p>
        </w:tc>
        <w:tc>
          <w:tcPr>
            <w:tcW w:w="2258" w:type="dxa"/>
            <w:shd w:val="clear" w:color="auto" w:fill="D9D9D9"/>
            <w:vAlign w:val="center"/>
          </w:tcPr>
          <w:p w:rsidR="00F660CC" w:rsidRPr="00D74E1D" w:rsidRDefault="00F660CC" w:rsidP="00F0565D">
            <w:pPr>
              <w:spacing w:after="0" w:line="240" w:lineRule="auto"/>
              <w:jc w:val="center"/>
              <w:rPr>
                <w:rFonts w:ascii="Arial Narrow" w:hAnsi="Arial Narrow"/>
                <w:b/>
                <w:sz w:val="24"/>
                <w:szCs w:val="24"/>
              </w:rPr>
            </w:pPr>
            <w:r w:rsidRPr="00D74E1D">
              <w:rPr>
                <w:rFonts w:ascii="Arial Narrow" w:hAnsi="Arial Narrow"/>
                <w:b/>
                <w:sz w:val="24"/>
                <w:szCs w:val="24"/>
              </w:rPr>
              <w:t>BASE LEGAL</w:t>
            </w:r>
          </w:p>
        </w:tc>
        <w:tc>
          <w:tcPr>
            <w:tcW w:w="2263" w:type="dxa"/>
          </w:tcPr>
          <w:p w:rsidR="00F660CC" w:rsidRPr="00C555D1" w:rsidRDefault="00F660CC" w:rsidP="00F0565D">
            <w:pPr>
              <w:spacing w:after="0" w:line="240" w:lineRule="auto"/>
              <w:rPr>
                <w:rFonts w:ascii="Arial Narrow" w:hAnsi="Arial Narrow"/>
                <w:sz w:val="24"/>
                <w:szCs w:val="24"/>
              </w:rPr>
            </w:pPr>
            <w:r>
              <w:rPr>
                <w:rFonts w:ascii="Arial Narrow" w:hAnsi="Arial Narrow"/>
                <w:sz w:val="24"/>
                <w:szCs w:val="24"/>
              </w:rPr>
              <w:t>No Aplica</w:t>
            </w:r>
          </w:p>
        </w:tc>
      </w:tr>
      <w:tr w:rsidR="00F660CC" w:rsidRPr="00C555D1" w:rsidTr="00F0565D">
        <w:tc>
          <w:tcPr>
            <w:tcW w:w="2276" w:type="dxa"/>
            <w:shd w:val="clear" w:color="auto" w:fill="BFBFBF"/>
            <w:vAlign w:val="center"/>
          </w:tcPr>
          <w:p w:rsidR="00F660CC" w:rsidRPr="00C555D1" w:rsidRDefault="00F660CC" w:rsidP="00F0565D">
            <w:pPr>
              <w:spacing w:after="0" w:line="240" w:lineRule="auto"/>
              <w:jc w:val="center"/>
              <w:rPr>
                <w:rFonts w:ascii="Arial Narrow" w:hAnsi="Arial Narrow"/>
                <w:b/>
                <w:sz w:val="24"/>
                <w:szCs w:val="24"/>
              </w:rPr>
            </w:pPr>
            <w:r w:rsidRPr="00C555D1">
              <w:rPr>
                <w:rFonts w:ascii="Arial Narrow" w:hAnsi="Arial Narrow"/>
                <w:b/>
                <w:sz w:val="24"/>
                <w:szCs w:val="24"/>
              </w:rPr>
              <w:t>ACTORES DEL PROCESO</w:t>
            </w:r>
          </w:p>
        </w:tc>
        <w:tc>
          <w:tcPr>
            <w:tcW w:w="6778" w:type="dxa"/>
            <w:gridSpan w:val="3"/>
          </w:tcPr>
          <w:p w:rsidR="00F660CC" w:rsidRPr="00C555D1" w:rsidRDefault="00F660CC" w:rsidP="00F0565D">
            <w:pPr>
              <w:spacing w:after="0"/>
              <w:rPr>
                <w:rFonts w:ascii="Arial Narrow" w:hAnsi="Arial Narrow" w:cs="Arial"/>
                <w:bCs/>
                <w:sz w:val="24"/>
                <w:szCs w:val="24"/>
              </w:rPr>
            </w:pPr>
            <w:r>
              <w:rPr>
                <w:rFonts w:ascii="Arial Narrow" w:hAnsi="Arial Narrow" w:cs="Arial"/>
                <w:bCs/>
                <w:sz w:val="24"/>
                <w:szCs w:val="24"/>
                <w:u w:val="single"/>
              </w:rPr>
              <w:t>Jefe del Departamento de Planificación</w:t>
            </w:r>
            <w:r>
              <w:rPr>
                <w:rFonts w:ascii="Arial Narrow" w:hAnsi="Arial Narrow" w:cs="Arial"/>
                <w:bCs/>
                <w:sz w:val="24"/>
                <w:szCs w:val="24"/>
              </w:rPr>
              <w:t>.- Persona contratada por la Oficina C</w:t>
            </w:r>
            <w:r w:rsidRPr="00C555D1">
              <w:rPr>
                <w:rFonts w:ascii="Arial Narrow" w:hAnsi="Arial Narrow" w:cs="Arial"/>
                <w:bCs/>
                <w:sz w:val="24"/>
                <w:szCs w:val="24"/>
              </w:rPr>
              <w:t xml:space="preserve">entral Fe y Alegría </w:t>
            </w:r>
            <w:r>
              <w:rPr>
                <w:rFonts w:ascii="Arial Narrow" w:hAnsi="Arial Narrow" w:cs="Arial"/>
                <w:bCs/>
                <w:sz w:val="24"/>
                <w:szCs w:val="24"/>
              </w:rPr>
              <w:t>Perú, encargada de elaborar el Plan Operativo Anual Institucional y el Presupuesto Institucional.</w:t>
            </w:r>
          </w:p>
        </w:tc>
      </w:tr>
      <w:tr w:rsidR="00F660CC" w:rsidRPr="00C555D1" w:rsidTr="00F0565D">
        <w:tc>
          <w:tcPr>
            <w:tcW w:w="2276" w:type="dxa"/>
            <w:shd w:val="clear" w:color="auto" w:fill="BFBFBF"/>
            <w:vAlign w:val="center"/>
          </w:tcPr>
          <w:p w:rsidR="00F660CC" w:rsidRPr="00C555D1" w:rsidRDefault="00F660CC" w:rsidP="00F0565D">
            <w:pPr>
              <w:spacing w:after="0" w:line="240" w:lineRule="auto"/>
              <w:jc w:val="center"/>
              <w:rPr>
                <w:rFonts w:ascii="Arial Narrow" w:hAnsi="Arial Narrow"/>
                <w:b/>
                <w:sz w:val="24"/>
                <w:szCs w:val="24"/>
              </w:rPr>
            </w:pPr>
            <w:r w:rsidRPr="00C555D1">
              <w:rPr>
                <w:rFonts w:ascii="Arial Narrow" w:hAnsi="Arial Narrow"/>
                <w:b/>
                <w:sz w:val="24"/>
                <w:szCs w:val="24"/>
              </w:rPr>
              <w:t>CLIENTES INTERNOS</w:t>
            </w:r>
          </w:p>
        </w:tc>
        <w:tc>
          <w:tcPr>
            <w:tcW w:w="2257" w:type="dxa"/>
          </w:tcPr>
          <w:p w:rsidR="00F660CC" w:rsidRPr="00D0215C" w:rsidRDefault="00F660CC" w:rsidP="00F0565D">
            <w:pPr>
              <w:spacing w:after="0" w:line="240" w:lineRule="auto"/>
              <w:rPr>
                <w:rFonts w:ascii="Arial Narrow" w:hAnsi="Arial Narrow" w:cs="Arial"/>
                <w:bCs/>
                <w:sz w:val="24"/>
                <w:szCs w:val="24"/>
              </w:rPr>
            </w:pPr>
            <w:r>
              <w:rPr>
                <w:rFonts w:ascii="Arial Narrow" w:hAnsi="Arial Narrow" w:cs="Arial"/>
                <w:bCs/>
                <w:sz w:val="24"/>
                <w:szCs w:val="24"/>
              </w:rPr>
              <w:t>Director Fe y Alegría Perú</w:t>
            </w:r>
          </w:p>
        </w:tc>
        <w:tc>
          <w:tcPr>
            <w:tcW w:w="2258" w:type="dxa"/>
            <w:shd w:val="clear" w:color="auto" w:fill="D9D9D9"/>
            <w:vAlign w:val="center"/>
          </w:tcPr>
          <w:p w:rsidR="00F660CC" w:rsidRPr="00D74E1D" w:rsidRDefault="00F660CC" w:rsidP="00F0565D">
            <w:pPr>
              <w:spacing w:after="0" w:line="240" w:lineRule="auto"/>
              <w:jc w:val="center"/>
              <w:rPr>
                <w:rFonts w:ascii="Arial Narrow" w:hAnsi="Arial Narrow" w:cs="Arial"/>
                <w:b/>
                <w:bCs/>
                <w:sz w:val="24"/>
                <w:szCs w:val="24"/>
              </w:rPr>
            </w:pPr>
            <w:r w:rsidRPr="00D74E1D">
              <w:rPr>
                <w:rFonts w:ascii="Arial Narrow" w:hAnsi="Arial Narrow" w:cs="Arial"/>
                <w:b/>
                <w:bCs/>
                <w:sz w:val="24"/>
                <w:szCs w:val="24"/>
              </w:rPr>
              <w:t>CLIENTE EXTERNO</w:t>
            </w:r>
          </w:p>
        </w:tc>
        <w:tc>
          <w:tcPr>
            <w:tcW w:w="2263" w:type="dxa"/>
          </w:tcPr>
          <w:p w:rsidR="00F660CC" w:rsidRPr="00D0215C" w:rsidRDefault="00F660CC" w:rsidP="00F0565D">
            <w:pPr>
              <w:spacing w:after="0" w:line="240" w:lineRule="auto"/>
              <w:rPr>
                <w:rFonts w:ascii="Arial Narrow" w:hAnsi="Arial Narrow" w:cs="Arial"/>
                <w:bCs/>
                <w:sz w:val="24"/>
                <w:szCs w:val="24"/>
              </w:rPr>
            </w:pPr>
            <w:r>
              <w:rPr>
                <w:rFonts w:ascii="Arial Narrow" w:hAnsi="Arial Narrow" w:cs="Arial"/>
                <w:bCs/>
                <w:sz w:val="24"/>
                <w:szCs w:val="24"/>
              </w:rPr>
              <w:t>No Aplica</w:t>
            </w:r>
          </w:p>
        </w:tc>
      </w:tr>
      <w:tr w:rsidR="00F660CC" w:rsidRPr="00C555D1" w:rsidTr="00F0565D">
        <w:tc>
          <w:tcPr>
            <w:tcW w:w="2276" w:type="dxa"/>
            <w:shd w:val="clear" w:color="auto" w:fill="BFBFBF"/>
            <w:vAlign w:val="center"/>
          </w:tcPr>
          <w:p w:rsidR="00F660CC" w:rsidRPr="00C555D1" w:rsidRDefault="00F660CC" w:rsidP="00F0565D">
            <w:pPr>
              <w:spacing w:after="0" w:line="240" w:lineRule="auto"/>
              <w:jc w:val="center"/>
              <w:rPr>
                <w:rFonts w:ascii="Arial Narrow" w:hAnsi="Arial Narrow"/>
                <w:b/>
                <w:sz w:val="24"/>
                <w:szCs w:val="24"/>
              </w:rPr>
            </w:pPr>
            <w:r w:rsidRPr="00C555D1">
              <w:rPr>
                <w:rFonts w:ascii="Arial Narrow" w:hAnsi="Arial Narrow"/>
                <w:b/>
                <w:sz w:val="24"/>
                <w:szCs w:val="24"/>
              </w:rPr>
              <w:t>ALCANCE</w:t>
            </w:r>
          </w:p>
        </w:tc>
        <w:tc>
          <w:tcPr>
            <w:tcW w:w="6778" w:type="dxa"/>
            <w:gridSpan w:val="3"/>
          </w:tcPr>
          <w:p w:rsidR="00F660CC" w:rsidRDefault="00F660CC" w:rsidP="00F0565D">
            <w:pPr>
              <w:spacing w:after="0" w:line="240" w:lineRule="auto"/>
              <w:jc w:val="both"/>
              <w:rPr>
                <w:rFonts w:ascii="Arial Narrow" w:hAnsi="Arial Narrow"/>
                <w:sz w:val="24"/>
                <w:szCs w:val="24"/>
              </w:rPr>
            </w:pPr>
            <w:r w:rsidRPr="003B7F34">
              <w:rPr>
                <w:rFonts w:ascii="Arial Narrow" w:hAnsi="Arial Narrow"/>
                <w:sz w:val="24"/>
                <w:szCs w:val="24"/>
              </w:rPr>
              <w:t xml:space="preserve">El alcance del presente proceso consiste en las actividades que realiza el Jefe del Departamento de </w:t>
            </w:r>
            <w:r>
              <w:rPr>
                <w:rFonts w:ascii="Arial Narrow" w:hAnsi="Arial Narrow"/>
                <w:sz w:val="24"/>
                <w:szCs w:val="24"/>
              </w:rPr>
              <w:t>Planificación para realizar el seguimiento presupuestal a las fuentes de financiamiento que se encuentran ejecutándose.</w:t>
            </w:r>
          </w:p>
          <w:p w:rsidR="00F660CC" w:rsidRPr="00C555D1" w:rsidRDefault="00F660CC" w:rsidP="00F0565D">
            <w:pPr>
              <w:spacing w:after="0" w:line="240" w:lineRule="auto"/>
              <w:jc w:val="both"/>
              <w:rPr>
                <w:rFonts w:ascii="Arial Narrow" w:hAnsi="Arial Narrow"/>
                <w:sz w:val="24"/>
                <w:szCs w:val="24"/>
              </w:rPr>
            </w:pPr>
            <w:r w:rsidRPr="003B7F34">
              <w:rPr>
                <w:rFonts w:ascii="Arial Narrow" w:hAnsi="Arial Narrow"/>
                <w:sz w:val="24"/>
                <w:szCs w:val="24"/>
              </w:rPr>
              <w:t>No se entrar</w:t>
            </w:r>
            <w:r>
              <w:rPr>
                <w:rFonts w:ascii="Arial Narrow" w:hAnsi="Arial Narrow"/>
                <w:sz w:val="24"/>
                <w:szCs w:val="24"/>
              </w:rPr>
              <w:t>á</w:t>
            </w:r>
            <w:r w:rsidRPr="003B7F34">
              <w:rPr>
                <w:rFonts w:ascii="Arial Narrow" w:hAnsi="Arial Narrow"/>
                <w:sz w:val="24"/>
                <w:szCs w:val="24"/>
              </w:rPr>
              <w:t xml:space="preserve"> en detalle sobre la </w:t>
            </w:r>
            <w:r>
              <w:rPr>
                <w:rFonts w:ascii="Arial Narrow" w:hAnsi="Arial Narrow"/>
                <w:sz w:val="24"/>
                <w:szCs w:val="24"/>
              </w:rPr>
              <w:t xml:space="preserve">coordinación realizada por este departamento </w:t>
            </w:r>
            <w:r w:rsidRPr="003B7F34">
              <w:rPr>
                <w:rFonts w:ascii="Arial Narrow" w:hAnsi="Arial Narrow"/>
                <w:sz w:val="24"/>
                <w:szCs w:val="24"/>
              </w:rPr>
              <w:t xml:space="preserve">con </w:t>
            </w:r>
            <w:r>
              <w:rPr>
                <w:rFonts w:ascii="Arial Narrow" w:hAnsi="Arial Narrow"/>
                <w:sz w:val="24"/>
                <w:szCs w:val="24"/>
              </w:rPr>
              <w:t>el Departamento de Proyectos</w:t>
            </w:r>
            <w:r w:rsidRPr="003B7F34">
              <w:rPr>
                <w:rFonts w:ascii="Arial Narrow" w:hAnsi="Arial Narrow"/>
                <w:sz w:val="24"/>
                <w:szCs w:val="24"/>
              </w:rPr>
              <w:t>.</w:t>
            </w:r>
          </w:p>
        </w:tc>
      </w:tr>
      <w:tr w:rsidR="00F660CC" w:rsidRPr="00C555D1" w:rsidTr="00F0565D">
        <w:tc>
          <w:tcPr>
            <w:tcW w:w="2276" w:type="dxa"/>
            <w:shd w:val="clear" w:color="auto" w:fill="BFBFBF"/>
            <w:vAlign w:val="center"/>
          </w:tcPr>
          <w:p w:rsidR="00F660CC" w:rsidRPr="00C555D1" w:rsidRDefault="00F660CC" w:rsidP="00F0565D">
            <w:pPr>
              <w:spacing w:after="0" w:line="240" w:lineRule="auto"/>
              <w:jc w:val="center"/>
              <w:rPr>
                <w:rFonts w:ascii="Arial Narrow" w:hAnsi="Arial Narrow"/>
                <w:b/>
                <w:sz w:val="24"/>
                <w:szCs w:val="24"/>
              </w:rPr>
            </w:pPr>
            <w:r w:rsidRPr="00C555D1">
              <w:rPr>
                <w:rFonts w:ascii="Arial Narrow" w:hAnsi="Arial Narrow"/>
                <w:b/>
                <w:sz w:val="24"/>
                <w:szCs w:val="24"/>
              </w:rPr>
              <w:t>PROCEDIMIENTO</w:t>
            </w:r>
          </w:p>
        </w:tc>
        <w:tc>
          <w:tcPr>
            <w:tcW w:w="6778" w:type="dxa"/>
            <w:gridSpan w:val="3"/>
            <w:vAlign w:val="center"/>
          </w:tcPr>
          <w:p w:rsidR="00F660CC" w:rsidRDefault="00F660CC" w:rsidP="00B420B6">
            <w:pPr>
              <w:numPr>
                <w:ilvl w:val="0"/>
                <w:numId w:val="36"/>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Llegado el inicio del trimestre se procede a realizar el listado de las fuentes de financiamiento</w:t>
            </w:r>
            <w:r w:rsidRPr="00C555D1">
              <w:rPr>
                <w:rFonts w:ascii="Arial Narrow" w:hAnsi="Arial Narrow" w:cs="Arial"/>
                <w:bCs/>
                <w:sz w:val="24"/>
                <w:szCs w:val="24"/>
              </w:rPr>
              <w:t>.</w:t>
            </w:r>
          </w:p>
          <w:p w:rsidR="00F660CC" w:rsidRDefault="00F660CC" w:rsidP="00B420B6">
            <w:pPr>
              <w:numPr>
                <w:ilvl w:val="0"/>
                <w:numId w:val="36"/>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Se determina el gasto presupuestado en función al Presupuesto Institucional por rubro contable y financiamiento.</w:t>
            </w:r>
          </w:p>
          <w:p w:rsidR="00F660CC" w:rsidRPr="005036C0" w:rsidRDefault="00F660CC" w:rsidP="00B420B6">
            <w:pPr>
              <w:keepNext/>
              <w:numPr>
                <w:ilvl w:val="0"/>
                <w:numId w:val="36"/>
              </w:numPr>
              <w:autoSpaceDE w:val="0"/>
              <w:autoSpaceDN w:val="0"/>
              <w:adjustRightInd w:val="0"/>
              <w:spacing w:after="0" w:line="240" w:lineRule="auto"/>
              <w:jc w:val="both"/>
              <w:rPr>
                <w:rFonts w:ascii="Arial Narrow" w:hAnsi="Arial Narrow" w:cs="Arial"/>
                <w:bCs/>
                <w:sz w:val="24"/>
                <w:szCs w:val="24"/>
              </w:rPr>
            </w:pPr>
            <w:r>
              <w:rPr>
                <w:rFonts w:ascii="Arial Narrow" w:hAnsi="Arial Narrow" w:cs="Arial"/>
                <w:bCs/>
                <w:sz w:val="24"/>
                <w:szCs w:val="24"/>
              </w:rPr>
              <w:t xml:space="preserve">Se contrasta el desarrollo presupuestal en función al flujo de caja brindado por Administración y Abastecimientos, en caso exista diferencia se procede a Investigar y coordinar la solución del mismo. </w:t>
            </w:r>
          </w:p>
        </w:tc>
      </w:tr>
    </w:tbl>
    <w:p w:rsidR="00F660CC" w:rsidRPr="00F660CC" w:rsidRDefault="00F660CC" w:rsidP="00F660CC">
      <w:pPr>
        <w:pStyle w:val="Caption"/>
        <w:jc w:val="center"/>
        <w:rPr>
          <w:rFonts w:asciiTheme="majorHAnsi" w:hAnsiTheme="majorHAnsi"/>
          <w:sz w:val="16"/>
          <w:szCs w:val="16"/>
        </w:rPr>
      </w:pPr>
      <w:bookmarkStart w:id="338" w:name="_Toc266031748"/>
      <w:r w:rsidRPr="00F660CC">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62</w:t>
      </w:r>
      <w:r w:rsidR="00C74554">
        <w:rPr>
          <w:rFonts w:asciiTheme="majorHAnsi" w:hAnsiTheme="majorHAnsi"/>
          <w:sz w:val="16"/>
          <w:szCs w:val="16"/>
        </w:rPr>
        <w:fldChar w:fldCharType="end"/>
      </w:r>
      <w:r w:rsidRPr="00F660CC">
        <w:rPr>
          <w:rFonts w:asciiTheme="majorHAnsi" w:hAnsiTheme="majorHAnsi"/>
          <w:sz w:val="16"/>
          <w:szCs w:val="16"/>
        </w:rPr>
        <w:t>.- Definición de Proceso “Seguimiento Presupuestal”</w:t>
      </w:r>
      <w:bookmarkEnd w:id="338"/>
    </w:p>
    <w:p w:rsidR="00F660CC" w:rsidRPr="00F660CC" w:rsidRDefault="00F660CC" w:rsidP="00F660CC">
      <w:pPr>
        <w:pStyle w:val="Caption"/>
        <w:jc w:val="center"/>
        <w:rPr>
          <w:rFonts w:asciiTheme="majorHAnsi" w:hAnsiTheme="majorHAnsi"/>
          <w:sz w:val="16"/>
          <w:szCs w:val="16"/>
        </w:rPr>
      </w:pPr>
      <w:r w:rsidRPr="00F660CC">
        <w:rPr>
          <w:rFonts w:asciiTheme="majorHAnsi" w:hAnsiTheme="majorHAnsi"/>
          <w:sz w:val="16"/>
          <w:szCs w:val="16"/>
        </w:rPr>
        <w:t>Fuente: Elaboración Propia</w:t>
      </w:r>
    </w:p>
    <w:p w:rsidR="00F660CC" w:rsidRDefault="00F660CC" w:rsidP="00F660CC">
      <w:pPr>
        <w:keepNext/>
        <w:jc w:val="center"/>
        <w:sectPr w:rsidR="00F660CC" w:rsidSect="00F0565D">
          <w:footerReference w:type="default" r:id="rId110"/>
          <w:pgSz w:w="12240" w:h="15840"/>
          <w:pgMar w:top="1417" w:right="1701" w:bottom="1417" w:left="1701" w:header="708" w:footer="708" w:gutter="0"/>
          <w:cols w:space="708"/>
          <w:docGrid w:linePitch="360"/>
        </w:sectPr>
      </w:pPr>
    </w:p>
    <w:p w:rsidR="00F660CC" w:rsidRDefault="00F660CC" w:rsidP="00F660CC">
      <w:pPr>
        <w:keepNext/>
        <w:spacing w:after="0"/>
        <w:jc w:val="center"/>
      </w:pPr>
      <w:r>
        <w:rPr>
          <w:noProof/>
          <w:lang w:eastAsia="es-ES" w:bidi="ar-SA"/>
        </w:rPr>
        <w:drawing>
          <wp:inline distT="0" distB="0" distL="0" distR="0">
            <wp:extent cx="5846378" cy="2964873"/>
            <wp:effectExtent l="19050" t="0" r="1972" b="0"/>
            <wp:docPr id="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srcRect b="13341"/>
                    <a:stretch>
                      <a:fillRect/>
                    </a:stretch>
                  </pic:blipFill>
                  <pic:spPr bwMode="auto">
                    <a:xfrm>
                      <a:off x="0" y="0"/>
                      <a:ext cx="5857191" cy="2970357"/>
                    </a:xfrm>
                    <a:prstGeom prst="rect">
                      <a:avLst/>
                    </a:prstGeom>
                    <a:noFill/>
                    <a:ln w="9525">
                      <a:noFill/>
                      <a:miter lim="800000"/>
                      <a:headEnd/>
                      <a:tailEnd/>
                    </a:ln>
                  </pic:spPr>
                </pic:pic>
              </a:graphicData>
            </a:graphic>
          </wp:inline>
        </w:drawing>
      </w:r>
    </w:p>
    <w:p w:rsidR="00F660CC" w:rsidRPr="00F660CC" w:rsidRDefault="00F660CC" w:rsidP="00F660CC">
      <w:pPr>
        <w:pStyle w:val="Caption"/>
        <w:jc w:val="center"/>
        <w:rPr>
          <w:rFonts w:asciiTheme="majorHAnsi" w:hAnsiTheme="majorHAnsi"/>
          <w:sz w:val="16"/>
          <w:szCs w:val="16"/>
        </w:rPr>
      </w:pPr>
      <w:bookmarkStart w:id="339" w:name="_Toc266031562"/>
      <w:r w:rsidRPr="00F660CC">
        <w:rPr>
          <w:rFonts w:asciiTheme="majorHAnsi" w:hAnsiTheme="majorHAnsi"/>
          <w:sz w:val="16"/>
          <w:szCs w:val="16"/>
        </w:rPr>
        <w:t xml:space="preserve">Ilustración </w:t>
      </w:r>
      <w:r w:rsidR="00934198" w:rsidRPr="00F660CC">
        <w:rPr>
          <w:rFonts w:asciiTheme="majorHAnsi" w:hAnsiTheme="majorHAnsi"/>
          <w:sz w:val="16"/>
          <w:szCs w:val="16"/>
        </w:rPr>
        <w:fldChar w:fldCharType="begin"/>
      </w:r>
      <w:r w:rsidRPr="00F660CC">
        <w:rPr>
          <w:rFonts w:asciiTheme="majorHAnsi" w:hAnsiTheme="majorHAnsi"/>
          <w:sz w:val="16"/>
          <w:szCs w:val="16"/>
        </w:rPr>
        <w:instrText xml:space="preserve"> SEQ Ilustración \* ARABIC </w:instrText>
      </w:r>
      <w:r w:rsidR="00934198" w:rsidRPr="00F660CC">
        <w:rPr>
          <w:rFonts w:asciiTheme="majorHAnsi" w:hAnsiTheme="majorHAnsi"/>
          <w:sz w:val="16"/>
          <w:szCs w:val="16"/>
        </w:rPr>
        <w:fldChar w:fldCharType="separate"/>
      </w:r>
      <w:r w:rsidR="00EB772F">
        <w:rPr>
          <w:rFonts w:asciiTheme="majorHAnsi" w:hAnsiTheme="majorHAnsi"/>
          <w:noProof/>
          <w:sz w:val="16"/>
          <w:szCs w:val="16"/>
        </w:rPr>
        <w:t>34</w:t>
      </w:r>
      <w:r w:rsidR="00934198" w:rsidRPr="00F660CC">
        <w:rPr>
          <w:rFonts w:asciiTheme="majorHAnsi" w:hAnsiTheme="majorHAnsi"/>
          <w:sz w:val="16"/>
          <w:szCs w:val="16"/>
        </w:rPr>
        <w:fldChar w:fldCharType="end"/>
      </w:r>
      <w:r w:rsidRPr="00F660CC">
        <w:rPr>
          <w:rFonts w:asciiTheme="majorHAnsi" w:hAnsiTheme="majorHAnsi"/>
          <w:sz w:val="16"/>
          <w:szCs w:val="16"/>
        </w:rPr>
        <w:t>.- Diagrama de Proceso “Seguimiento Presupuestal”</w:t>
      </w:r>
      <w:bookmarkEnd w:id="339"/>
    </w:p>
    <w:p w:rsidR="00F660CC" w:rsidRPr="00F660CC" w:rsidRDefault="00F660CC" w:rsidP="00F660CC">
      <w:pPr>
        <w:pStyle w:val="Caption"/>
        <w:jc w:val="center"/>
        <w:rPr>
          <w:rFonts w:asciiTheme="majorHAnsi" w:hAnsiTheme="majorHAnsi"/>
          <w:sz w:val="16"/>
          <w:szCs w:val="16"/>
        </w:rPr>
      </w:pPr>
      <w:r w:rsidRPr="00F660CC">
        <w:rPr>
          <w:rFonts w:asciiTheme="majorHAnsi" w:hAnsiTheme="majorHAnsi"/>
          <w:sz w:val="16"/>
          <w:szCs w:val="16"/>
        </w:rPr>
        <w:t>Fuente: Elaboración Propia</w:t>
      </w:r>
    </w:p>
    <w:p w:rsidR="00F660CC" w:rsidRDefault="00F660CC" w:rsidP="00D26107">
      <w:pPr>
        <w:keepNext/>
        <w:jc w:val="center"/>
      </w:pPr>
    </w:p>
    <w:p w:rsidR="0014721F" w:rsidRDefault="0014721F" w:rsidP="003A5985">
      <w:pPr>
        <w:rPr>
          <w:rFonts w:eastAsia="Calibri" w:cs="Times New Roman"/>
          <w:b/>
          <w:bCs/>
          <w:sz w:val="16"/>
          <w:szCs w:val="16"/>
          <w:lang w:val="es-PE" w:eastAsia="es-ES" w:bidi="ar-SA"/>
        </w:rPr>
      </w:pPr>
    </w:p>
    <w:p w:rsidR="00F660CC" w:rsidRDefault="00F660CC" w:rsidP="003A5985">
      <w:pPr>
        <w:rPr>
          <w:rFonts w:eastAsia="Calibri" w:cs="Times New Roman"/>
          <w:b/>
          <w:bCs/>
          <w:sz w:val="16"/>
          <w:szCs w:val="16"/>
          <w:lang w:val="es-PE" w:eastAsia="es-ES" w:bidi="ar-SA"/>
        </w:rPr>
      </w:pPr>
    </w:p>
    <w:p w:rsidR="00F660CC" w:rsidRDefault="00F660CC" w:rsidP="003A5985">
      <w:pPr>
        <w:rPr>
          <w:rFonts w:eastAsia="Calibri" w:cs="Times New Roman"/>
          <w:b/>
          <w:bCs/>
          <w:sz w:val="16"/>
          <w:szCs w:val="16"/>
          <w:lang w:val="es-PE" w:eastAsia="es-ES" w:bidi="ar-SA"/>
        </w:rPr>
        <w:sectPr w:rsidR="00F660CC" w:rsidSect="00D26107">
          <w:pgSz w:w="11907" w:h="16839" w:code="9"/>
          <w:pgMar w:top="1417" w:right="1701" w:bottom="1417" w:left="1701" w:header="708" w:footer="708" w:gutter="0"/>
          <w:cols w:space="708"/>
          <w:docGrid w:linePitch="360"/>
        </w:sectPr>
      </w:pPr>
    </w:p>
    <w:tbl>
      <w:tblPr>
        <w:tblW w:w="13652"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1124"/>
        <w:gridCol w:w="1432"/>
        <w:gridCol w:w="1845"/>
        <w:gridCol w:w="1561"/>
        <w:gridCol w:w="3782"/>
        <w:gridCol w:w="1790"/>
        <w:gridCol w:w="1292"/>
        <w:gridCol w:w="826"/>
      </w:tblGrid>
      <w:tr w:rsidR="00F660CC" w:rsidRPr="00C555D1" w:rsidTr="00F0565D">
        <w:trPr>
          <w:trHeight w:val="495"/>
        </w:trPr>
        <w:tc>
          <w:tcPr>
            <w:tcW w:w="1124" w:type="dxa"/>
            <w:tcBorders>
              <w:right w:val="nil"/>
            </w:tcBorders>
            <w:shd w:val="clear" w:color="auto" w:fill="000000"/>
          </w:tcPr>
          <w:p w:rsidR="00F660CC" w:rsidRPr="00C555D1" w:rsidRDefault="00F660CC" w:rsidP="00F0565D">
            <w:pPr>
              <w:spacing w:after="0" w:line="240" w:lineRule="auto"/>
              <w:jc w:val="center"/>
              <w:rPr>
                <w:rFonts w:ascii="Arial Narrow" w:hAnsi="Arial Narrow" w:cs="Arial"/>
                <w:b/>
                <w:bCs/>
                <w:color w:val="FFFFFF"/>
                <w:sz w:val="20"/>
                <w:szCs w:val="20"/>
                <w:lang w:val="es-PE" w:eastAsia="es-PE"/>
              </w:rPr>
            </w:pPr>
            <w:r>
              <w:tab/>
            </w:r>
            <w:r>
              <w:br w:type="page"/>
            </w:r>
            <w:r w:rsidRPr="00C555D1">
              <w:rPr>
                <w:rFonts w:ascii="Arial Narrow" w:hAnsi="Arial Narrow" w:cs="Arial"/>
                <w:color w:val="FFFFFF"/>
                <w:sz w:val="20"/>
                <w:szCs w:val="20"/>
                <w:lang w:val="es-PE" w:eastAsia="es-PE"/>
              </w:rPr>
              <w:t>N°</w:t>
            </w:r>
          </w:p>
        </w:tc>
        <w:tc>
          <w:tcPr>
            <w:tcW w:w="1432" w:type="dxa"/>
            <w:tcBorders>
              <w:left w:val="nil"/>
              <w:right w:val="nil"/>
            </w:tcBorders>
            <w:shd w:val="clear" w:color="auto" w:fill="000000"/>
          </w:tcPr>
          <w:p w:rsidR="00F660CC" w:rsidRPr="00C555D1" w:rsidRDefault="00F660CC" w:rsidP="00F0565D">
            <w:pPr>
              <w:spacing w:after="0" w:line="240" w:lineRule="auto"/>
              <w:jc w:val="center"/>
              <w:rPr>
                <w:rFonts w:ascii="Arial Narrow" w:hAnsi="Arial Narrow" w:cs="Arial"/>
                <w:b/>
                <w:bCs/>
                <w:color w:val="FFFFFF"/>
                <w:sz w:val="20"/>
                <w:szCs w:val="20"/>
                <w:lang w:val="es-PE" w:eastAsia="es-PE"/>
              </w:rPr>
            </w:pPr>
            <w:r w:rsidRPr="00C555D1">
              <w:rPr>
                <w:rFonts w:ascii="Arial Narrow" w:hAnsi="Arial Narrow" w:cs="Arial"/>
                <w:color w:val="FFFFFF"/>
                <w:sz w:val="20"/>
                <w:szCs w:val="20"/>
                <w:lang w:val="es-PE" w:eastAsia="es-PE"/>
              </w:rPr>
              <w:t>ENTRADA</w:t>
            </w:r>
          </w:p>
        </w:tc>
        <w:tc>
          <w:tcPr>
            <w:tcW w:w="1845" w:type="dxa"/>
            <w:tcBorders>
              <w:left w:val="nil"/>
              <w:right w:val="nil"/>
            </w:tcBorders>
            <w:shd w:val="clear" w:color="auto" w:fill="000000"/>
          </w:tcPr>
          <w:p w:rsidR="00F660CC" w:rsidRPr="00C555D1" w:rsidRDefault="00F660CC" w:rsidP="00F0565D">
            <w:pPr>
              <w:spacing w:after="0" w:line="240" w:lineRule="auto"/>
              <w:jc w:val="center"/>
              <w:rPr>
                <w:rFonts w:ascii="Arial Narrow" w:hAnsi="Arial Narrow" w:cs="Arial"/>
                <w:b/>
                <w:bCs/>
                <w:color w:val="FFFFFF"/>
                <w:sz w:val="20"/>
                <w:szCs w:val="20"/>
                <w:lang w:val="es-PE" w:eastAsia="es-PE"/>
              </w:rPr>
            </w:pPr>
            <w:r w:rsidRPr="00C555D1">
              <w:rPr>
                <w:rFonts w:ascii="Arial Narrow" w:hAnsi="Arial Narrow" w:cs="Arial"/>
                <w:color w:val="FFFFFF"/>
                <w:sz w:val="20"/>
                <w:szCs w:val="20"/>
                <w:lang w:val="es-PE" w:eastAsia="es-PE"/>
              </w:rPr>
              <w:t>ACTIVIDAD</w:t>
            </w:r>
          </w:p>
        </w:tc>
        <w:tc>
          <w:tcPr>
            <w:tcW w:w="1561" w:type="dxa"/>
            <w:tcBorders>
              <w:left w:val="nil"/>
              <w:right w:val="nil"/>
            </w:tcBorders>
            <w:shd w:val="clear" w:color="auto" w:fill="000000"/>
          </w:tcPr>
          <w:p w:rsidR="00F660CC" w:rsidRPr="00C555D1" w:rsidRDefault="00F660CC" w:rsidP="00F0565D">
            <w:pPr>
              <w:spacing w:after="0" w:line="240" w:lineRule="auto"/>
              <w:jc w:val="center"/>
              <w:rPr>
                <w:rFonts w:ascii="Arial Narrow" w:hAnsi="Arial Narrow" w:cs="Arial"/>
                <w:b/>
                <w:bCs/>
                <w:color w:val="FFFFFF"/>
                <w:sz w:val="20"/>
                <w:szCs w:val="20"/>
                <w:lang w:val="es-PE" w:eastAsia="es-PE"/>
              </w:rPr>
            </w:pPr>
            <w:r w:rsidRPr="00C555D1">
              <w:rPr>
                <w:rFonts w:ascii="Arial Narrow" w:hAnsi="Arial Narrow" w:cs="Arial"/>
                <w:color w:val="FFFFFF"/>
                <w:sz w:val="20"/>
                <w:szCs w:val="20"/>
                <w:lang w:val="es-PE" w:eastAsia="es-PE"/>
              </w:rPr>
              <w:t>SALIDA</w:t>
            </w:r>
          </w:p>
        </w:tc>
        <w:tc>
          <w:tcPr>
            <w:tcW w:w="3782" w:type="dxa"/>
            <w:tcBorders>
              <w:left w:val="nil"/>
              <w:right w:val="nil"/>
            </w:tcBorders>
            <w:shd w:val="clear" w:color="auto" w:fill="000000"/>
          </w:tcPr>
          <w:p w:rsidR="00F660CC" w:rsidRPr="00C555D1" w:rsidRDefault="00F660CC" w:rsidP="00F0565D">
            <w:pPr>
              <w:spacing w:after="0" w:line="240" w:lineRule="auto"/>
              <w:jc w:val="center"/>
              <w:rPr>
                <w:rFonts w:ascii="Arial Narrow" w:hAnsi="Arial Narrow" w:cs="Arial"/>
                <w:b/>
                <w:bCs/>
                <w:color w:val="FFFFFF"/>
                <w:sz w:val="20"/>
                <w:szCs w:val="20"/>
                <w:lang w:val="es-PE" w:eastAsia="es-PE"/>
              </w:rPr>
            </w:pPr>
            <w:r w:rsidRPr="00C555D1">
              <w:rPr>
                <w:rFonts w:ascii="Arial Narrow" w:hAnsi="Arial Narrow" w:cs="Arial"/>
                <w:color w:val="FFFFFF"/>
                <w:sz w:val="20"/>
                <w:szCs w:val="20"/>
                <w:lang w:val="es-PE" w:eastAsia="es-PE"/>
              </w:rPr>
              <w:t>DESCRIPCIÓN</w:t>
            </w:r>
          </w:p>
        </w:tc>
        <w:tc>
          <w:tcPr>
            <w:tcW w:w="1790" w:type="dxa"/>
            <w:tcBorders>
              <w:left w:val="nil"/>
              <w:right w:val="nil"/>
            </w:tcBorders>
            <w:shd w:val="clear" w:color="auto" w:fill="000000"/>
          </w:tcPr>
          <w:p w:rsidR="00F660CC" w:rsidRPr="00C555D1" w:rsidRDefault="00F660CC" w:rsidP="00F0565D">
            <w:pPr>
              <w:spacing w:after="0" w:line="240" w:lineRule="auto"/>
              <w:jc w:val="center"/>
              <w:rPr>
                <w:rFonts w:ascii="Arial Narrow" w:hAnsi="Arial Narrow" w:cs="Arial"/>
                <w:b/>
                <w:bCs/>
                <w:color w:val="FFFFFF"/>
                <w:sz w:val="18"/>
                <w:szCs w:val="18"/>
                <w:lang w:val="es-PE" w:eastAsia="es-PE"/>
              </w:rPr>
            </w:pPr>
            <w:r w:rsidRPr="00C555D1">
              <w:rPr>
                <w:rFonts w:ascii="Arial Narrow" w:hAnsi="Arial Narrow" w:cs="Arial"/>
                <w:color w:val="FFFFFF"/>
                <w:sz w:val="18"/>
                <w:szCs w:val="18"/>
                <w:lang w:val="es-PE" w:eastAsia="es-PE"/>
              </w:rPr>
              <w:t>RESPONSABLE</w:t>
            </w:r>
          </w:p>
        </w:tc>
        <w:tc>
          <w:tcPr>
            <w:tcW w:w="1292" w:type="dxa"/>
            <w:tcBorders>
              <w:left w:val="nil"/>
              <w:right w:val="nil"/>
            </w:tcBorders>
            <w:shd w:val="clear" w:color="auto" w:fill="000000"/>
          </w:tcPr>
          <w:p w:rsidR="00F660CC" w:rsidRPr="00C555D1" w:rsidRDefault="00F660CC" w:rsidP="00F0565D">
            <w:pPr>
              <w:spacing w:after="0" w:line="240" w:lineRule="auto"/>
              <w:jc w:val="center"/>
              <w:rPr>
                <w:rFonts w:ascii="Arial Narrow" w:hAnsi="Arial Narrow" w:cs="Arial"/>
                <w:b/>
                <w:bCs/>
                <w:color w:val="FFFFFF"/>
                <w:sz w:val="18"/>
                <w:szCs w:val="18"/>
                <w:lang w:val="es-PE" w:eastAsia="es-PE"/>
              </w:rPr>
            </w:pPr>
            <w:r w:rsidRPr="00C555D1">
              <w:rPr>
                <w:rFonts w:ascii="Arial Narrow" w:hAnsi="Arial Narrow" w:cs="Arial"/>
                <w:color w:val="FFFFFF"/>
                <w:sz w:val="18"/>
                <w:szCs w:val="18"/>
                <w:lang w:val="es-PE" w:eastAsia="es-PE"/>
              </w:rPr>
              <w:t>TIPO ACTIVIDAD</w:t>
            </w:r>
          </w:p>
        </w:tc>
        <w:tc>
          <w:tcPr>
            <w:tcW w:w="826" w:type="dxa"/>
            <w:tcBorders>
              <w:left w:val="nil"/>
            </w:tcBorders>
            <w:shd w:val="clear" w:color="auto" w:fill="000000"/>
          </w:tcPr>
          <w:p w:rsidR="00F660CC" w:rsidRPr="00C555D1" w:rsidRDefault="00F660CC" w:rsidP="00F0565D">
            <w:pPr>
              <w:spacing w:after="0" w:line="240" w:lineRule="auto"/>
              <w:jc w:val="center"/>
              <w:rPr>
                <w:rFonts w:ascii="Arial Narrow" w:hAnsi="Arial Narrow" w:cs="Arial"/>
                <w:b/>
                <w:bCs/>
                <w:color w:val="FFFFFF"/>
                <w:sz w:val="18"/>
                <w:szCs w:val="18"/>
                <w:lang w:val="es-PE" w:eastAsia="es-PE"/>
              </w:rPr>
            </w:pPr>
            <w:r w:rsidRPr="00C555D1">
              <w:rPr>
                <w:rFonts w:ascii="Arial Narrow" w:hAnsi="Arial Narrow" w:cs="Arial"/>
                <w:color w:val="FFFFFF"/>
                <w:sz w:val="18"/>
                <w:szCs w:val="18"/>
                <w:lang w:val="es-PE" w:eastAsia="es-PE"/>
              </w:rPr>
              <w:t>TIEMPO</w:t>
            </w:r>
          </w:p>
        </w:tc>
      </w:tr>
      <w:tr w:rsidR="00F660CC" w:rsidRPr="00C555D1" w:rsidTr="00F0565D">
        <w:trPr>
          <w:trHeight w:val="450"/>
        </w:trPr>
        <w:tc>
          <w:tcPr>
            <w:tcW w:w="1124" w:type="dxa"/>
            <w:tcBorders>
              <w:right w:val="nil"/>
            </w:tcBorders>
            <w:shd w:val="clear" w:color="auto" w:fill="C0C0C0"/>
          </w:tcPr>
          <w:p w:rsidR="00F660CC" w:rsidRPr="00C555D1" w:rsidRDefault="00F660CC" w:rsidP="00F0565D">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2</w:t>
            </w:r>
          </w:p>
        </w:tc>
        <w:tc>
          <w:tcPr>
            <w:tcW w:w="1432" w:type="dxa"/>
            <w:tcBorders>
              <w:left w:val="nil"/>
              <w:righ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Necesidad de realizar seguimiento presupuestal</w:t>
            </w:r>
          </w:p>
        </w:tc>
        <w:tc>
          <w:tcPr>
            <w:tcW w:w="1845" w:type="dxa"/>
            <w:tcBorders>
              <w:left w:val="nil"/>
              <w:righ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Listar las fuentes de financiamiento</w:t>
            </w:r>
          </w:p>
        </w:tc>
        <w:tc>
          <w:tcPr>
            <w:tcW w:w="1561" w:type="dxa"/>
            <w:tcBorders>
              <w:left w:val="nil"/>
              <w:righ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Listado de fuentes de financiamiento</w:t>
            </w:r>
          </w:p>
        </w:tc>
        <w:tc>
          <w:tcPr>
            <w:tcW w:w="3782" w:type="dxa"/>
            <w:tcBorders>
              <w:left w:val="nil"/>
              <w:right w:val="nil"/>
            </w:tcBorders>
            <w:shd w:val="clear" w:color="auto" w:fill="C0C0C0"/>
          </w:tcPr>
          <w:p w:rsidR="00F660CC" w:rsidRPr="00C555D1" w:rsidRDefault="00F660CC" w:rsidP="00F0565D">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Jefe del Departamento de Planificación procede a identificar las fuentes de financiamiento que se encuentran vigentes de acorde a la fecha de inicio de trimestre, paso seguido elabora un listado de fuentes de financiamiento.</w:t>
            </w:r>
          </w:p>
        </w:tc>
        <w:tc>
          <w:tcPr>
            <w:tcW w:w="1790" w:type="dxa"/>
            <w:tcBorders>
              <w:left w:val="nil"/>
              <w:righ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292" w:type="dxa"/>
            <w:tcBorders>
              <w:left w:val="nil"/>
              <w:righ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26" w:type="dxa"/>
            <w:tcBorders>
              <w:lef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8</w:t>
            </w:r>
            <w:r w:rsidRPr="00C555D1">
              <w:rPr>
                <w:rFonts w:ascii="Arial Narrow" w:hAnsi="Arial Narrow" w:cs="Arial"/>
                <w:sz w:val="16"/>
                <w:szCs w:val="16"/>
                <w:lang w:val="es-PE" w:eastAsia="es-PE"/>
              </w:rPr>
              <w:t xml:space="preserve"> hora</w:t>
            </w:r>
            <w:r>
              <w:rPr>
                <w:rFonts w:ascii="Arial Narrow" w:hAnsi="Arial Narrow" w:cs="Arial"/>
                <w:sz w:val="16"/>
                <w:szCs w:val="16"/>
                <w:lang w:val="es-PE" w:eastAsia="es-PE"/>
              </w:rPr>
              <w:t>s</w:t>
            </w:r>
          </w:p>
        </w:tc>
      </w:tr>
      <w:tr w:rsidR="00F660CC" w:rsidRPr="00C555D1" w:rsidTr="00F0565D">
        <w:trPr>
          <w:trHeight w:val="511"/>
        </w:trPr>
        <w:tc>
          <w:tcPr>
            <w:tcW w:w="1124" w:type="dxa"/>
            <w:tcBorders>
              <w:right w:val="nil"/>
            </w:tcBorders>
          </w:tcPr>
          <w:p w:rsidR="00F660CC" w:rsidRPr="00C555D1" w:rsidRDefault="00F660CC" w:rsidP="00F0565D">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3</w:t>
            </w:r>
          </w:p>
        </w:tc>
        <w:tc>
          <w:tcPr>
            <w:tcW w:w="1432" w:type="dxa"/>
            <w:tcBorders>
              <w:left w:val="nil"/>
              <w:right w:val="nil"/>
            </w:tcBorders>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Listado de fuentes de financiamiento</w:t>
            </w:r>
          </w:p>
          <w:p w:rsidR="00F660CC" w:rsidRPr="00C555D1" w:rsidRDefault="00F660CC" w:rsidP="00F0565D">
            <w:pPr>
              <w:spacing w:after="0" w:line="240" w:lineRule="auto"/>
              <w:rPr>
                <w:rFonts w:ascii="Arial Narrow" w:hAnsi="Arial Narrow" w:cs="Arial"/>
                <w:sz w:val="16"/>
                <w:szCs w:val="16"/>
                <w:lang w:val="es-PE" w:eastAsia="es-PE"/>
              </w:rPr>
            </w:pPr>
          </w:p>
        </w:tc>
        <w:tc>
          <w:tcPr>
            <w:tcW w:w="1845"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Determinar gasto presupuestado esperado</w:t>
            </w:r>
          </w:p>
        </w:tc>
        <w:tc>
          <w:tcPr>
            <w:tcW w:w="1561"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Gasto presupuestado esperado</w:t>
            </w:r>
          </w:p>
        </w:tc>
        <w:tc>
          <w:tcPr>
            <w:tcW w:w="3782" w:type="dxa"/>
            <w:tcBorders>
              <w:left w:val="nil"/>
              <w:right w:val="nil"/>
            </w:tcBorders>
          </w:tcPr>
          <w:p w:rsidR="00F660CC" w:rsidRPr="00C555D1" w:rsidRDefault="00F660CC" w:rsidP="00F0565D">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Jefe del Departamento de Planificación de acuerdo a las fuentes de financiamiento determina el gasto presupuestado esperado hasta la fecha de inicio de trimestre actual en función al Presupuesto institucional por rubro contable y financiamiento obtenido del proceso Planificación de Presupuesto Anual Institucional.</w:t>
            </w:r>
          </w:p>
        </w:tc>
        <w:tc>
          <w:tcPr>
            <w:tcW w:w="1790"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292" w:type="dxa"/>
            <w:tcBorders>
              <w:left w:val="nil"/>
              <w:right w:val="nil"/>
            </w:tcBorders>
          </w:tcPr>
          <w:p w:rsidR="00F660CC" w:rsidRPr="00C555D1" w:rsidRDefault="00F660CC" w:rsidP="00F0565D">
            <w:pPr>
              <w:spacing w:after="0" w:line="240" w:lineRule="auto"/>
              <w:rPr>
                <w:sz w:val="20"/>
                <w:szCs w:val="20"/>
                <w:lang w:eastAsia="es-ES"/>
              </w:rPr>
            </w:pPr>
            <w:r>
              <w:rPr>
                <w:rFonts w:ascii="Arial Narrow" w:hAnsi="Arial Narrow" w:cs="Arial"/>
                <w:sz w:val="16"/>
                <w:szCs w:val="16"/>
                <w:lang w:val="es-PE" w:eastAsia="es-PE"/>
              </w:rPr>
              <w:t>Manual</w:t>
            </w:r>
          </w:p>
        </w:tc>
        <w:tc>
          <w:tcPr>
            <w:tcW w:w="826" w:type="dxa"/>
            <w:tcBorders>
              <w:lef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día</w:t>
            </w:r>
          </w:p>
        </w:tc>
      </w:tr>
      <w:tr w:rsidR="00F660CC" w:rsidRPr="00C555D1" w:rsidTr="00F0565D">
        <w:trPr>
          <w:trHeight w:val="675"/>
        </w:trPr>
        <w:tc>
          <w:tcPr>
            <w:tcW w:w="1124" w:type="dxa"/>
            <w:tcBorders>
              <w:right w:val="nil"/>
            </w:tcBorders>
            <w:shd w:val="clear" w:color="auto" w:fill="C0C0C0"/>
          </w:tcPr>
          <w:p w:rsidR="00F660CC" w:rsidRPr="00C555D1" w:rsidRDefault="00F660CC" w:rsidP="00F0565D">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4</w:t>
            </w:r>
          </w:p>
        </w:tc>
        <w:tc>
          <w:tcPr>
            <w:tcW w:w="1432" w:type="dxa"/>
            <w:tcBorders>
              <w:left w:val="nil"/>
              <w:right w:val="nil"/>
            </w:tcBorders>
            <w:shd w:val="clear" w:color="auto" w:fill="C0C0C0"/>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Gasto presupuestado esperado</w:t>
            </w:r>
          </w:p>
          <w:p w:rsidR="00F660CC" w:rsidRPr="00C555D1" w:rsidRDefault="00F660CC" w:rsidP="00F0565D">
            <w:pPr>
              <w:spacing w:after="0" w:line="240" w:lineRule="auto"/>
              <w:rPr>
                <w:rFonts w:ascii="Arial Narrow" w:hAnsi="Arial Narrow" w:cs="Arial"/>
                <w:sz w:val="16"/>
                <w:szCs w:val="16"/>
                <w:lang w:val="es-PE" w:eastAsia="es-PE"/>
              </w:rPr>
            </w:pPr>
          </w:p>
        </w:tc>
        <w:tc>
          <w:tcPr>
            <w:tcW w:w="1845" w:type="dxa"/>
            <w:tcBorders>
              <w:left w:val="nil"/>
              <w:righ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Contrastar el desarrollo presupuestario real contra el desarrollo presupuestal esperado</w:t>
            </w:r>
          </w:p>
        </w:tc>
        <w:tc>
          <w:tcPr>
            <w:tcW w:w="1561" w:type="dxa"/>
            <w:tcBorders>
              <w:left w:val="nil"/>
              <w:righ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Diferencia entre el presupuesto ejecutado y planificado.</w:t>
            </w:r>
          </w:p>
        </w:tc>
        <w:tc>
          <w:tcPr>
            <w:tcW w:w="3782" w:type="dxa"/>
            <w:tcBorders>
              <w:left w:val="nil"/>
              <w:right w:val="nil"/>
            </w:tcBorders>
            <w:shd w:val="clear" w:color="auto" w:fill="C0C0C0"/>
          </w:tcPr>
          <w:p w:rsidR="00F660CC" w:rsidRPr="00C555D1" w:rsidRDefault="00F660CC" w:rsidP="00F0565D">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El Jefe del Departamento de Planificación compara el gasto presupuestal esperado con el informe de flujo de caja, proveniente del  proceso Elaboración de flujo de caja de Administración y abastecimiento, para obtener la diferencia entre el presupuesto ejecutado y el planificado. </w:t>
            </w:r>
          </w:p>
        </w:tc>
        <w:tc>
          <w:tcPr>
            <w:tcW w:w="1790" w:type="dxa"/>
            <w:tcBorders>
              <w:left w:val="nil"/>
              <w:righ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292" w:type="dxa"/>
            <w:tcBorders>
              <w:left w:val="nil"/>
              <w:right w:val="nil"/>
            </w:tcBorders>
            <w:shd w:val="clear" w:color="auto" w:fill="C0C0C0"/>
          </w:tcPr>
          <w:p w:rsidR="00F660CC" w:rsidRPr="00C555D1" w:rsidRDefault="00F660CC" w:rsidP="00F0565D">
            <w:pPr>
              <w:spacing w:after="0" w:line="240" w:lineRule="auto"/>
              <w:rPr>
                <w:sz w:val="20"/>
                <w:szCs w:val="20"/>
                <w:lang w:eastAsia="es-ES"/>
              </w:rPr>
            </w:pPr>
            <w:r>
              <w:rPr>
                <w:rFonts w:ascii="Arial Narrow" w:hAnsi="Arial Narrow" w:cs="Arial"/>
                <w:sz w:val="16"/>
                <w:szCs w:val="16"/>
                <w:lang w:val="es-PE" w:eastAsia="es-PE"/>
              </w:rPr>
              <w:t>Manual</w:t>
            </w:r>
          </w:p>
        </w:tc>
        <w:tc>
          <w:tcPr>
            <w:tcW w:w="826" w:type="dxa"/>
            <w:tcBorders>
              <w:lef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día</w:t>
            </w:r>
          </w:p>
        </w:tc>
      </w:tr>
      <w:tr w:rsidR="00F660CC" w:rsidRPr="00C555D1" w:rsidTr="00F0565D">
        <w:trPr>
          <w:trHeight w:val="900"/>
        </w:trPr>
        <w:tc>
          <w:tcPr>
            <w:tcW w:w="1124" w:type="dxa"/>
            <w:tcBorders>
              <w:right w:val="nil"/>
            </w:tcBorders>
          </w:tcPr>
          <w:p w:rsidR="00F660CC" w:rsidRPr="00C555D1" w:rsidRDefault="00F660CC" w:rsidP="00F0565D">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5</w:t>
            </w:r>
          </w:p>
        </w:tc>
        <w:tc>
          <w:tcPr>
            <w:tcW w:w="1432"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Diferencia entre el presupuesto ejecutado y planificado.</w:t>
            </w:r>
          </w:p>
        </w:tc>
        <w:tc>
          <w:tcPr>
            <w:tcW w:w="1845"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¿Existe diferencia?</w:t>
            </w:r>
          </w:p>
        </w:tc>
        <w:tc>
          <w:tcPr>
            <w:tcW w:w="1561" w:type="dxa"/>
            <w:tcBorders>
              <w:left w:val="nil"/>
              <w:right w:val="nil"/>
            </w:tcBorders>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Hay diferencia entre el presupuesto ejecutado y planificado.</w:t>
            </w:r>
          </w:p>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No hay diferencia entre el presupuesto ejecutado y planificado</w:t>
            </w:r>
          </w:p>
        </w:tc>
        <w:tc>
          <w:tcPr>
            <w:tcW w:w="3782" w:type="dxa"/>
            <w:tcBorders>
              <w:left w:val="nil"/>
              <w:right w:val="nil"/>
            </w:tcBorders>
          </w:tcPr>
          <w:p w:rsidR="00F660CC" w:rsidRPr="00C555D1" w:rsidRDefault="00F660CC" w:rsidP="00F0565D">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En caso exista diferencia entre el presupuesto ejecutado y el planificado se procederá a investigar la actividad que ocasiona la diferencia y coordinar la solución con el ejecutor de la actividad; caso contrario, el proceso termina.</w:t>
            </w:r>
          </w:p>
        </w:tc>
        <w:tc>
          <w:tcPr>
            <w:tcW w:w="1790"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292" w:type="dxa"/>
            <w:tcBorders>
              <w:left w:val="nil"/>
              <w:right w:val="nil"/>
            </w:tcBorders>
          </w:tcPr>
          <w:p w:rsidR="00F660CC" w:rsidRPr="00C555D1" w:rsidRDefault="00F660CC" w:rsidP="00F0565D">
            <w:pPr>
              <w:spacing w:after="0" w:line="240" w:lineRule="auto"/>
              <w:rPr>
                <w:sz w:val="20"/>
                <w:szCs w:val="20"/>
                <w:lang w:eastAsia="es-ES"/>
              </w:rPr>
            </w:pPr>
            <w:r>
              <w:rPr>
                <w:rFonts w:ascii="Arial Narrow" w:hAnsi="Arial Narrow" w:cs="Arial"/>
                <w:sz w:val="16"/>
                <w:szCs w:val="16"/>
                <w:lang w:val="es-PE" w:eastAsia="es-PE"/>
              </w:rPr>
              <w:t>Manual</w:t>
            </w:r>
          </w:p>
        </w:tc>
        <w:tc>
          <w:tcPr>
            <w:tcW w:w="826" w:type="dxa"/>
            <w:tcBorders>
              <w:lef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minuto</w:t>
            </w:r>
          </w:p>
        </w:tc>
      </w:tr>
      <w:tr w:rsidR="00F660CC" w:rsidRPr="00C555D1" w:rsidTr="00F0565D">
        <w:trPr>
          <w:trHeight w:val="675"/>
        </w:trPr>
        <w:tc>
          <w:tcPr>
            <w:tcW w:w="1124" w:type="dxa"/>
            <w:tcBorders>
              <w:right w:val="nil"/>
            </w:tcBorders>
            <w:shd w:val="clear" w:color="auto" w:fill="C0C0C0"/>
          </w:tcPr>
          <w:p w:rsidR="00F660CC" w:rsidRPr="00C555D1" w:rsidRDefault="00F660CC" w:rsidP="00F0565D">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6</w:t>
            </w:r>
          </w:p>
        </w:tc>
        <w:tc>
          <w:tcPr>
            <w:tcW w:w="1432" w:type="dxa"/>
            <w:tcBorders>
              <w:left w:val="nil"/>
              <w:right w:val="nil"/>
            </w:tcBorders>
            <w:shd w:val="clear" w:color="auto" w:fill="C0C0C0"/>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Hay diferencia entre el presupuesto ejecutado y planificado.</w:t>
            </w:r>
          </w:p>
          <w:p w:rsidR="00F660CC" w:rsidRPr="00C555D1" w:rsidRDefault="00F660CC" w:rsidP="00F0565D">
            <w:pPr>
              <w:spacing w:after="0" w:line="240" w:lineRule="auto"/>
              <w:rPr>
                <w:rFonts w:ascii="Arial Narrow" w:hAnsi="Arial Narrow" w:cs="Arial"/>
                <w:sz w:val="16"/>
                <w:szCs w:val="16"/>
                <w:lang w:val="es-PE" w:eastAsia="es-PE"/>
              </w:rPr>
            </w:pPr>
          </w:p>
        </w:tc>
        <w:tc>
          <w:tcPr>
            <w:tcW w:w="1845" w:type="dxa"/>
            <w:tcBorders>
              <w:left w:val="nil"/>
              <w:righ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Investigar actividad que ocasiona diferencia</w:t>
            </w:r>
          </w:p>
        </w:tc>
        <w:tc>
          <w:tcPr>
            <w:tcW w:w="1561" w:type="dxa"/>
            <w:tcBorders>
              <w:left w:val="nil"/>
              <w:righ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Actividad que ocasiona diferencia</w:t>
            </w:r>
          </w:p>
        </w:tc>
        <w:tc>
          <w:tcPr>
            <w:tcW w:w="3782" w:type="dxa"/>
            <w:tcBorders>
              <w:left w:val="nil"/>
              <w:right w:val="nil"/>
            </w:tcBorders>
            <w:shd w:val="clear" w:color="auto" w:fill="C0C0C0"/>
          </w:tcPr>
          <w:p w:rsidR="00F660CC" w:rsidRPr="00C555D1" w:rsidRDefault="00F660CC" w:rsidP="00F0565D">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Jefe del Departamento de Planificación investiga que actividad está produciendo la diferencia entre el presupuesto ejecutado y el planificado e identifica el ejecutor del mismo.</w:t>
            </w:r>
          </w:p>
        </w:tc>
        <w:tc>
          <w:tcPr>
            <w:tcW w:w="1790" w:type="dxa"/>
            <w:tcBorders>
              <w:left w:val="nil"/>
              <w:righ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292" w:type="dxa"/>
            <w:tcBorders>
              <w:left w:val="nil"/>
              <w:right w:val="nil"/>
            </w:tcBorders>
            <w:shd w:val="clear" w:color="auto" w:fill="C0C0C0"/>
          </w:tcPr>
          <w:p w:rsidR="00F660CC" w:rsidRPr="00C555D1" w:rsidRDefault="00F660CC" w:rsidP="00F0565D">
            <w:pPr>
              <w:spacing w:after="0" w:line="240" w:lineRule="auto"/>
              <w:rPr>
                <w:sz w:val="20"/>
                <w:szCs w:val="20"/>
                <w:lang w:eastAsia="es-ES"/>
              </w:rPr>
            </w:pPr>
            <w:r>
              <w:rPr>
                <w:rFonts w:ascii="Arial Narrow" w:hAnsi="Arial Narrow" w:cs="Arial"/>
                <w:sz w:val="16"/>
                <w:szCs w:val="16"/>
                <w:lang w:val="es-PE" w:eastAsia="es-PE"/>
              </w:rPr>
              <w:t>Manual</w:t>
            </w:r>
          </w:p>
        </w:tc>
        <w:tc>
          <w:tcPr>
            <w:tcW w:w="826" w:type="dxa"/>
            <w:tcBorders>
              <w:left w:val="nil"/>
            </w:tcBorders>
            <w:shd w:val="clear" w:color="auto" w:fill="C0C0C0"/>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3 horas</w:t>
            </w:r>
          </w:p>
        </w:tc>
      </w:tr>
      <w:tr w:rsidR="00F660CC" w:rsidRPr="00C555D1" w:rsidTr="00F0565D">
        <w:trPr>
          <w:trHeight w:val="675"/>
        </w:trPr>
        <w:tc>
          <w:tcPr>
            <w:tcW w:w="1124" w:type="dxa"/>
            <w:tcBorders>
              <w:right w:val="nil"/>
            </w:tcBorders>
          </w:tcPr>
          <w:p w:rsidR="00F660CC" w:rsidRPr="00C555D1" w:rsidRDefault="00F660CC" w:rsidP="00F0565D">
            <w:pPr>
              <w:spacing w:after="0" w:line="240" w:lineRule="auto"/>
              <w:jc w:val="center"/>
              <w:rPr>
                <w:rFonts w:ascii="Arial Narrow" w:hAnsi="Arial Narrow" w:cs="Arial"/>
                <w:b/>
                <w:bCs/>
                <w:sz w:val="16"/>
                <w:szCs w:val="16"/>
                <w:lang w:val="es-PE" w:eastAsia="es-PE"/>
              </w:rPr>
            </w:pPr>
            <w:r>
              <w:rPr>
                <w:rFonts w:ascii="Arial Narrow" w:hAnsi="Arial Narrow" w:cs="Arial"/>
                <w:sz w:val="16"/>
                <w:szCs w:val="16"/>
                <w:lang w:val="es-PE" w:eastAsia="es-PE"/>
              </w:rPr>
              <w:t>7</w:t>
            </w:r>
          </w:p>
        </w:tc>
        <w:tc>
          <w:tcPr>
            <w:tcW w:w="1432" w:type="dxa"/>
            <w:tcBorders>
              <w:left w:val="nil"/>
              <w:right w:val="nil"/>
            </w:tcBorders>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Actividad que ocasiona diferencia</w:t>
            </w:r>
          </w:p>
        </w:tc>
        <w:tc>
          <w:tcPr>
            <w:tcW w:w="1845" w:type="dxa"/>
            <w:tcBorders>
              <w:left w:val="nil"/>
              <w:right w:val="nil"/>
            </w:tcBorders>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Coordinar solución con el ejecutor de la actividad</w:t>
            </w:r>
          </w:p>
        </w:tc>
        <w:tc>
          <w:tcPr>
            <w:tcW w:w="1561" w:type="dxa"/>
            <w:tcBorders>
              <w:left w:val="nil"/>
              <w:right w:val="nil"/>
            </w:tcBorders>
          </w:tcPr>
          <w:p w:rsidR="00F660CC"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Medidas a tomar</w:t>
            </w:r>
          </w:p>
        </w:tc>
        <w:tc>
          <w:tcPr>
            <w:tcW w:w="3782" w:type="dxa"/>
            <w:tcBorders>
              <w:left w:val="nil"/>
              <w:right w:val="nil"/>
            </w:tcBorders>
          </w:tcPr>
          <w:p w:rsidR="00F660CC" w:rsidRDefault="00F660CC" w:rsidP="00F0565D">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Jefe del Departamento de Planificación se reúne con el ejecutor cuya actividad está ocasionando diferencias en el presupuesto ejecutado y el planificado para determinar medidas de solución.</w:t>
            </w:r>
          </w:p>
        </w:tc>
        <w:tc>
          <w:tcPr>
            <w:tcW w:w="1790" w:type="dxa"/>
            <w:tcBorders>
              <w:left w:val="nil"/>
              <w:right w:val="nil"/>
            </w:tcBorders>
          </w:tcPr>
          <w:p w:rsidR="00F660CC" w:rsidRPr="00C555D1" w:rsidRDefault="00F660CC" w:rsidP="00F0565D">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Jefe del Departamento de Planificación</w:t>
            </w:r>
          </w:p>
        </w:tc>
        <w:tc>
          <w:tcPr>
            <w:tcW w:w="1292" w:type="dxa"/>
            <w:tcBorders>
              <w:left w:val="nil"/>
              <w:right w:val="nil"/>
            </w:tcBorders>
          </w:tcPr>
          <w:p w:rsidR="00F660CC" w:rsidRPr="00C555D1" w:rsidRDefault="00F660CC" w:rsidP="00F0565D">
            <w:pPr>
              <w:spacing w:after="0" w:line="240" w:lineRule="auto"/>
              <w:rPr>
                <w:sz w:val="20"/>
                <w:szCs w:val="20"/>
                <w:lang w:eastAsia="es-ES"/>
              </w:rPr>
            </w:pPr>
            <w:r>
              <w:rPr>
                <w:rFonts w:ascii="Arial Narrow" w:hAnsi="Arial Narrow" w:cs="Arial"/>
                <w:sz w:val="16"/>
                <w:szCs w:val="16"/>
                <w:lang w:val="es-PE" w:eastAsia="es-PE"/>
              </w:rPr>
              <w:t>Manual</w:t>
            </w:r>
          </w:p>
        </w:tc>
        <w:tc>
          <w:tcPr>
            <w:tcW w:w="826" w:type="dxa"/>
            <w:tcBorders>
              <w:left w:val="nil"/>
            </w:tcBorders>
          </w:tcPr>
          <w:p w:rsidR="00F660CC" w:rsidRPr="00C555D1" w:rsidRDefault="00F660CC" w:rsidP="00F0565D">
            <w:pPr>
              <w:keepNext/>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3 horas</w:t>
            </w:r>
          </w:p>
        </w:tc>
      </w:tr>
    </w:tbl>
    <w:p w:rsidR="00F660CC" w:rsidRPr="00F660CC" w:rsidRDefault="00F660CC" w:rsidP="00F660CC">
      <w:pPr>
        <w:pStyle w:val="Caption"/>
        <w:jc w:val="center"/>
        <w:rPr>
          <w:rFonts w:asciiTheme="majorHAnsi" w:hAnsiTheme="majorHAnsi"/>
          <w:sz w:val="16"/>
          <w:szCs w:val="16"/>
        </w:rPr>
      </w:pPr>
      <w:bookmarkStart w:id="340" w:name="_Toc266031749"/>
      <w:r w:rsidRPr="00F660CC">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63</w:t>
      </w:r>
      <w:r w:rsidR="00C74554">
        <w:rPr>
          <w:rFonts w:asciiTheme="majorHAnsi" w:hAnsiTheme="majorHAnsi"/>
          <w:sz w:val="16"/>
          <w:szCs w:val="16"/>
        </w:rPr>
        <w:fldChar w:fldCharType="end"/>
      </w:r>
      <w:r w:rsidRPr="00F660CC">
        <w:rPr>
          <w:rFonts w:asciiTheme="majorHAnsi" w:hAnsiTheme="majorHAnsi"/>
          <w:sz w:val="16"/>
          <w:szCs w:val="16"/>
        </w:rPr>
        <w:t>.- Caracterización del Proceso "Seguimiento Presupuestal"</w:t>
      </w:r>
      <w:bookmarkEnd w:id="340"/>
    </w:p>
    <w:p w:rsidR="00F660CC" w:rsidRPr="00F660CC" w:rsidRDefault="00F660CC" w:rsidP="00F660CC">
      <w:pPr>
        <w:pStyle w:val="Caption"/>
        <w:jc w:val="center"/>
        <w:rPr>
          <w:rFonts w:asciiTheme="majorHAnsi" w:hAnsiTheme="majorHAnsi"/>
          <w:sz w:val="16"/>
          <w:szCs w:val="16"/>
        </w:rPr>
      </w:pPr>
      <w:r w:rsidRPr="00F660CC">
        <w:rPr>
          <w:rFonts w:asciiTheme="majorHAnsi" w:hAnsiTheme="majorHAnsi"/>
          <w:sz w:val="16"/>
          <w:szCs w:val="16"/>
        </w:rPr>
        <w:t>Fuente: Elaboración Propia</w:t>
      </w:r>
    </w:p>
    <w:p w:rsidR="00F660CC" w:rsidRDefault="00F660CC" w:rsidP="003A5985">
      <w:pPr>
        <w:rPr>
          <w:rFonts w:eastAsia="Calibri" w:cs="Times New Roman"/>
          <w:b/>
          <w:bCs/>
          <w:sz w:val="16"/>
          <w:szCs w:val="16"/>
          <w:lang w:val="es-PE" w:eastAsia="es-ES" w:bidi="ar-SA"/>
        </w:rPr>
      </w:pPr>
    </w:p>
    <w:p w:rsidR="00F0565D" w:rsidRDefault="00F0565D" w:rsidP="003A5985">
      <w:pPr>
        <w:rPr>
          <w:rFonts w:eastAsia="Calibri" w:cs="Times New Roman"/>
          <w:b/>
          <w:bCs/>
          <w:sz w:val="16"/>
          <w:szCs w:val="16"/>
          <w:lang w:val="es-PE" w:eastAsia="es-ES" w:bidi="ar-SA"/>
        </w:rPr>
        <w:sectPr w:rsidR="00F0565D" w:rsidSect="00F660CC">
          <w:footerReference w:type="default" r:id="rId112"/>
          <w:pgSz w:w="16839" w:h="11907" w:orient="landscape" w:code="9"/>
          <w:pgMar w:top="1701" w:right="1417" w:bottom="1701" w:left="1417" w:header="708" w:footer="708" w:gutter="0"/>
          <w:cols w:space="708"/>
          <w:docGrid w:linePitch="360"/>
        </w:sectPr>
      </w:pPr>
    </w:p>
    <w:p w:rsidR="00F0565D" w:rsidRPr="00F0565D" w:rsidRDefault="00F0565D" w:rsidP="00F0565D">
      <w:pPr>
        <w:pStyle w:val="Heading3"/>
        <w:numPr>
          <w:ilvl w:val="2"/>
          <w:numId w:val="1"/>
        </w:numPr>
        <w:spacing w:after="240"/>
        <w:rPr>
          <w:b/>
          <w:i w:val="0"/>
          <w:smallCaps w:val="0"/>
          <w:sz w:val="24"/>
          <w:szCs w:val="24"/>
        </w:rPr>
      </w:pPr>
      <w:bookmarkStart w:id="341" w:name="_Toc266033428"/>
      <w:r w:rsidRPr="00F0565D">
        <w:rPr>
          <w:b/>
          <w:i w:val="0"/>
          <w:smallCaps w:val="0"/>
          <w:sz w:val="24"/>
          <w:szCs w:val="24"/>
        </w:rPr>
        <w:t>MACRO PROCESO: Gestión de Abastecimiento</w:t>
      </w:r>
      <w:bookmarkEnd w:id="341"/>
    </w:p>
    <w:p w:rsidR="00F0565D" w:rsidRPr="00B908E2" w:rsidRDefault="00F0565D" w:rsidP="00F0565D">
      <w:pPr>
        <w:spacing w:line="360" w:lineRule="auto"/>
        <w:jc w:val="both"/>
      </w:pPr>
      <w:r w:rsidRPr="00DF2CDB">
        <w:t xml:space="preserve">El presente </w:t>
      </w:r>
      <w:r>
        <w:t xml:space="preserve">macro proceso muestra los </w:t>
      </w:r>
      <w:r w:rsidRPr="00DF2CDB">
        <w:t>procesos necesarios para la provisión de los</w:t>
      </w:r>
      <w:r>
        <w:t xml:space="preserve"> recursos necesarios para que lo</w:t>
      </w:r>
      <w:r w:rsidRPr="00DF2CDB">
        <w:t xml:space="preserve">s </w:t>
      </w:r>
      <w:r>
        <w:t xml:space="preserve">departamentos y </w:t>
      </w:r>
      <w:r w:rsidRPr="00DF2CDB">
        <w:t>áreas</w:t>
      </w:r>
      <w:r>
        <w:t>,</w:t>
      </w:r>
      <w:r w:rsidRPr="00DF2CDB">
        <w:t xml:space="preserve"> del movimiento Fe y Alegría</w:t>
      </w:r>
      <w:r>
        <w:t xml:space="preserve"> Perú,</w:t>
      </w:r>
      <w:r w:rsidRPr="00DF2CDB">
        <w:t xml:space="preserve"> puedan desempeñar normalmente sus funciones.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33"/>
        <w:gridCol w:w="2181"/>
        <w:gridCol w:w="2172"/>
        <w:gridCol w:w="2135"/>
      </w:tblGrid>
      <w:tr w:rsidR="00F0565D" w:rsidRPr="003B7F34" w:rsidTr="00F0565D">
        <w:trPr>
          <w:trHeight w:val="699"/>
          <w:tblHeader/>
        </w:trPr>
        <w:tc>
          <w:tcPr>
            <w:tcW w:w="9005" w:type="dxa"/>
            <w:gridSpan w:val="4"/>
            <w:shd w:val="clear" w:color="auto" w:fill="000000"/>
            <w:vAlign w:val="center"/>
          </w:tcPr>
          <w:p w:rsidR="00F0565D" w:rsidRPr="003B7F34" w:rsidRDefault="00F0565D" w:rsidP="00F0565D">
            <w:pPr>
              <w:autoSpaceDE w:val="0"/>
              <w:autoSpaceDN w:val="0"/>
              <w:adjustRightInd w:val="0"/>
              <w:spacing w:after="0" w:line="240" w:lineRule="auto"/>
              <w:jc w:val="center"/>
              <w:rPr>
                <w:rFonts w:ascii="Arial Narrow" w:hAnsi="Arial Narrow" w:cs="Arial"/>
                <w:b/>
                <w:bCs/>
                <w:color w:val="FFFFFF"/>
                <w:sz w:val="28"/>
                <w:szCs w:val="28"/>
              </w:rPr>
            </w:pPr>
            <w:r w:rsidRPr="008A3A0A">
              <w:rPr>
                <w:rFonts w:ascii="Arial Narrow" w:hAnsi="Arial Narrow"/>
                <w:b/>
                <w:color w:val="FFFFFF"/>
                <w:sz w:val="28"/>
                <w:szCs w:val="28"/>
              </w:rPr>
              <w:t>MACRO</w:t>
            </w:r>
            <w:r>
              <w:rPr>
                <w:rFonts w:ascii="Arial Narrow" w:hAnsi="Arial Narrow"/>
                <w:b/>
                <w:color w:val="FFFFFF"/>
                <w:sz w:val="28"/>
                <w:szCs w:val="28"/>
              </w:rPr>
              <w:t xml:space="preserve"> </w:t>
            </w:r>
            <w:r w:rsidRPr="008A3A0A">
              <w:rPr>
                <w:rFonts w:ascii="Arial Narrow" w:hAnsi="Arial Narrow"/>
                <w:b/>
                <w:color w:val="FFFFFF"/>
                <w:sz w:val="28"/>
                <w:szCs w:val="28"/>
              </w:rPr>
              <w:t xml:space="preserve">PROCESO </w:t>
            </w:r>
            <w:r w:rsidRPr="003B7F34">
              <w:rPr>
                <w:rFonts w:ascii="Arial Narrow" w:hAnsi="Arial Narrow"/>
                <w:b/>
                <w:color w:val="FFFFFF"/>
                <w:sz w:val="28"/>
                <w:szCs w:val="28"/>
              </w:rPr>
              <w:t>“</w:t>
            </w:r>
            <w:r w:rsidRPr="00927F84">
              <w:rPr>
                <w:rFonts w:ascii="Arial Narrow" w:hAnsi="Arial Narrow"/>
                <w:b/>
                <w:color w:val="FFFFFF"/>
                <w:sz w:val="28"/>
                <w:szCs w:val="28"/>
              </w:rPr>
              <w:t>Gestión de Abastecimiento</w:t>
            </w:r>
            <w:r w:rsidRPr="003B7F34">
              <w:rPr>
                <w:rFonts w:ascii="Arial Narrow" w:hAnsi="Arial Narrow"/>
                <w:b/>
                <w:color w:val="FFFFFF"/>
                <w:sz w:val="28"/>
                <w:szCs w:val="28"/>
              </w:rPr>
              <w:t>”</w:t>
            </w:r>
          </w:p>
        </w:tc>
      </w:tr>
      <w:tr w:rsidR="00F0565D" w:rsidRPr="003B7F34" w:rsidTr="00F0565D">
        <w:tc>
          <w:tcPr>
            <w:tcW w:w="2271" w:type="dxa"/>
            <w:shd w:val="clear" w:color="auto" w:fill="BFBFBF"/>
            <w:vAlign w:val="center"/>
          </w:tcPr>
          <w:p w:rsidR="00F0565D" w:rsidRPr="003B7F34" w:rsidRDefault="00F0565D" w:rsidP="00F0565D">
            <w:pPr>
              <w:spacing w:after="0" w:line="240" w:lineRule="auto"/>
              <w:jc w:val="center"/>
              <w:rPr>
                <w:rFonts w:ascii="Arial Narrow" w:hAnsi="Arial Narrow"/>
                <w:b/>
              </w:rPr>
            </w:pPr>
            <w:r w:rsidRPr="003B7F34">
              <w:rPr>
                <w:rFonts w:ascii="Arial Narrow" w:hAnsi="Arial Narrow"/>
                <w:b/>
              </w:rPr>
              <w:t>PROPÓSITO</w:t>
            </w:r>
          </w:p>
        </w:tc>
        <w:tc>
          <w:tcPr>
            <w:tcW w:w="6734" w:type="dxa"/>
            <w:gridSpan w:val="3"/>
          </w:tcPr>
          <w:p w:rsidR="00F0565D" w:rsidRDefault="00F0565D" w:rsidP="00F0565D">
            <w:pPr>
              <w:spacing w:after="0" w:line="240" w:lineRule="auto"/>
              <w:jc w:val="both"/>
              <w:rPr>
                <w:rFonts w:ascii="Arial Narrow" w:hAnsi="Arial Narrow"/>
              </w:rPr>
            </w:pPr>
            <w:r>
              <w:rPr>
                <w:rFonts w:ascii="Arial Narrow" w:hAnsi="Arial Narrow"/>
              </w:rPr>
              <w:t>El siguiente macro proceso tiene como propósito el cumplimiento del  siguiente objetivo:</w:t>
            </w:r>
          </w:p>
          <w:p w:rsidR="00F0565D" w:rsidRPr="00DF0671" w:rsidRDefault="00F0565D" w:rsidP="00F0565D">
            <w:pPr>
              <w:spacing w:after="0" w:line="240" w:lineRule="auto"/>
              <w:jc w:val="both"/>
              <w:rPr>
                <w:rFonts w:ascii="Arial Narrow" w:hAnsi="Arial Narrow"/>
              </w:rPr>
            </w:pPr>
            <w:r w:rsidRPr="0035548D">
              <w:rPr>
                <w:rFonts w:ascii="Arial Narrow" w:hAnsi="Arial Narrow"/>
              </w:rPr>
              <w:t>OSE 1: Impulsar una gestión dinámica, participativa y descentralizada que promueva el compromiso de las instituciones educativas  con el  proceso de regionalización del país, desde la propuesta educativa de FYA.</w:t>
            </w:r>
          </w:p>
        </w:tc>
      </w:tr>
      <w:tr w:rsidR="00F0565D" w:rsidRPr="003B7F34" w:rsidTr="00F0565D">
        <w:tc>
          <w:tcPr>
            <w:tcW w:w="2271" w:type="dxa"/>
            <w:shd w:val="clear" w:color="auto" w:fill="BFBFBF"/>
            <w:vAlign w:val="center"/>
          </w:tcPr>
          <w:p w:rsidR="00F0565D" w:rsidRPr="003B7F34" w:rsidRDefault="00F0565D" w:rsidP="00F0565D">
            <w:pPr>
              <w:spacing w:after="0" w:line="240" w:lineRule="auto"/>
              <w:jc w:val="center"/>
              <w:rPr>
                <w:rFonts w:ascii="Arial Narrow" w:hAnsi="Arial Narrow"/>
                <w:b/>
              </w:rPr>
            </w:pPr>
            <w:r w:rsidRPr="003B7F34">
              <w:rPr>
                <w:rFonts w:ascii="Arial Narrow" w:hAnsi="Arial Narrow"/>
                <w:b/>
              </w:rPr>
              <w:t>RESPONSABLE</w:t>
            </w:r>
          </w:p>
        </w:tc>
        <w:tc>
          <w:tcPr>
            <w:tcW w:w="2246" w:type="dxa"/>
            <w:vAlign w:val="center"/>
          </w:tcPr>
          <w:p w:rsidR="00F0565D" w:rsidRPr="00B908E2" w:rsidRDefault="00F0565D" w:rsidP="00F0565D">
            <w:pPr>
              <w:spacing w:after="0" w:line="240" w:lineRule="auto"/>
              <w:rPr>
                <w:rFonts w:ascii="Arial Narrow" w:hAnsi="Arial Narrow"/>
              </w:rPr>
            </w:pPr>
            <w:r>
              <w:rPr>
                <w:rFonts w:ascii="Arial Narrow" w:hAnsi="Arial Narrow"/>
              </w:rPr>
              <w:t>Administrador General</w:t>
            </w:r>
          </w:p>
        </w:tc>
        <w:tc>
          <w:tcPr>
            <w:tcW w:w="2245" w:type="dxa"/>
            <w:shd w:val="clear" w:color="auto" w:fill="D9D9D9"/>
            <w:vAlign w:val="center"/>
          </w:tcPr>
          <w:p w:rsidR="00F0565D" w:rsidRPr="003B7F34" w:rsidRDefault="00F0565D" w:rsidP="00F0565D">
            <w:pPr>
              <w:spacing w:after="0" w:line="240" w:lineRule="auto"/>
              <w:jc w:val="center"/>
              <w:rPr>
                <w:rFonts w:ascii="Arial Narrow" w:hAnsi="Arial Narrow"/>
                <w:b/>
              </w:rPr>
            </w:pPr>
            <w:r w:rsidRPr="003B7F34">
              <w:rPr>
                <w:rFonts w:ascii="Arial Narrow" w:hAnsi="Arial Narrow"/>
                <w:b/>
              </w:rPr>
              <w:t>BASE LEGAL</w:t>
            </w:r>
          </w:p>
        </w:tc>
        <w:tc>
          <w:tcPr>
            <w:tcW w:w="2243" w:type="dxa"/>
            <w:vAlign w:val="center"/>
          </w:tcPr>
          <w:p w:rsidR="00F0565D" w:rsidRPr="003B7F34" w:rsidRDefault="00F0565D" w:rsidP="00F0565D">
            <w:pPr>
              <w:spacing w:after="0" w:line="240" w:lineRule="auto"/>
              <w:rPr>
                <w:rFonts w:ascii="Arial Narrow" w:hAnsi="Arial Narrow"/>
              </w:rPr>
            </w:pPr>
            <w:r w:rsidRPr="003B7F34">
              <w:rPr>
                <w:rFonts w:ascii="Arial Narrow" w:hAnsi="Arial Narrow"/>
              </w:rPr>
              <w:t>No Aplica</w:t>
            </w:r>
          </w:p>
        </w:tc>
      </w:tr>
      <w:tr w:rsidR="00F0565D" w:rsidRPr="003B7F34" w:rsidTr="00F0565D">
        <w:tc>
          <w:tcPr>
            <w:tcW w:w="2271" w:type="dxa"/>
            <w:shd w:val="clear" w:color="auto" w:fill="BFBFBF"/>
            <w:vAlign w:val="center"/>
          </w:tcPr>
          <w:p w:rsidR="00F0565D" w:rsidRPr="003B7F34" w:rsidRDefault="00F0565D" w:rsidP="00F0565D">
            <w:pPr>
              <w:spacing w:after="0" w:line="240" w:lineRule="auto"/>
              <w:jc w:val="center"/>
              <w:rPr>
                <w:rFonts w:ascii="Arial Narrow" w:hAnsi="Arial Narrow"/>
                <w:b/>
              </w:rPr>
            </w:pPr>
            <w:r w:rsidRPr="003B7F34">
              <w:rPr>
                <w:rFonts w:ascii="Arial Narrow" w:hAnsi="Arial Narrow"/>
                <w:b/>
              </w:rPr>
              <w:t>ACTORES DEL PROCESO</w:t>
            </w:r>
          </w:p>
        </w:tc>
        <w:tc>
          <w:tcPr>
            <w:tcW w:w="6734" w:type="dxa"/>
            <w:gridSpan w:val="3"/>
            <w:vAlign w:val="center"/>
          </w:tcPr>
          <w:p w:rsidR="00F0565D" w:rsidRPr="00B908E2" w:rsidRDefault="00F0565D" w:rsidP="00F0565D">
            <w:pPr>
              <w:spacing w:after="0" w:line="240" w:lineRule="auto"/>
              <w:rPr>
                <w:rFonts w:ascii="Arial Narrow" w:hAnsi="Arial Narrow" w:cs="Arial"/>
                <w:bCs/>
              </w:rPr>
            </w:pPr>
            <w:r w:rsidRPr="00B908E2">
              <w:rPr>
                <w:rFonts w:ascii="Arial Narrow" w:hAnsi="Arial Narrow"/>
              </w:rPr>
              <w:t>No Aplica</w:t>
            </w:r>
          </w:p>
        </w:tc>
      </w:tr>
      <w:tr w:rsidR="00F0565D" w:rsidRPr="003B7F34" w:rsidTr="00F0565D">
        <w:tc>
          <w:tcPr>
            <w:tcW w:w="2271" w:type="dxa"/>
            <w:shd w:val="clear" w:color="auto" w:fill="BFBFBF"/>
            <w:vAlign w:val="center"/>
          </w:tcPr>
          <w:p w:rsidR="00F0565D" w:rsidRPr="003B7F34" w:rsidRDefault="00F0565D" w:rsidP="00F0565D">
            <w:pPr>
              <w:spacing w:after="0" w:line="240" w:lineRule="auto"/>
              <w:jc w:val="center"/>
              <w:rPr>
                <w:rFonts w:ascii="Arial Narrow" w:hAnsi="Arial Narrow"/>
                <w:b/>
              </w:rPr>
            </w:pPr>
            <w:r w:rsidRPr="003B7F34">
              <w:rPr>
                <w:rFonts w:ascii="Arial Narrow" w:hAnsi="Arial Narrow"/>
                <w:b/>
              </w:rPr>
              <w:t>CLIENTES INTERNOS</w:t>
            </w:r>
          </w:p>
        </w:tc>
        <w:tc>
          <w:tcPr>
            <w:tcW w:w="2246" w:type="dxa"/>
            <w:vAlign w:val="center"/>
          </w:tcPr>
          <w:p w:rsidR="00F0565D" w:rsidRPr="00BC4F03" w:rsidRDefault="00F0565D" w:rsidP="00F0565D">
            <w:pPr>
              <w:spacing w:after="0" w:line="240" w:lineRule="auto"/>
              <w:rPr>
                <w:rFonts w:ascii="Arial Narrow" w:hAnsi="Arial Narrow"/>
              </w:rPr>
            </w:pPr>
            <w:r>
              <w:rPr>
                <w:rFonts w:ascii="Arial Narrow" w:hAnsi="Arial Narrow"/>
              </w:rPr>
              <w:t>No Aplica</w:t>
            </w:r>
          </w:p>
        </w:tc>
        <w:tc>
          <w:tcPr>
            <w:tcW w:w="2245" w:type="dxa"/>
            <w:shd w:val="clear" w:color="auto" w:fill="D9D9D9"/>
            <w:vAlign w:val="center"/>
          </w:tcPr>
          <w:p w:rsidR="00F0565D" w:rsidRPr="003B7F34" w:rsidRDefault="00F0565D" w:rsidP="00F0565D">
            <w:pPr>
              <w:spacing w:after="0" w:line="240" w:lineRule="auto"/>
              <w:jc w:val="center"/>
              <w:rPr>
                <w:rFonts w:ascii="Arial Narrow" w:hAnsi="Arial Narrow"/>
                <w:b/>
              </w:rPr>
            </w:pPr>
            <w:r w:rsidRPr="003B7F34">
              <w:rPr>
                <w:rFonts w:ascii="Arial Narrow" w:hAnsi="Arial Narrow"/>
                <w:b/>
              </w:rPr>
              <w:t>CLIENTES EXTERNOS</w:t>
            </w:r>
          </w:p>
        </w:tc>
        <w:tc>
          <w:tcPr>
            <w:tcW w:w="2243" w:type="dxa"/>
          </w:tcPr>
          <w:p w:rsidR="00F0565D" w:rsidRPr="00BC4F03" w:rsidRDefault="00F0565D" w:rsidP="00F0565D">
            <w:pPr>
              <w:spacing w:after="0" w:line="240" w:lineRule="auto"/>
              <w:rPr>
                <w:rFonts w:ascii="Arial Narrow" w:hAnsi="Arial Narrow"/>
              </w:rPr>
            </w:pPr>
            <w:r>
              <w:rPr>
                <w:rFonts w:ascii="Arial Narrow" w:hAnsi="Arial Narrow"/>
              </w:rPr>
              <w:t>No Aplica</w:t>
            </w:r>
          </w:p>
        </w:tc>
      </w:tr>
      <w:tr w:rsidR="00F0565D" w:rsidRPr="003B7F34" w:rsidTr="00F0565D">
        <w:tc>
          <w:tcPr>
            <w:tcW w:w="2271" w:type="dxa"/>
            <w:shd w:val="clear" w:color="auto" w:fill="BFBFBF"/>
            <w:vAlign w:val="center"/>
          </w:tcPr>
          <w:p w:rsidR="00F0565D" w:rsidRPr="003B7F34" w:rsidRDefault="00F0565D" w:rsidP="00F0565D">
            <w:pPr>
              <w:spacing w:after="0" w:line="240" w:lineRule="auto"/>
              <w:jc w:val="center"/>
              <w:rPr>
                <w:rFonts w:ascii="Arial Narrow" w:hAnsi="Arial Narrow"/>
                <w:b/>
              </w:rPr>
            </w:pPr>
            <w:r w:rsidRPr="003B7F34">
              <w:rPr>
                <w:rFonts w:ascii="Arial Narrow" w:hAnsi="Arial Narrow"/>
                <w:b/>
              </w:rPr>
              <w:t>ALCANCE</w:t>
            </w:r>
          </w:p>
        </w:tc>
        <w:tc>
          <w:tcPr>
            <w:tcW w:w="6734" w:type="dxa"/>
            <w:gridSpan w:val="3"/>
          </w:tcPr>
          <w:p w:rsidR="00F0565D" w:rsidRPr="00E60088" w:rsidRDefault="00F0565D" w:rsidP="00F0565D">
            <w:pPr>
              <w:spacing w:after="0" w:line="240" w:lineRule="auto"/>
              <w:jc w:val="both"/>
              <w:rPr>
                <w:rFonts w:ascii="Arial Narrow" w:hAnsi="Arial Narrow"/>
              </w:rPr>
            </w:pPr>
            <w:r w:rsidRPr="00E60088">
              <w:rPr>
                <w:rFonts w:ascii="Arial Narrow" w:hAnsi="Arial Narrow"/>
              </w:rPr>
              <w:t xml:space="preserve">El alcance del presente </w:t>
            </w:r>
            <w:r>
              <w:rPr>
                <w:rFonts w:ascii="Arial Narrow" w:hAnsi="Arial Narrow"/>
              </w:rPr>
              <w:t xml:space="preserve">macro </w:t>
            </w:r>
            <w:r w:rsidRPr="00E60088">
              <w:rPr>
                <w:rFonts w:ascii="Arial Narrow" w:hAnsi="Arial Narrow"/>
              </w:rPr>
              <w:t xml:space="preserve">proceso se encuentra en torno a las actividades que se realizan para proveer de los recursos necesarios </w:t>
            </w:r>
            <w:r>
              <w:rPr>
                <w:rFonts w:ascii="Arial Narrow" w:hAnsi="Arial Narrow"/>
              </w:rPr>
              <w:t>a los diversos departamentos y</w:t>
            </w:r>
            <w:r w:rsidRPr="00E60088">
              <w:rPr>
                <w:rFonts w:ascii="Arial Narrow" w:hAnsi="Arial Narrow"/>
              </w:rPr>
              <w:t xml:space="preserve"> áreas de </w:t>
            </w:r>
            <w:smartTag w:uri="urn:schemas-microsoft-com:office:smarttags" w:element="PersonName">
              <w:smartTagPr>
                <w:attr w:name="ProductID" w:val="la Oficina Central"/>
              </w:smartTagPr>
              <w:r>
                <w:rPr>
                  <w:rFonts w:ascii="Arial Narrow" w:hAnsi="Arial Narrow"/>
                </w:rPr>
                <w:t>la Oficina Central</w:t>
              </w:r>
            </w:smartTag>
            <w:r>
              <w:rPr>
                <w:rFonts w:ascii="Arial Narrow" w:hAnsi="Arial Narrow"/>
              </w:rPr>
              <w:t xml:space="preserve"> de </w:t>
            </w:r>
            <w:r w:rsidRPr="00E60088">
              <w:rPr>
                <w:rFonts w:ascii="Arial Narrow" w:hAnsi="Arial Narrow"/>
              </w:rPr>
              <w:t>Fe y Alegría Perú</w:t>
            </w:r>
            <w:r>
              <w:rPr>
                <w:rFonts w:ascii="Arial Narrow" w:hAnsi="Arial Narrow"/>
              </w:rPr>
              <w:t>,</w:t>
            </w:r>
            <w:r w:rsidRPr="00E60088">
              <w:rPr>
                <w:rFonts w:ascii="Arial Narrow" w:hAnsi="Arial Narrow"/>
              </w:rPr>
              <w:t xml:space="preserve"> </w:t>
            </w:r>
            <w:r>
              <w:rPr>
                <w:rFonts w:ascii="Arial Narrow" w:hAnsi="Arial Narrow"/>
              </w:rPr>
              <w:t xml:space="preserve">a fin de que estas desarrollen sus </w:t>
            </w:r>
            <w:r w:rsidRPr="00E60088">
              <w:rPr>
                <w:rFonts w:ascii="Arial Narrow" w:hAnsi="Arial Narrow"/>
              </w:rPr>
              <w:t>actividades</w:t>
            </w:r>
            <w:r>
              <w:rPr>
                <w:rFonts w:ascii="Arial Narrow" w:hAnsi="Arial Narrow"/>
              </w:rPr>
              <w:t xml:space="preserve"> normalmente</w:t>
            </w:r>
            <w:r w:rsidRPr="00E60088">
              <w:rPr>
                <w:rFonts w:ascii="Arial Narrow" w:hAnsi="Arial Narrow"/>
              </w:rPr>
              <w:t xml:space="preserve">. </w:t>
            </w:r>
          </w:p>
          <w:p w:rsidR="00F0565D" w:rsidRPr="00E60088" w:rsidRDefault="00F0565D" w:rsidP="00F0565D">
            <w:pPr>
              <w:spacing w:after="0" w:line="240" w:lineRule="auto"/>
              <w:jc w:val="both"/>
              <w:rPr>
                <w:rFonts w:ascii="Arial Narrow" w:hAnsi="Arial Narrow"/>
              </w:rPr>
            </w:pPr>
            <w:r w:rsidRPr="00E60088">
              <w:rPr>
                <w:rFonts w:ascii="Arial Narrow" w:hAnsi="Arial Narrow"/>
              </w:rPr>
              <w:t xml:space="preserve">Los procesos </w:t>
            </w:r>
            <w:r>
              <w:rPr>
                <w:rFonts w:ascii="Arial Narrow" w:hAnsi="Arial Narrow"/>
              </w:rPr>
              <w:t>de</w:t>
            </w:r>
            <w:r w:rsidRPr="00E60088">
              <w:rPr>
                <w:rFonts w:ascii="Arial Narrow" w:hAnsi="Arial Narrow"/>
              </w:rPr>
              <w:t xml:space="preserve"> color morado no han sido deta</w:t>
            </w:r>
            <w:r>
              <w:rPr>
                <w:rFonts w:ascii="Arial Narrow" w:hAnsi="Arial Narrow"/>
              </w:rPr>
              <w:t>llados en el proyecto, debido a que se encuentran fuera del alcance del mismo</w:t>
            </w:r>
            <w:r w:rsidRPr="00E60088">
              <w:rPr>
                <w:rFonts w:ascii="Arial Narrow" w:hAnsi="Arial Narrow"/>
              </w:rPr>
              <w:t xml:space="preserve">. </w:t>
            </w:r>
          </w:p>
          <w:p w:rsidR="00F0565D" w:rsidRPr="00DF0671" w:rsidRDefault="00F0565D" w:rsidP="00F0565D">
            <w:pPr>
              <w:spacing w:after="0" w:line="240" w:lineRule="auto"/>
              <w:jc w:val="both"/>
              <w:rPr>
                <w:rFonts w:ascii="Arial Narrow" w:hAnsi="Arial Narrow"/>
              </w:rPr>
            </w:pPr>
            <w:r w:rsidRPr="00E60088">
              <w:rPr>
                <w:rFonts w:ascii="Arial Narrow" w:hAnsi="Arial Narrow"/>
              </w:rPr>
              <w:t>No se contemplarán los procesos realizados por los proveedores. Ni los esfuerzos para obtener las especificaciones de las compras, estas mismas serán realizadas por las áreas solicitantes de la misma.</w:t>
            </w:r>
          </w:p>
        </w:tc>
      </w:tr>
      <w:tr w:rsidR="00F0565D" w:rsidRPr="003B7F34" w:rsidTr="00F0565D">
        <w:tc>
          <w:tcPr>
            <w:tcW w:w="2271" w:type="dxa"/>
            <w:shd w:val="clear" w:color="auto" w:fill="BFBFBF"/>
            <w:vAlign w:val="center"/>
          </w:tcPr>
          <w:p w:rsidR="00F0565D" w:rsidRPr="003B7F34" w:rsidRDefault="00F0565D" w:rsidP="00F0565D">
            <w:pPr>
              <w:spacing w:after="0" w:line="240" w:lineRule="auto"/>
              <w:jc w:val="center"/>
              <w:rPr>
                <w:rFonts w:ascii="Arial Narrow" w:hAnsi="Arial Narrow"/>
                <w:b/>
              </w:rPr>
            </w:pPr>
            <w:r w:rsidRPr="003B7F34">
              <w:rPr>
                <w:rFonts w:ascii="Arial Narrow" w:hAnsi="Arial Narrow"/>
                <w:b/>
              </w:rPr>
              <w:t>PROCEDIMIENTO</w:t>
            </w:r>
          </w:p>
        </w:tc>
        <w:tc>
          <w:tcPr>
            <w:tcW w:w="6734" w:type="dxa"/>
            <w:gridSpan w:val="3"/>
            <w:vAlign w:val="center"/>
          </w:tcPr>
          <w:p w:rsidR="00F0565D" w:rsidRDefault="00F0565D" w:rsidP="00B420B6">
            <w:pPr>
              <w:numPr>
                <w:ilvl w:val="0"/>
                <w:numId w:val="37"/>
              </w:numPr>
              <w:autoSpaceDE w:val="0"/>
              <w:autoSpaceDN w:val="0"/>
              <w:adjustRightInd w:val="0"/>
              <w:spacing w:after="0" w:line="240" w:lineRule="auto"/>
              <w:jc w:val="both"/>
              <w:rPr>
                <w:rFonts w:ascii="Arial Narrow" w:hAnsi="Arial Narrow" w:cs="Arial"/>
                <w:bCs/>
              </w:rPr>
            </w:pPr>
            <w:r>
              <w:rPr>
                <w:rFonts w:ascii="Arial Narrow" w:hAnsi="Arial Narrow" w:cs="Arial"/>
                <w:bCs/>
              </w:rPr>
              <w:t xml:space="preserve"> Primero se procede a recopilar las necesidades institucionales por medio de los procesos de Recopilación de requerimientos institucionales </w:t>
            </w:r>
          </w:p>
          <w:p w:rsidR="00F0565D" w:rsidRDefault="00F0565D" w:rsidP="00B420B6">
            <w:pPr>
              <w:numPr>
                <w:ilvl w:val="0"/>
                <w:numId w:val="37"/>
              </w:numPr>
              <w:autoSpaceDE w:val="0"/>
              <w:autoSpaceDN w:val="0"/>
              <w:adjustRightInd w:val="0"/>
              <w:spacing w:after="0" w:line="240" w:lineRule="auto"/>
              <w:jc w:val="both"/>
              <w:rPr>
                <w:rFonts w:ascii="Arial Narrow" w:hAnsi="Arial Narrow" w:cs="Arial"/>
                <w:bCs/>
              </w:rPr>
            </w:pPr>
            <w:r>
              <w:rPr>
                <w:rFonts w:ascii="Arial Narrow" w:hAnsi="Arial Narrow" w:cs="Arial"/>
                <w:bCs/>
              </w:rPr>
              <w:t>En función a los recursos solicitados, los requerimientos institucionales y el listado de equipo a comprar, proveniente del proceso inventariado de talleres de educación técnica, se procede realizar el aprovisionamiento de los recursos solicitados a través del proceso Aprovisionamiento de recursos.</w:t>
            </w:r>
          </w:p>
          <w:p w:rsidR="00F0565D" w:rsidRPr="00216618" w:rsidRDefault="00F0565D" w:rsidP="00B420B6">
            <w:pPr>
              <w:numPr>
                <w:ilvl w:val="0"/>
                <w:numId w:val="37"/>
              </w:numPr>
              <w:autoSpaceDE w:val="0"/>
              <w:autoSpaceDN w:val="0"/>
              <w:adjustRightInd w:val="0"/>
              <w:spacing w:after="0" w:line="240" w:lineRule="auto"/>
              <w:jc w:val="both"/>
              <w:rPr>
                <w:rFonts w:ascii="Arial Narrow" w:hAnsi="Arial Narrow" w:cs="Arial"/>
                <w:bCs/>
              </w:rPr>
            </w:pPr>
            <w:r>
              <w:rPr>
                <w:rFonts w:ascii="Arial Narrow" w:hAnsi="Arial Narrow" w:cs="Arial"/>
                <w:bCs/>
              </w:rPr>
              <w:t xml:space="preserve">Finalmente, el personal que labora en </w:t>
            </w:r>
            <w:smartTag w:uri="urn:schemas-microsoft-com:office:smarttags" w:element="PersonName">
              <w:smartTagPr>
                <w:attr w:name="ProductID" w:val="la Oficina Central"/>
              </w:smartTagPr>
              <w:r>
                <w:rPr>
                  <w:rFonts w:ascii="Arial Narrow" w:hAnsi="Arial Narrow" w:cs="Arial"/>
                  <w:bCs/>
                </w:rPr>
                <w:t>la Oficina Central</w:t>
              </w:r>
            </w:smartTag>
            <w:r>
              <w:rPr>
                <w:rFonts w:ascii="Arial Narrow" w:hAnsi="Arial Narrow" w:cs="Arial"/>
                <w:bCs/>
              </w:rPr>
              <w:t xml:space="preserve"> Fe y Alegría Perú, a diferencia de los docentes de los centros educativos que reciben su sueldo del estado, son pagados por fuentes de financiamiento siendo el proceso para su ejecución Pago de personal. </w:t>
            </w:r>
          </w:p>
        </w:tc>
      </w:tr>
    </w:tbl>
    <w:p w:rsidR="00F0565D" w:rsidRPr="00F0565D" w:rsidRDefault="00F0565D" w:rsidP="00F0565D">
      <w:pPr>
        <w:pStyle w:val="Caption"/>
        <w:jc w:val="center"/>
        <w:rPr>
          <w:rFonts w:asciiTheme="majorHAnsi" w:hAnsiTheme="majorHAnsi"/>
          <w:sz w:val="16"/>
          <w:szCs w:val="16"/>
        </w:rPr>
      </w:pPr>
      <w:bookmarkStart w:id="342" w:name="_Toc266031750"/>
      <w:r w:rsidRPr="00F0565D">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64</w:t>
      </w:r>
      <w:r w:rsidR="00C74554">
        <w:rPr>
          <w:rFonts w:asciiTheme="majorHAnsi" w:hAnsiTheme="majorHAnsi"/>
          <w:sz w:val="16"/>
          <w:szCs w:val="16"/>
        </w:rPr>
        <w:fldChar w:fldCharType="end"/>
      </w:r>
      <w:r w:rsidRPr="00F0565D">
        <w:rPr>
          <w:rFonts w:asciiTheme="majorHAnsi" w:hAnsiTheme="majorHAnsi"/>
          <w:sz w:val="16"/>
          <w:szCs w:val="16"/>
        </w:rPr>
        <w:t>.- Definición del macro proceso "Gestión de Abastecimiento”</w:t>
      </w:r>
      <w:bookmarkEnd w:id="342"/>
    </w:p>
    <w:p w:rsidR="00F0565D" w:rsidRPr="00F0565D" w:rsidRDefault="00F0565D" w:rsidP="00F0565D">
      <w:pPr>
        <w:pStyle w:val="Caption"/>
        <w:jc w:val="center"/>
        <w:rPr>
          <w:rFonts w:asciiTheme="majorHAnsi" w:hAnsiTheme="majorHAnsi"/>
          <w:sz w:val="16"/>
          <w:szCs w:val="16"/>
        </w:rPr>
      </w:pPr>
      <w:r w:rsidRPr="00F0565D">
        <w:rPr>
          <w:rFonts w:asciiTheme="majorHAnsi" w:hAnsiTheme="majorHAnsi"/>
          <w:sz w:val="16"/>
          <w:szCs w:val="16"/>
        </w:rPr>
        <w:t>Fuente: Elaboración propia</w:t>
      </w:r>
    </w:p>
    <w:p w:rsidR="00F0565D" w:rsidRPr="00713DA3" w:rsidRDefault="00F0565D" w:rsidP="00F0565D">
      <w:pPr>
        <w:ind w:left="360"/>
        <w:jc w:val="center"/>
        <w:rPr>
          <w:rFonts w:ascii="Arial Narrow" w:hAnsi="Arial Narrow" w:cs="Arial"/>
        </w:rPr>
      </w:pPr>
    </w:p>
    <w:p w:rsidR="00F0565D" w:rsidRDefault="00F0565D" w:rsidP="00F0565D">
      <w:pPr>
        <w:keepNext/>
        <w:tabs>
          <w:tab w:val="left" w:pos="3686"/>
        </w:tabs>
        <w:autoSpaceDE w:val="0"/>
        <w:autoSpaceDN w:val="0"/>
        <w:adjustRightInd w:val="0"/>
        <w:spacing w:after="0"/>
        <w:jc w:val="center"/>
      </w:pPr>
      <w:r>
        <w:rPr>
          <w:noProof/>
          <w:lang w:eastAsia="es-ES" w:bidi="ar-SA"/>
        </w:rPr>
        <w:drawing>
          <wp:inline distT="0" distB="0" distL="0" distR="0">
            <wp:extent cx="5633604" cy="5459691"/>
            <wp:effectExtent l="19050" t="0" r="5196"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3" cstate="print"/>
                    <a:srcRect b="7739"/>
                    <a:stretch>
                      <a:fillRect/>
                    </a:stretch>
                  </pic:blipFill>
                  <pic:spPr bwMode="auto">
                    <a:xfrm>
                      <a:off x="0" y="0"/>
                      <a:ext cx="5633292" cy="5459389"/>
                    </a:xfrm>
                    <a:prstGeom prst="rect">
                      <a:avLst/>
                    </a:prstGeom>
                    <a:noFill/>
                    <a:ln w="9525">
                      <a:noFill/>
                      <a:miter lim="800000"/>
                      <a:headEnd/>
                      <a:tailEnd/>
                    </a:ln>
                  </pic:spPr>
                </pic:pic>
              </a:graphicData>
            </a:graphic>
          </wp:inline>
        </w:drawing>
      </w:r>
    </w:p>
    <w:p w:rsidR="00F0565D" w:rsidRPr="00F0565D" w:rsidRDefault="00F0565D" w:rsidP="00F0565D">
      <w:pPr>
        <w:pStyle w:val="Caption"/>
        <w:jc w:val="center"/>
        <w:rPr>
          <w:rFonts w:asciiTheme="majorHAnsi" w:hAnsiTheme="majorHAnsi"/>
          <w:sz w:val="16"/>
          <w:szCs w:val="16"/>
        </w:rPr>
      </w:pPr>
      <w:bookmarkStart w:id="343" w:name="_Toc266031563"/>
      <w:r w:rsidRPr="00F0565D">
        <w:rPr>
          <w:rFonts w:asciiTheme="majorHAnsi" w:hAnsiTheme="majorHAnsi"/>
          <w:sz w:val="16"/>
          <w:szCs w:val="16"/>
        </w:rPr>
        <w:t xml:space="preserve">Ilustración </w:t>
      </w:r>
      <w:r w:rsidR="00934198" w:rsidRPr="00F0565D">
        <w:rPr>
          <w:rFonts w:asciiTheme="majorHAnsi" w:hAnsiTheme="majorHAnsi"/>
          <w:sz w:val="16"/>
          <w:szCs w:val="16"/>
        </w:rPr>
        <w:fldChar w:fldCharType="begin"/>
      </w:r>
      <w:r w:rsidRPr="00F0565D">
        <w:rPr>
          <w:rFonts w:asciiTheme="majorHAnsi" w:hAnsiTheme="majorHAnsi"/>
          <w:sz w:val="16"/>
          <w:szCs w:val="16"/>
        </w:rPr>
        <w:instrText xml:space="preserve"> SEQ Ilustración \* ARABIC </w:instrText>
      </w:r>
      <w:r w:rsidR="00934198" w:rsidRPr="00F0565D">
        <w:rPr>
          <w:rFonts w:asciiTheme="majorHAnsi" w:hAnsiTheme="majorHAnsi"/>
          <w:sz w:val="16"/>
          <w:szCs w:val="16"/>
        </w:rPr>
        <w:fldChar w:fldCharType="separate"/>
      </w:r>
      <w:r w:rsidR="00EB772F">
        <w:rPr>
          <w:rFonts w:asciiTheme="majorHAnsi" w:hAnsiTheme="majorHAnsi"/>
          <w:noProof/>
          <w:sz w:val="16"/>
          <w:szCs w:val="16"/>
        </w:rPr>
        <w:t>35</w:t>
      </w:r>
      <w:r w:rsidR="00934198" w:rsidRPr="00F0565D">
        <w:rPr>
          <w:rFonts w:asciiTheme="majorHAnsi" w:hAnsiTheme="majorHAnsi"/>
          <w:sz w:val="16"/>
          <w:szCs w:val="16"/>
        </w:rPr>
        <w:fldChar w:fldCharType="end"/>
      </w:r>
      <w:r w:rsidRPr="00F0565D">
        <w:rPr>
          <w:rFonts w:asciiTheme="majorHAnsi" w:hAnsiTheme="majorHAnsi"/>
          <w:sz w:val="16"/>
          <w:szCs w:val="16"/>
        </w:rPr>
        <w:t>.- Diagrama del macro proceso “Gestión de Abastecimiento”</w:t>
      </w:r>
      <w:bookmarkEnd w:id="343"/>
    </w:p>
    <w:p w:rsidR="00F0565D" w:rsidRDefault="00F0565D" w:rsidP="00F0565D">
      <w:pPr>
        <w:pStyle w:val="Caption"/>
        <w:jc w:val="center"/>
        <w:rPr>
          <w:rFonts w:asciiTheme="majorHAnsi" w:hAnsiTheme="majorHAnsi"/>
          <w:sz w:val="16"/>
          <w:szCs w:val="16"/>
        </w:rPr>
      </w:pPr>
      <w:r w:rsidRPr="00F0565D">
        <w:rPr>
          <w:rFonts w:asciiTheme="majorHAnsi" w:hAnsiTheme="majorHAnsi"/>
          <w:sz w:val="16"/>
          <w:szCs w:val="16"/>
        </w:rPr>
        <w:t>Fuente: Elaboración propia</w:t>
      </w:r>
    </w:p>
    <w:p w:rsidR="00F0565D" w:rsidRDefault="00F0565D" w:rsidP="00F0565D">
      <w:pPr>
        <w:rPr>
          <w:lang w:val="es-PE" w:eastAsia="es-ES" w:bidi="ar-SA"/>
        </w:rPr>
      </w:pPr>
    </w:p>
    <w:p w:rsidR="00120F48" w:rsidRDefault="00120F48" w:rsidP="00F0565D">
      <w:pPr>
        <w:rPr>
          <w:lang w:val="es-PE" w:eastAsia="es-ES" w:bidi="ar-SA"/>
        </w:rPr>
        <w:sectPr w:rsidR="00120F48" w:rsidSect="00F0565D">
          <w:footerReference w:type="default" r:id="rId114"/>
          <w:pgSz w:w="11907" w:h="16839" w:code="9"/>
          <w:pgMar w:top="1417" w:right="1701" w:bottom="1417" w:left="1701" w:header="708" w:footer="708" w:gutter="0"/>
          <w:cols w:space="708"/>
          <w:docGrid w:linePitch="360"/>
        </w:sectPr>
      </w:pPr>
    </w:p>
    <w:tbl>
      <w:tblPr>
        <w:tblW w:w="14142"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82"/>
        <w:gridCol w:w="1473"/>
        <w:gridCol w:w="1929"/>
        <w:gridCol w:w="1617"/>
        <w:gridCol w:w="4713"/>
        <w:gridCol w:w="1701"/>
        <w:gridCol w:w="1276"/>
        <w:gridCol w:w="851"/>
      </w:tblGrid>
      <w:tr w:rsidR="00120F48" w:rsidRPr="003B7F34" w:rsidTr="00120F48">
        <w:trPr>
          <w:trHeight w:val="495"/>
          <w:tblHeader/>
        </w:trPr>
        <w:tc>
          <w:tcPr>
            <w:tcW w:w="582" w:type="dxa"/>
            <w:tcBorders>
              <w:right w:val="nil"/>
            </w:tcBorders>
            <w:shd w:val="clear" w:color="auto" w:fill="000000"/>
          </w:tcPr>
          <w:p w:rsidR="00120F48" w:rsidRPr="003B7F34" w:rsidRDefault="00120F48" w:rsidP="00120F48">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N°</w:t>
            </w:r>
          </w:p>
        </w:tc>
        <w:tc>
          <w:tcPr>
            <w:tcW w:w="1473" w:type="dxa"/>
            <w:tcBorders>
              <w:left w:val="nil"/>
              <w:right w:val="nil"/>
            </w:tcBorders>
            <w:shd w:val="clear" w:color="auto" w:fill="000000"/>
          </w:tcPr>
          <w:p w:rsidR="00120F48" w:rsidRPr="003B7F34" w:rsidRDefault="00120F48" w:rsidP="00120F48">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ENTRADA</w:t>
            </w:r>
          </w:p>
        </w:tc>
        <w:tc>
          <w:tcPr>
            <w:tcW w:w="1929" w:type="dxa"/>
            <w:tcBorders>
              <w:left w:val="nil"/>
              <w:right w:val="nil"/>
            </w:tcBorders>
            <w:shd w:val="clear" w:color="auto" w:fill="000000"/>
          </w:tcPr>
          <w:p w:rsidR="00120F48" w:rsidRPr="003B7F34" w:rsidRDefault="00120F48" w:rsidP="00120F48">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ACTIVIDAD</w:t>
            </w:r>
          </w:p>
        </w:tc>
        <w:tc>
          <w:tcPr>
            <w:tcW w:w="1617" w:type="dxa"/>
            <w:tcBorders>
              <w:left w:val="nil"/>
              <w:right w:val="nil"/>
            </w:tcBorders>
            <w:shd w:val="clear" w:color="auto" w:fill="000000"/>
          </w:tcPr>
          <w:p w:rsidR="00120F48" w:rsidRPr="003B7F34" w:rsidRDefault="00120F48" w:rsidP="00120F48">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SALIDA</w:t>
            </w:r>
          </w:p>
        </w:tc>
        <w:tc>
          <w:tcPr>
            <w:tcW w:w="4713" w:type="dxa"/>
            <w:tcBorders>
              <w:left w:val="nil"/>
              <w:right w:val="nil"/>
            </w:tcBorders>
            <w:shd w:val="clear" w:color="auto" w:fill="000000"/>
          </w:tcPr>
          <w:p w:rsidR="00120F48" w:rsidRPr="003B7F34" w:rsidRDefault="00120F48" w:rsidP="00120F48">
            <w:pPr>
              <w:spacing w:after="0" w:line="240" w:lineRule="auto"/>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DESCRIPCIÓN</w:t>
            </w:r>
          </w:p>
        </w:tc>
        <w:tc>
          <w:tcPr>
            <w:tcW w:w="1701" w:type="dxa"/>
            <w:tcBorders>
              <w:left w:val="nil"/>
              <w:right w:val="nil"/>
            </w:tcBorders>
            <w:shd w:val="clear" w:color="auto" w:fill="000000"/>
          </w:tcPr>
          <w:p w:rsidR="00120F48" w:rsidRPr="003B7F34" w:rsidRDefault="00120F48" w:rsidP="00120F48">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RESPONSABLE</w:t>
            </w:r>
          </w:p>
        </w:tc>
        <w:tc>
          <w:tcPr>
            <w:tcW w:w="1276" w:type="dxa"/>
            <w:tcBorders>
              <w:left w:val="nil"/>
              <w:right w:val="nil"/>
            </w:tcBorders>
            <w:shd w:val="clear" w:color="auto" w:fill="000000"/>
          </w:tcPr>
          <w:p w:rsidR="00120F48" w:rsidRPr="003B7F34" w:rsidRDefault="00120F48" w:rsidP="00120F48">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TIPO ACTIVIDAD</w:t>
            </w:r>
          </w:p>
        </w:tc>
        <w:tc>
          <w:tcPr>
            <w:tcW w:w="851" w:type="dxa"/>
            <w:tcBorders>
              <w:left w:val="nil"/>
            </w:tcBorders>
            <w:shd w:val="clear" w:color="auto" w:fill="000000"/>
          </w:tcPr>
          <w:p w:rsidR="00120F48" w:rsidRPr="003B7F34" w:rsidRDefault="00120F48" w:rsidP="00120F48">
            <w:pPr>
              <w:spacing w:after="0" w:line="240" w:lineRule="auto"/>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TIEMPO</w:t>
            </w:r>
          </w:p>
        </w:tc>
      </w:tr>
      <w:tr w:rsidR="00120F48" w:rsidRPr="003B7F34" w:rsidTr="00120F48">
        <w:trPr>
          <w:trHeight w:val="511"/>
        </w:trPr>
        <w:tc>
          <w:tcPr>
            <w:tcW w:w="582" w:type="dxa"/>
            <w:tcBorders>
              <w:right w:val="nil"/>
            </w:tcBorders>
          </w:tcPr>
          <w:p w:rsidR="00120F48" w:rsidRPr="00DF0671" w:rsidRDefault="00120F48" w:rsidP="00120F48">
            <w:pPr>
              <w:spacing w:after="0" w:line="240" w:lineRule="auto"/>
              <w:rPr>
                <w:rFonts w:ascii="Arial Narrow" w:hAnsi="Arial Narrow" w:cs="Arial"/>
                <w:b/>
                <w:bCs/>
                <w:sz w:val="16"/>
                <w:szCs w:val="16"/>
                <w:lang w:val="es-PE" w:eastAsia="es-PE"/>
              </w:rPr>
            </w:pPr>
            <w:r w:rsidRPr="00DF0671">
              <w:rPr>
                <w:rFonts w:ascii="Arial Narrow" w:hAnsi="Arial Narrow" w:cs="Arial"/>
                <w:sz w:val="16"/>
                <w:szCs w:val="16"/>
                <w:lang w:val="es-PE" w:eastAsia="es-PE"/>
              </w:rPr>
              <w:t>2</w:t>
            </w:r>
          </w:p>
        </w:tc>
        <w:tc>
          <w:tcPr>
            <w:tcW w:w="1473" w:type="dxa"/>
            <w:tcBorders>
              <w:left w:val="nil"/>
              <w:right w:val="nil"/>
            </w:tcBorders>
          </w:tcPr>
          <w:p w:rsidR="00120F48" w:rsidRPr="00484520" w:rsidRDefault="00120F48" w:rsidP="00120F48">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Notificación enviada</w:t>
            </w:r>
          </w:p>
          <w:p w:rsidR="00120F48" w:rsidRPr="00484520" w:rsidRDefault="00120F48" w:rsidP="00120F48">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No faltan actividades</w:t>
            </w:r>
          </w:p>
        </w:tc>
        <w:tc>
          <w:tcPr>
            <w:tcW w:w="1929" w:type="dxa"/>
            <w:tcBorders>
              <w:left w:val="nil"/>
              <w:right w:val="nil"/>
            </w:tcBorders>
          </w:tcPr>
          <w:p w:rsidR="00120F48" w:rsidRPr="00E6008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Recopilación de requerimientos institucionales</w:t>
            </w:r>
          </w:p>
        </w:tc>
        <w:tc>
          <w:tcPr>
            <w:tcW w:w="1617" w:type="dxa"/>
            <w:tcBorders>
              <w:left w:val="nil"/>
              <w:right w:val="nil"/>
            </w:tcBorders>
          </w:tcPr>
          <w:p w:rsidR="00120F4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Lista de Requerimientos institucionales </w:t>
            </w:r>
          </w:p>
          <w:p w:rsidR="00120F48" w:rsidRPr="00E60088" w:rsidRDefault="00120F48" w:rsidP="00120F48">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xml:space="preserve">- </w:t>
            </w:r>
            <w:r w:rsidRPr="00484520">
              <w:rPr>
                <w:rFonts w:ascii="Arial Narrow" w:hAnsi="Arial Narrow" w:cs="Arial Narrow"/>
                <w:sz w:val="16"/>
                <w:szCs w:val="16"/>
                <w:lang w:val="es-PE" w:eastAsia="es-PE"/>
              </w:rPr>
              <w:t>Necesidad de Inventariado</w:t>
            </w:r>
          </w:p>
        </w:tc>
        <w:tc>
          <w:tcPr>
            <w:tcW w:w="4713" w:type="dxa"/>
            <w:tcBorders>
              <w:left w:val="nil"/>
              <w:right w:val="nil"/>
            </w:tcBorders>
          </w:tcPr>
          <w:p w:rsidR="00120F48" w:rsidRDefault="00120F48" w:rsidP="00F23A14">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 xml:space="preserve">Luego de que el Plan Operativo anual de </w:t>
            </w:r>
            <w:r>
              <w:rPr>
                <w:rFonts w:ascii="Arial Narrow" w:hAnsi="Arial Narrow" w:cs="Arial"/>
                <w:sz w:val="16"/>
                <w:szCs w:val="16"/>
                <w:lang w:val="es-PE" w:eastAsia="es-PE"/>
              </w:rPr>
              <w:t>Administración y Abastecimiento</w:t>
            </w:r>
            <w:r w:rsidRPr="00484520">
              <w:rPr>
                <w:rFonts w:ascii="Arial Narrow" w:hAnsi="Arial Narrow" w:cs="Arial"/>
                <w:sz w:val="16"/>
                <w:szCs w:val="16"/>
                <w:lang w:val="es-PE" w:eastAsia="es-PE"/>
              </w:rPr>
              <w:t xml:space="preserve"> se encuentra terminado,  dado que no existen actividades faltantes a este o solo se están agregando algunas otras.</w:t>
            </w:r>
            <w:r>
              <w:rPr>
                <w:rFonts w:ascii="Arial Narrow" w:hAnsi="Arial Narrow" w:cs="Arial"/>
                <w:sz w:val="16"/>
                <w:szCs w:val="16"/>
                <w:lang w:val="es-PE" w:eastAsia="es-PE"/>
              </w:rPr>
              <w:t xml:space="preserve"> Se procede a </w:t>
            </w:r>
            <w:r w:rsidRPr="00484520">
              <w:rPr>
                <w:rFonts w:ascii="Arial Narrow" w:hAnsi="Arial Narrow" w:cs="Arial"/>
                <w:sz w:val="16"/>
                <w:szCs w:val="16"/>
                <w:lang w:val="es-PE" w:eastAsia="es-PE"/>
              </w:rPr>
              <w:t>recopilar todas las necesidades que tengan los diversos centros educativos</w:t>
            </w:r>
            <w:r>
              <w:rPr>
                <w:rFonts w:ascii="Arial Narrow" w:hAnsi="Arial Narrow" w:cs="Arial"/>
                <w:sz w:val="16"/>
                <w:szCs w:val="16"/>
                <w:lang w:val="es-PE" w:eastAsia="es-PE"/>
              </w:rPr>
              <w:t xml:space="preserve"> </w:t>
            </w:r>
            <w:r w:rsidRPr="00484520">
              <w:rPr>
                <w:rFonts w:ascii="Arial Narrow" w:hAnsi="Arial Narrow" w:cs="Arial"/>
                <w:sz w:val="16"/>
                <w:szCs w:val="16"/>
                <w:lang w:val="es-PE" w:eastAsia="es-PE"/>
              </w:rPr>
              <w:t>y la Oficina Centra</w:t>
            </w:r>
            <w:r>
              <w:rPr>
                <w:rFonts w:ascii="Arial Narrow" w:hAnsi="Arial Narrow" w:cs="Arial"/>
                <w:sz w:val="16"/>
                <w:szCs w:val="16"/>
                <w:lang w:val="es-PE" w:eastAsia="es-PE"/>
              </w:rPr>
              <w:t>l, y se elabora la Lista de requerimientos institucionales.</w:t>
            </w:r>
            <w:r w:rsidRPr="00484520">
              <w:rPr>
                <w:rFonts w:ascii="Arial Narrow" w:hAnsi="Arial Narrow" w:cs="Arial"/>
                <w:sz w:val="16"/>
                <w:szCs w:val="16"/>
                <w:lang w:val="es-PE" w:eastAsia="es-PE"/>
              </w:rPr>
              <w:t xml:space="preserve"> </w:t>
            </w:r>
          </w:p>
          <w:p w:rsidR="00120F48" w:rsidRPr="00E60088" w:rsidRDefault="00120F48" w:rsidP="00F23A14">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Está lista de requerimientos institucionales será empleada por el proceso de</w:t>
            </w:r>
            <w:r w:rsidRPr="00484520">
              <w:rPr>
                <w:rFonts w:ascii="Arial Narrow" w:hAnsi="Arial Narrow" w:cs="Arial"/>
                <w:sz w:val="16"/>
                <w:szCs w:val="16"/>
                <w:lang w:val="es-PE" w:eastAsia="es-PE"/>
              </w:rPr>
              <w:t xml:space="preserve"> Planificación del Departamento de Proyectos</w:t>
            </w:r>
            <w:r>
              <w:rPr>
                <w:rFonts w:ascii="Arial Narrow" w:hAnsi="Arial Narrow" w:cs="Arial"/>
                <w:sz w:val="16"/>
                <w:szCs w:val="16"/>
                <w:lang w:val="es-PE" w:eastAsia="es-PE"/>
              </w:rPr>
              <w:t xml:space="preserve"> y el proceso de Aprovisionamiento de R</w:t>
            </w:r>
            <w:r w:rsidRPr="00484520">
              <w:rPr>
                <w:rFonts w:ascii="Arial Narrow" w:hAnsi="Arial Narrow" w:cs="Arial"/>
                <w:sz w:val="16"/>
                <w:szCs w:val="16"/>
                <w:lang w:val="es-PE" w:eastAsia="es-PE"/>
              </w:rPr>
              <w:t>ecursos.</w:t>
            </w:r>
            <w:r>
              <w:rPr>
                <w:rFonts w:ascii="Arial Narrow" w:hAnsi="Arial Narrow" w:cs="Arial"/>
                <w:sz w:val="16"/>
                <w:szCs w:val="16"/>
                <w:lang w:val="es-PE" w:eastAsia="es-PE"/>
              </w:rPr>
              <w:t xml:space="preserve"> Asimismo, durante el desarrollo de este proceso surge la necesidad de inventariado hacia los centros educativos.</w:t>
            </w:r>
          </w:p>
        </w:tc>
        <w:tc>
          <w:tcPr>
            <w:tcW w:w="1701" w:type="dxa"/>
            <w:tcBorders>
              <w:left w:val="nil"/>
              <w:right w:val="nil"/>
            </w:tcBorders>
          </w:tcPr>
          <w:p w:rsidR="00120F48" w:rsidRPr="00E6008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Administración y Abastecimiento</w:t>
            </w:r>
          </w:p>
        </w:tc>
        <w:tc>
          <w:tcPr>
            <w:tcW w:w="1276" w:type="dxa"/>
            <w:tcBorders>
              <w:left w:val="nil"/>
              <w:right w:val="nil"/>
            </w:tcBorders>
          </w:tcPr>
          <w:p w:rsidR="00120F48" w:rsidRPr="00E6008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51" w:type="dxa"/>
            <w:tcBorders>
              <w:left w:val="nil"/>
            </w:tcBorders>
          </w:tcPr>
          <w:p w:rsidR="00120F48" w:rsidRPr="00E6008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semana</w:t>
            </w:r>
          </w:p>
        </w:tc>
      </w:tr>
      <w:tr w:rsidR="00120F48" w:rsidRPr="003B7F34" w:rsidTr="00120F48">
        <w:trPr>
          <w:trHeight w:val="675"/>
        </w:trPr>
        <w:tc>
          <w:tcPr>
            <w:tcW w:w="582" w:type="dxa"/>
            <w:tcBorders>
              <w:right w:val="nil"/>
            </w:tcBorders>
            <w:shd w:val="clear" w:color="auto" w:fill="C0C0C0"/>
          </w:tcPr>
          <w:p w:rsidR="00120F48" w:rsidRPr="00DF0671" w:rsidRDefault="00120F48" w:rsidP="00120F48">
            <w:pPr>
              <w:spacing w:after="0" w:line="240" w:lineRule="auto"/>
              <w:rPr>
                <w:rFonts w:ascii="Arial Narrow" w:hAnsi="Arial Narrow" w:cs="Arial"/>
                <w:b/>
                <w:bCs/>
                <w:sz w:val="16"/>
                <w:szCs w:val="16"/>
                <w:lang w:val="es-PE" w:eastAsia="es-PE"/>
              </w:rPr>
            </w:pPr>
            <w:r w:rsidRPr="00DF0671">
              <w:rPr>
                <w:rFonts w:ascii="Arial Narrow" w:hAnsi="Arial Narrow" w:cs="Arial"/>
                <w:sz w:val="16"/>
                <w:szCs w:val="16"/>
                <w:lang w:val="es-PE" w:eastAsia="es-PE"/>
              </w:rPr>
              <w:t>3</w:t>
            </w:r>
          </w:p>
        </w:tc>
        <w:tc>
          <w:tcPr>
            <w:tcW w:w="1473" w:type="dxa"/>
            <w:tcBorders>
              <w:left w:val="nil"/>
              <w:right w:val="nil"/>
            </w:tcBorders>
            <w:shd w:val="clear" w:color="auto" w:fill="C0C0C0"/>
          </w:tcPr>
          <w:p w:rsidR="00120F4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Lista de Requerimientos institucionales </w:t>
            </w:r>
          </w:p>
          <w:p w:rsidR="00120F48" w:rsidRPr="00E60088" w:rsidRDefault="00120F48" w:rsidP="00120F48">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xml:space="preserve">- </w:t>
            </w:r>
            <w:r w:rsidRPr="00484520">
              <w:rPr>
                <w:rFonts w:ascii="Arial Narrow" w:hAnsi="Arial Narrow" w:cs="Arial Narrow"/>
                <w:sz w:val="16"/>
                <w:szCs w:val="16"/>
                <w:lang w:val="es-PE" w:eastAsia="es-PE"/>
              </w:rPr>
              <w:t>Necesidad de Inventariado</w:t>
            </w:r>
          </w:p>
        </w:tc>
        <w:tc>
          <w:tcPr>
            <w:tcW w:w="1929" w:type="dxa"/>
            <w:tcBorders>
              <w:left w:val="nil"/>
              <w:right w:val="nil"/>
            </w:tcBorders>
            <w:shd w:val="clear" w:color="auto" w:fill="C0C0C0"/>
          </w:tcPr>
          <w:p w:rsidR="00120F4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Repartir</w:t>
            </w:r>
          </w:p>
        </w:tc>
        <w:tc>
          <w:tcPr>
            <w:tcW w:w="1617" w:type="dxa"/>
            <w:tcBorders>
              <w:left w:val="nil"/>
              <w:right w:val="nil"/>
            </w:tcBorders>
            <w:shd w:val="clear" w:color="auto" w:fill="C0C0C0"/>
          </w:tcPr>
          <w:p w:rsidR="00120F4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Lista de Requerimientos institucionales </w:t>
            </w:r>
          </w:p>
          <w:p w:rsidR="00120F48" w:rsidRPr="006C32BE" w:rsidRDefault="00120F48" w:rsidP="00120F48">
            <w:pPr>
              <w:spacing w:after="0" w:line="240" w:lineRule="auto"/>
              <w:rPr>
                <w:rFonts w:ascii="Arial Narrow" w:hAnsi="Arial Narrow" w:cs="Arial Narrow"/>
                <w:sz w:val="16"/>
                <w:szCs w:val="16"/>
                <w:lang w:val="es-PE" w:eastAsia="es-PE"/>
              </w:rPr>
            </w:pPr>
            <w:r>
              <w:rPr>
                <w:rFonts w:ascii="Arial Narrow" w:hAnsi="Arial Narrow" w:cs="Arial"/>
                <w:sz w:val="16"/>
                <w:szCs w:val="16"/>
                <w:lang w:val="es-PE" w:eastAsia="es-PE"/>
              </w:rPr>
              <w:t xml:space="preserve">- </w:t>
            </w:r>
            <w:r>
              <w:rPr>
                <w:rFonts w:ascii="Arial Narrow" w:hAnsi="Arial Narrow" w:cs="Arial Narrow"/>
                <w:sz w:val="16"/>
                <w:szCs w:val="16"/>
                <w:lang w:val="es-PE" w:eastAsia="es-PE"/>
              </w:rPr>
              <w:t>Necesidad de Inventariado</w:t>
            </w:r>
          </w:p>
          <w:p w:rsidR="00120F48" w:rsidRDefault="00120F48" w:rsidP="00120F48">
            <w:pPr>
              <w:spacing w:after="0" w:line="240" w:lineRule="auto"/>
              <w:rPr>
                <w:rFonts w:ascii="Arial Narrow" w:hAnsi="Arial Narrow" w:cs="Arial"/>
                <w:sz w:val="16"/>
                <w:szCs w:val="16"/>
                <w:lang w:val="es-PE" w:eastAsia="es-PE"/>
              </w:rPr>
            </w:pPr>
          </w:p>
        </w:tc>
        <w:tc>
          <w:tcPr>
            <w:tcW w:w="4713" w:type="dxa"/>
            <w:tcBorders>
              <w:left w:val="nil"/>
              <w:right w:val="nil"/>
            </w:tcBorders>
            <w:shd w:val="clear" w:color="auto" w:fill="C0C0C0"/>
          </w:tcPr>
          <w:p w:rsidR="00120F48" w:rsidRPr="00484520" w:rsidRDefault="00120F48" w:rsidP="00F23A14">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Se procede a realizar la distribución de la información que será empleada por él proceso: Aprovisionamiento de recursos.</w:t>
            </w:r>
          </w:p>
          <w:p w:rsidR="00120F48" w:rsidRPr="00E60088" w:rsidRDefault="00120F48" w:rsidP="00F23A14">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 xml:space="preserve">Asimismo, la necesidad de inventariado </w:t>
            </w:r>
            <w:r>
              <w:rPr>
                <w:rFonts w:ascii="Arial Narrow" w:hAnsi="Arial Narrow" w:cs="Arial"/>
                <w:sz w:val="16"/>
                <w:szCs w:val="16"/>
                <w:lang w:val="es-PE" w:eastAsia="es-PE"/>
              </w:rPr>
              <w:t>es transmitida al</w:t>
            </w:r>
            <w:r w:rsidRPr="00484520">
              <w:rPr>
                <w:rFonts w:ascii="Arial Narrow" w:hAnsi="Arial Narrow" w:cs="Arial"/>
                <w:sz w:val="16"/>
                <w:szCs w:val="16"/>
                <w:lang w:val="es-PE" w:eastAsia="es-PE"/>
              </w:rPr>
              <w:t xml:space="preserve"> proceso Inventariado de Talleres de Educación Técnica.</w:t>
            </w:r>
          </w:p>
        </w:tc>
        <w:tc>
          <w:tcPr>
            <w:tcW w:w="1701" w:type="dxa"/>
            <w:tcBorders>
              <w:left w:val="nil"/>
              <w:right w:val="nil"/>
            </w:tcBorders>
            <w:shd w:val="clear" w:color="auto" w:fill="C0C0C0"/>
          </w:tcPr>
          <w:p w:rsidR="00120F48" w:rsidRPr="00E6008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Administración y Abastecimiento</w:t>
            </w:r>
          </w:p>
        </w:tc>
        <w:tc>
          <w:tcPr>
            <w:tcW w:w="1276" w:type="dxa"/>
            <w:tcBorders>
              <w:left w:val="nil"/>
              <w:right w:val="nil"/>
            </w:tcBorders>
            <w:shd w:val="clear" w:color="auto" w:fill="C0C0C0"/>
          </w:tcPr>
          <w:p w:rsidR="00120F48" w:rsidRPr="00E6008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51" w:type="dxa"/>
            <w:tcBorders>
              <w:left w:val="nil"/>
            </w:tcBorders>
            <w:shd w:val="clear" w:color="auto" w:fill="C0C0C0"/>
          </w:tcPr>
          <w:p w:rsidR="00120F48" w:rsidRPr="00E6008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min.</w:t>
            </w:r>
          </w:p>
        </w:tc>
      </w:tr>
      <w:tr w:rsidR="00120F48" w:rsidRPr="003B7F34" w:rsidTr="00120F48">
        <w:trPr>
          <w:trHeight w:val="675"/>
        </w:trPr>
        <w:tc>
          <w:tcPr>
            <w:tcW w:w="582" w:type="dxa"/>
            <w:tcBorders>
              <w:right w:val="nil"/>
            </w:tcBorders>
            <w:shd w:val="clear" w:color="auto" w:fill="auto"/>
          </w:tcPr>
          <w:p w:rsidR="00120F48" w:rsidRPr="00DF0671"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4</w:t>
            </w:r>
          </w:p>
        </w:tc>
        <w:tc>
          <w:tcPr>
            <w:tcW w:w="1473" w:type="dxa"/>
            <w:tcBorders>
              <w:left w:val="nil"/>
              <w:right w:val="nil"/>
            </w:tcBorders>
            <w:shd w:val="clear" w:color="auto" w:fill="auto"/>
          </w:tcPr>
          <w:p w:rsidR="00120F48" w:rsidRPr="006C32BE" w:rsidRDefault="00120F48" w:rsidP="00120F48">
            <w:pPr>
              <w:spacing w:after="0" w:line="240" w:lineRule="auto"/>
              <w:rPr>
                <w:rFonts w:ascii="Arial Narrow" w:hAnsi="Arial Narrow" w:cs="Arial Narrow"/>
                <w:sz w:val="16"/>
                <w:szCs w:val="16"/>
                <w:lang w:val="es-PE" w:eastAsia="es-PE"/>
              </w:rPr>
            </w:pPr>
            <w:r>
              <w:rPr>
                <w:rFonts w:ascii="Arial Narrow" w:hAnsi="Arial Narrow" w:cs="Arial"/>
                <w:sz w:val="16"/>
                <w:szCs w:val="16"/>
                <w:lang w:val="es-PE" w:eastAsia="es-PE"/>
              </w:rPr>
              <w:t xml:space="preserve">- </w:t>
            </w:r>
            <w:r>
              <w:rPr>
                <w:rFonts w:ascii="Arial Narrow" w:hAnsi="Arial Narrow" w:cs="Arial Narrow"/>
                <w:sz w:val="16"/>
                <w:szCs w:val="16"/>
                <w:lang w:val="es-PE" w:eastAsia="es-PE"/>
              </w:rPr>
              <w:t>Necesidad de Inventariado</w:t>
            </w:r>
          </w:p>
          <w:p w:rsidR="00120F48" w:rsidRDefault="00120F48" w:rsidP="00120F48">
            <w:pPr>
              <w:spacing w:after="0" w:line="240" w:lineRule="auto"/>
              <w:rPr>
                <w:rFonts w:ascii="Arial Narrow" w:hAnsi="Arial Narrow" w:cs="Arial"/>
                <w:sz w:val="16"/>
                <w:szCs w:val="16"/>
                <w:lang w:val="es-PE" w:eastAsia="es-PE"/>
              </w:rPr>
            </w:pPr>
          </w:p>
        </w:tc>
        <w:tc>
          <w:tcPr>
            <w:tcW w:w="1929" w:type="dxa"/>
            <w:tcBorders>
              <w:left w:val="nil"/>
              <w:right w:val="nil"/>
            </w:tcBorders>
            <w:shd w:val="clear" w:color="auto" w:fill="auto"/>
          </w:tcPr>
          <w:p w:rsidR="00120F4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Inventariado de Talleres de Educación Técnica</w:t>
            </w:r>
          </w:p>
        </w:tc>
        <w:tc>
          <w:tcPr>
            <w:tcW w:w="1617" w:type="dxa"/>
            <w:tcBorders>
              <w:left w:val="nil"/>
              <w:right w:val="nil"/>
            </w:tcBorders>
            <w:shd w:val="clear" w:color="auto" w:fill="auto"/>
          </w:tcPr>
          <w:p w:rsidR="00120F48" w:rsidRPr="006C32BE" w:rsidRDefault="00120F48" w:rsidP="00120F48">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 Equipamiento entregado</w:t>
            </w:r>
          </w:p>
          <w:p w:rsidR="00120F48" w:rsidRDefault="00120F48" w:rsidP="00120F48">
            <w:pPr>
              <w:spacing w:after="0" w:line="240" w:lineRule="auto"/>
              <w:rPr>
                <w:rFonts w:ascii="Arial Narrow" w:hAnsi="Arial Narrow" w:cs="Arial"/>
                <w:sz w:val="16"/>
                <w:szCs w:val="16"/>
                <w:lang w:val="es-PE" w:eastAsia="es-PE"/>
              </w:rPr>
            </w:pPr>
            <w:r w:rsidRPr="006C32BE">
              <w:rPr>
                <w:rFonts w:ascii="Arial Narrow" w:hAnsi="Arial Narrow" w:cs="Arial Narrow"/>
                <w:sz w:val="16"/>
                <w:szCs w:val="16"/>
                <w:lang w:val="es-PE" w:eastAsia="es-PE"/>
              </w:rPr>
              <w:t>- Capacitación Realizada</w:t>
            </w:r>
          </w:p>
        </w:tc>
        <w:tc>
          <w:tcPr>
            <w:tcW w:w="4713" w:type="dxa"/>
            <w:tcBorders>
              <w:left w:val="nil"/>
              <w:right w:val="nil"/>
            </w:tcBorders>
            <w:shd w:val="clear" w:color="auto" w:fill="auto"/>
          </w:tcPr>
          <w:p w:rsidR="00120F48" w:rsidRDefault="00120F48" w:rsidP="00F23A14">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Jefe de Educación Técnica percibe la necesidad de inventariado,  a la cual responde con la lista de equipos a comprar enviada al proceso de aprovisionamiento de recursos.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Asimismo, el proceso de Participación en concursos del Departamento de Proyectos comparte las necesidades pendientes que no pudieron ser cubiertas y que Educación Técnica tiene que aprovisionar. Además, la lista de necesidades de maquinarias es comunicada al proceso de Planificación del Departamento de Proyectos para que pueda ser integrado en el listado de requerimientos institucionales.</w:t>
            </w:r>
          </w:p>
          <w:p w:rsidR="00120F48" w:rsidRDefault="00120F48" w:rsidP="00F23A14">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Una vez terminado el proceso de inventariado se verifica que el equipamiento solicitado haya sido entregado y se haya efectuado la capacitación del mismo.</w:t>
            </w:r>
          </w:p>
          <w:p w:rsidR="00120F48" w:rsidRPr="00E60088" w:rsidRDefault="00120F48" w:rsidP="00F23A14">
            <w:pPr>
              <w:spacing w:after="0" w:line="240" w:lineRule="auto"/>
              <w:jc w:val="both"/>
              <w:rPr>
                <w:rFonts w:ascii="Arial Narrow" w:hAnsi="Arial Narrow" w:cs="Arial"/>
                <w:sz w:val="16"/>
                <w:szCs w:val="16"/>
                <w:lang w:val="es-PE" w:eastAsia="es-PE"/>
              </w:rPr>
            </w:pPr>
          </w:p>
        </w:tc>
        <w:tc>
          <w:tcPr>
            <w:tcW w:w="1701" w:type="dxa"/>
            <w:tcBorders>
              <w:left w:val="nil"/>
              <w:right w:val="nil"/>
            </w:tcBorders>
            <w:shd w:val="clear" w:color="auto" w:fill="auto"/>
          </w:tcPr>
          <w:p w:rsidR="00120F48" w:rsidRPr="00E6008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Educación Técnica</w:t>
            </w:r>
          </w:p>
        </w:tc>
        <w:tc>
          <w:tcPr>
            <w:tcW w:w="1276" w:type="dxa"/>
            <w:tcBorders>
              <w:left w:val="nil"/>
              <w:right w:val="nil"/>
            </w:tcBorders>
            <w:shd w:val="clear" w:color="auto" w:fill="auto"/>
          </w:tcPr>
          <w:p w:rsidR="00120F48" w:rsidRPr="00E6008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51" w:type="dxa"/>
            <w:tcBorders>
              <w:left w:val="nil"/>
            </w:tcBorders>
            <w:shd w:val="clear" w:color="auto" w:fill="auto"/>
          </w:tcPr>
          <w:p w:rsidR="00120F48" w:rsidRPr="00E6008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3 semana</w:t>
            </w:r>
          </w:p>
        </w:tc>
      </w:tr>
      <w:tr w:rsidR="00120F48" w:rsidRPr="003B7F34" w:rsidTr="00120F48">
        <w:trPr>
          <w:trHeight w:val="675"/>
        </w:trPr>
        <w:tc>
          <w:tcPr>
            <w:tcW w:w="582" w:type="dxa"/>
            <w:tcBorders>
              <w:bottom w:val="single" w:sz="8" w:space="0" w:color="404040"/>
              <w:right w:val="nil"/>
            </w:tcBorders>
            <w:shd w:val="clear" w:color="auto" w:fill="BFBFBF"/>
          </w:tcPr>
          <w:p w:rsidR="00120F4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5</w:t>
            </w:r>
          </w:p>
        </w:tc>
        <w:tc>
          <w:tcPr>
            <w:tcW w:w="1473" w:type="dxa"/>
            <w:tcBorders>
              <w:left w:val="nil"/>
              <w:bottom w:val="single" w:sz="8" w:space="0" w:color="404040"/>
              <w:right w:val="nil"/>
            </w:tcBorders>
            <w:shd w:val="clear" w:color="auto" w:fill="BFBFBF"/>
          </w:tcPr>
          <w:p w:rsidR="00120F4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Lista de Requerimientos institucionales </w:t>
            </w:r>
          </w:p>
          <w:p w:rsidR="00120F48" w:rsidRPr="00E60088" w:rsidRDefault="00120F48" w:rsidP="00120F48">
            <w:pPr>
              <w:spacing w:after="0" w:line="240" w:lineRule="auto"/>
              <w:rPr>
                <w:rFonts w:ascii="Arial Narrow" w:hAnsi="Arial Narrow" w:cs="Arial"/>
                <w:sz w:val="16"/>
                <w:szCs w:val="16"/>
                <w:lang w:val="es-PE" w:eastAsia="es-PE"/>
              </w:rPr>
            </w:pPr>
          </w:p>
        </w:tc>
        <w:tc>
          <w:tcPr>
            <w:tcW w:w="1929" w:type="dxa"/>
            <w:tcBorders>
              <w:left w:val="nil"/>
              <w:bottom w:val="single" w:sz="8" w:space="0" w:color="404040"/>
              <w:right w:val="nil"/>
            </w:tcBorders>
            <w:shd w:val="clear" w:color="auto" w:fill="BFBFBF"/>
          </w:tcPr>
          <w:p w:rsidR="00120F48" w:rsidRPr="00E6008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Aprovisionamiento de recursos</w:t>
            </w:r>
          </w:p>
        </w:tc>
        <w:tc>
          <w:tcPr>
            <w:tcW w:w="1617" w:type="dxa"/>
            <w:tcBorders>
              <w:left w:val="nil"/>
              <w:bottom w:val="single" w:sz="8" w:space="0" w:color="404040"/>
              <w:right w:val="nil"/>
            </w:tcBorders>
            <w:shd w:val="clear" w:color="auto" w:fill="BFBFBF"/>
          </w:tcPr>
          <w:p w:rsidR="00120F48" w:rsidRPr="00E6008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Listado de recursos aprovisionados</w:t>
            </w:r>
          </w:p>
        </w:tc>
        <w:tc>
          <w:tcPr>
            <w:tcW w:w="4713" w:type="dxa"/>
            <w:tcBorders>
              <w:left w:val="nil"/>
              <w:bottom w:val="single" w:sz="8" w:space="0" w:color="404040"/>
              <w:right w:val="nil"/>
            </w:tcBorders>
            <w:shd w:val="clear" w:color="auto" w:fill="BFBFBF"/>
          </w:tcPr>
          <w:p w:rsidR="00120F48" w:rsidRPr="00E60088" w:rsidRDefault="00120F48" w:rsidP="00F23A14">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En función a la Lista de requerimientos institucionales recibida del proceso de recopilación de requerimientos institucionales, el Listado de equipos a comprar del proceso de Inventariado de Talleres de Educación Técnica, se procede a aprovisionar los recursos solicitados. Asimismo, los diversos procesos que requieren recursos especiales para la realización de sus actividades proceden a enviar su lista de recursos o lista de requerimientos de recursos a este proceso; los procesos que le envían listas son: Elaboración de campaña publicitaria del Departamento de Donaciones e Imagen Institucional, Capacitaciones de Educación Técnica, Ejecución de proyectos del Departamento de Proyectos y Ejecución de Talleres de Pastoral y Educación en Valores. Además de ello se recibe la lista de requerimientos del proceso </w:t>
            </w:r>
          </w:p>
        </w:tc>
        <w:tc>
          <w:tcPr>
            <w:tcW w:w="1701" w:type="dxa"/>
            <w:tcBorders>
              <w:left w:val="nil"/>
              <w:bottom w:val="single" w:sz="8" w:space="0" w:color="404040"/>
              <w:right w:val="nil"/>
            </w:tcBorders>
            <w:shd w:val="clear" w:color="auto" w:fill="BFBFBF"/>
          </w:tcPr>
          <w:p w:rsidR="00120F48" w:rsidRPr="00E6008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Administración y Abastecimiento</w:t>
            </w:r>
          </w:p>
        </w:tc>
        <w:tc>
          <w:tcPr>
            <w:tcW w:w="1276" w:type="dxa"/>
            <w:tcBorders>
              <w:left w:val="nil"/>
              <w:bottom w:val="single" w:sz="8" w:space="0" w:color="404040"/>
              <w:right w:val="nil"/>
            </w:tcBorders>
            <w:shd w:val="clear" w:color="auto" w:fill="BFBFBF"/>
          </w:tcPr>
          <w:p w:rsidR="00120F48" w:rsidRPr="00E6008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51" w:type="dxa"/>
            <w:tcBorders>
              <w:left w:val="nil"/>
              <w:bottom w:val="single" w:sz="8" w:space="0" w:color="404040"/>
            </w:tcBorders>
            <w:shd w:val="clear" w:color="auto" w:fill="BFBFBF"/>
          </w:tcPr>
          <w:p w:rsidR="00120F48" w:rsidRPr="00E6008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semana</w:t>
            </w:r>
          </w:p>
        </w:tc>
      </w:tr>
      <w:tr w:rsidR="00120F48" w:rsidRPr="003B7F34" w:rsidTr="00120F48">
        <w:trPr>
          <w:trHeight w:val="675"/>
        </w:trPr>
        <w:tc>
          <w:tcPr>
            <w:tcW w:w="582" w:type="dxa"/>
            <w:tcBorders>
              <w:right w:val="nil"/>
            </w:tcBorders>
            <w:shd w:val="clear" w:color="auto" w:fill="FFFFFF"/>
          </w:tcPr>
          <w:p w:rsidR="00120F4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6</w:t>
            </w:r>
          </w:p>
        </w:tc>
        <w:tc>
          <w:tcPr>
            <w:tcW w:w="1473" w:type="dxa"/>
            <w:tcBorders>
              <w:left w:val="nil"/>
              <w:right w:val="nil"/>
            </w:tcBorders>
            <w:shd w:val="clear" w:color="auto" w:fill="FFFFFF"/>
          </w:tcPr>
          <w:p w:rsidR="00120F48" w:rsidRPr="006C32BE" w:rsidRDefault="00120F48" w:rsidP="00120F48">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 Equipamiento entregado</w:t>
            </w:r>
          </w:p>
          <w:p w:rsidR="00120F48" w:rsidRDefault="00120F48" w:rsidP="00120F48">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 Capacitación Realizada</w:t>
            </w:r>
          </w:p>
          <w:p w:rsidR="00120F4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Listado de recursos aprovisionados</w:t>
            </w:r>
          </w:p>
        </w:tc>
        <w:tc>
          <w:tcPr>
            <w:tcW w:w="1929" w:type="dxa"/>
            <w:tcBorders>
              <w:left w:val="nil"/>
              <w:right w:val="nil"/>
            </w:tcBorders>
            <w:shd w:val="clear" w:color="auto" w:fill="FFFFFF"/>
          </w:tcPr>
          <w:p w:rsidR="00120F4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Repartir</w:t>
            </w:r>
          </w:p>
        </w:tc>
        <w:tc>
          <w:tcPr>
            <w:tcW w:w="1617" w:type="dxa"/>
            <w:tcBorders>
              <w:left w:val="nil"/>
              <w:right w:val="nil"/>
            </w:tcBorders>
            <w:shd w:val="clear" w:color="auto" w:fill="FFFFFF"/>
          </w:tcPr>
          <w:p w:rsidR="00120F4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Listado de recursos aprovisionados</w:t>
            </w:r>
          </w:p>
        </w:tc>
        <w:tc>
          <w:tcPr>
            <w:tcW w:w="4713" w:type="dxa"/>
            <w:tcBorders>
              <w:left w:val="nil"/>
              <w:right w:val="nil"/>
            </w:tcBorders>
            <w:shd w:val="clear" w:color="auto" w:fill="FFFFFF"/>
          </w:tcPr>
          <w:p w:rsidR="00120F48" w:rsidRPr="00E60088" w:rsidRDefault="00120F48" w:rsidP="00F23A14">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Los procesos de Inventariado de Talleres de Educación Técnica y Aprovisionamiento de recursos, deben estar concluidos para poder dar inicio al proceso Pago de Personal entregando el listado de recursos aprovisionados</w:t>
            </w:r>
          </w:p>
        </w:tc>
        <w:tc>
          <w:tcPr>
            <w:tcW w:w="1701" w:type="dxa"/>
            <w:tcBorders>
              <w:left w:val="nil"/>
              <w:right w:val="nil"/>
            </w:tcBorders>
            <w:shd w:val="clear" w:color="auto" w:fill="FFFFFF"/>
          </w:tcPr>
          <w:p w:rsidR="00120F48" w:rsidRPr="00E6008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Administración y Abastecimiento</w:t>
            </w:r>
          </w:p>
        </w:tc>
        <w:tc>
          <w:tcPr>
            <w:tcW w:w="1276" w:type="dxa"/>
            <w:tcBorders>
              <w:left w:val="nil"/>
              <w:right w:val="nil"/>
            </w:tcBorders>
            <w:shd w:val="clear" w:color="auto" w:fill="FFFFFF"/>
          </w:tcPr>
          <w:p w:rsidR="00120F48" w:rsidRPr="00E6008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51" w:type="dxa"/>
            <w:tcBorders>
              <w:left w:val="nil"/>
            </w:tcBorders>
            <w:shd w:val="clear" w:color="auto" w:fill="FFFFFF"/>
          </w:tcPr>
          <w:p w:rsidR="00120F48" w:rsidRPr="00E6008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min.</w:t>
            </w:r>
          </w:p>
        </w:tc>
      </w:tr>
      <w:tr w:rsidR="00120F48" w:rsidRPr="003B7F34" w:rsidTr="00120F48">
        <w:trPr>
          <w:trHeight w:val="675"/>
        </w:trPr>
        <w:tc>
          <w:tcPr>
            <w:tcW w:w="582" w:type="dxa"/>
            <w:tcBorders>
              <w:right w:val="nil"/>
            </w:tcBorders>
            <w:shd w:val="clear" w:color="auto" w:fill="BFBFBF"/>
          </w:tcPr>
          <w:p w:rsidR="00120F4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7</w:t>
            </w:r>
          </w:p>
        </w:tc>
        <w:tc>
          <w:tcPr>
            <w:tcW w:w="1473" w:type="dxa"/>
            <w:tcBorders>
              <w:left w:val="nil"/>
              <w:right w:val="nil"/>
            </w:tcBorders>
            <w:shd w:val="clear" w:color="auto" w:fill="BFBFBF"/>
          </w:tcPr>
          <w:p w:rsidR="00120F4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Listado de recursos aprovisionados</w:t>
            </w:r>
          </w:p>
        </w:tc>
        <w:tc>
          <w:tcPr>
            <w:tcW w:w="1929" w:type="dxa"/>
            <w:tcBorders>
              <w:left w:val="nil"/>
              <w:right w:val="nil"/>
            </w:tcBorders>
            <w:shd w:val="clear" w:color="auto" w:fill="BFBFBF"/>
          </w:tcPr>
          <w:p w:rsidR="00120F4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Pago de Personal</w:t>
            </w:r>
          </w:p>
        </w:tc>
        <w:tc>
          <w:tcPr>
            <w:tcW w:w="1617" w:type="dxa"/>
            <w:tcBorders>
              <w:left w:val="nil"/>
              <w:right w:val="nil"/>
            </w:tcBorders>
            <w:shd w:val="clear" w:color="auto" w:fill="BFBFBF"/>
          </w:tcPr>
          <w:p w:rsidR="00120F4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Planilla pagada</w:t>
            </w:r>
          </w:p>
        </w:tc>
        <w:tc>
          <w:tcPr>
            <w:tcW w:w="4713" w:type="dxa"/>
            <w:tcBorders>
              <w:left w:val="nil"/>
              <w:right w:val="nil"/>
            </w:tcBorders>
            <w:shd w:val="clear" w:color="auto" w:fill="BFBFBF"/>
          </w:tcPr>
          <w:p w:rsidR="00120F48" w:rsidRPr="00E60088" w:rsidRDefault="00120F48" w:rsidP="00F23A14">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Una vez que se han aprovisionado los recursos necesarios, se requiere pagar a los empleados que laboran en </w:t>
            </w:r>
            <w:smartTag w:uri="urn:schemas-microsoft-com:office:smarttags" w:element="PersonName">
              <w:smartTagPr>
                <w:attr w:name="ProductID" w:val="la Oficina Central"/>
              </w:smartTagPr>
              <w:r>
                <w:rPr>
                  <w:rFonts w:ascii="Arial Narrow" w:hAnsi="Arial Narrow" w:cs="Arial"/>
                  <w:sz w:val="16"/>
                  <w:szCs w:val="16"/>
                  <w:lang w:val="es-PE" w:eastAsia="es-PE"/>
                </w:rPr>
                <w:t>la Oficina Central</w:t>
              </w:r>
            </w:smartTag>
            <w:r>
              <w:rPr>
                <w:rFonts w:ascii="Arial Narrow" w:hAnsi="Arial Narrow" w:cs="Arial"/>
                <w:sz w:val="16"/>
                <w:szCs w:val="16"/>
                <w:lang w:val="es-PE" w:eastAsia="es-PE"/>
              </w:rPr>
              <w:t xml:space="preserve"> Fe y Alegría, debido a que los docentes de los centros educativos Fe y Alegría reciben su sueldo del estado. Para hacer esto posible el proceso de Planificación del Presupuesto Institucional Anual envía el Listado de pago de personal por fuente de financiamiento.</w:t>
            </w:r>
          </w:p>
        </w:tc>
        <w:tc>
          <w:tcPr>
            <w:tcW w:w="1701" w:type="dxa"/>
            <w:tcBorders>
              <w:left w:val="nil"/>
              <w:right w:val="nil"/>
            </w:tcBorders>
            <w:shd w:val="clear" w:color="auto" w:fill="BFBFBF"/>
          </w:tcPr>
          <w:p w:rsidR="00120F48" w:rsidRPr="00E6008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Administración y Abastecimiento</w:t>
            </w:r>
          </w:p>
        </w:tc>
        <w:tc>
          <w:tcPr>
            <w:tcW w:w="1276" w:type="dxa"/>
            <w:tcBorders>
              <w:left w:val="nil"/>
              <w:right w:val="nil"/>
            </w:tcBorders>
            <w:shd w:val="clear" w:color="auto" w:fill="BFBFBF"/>
          </w:tcPr>
          <w:p w:rsidR="00120F48" w:rsidRPr="00E6008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Manual</w:t>
            </w:r>
          </w:p>
        </w:tc>
        <w:tc>
          <w:tcPr>
            <w:tcW w:w="851" w:type="dxa"/>
            <w:tcBorders>
              <w:left w:val="nil"/>
            </w:tcBorders>
            <w:shd w:val="clear" w:color="auto" w:fill="BFBFBF"/>
          </w:tcPr>
          <w:p w:rsidR="00120F48" w:rsidRPr="00E60088" w:rsidRDefault="00120F48" w:rsidP="00120F48">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2 dias</w:t>
            </w:r>
          </w:p>
        </w:tc>
      </w:tr>
    </w:tbl>
    <w:p w:rsidR="00120F48" w:rsidRPr="00120F48" w:rsidRDefault="00120F48" w:rsidP="00120F48">
      <w:pPr>
        <w:pStyle w:val="Caption"/>
        <w:jc w:val="center"/>
        <w:rPr>
          <w:rFonts w:asciiTheme="majorHAnsi" w:hAnsiTheme="majorHAnsi"/>
          <w:sz w:val="16"/>
          <w:szCs w:val="16"/>
        </w:rPr>
      </w:pPr>
      <w:bookmarkStart w:id="344" w:name="_Toc266031751"/>
      <w:r w:rsidRPr="00120F48">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65</w:t>
      </w:r>
      <w:r w:rsidR="00C74554">
        <w:rPr>
          <w:rFonts w:asciiTheme="majorHAnsi" w:hAnsiTheme="majorHAnsi"/>
          <w:sz w:val="16"/>
          <w:szCs w:val="16"/>
        </w:rPr>
        <w:fldChar w:fldCharType="end"/>
      </w:r>
      <w:r w:rsidRPr="00120F48">
        <w:rPr>
          <w:rFonts w:asciiTheme="majorHAnsi" w:hAnsiTheme="majorHAnsi"/>
          <w:sz w:val="16"/>
          <w:szCs w:val="16"/>
        </w:rPr>
        <w:t>.- Caracterización del macro proceso " Gestión de Abastecimiento"</w:t>
      </w:r>
      <w:bookmarkEnd w:id="344"/>
    </w:p>
    <w:p w:rsidR="00120F48" w:rsidRPr="00120F48" w:rsidRDefault="00120F48" w:rsidP="00120F48">
      <w:pPr>
        <w:pStyle w:val="Caption"/>
        <w:jc w:val="center"/>
        <w:rPr>
          <w:rFonts w:asciiTheme="majorHAnsi" w:hAnsiTheme="majorHAnsi"/>
          <w:sz w:val="16"/>
          <w:szCs w:val="16"/>
        </w:rPr>
      </w:pPr>
      <w:r w:rsidRPr="00120F48">
        <w:rPr>
          <w:rFonts w:asciiTheme="majorHAnsi" w:hAnsiTheme="majorHAnsi"/>
          <w:sz w:val="16"/>
          <w:szCs w:val="16"/>
        </w:rPr>
        <w:t>Fuente: Elaboración Propia</w:t>
      </w:r>
    </w:p>
    <w:p w:rsidR="00F0565D" w:rsidRPr="00F0565D" w:rsidRDefault="00F0565D" w:rsidP="00F0565D">
      <w:pPr>
        <w:rPr>
          <w:lang w:val="es-PE" w:eastAsia="es-ES" w:bidi="ar-SA"/>
        </w:rPr>
      </w:pPr>
    </w:p>
    <w:p w:rsidR="00120F48" w:rsidRDefault="00120F48" w:rsidP="003A5985">
      <w:pPr>
        <w:rPr>
          <w:rFonts w:eastAsia="Calibri" w:cs="Times New Roman"/>
          <w:b/>
          <w:bCs/>
          <w:sz w:val="16"/>
          <w:szCs w:val="16"/>
          <w:lang w:val="es-PE" w:eastAsia="es-ES" w:bidi="ar-SA"/>
        </w:rPr>
        <w:sectPr w:rsidR="00120F48" w:rsidSect="00120F48">
          <w:footerReference w:type="default" r:id="rId115"/>
          <w:pgSz w:w="16839" w:h="11907" w:orient="landscape" w:code="9"/>
          <w:pgMar w:top="1701" w:right="1417" w:bottom="1701" w:left="1417" w:header="708" w:footer="708" w:gutter="0"/>
          <w:cols w:space="708"/>
          <w:docGrid w:linePitch="360"/>
        </w:sectPr>
      </w:pPr>
    </w:p>
    <w:p w:rsidR="00120F48" w:rsidRPr="00120F48" w:rsidRDefault="00120F48" w:rsidP="00120F48">
      <w:pPr>
        <w:pStyle w:val="Heading3"/>
        <w:numPr>
          <w:ilvl w:val="3"/>
          <w:numId w:val="1"/>
        </w:numPr>
        <w:spacing w:after="240"/>
        <w:rPr>
          <w:smallCaps w:val="0"/>
          <w:sz w:val="24"/>
          <w:szCs w:val="24"/>
        </w:rPr>
      </w:pPr>
      <w:bookmarkStart w:id="345" w:name="_Toc266033429"/>
      <w:r w:rsidRPr="00120F48">
        <w:rPr>
          <w:smallCaps w:val="0"/>
          <w:sz w:val="24"/>
          <w:szCs w:val="24"/>
        </w:rPr>
        <w:t>PROCESO: Inventariado de Talleres de Educación Técnica</w:t>
      </w:r>
      <w:bookmarkEnd w:id="345"/>
    </w:p>
    <w:p w:rsidR="00120F48" w:rsidRPr="004B6B8C" w:rsidRDefault="00120F48" w:rsidP="00120F48">
      <w:pPr>
        <w:spacing w:after="0" w:line="240" w:lineRule="auto"/>
        <w:jc w:val="both"/>
        <w:rPr>
          <w:rFonts w:cs="Times New Roman"/>
          <w:sz w:val="24"/>
          <w:szCs w:val="24"/>
        </w:rPr>
      </w:pPr>
    </w:p>
    <w:p w:rsidR="00120F48" w:rsidRDefault="00120F48" w:rsidP="00120F48">
      <w:pPr>
        <w:spacing w:after="0" w:line="360" w:lineRule="auto"/>
        <w:jc w:val="both"/>
        <w:rPr>
          <w:rFonts w:cs="Times New Roman"/>
          <w:sz w:val="24"/>
          <w:szCs w:val="24"/>
        </w:rPr>
      </w:pPr>
      <w:r w:rsidRPr="004B6B8C">
        <w:rPr>
          <w:sz w:val="24"/>
          <w:szCs w:val="24"/>
        </w:rPr>
        <w:t>El presente proceso describirá las actividades desempeñadas por el área de Educación Técnica para llevar a cabo el inventariado de los diversos tal</w:t>
      </w:r>
      <w:r>
        <w:rPr>
          <w:sz w:val="24"/>
          <w:szCs w:val="24"/>
        </w:rPr>
        <w:t>leres técnicos ubicados en los Centros E</w:t>
      </w:r>
      <w:r w:rsidRPr="004B6B8C">
        <w:rPr>
          <w:sz w:val="24"/>
          <w:szCs w:val="24"/>
        </w:rPr>
        <w:t xml:space="preserve">ducativos Fe y Alegría. </w:t>
      </w:r>
      <w:r>
        <w:rPr>
          <w:sz w:val="24"/>
          <w:szCs w:val="24"/>
        </w:rPr>
        <w:t xml:space="preserve"> </w:t>
      </w:r>
      <w:r w:rsidRPr="004B6B8C">
        <w:rPr>
          <w:sz w:val="24"/>
          <w:szCs w:val="24"/>
        </w:rPr>
        <w:t xml:space="preserve">La importancia del presente proceso es garantizar la </w:t>
      </w:r>
      <w:r>
        <w:rPr>
          <w:sz w:val="24"/>
          <w:szCs w:val="24"/>
        </w:rPr>
        <w:t xml:space="preserve">igual </w:t>
      </w:r>
      <w:r w:rsidRPr="004B6B8C">
        <w:rPr>
          <w:sz w:val="24"/>
          <w:szCs w:val="24"/>
        </w:rPr>
        <w:t xml:space="preserve">distribución de los recursos entre los talleres técnicos y asegurar el buen estado de la maquinaria en los mismos por medio de su </w:t>
      </w:r>
      <w:r>
        <w:rPr>
          <w:sz w:val="24"/>
          <w:szCs w:val="24"/>
        </w:rPr>
        <w:t xml:space="preserve">oportuno </w:t>
      </w:r>
      <w:r w:rsidRPr="004B6B8C">
        <w:rPr>
          <w:sz w:val="24"/>
          <w:szCs w:val="24"/>
        </w:rPr>
        <w:t>reemplazo.</w:t>
      </w:r>
    </w:p>
    <w:p w:rsidR="00120F48" w:rsidRDefault="00120F48" w:rsidP="00120F48">
      <w:pPr>
        <w:spacing w:after="0" w:line="240" w:lineRule="auto"/>
        <w:jc w:val="both"/>
        <w:rPr>
          <w:rFonts w:cs="Times New Roman"/>
          <w:sz w:val="24"/>
          <w:szCs w:val="24"/>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71"/>
        <w:gridCol w:w="2246"/>
        <w:gridCol w:w="836"/>
        <w:gridCol w:w="1409"/>
        <w:gridCol w:w="2243"/>
      </w:tblGrid>
      <w:tr w:rsidR="00120F48" w:rsidRPr="006C32BE" w:rsidTr="00FB1BC3">
        <w:trPr>
          <w:trHeight w:val="699"/>
          <w:tblHeader/>
        </w:trPr>
        <w:tc>
          <w:tcPr>
            <w:tcW w:w="9005" w:type="dxa"/>
            <w:gridSpan w:val="5"/>
            <w:shd w:val="clear" w:color="auto" w:fill="000000"/>
            <w:vAlign w:val="center"/>
          </w:tcPr>
          <w:p w:rsidR="00120F48" w:rsidRPr="006C32BE" w:rsidRDefault="00120F48" w:rsidP="00FB1BC3">
            <w:pPr>
              <w:autoSpaceDE w:val="0"/>
              <w:autoSpaceDN w:val="0"/>
              <w:adjustRightInd w:val="0"/>
              <w:spacing w:after="0" w:line="240" w:lineRule="auto"/>
              <w:jc w:val="center"/>
              <w:rPr>
                <w:rFonts w:ascii="Arial Narrow" w:hAnsi="Arial Narrow" w:cs="Arial Narrow"/>
                <w:b/>
                <w:bCs/>
                <w:color w:val="FFFFFF"/>
                <w:sz w:val="28"/>
                <w:szCs w:val="28"/>
              </w:rPr>
            </w:pPr>
            <w:r w:rsidRPr="006C32BE">
              <w:rPr>
                <w:rFonts w:ascii="Arial Narrow" w:hAnsi="Arial Narrow" w:cs="Arial Narrow"/>
                <w:b/>
                <w:bCs/>
                <w:color w:val="FFFFFF"/>
                <w:sz w:val="28"/>
                <w:szCs w:val="28"/>
              </w:rPr>
              <w:t>MACRO</w:t>
            </w:r>
            <w:r>
              <w:rPr>
                <w:rFonts w:ascii="Arial Narrow" w:hAnsi="Arial Narrow" w:cs="Arial Narrow"/>
                <w:b/>
                <w:bCs/>
                <w:color w:val="FFFFFF"/>
                <w:sz w:val="28"/>
                <w:szCs w:val="28"/>
              </w:rPr>
              <w:t xml:space="preserve"> </w:t>
            </w:r>
            <w:r w:rsidRPr="006C32BE">
              <w:rPr>
                <w:rFonts w:ascii="Arial Narrow" w:hAnsi="Arial Narrow" w:cs="Arial Narrow"/>
                <w:b/>
                <w:bCs/>
                <w:color w:val="FFFFFF"/>
                <w:sz w:val="28"/>
                <w:szCs w:val="28"/>
              </w:rPr>
              <w:t>PROCESO:</w:t>
            </w:r>
            <w:r>
              <w:rPr>
                <w:rFonts w:ascii="Arial Narrow" w:hAnsi="Arial Narrow" w:cs="Arial Narrow"/>
                <w:b/>
                <w:bCs/>
                <w:color w:val="FFFFFF"/>
                <w:sz w:val="28"/>
                <w:szCs w:val="28"/>
              </w:rPr>
              <w:t xml:space="preserve">  </w:t>
            </w:r>
            <w:r w:rsidRPr="006C32BE">
              <w:rPr>
                <w:rFonts w:ascii="Arial Narrow" w:hAnsi="Arial Narrow" w:cs="Arial Narrow"/>
                <w:b/>
                <w:bCs/>
                <w:color w:val="FFFFFF"/>
                <w:sz w:val="28"/>
                <w:szCs w:val="28"/>
              </w:rPr>
              <w:t>Gestión de Abastecimiento</w:t>
            </w:r>
          </w:p>
          <w:p w:rsidR="00120F48" w:rsidRPr="006C32BE" w:rsidRDefault="00120F48" w:rsidP="00FB1BC3">
            <w:pPr>
              <w:autoSpaceDE w:val="0"/>
              <w:autoSpaceDN w:val="0"/>
              <w:adjustRightInd w:val="0"/>
              <w:spacing w:after="0" w:line="240" w:lineRule="auto"/>
              <w:jc w:val="center"/>
              <w:rPr>
                <w:rFonts w:ascii="Arial Narrow" w:hAnsi="Arial Narrow" w:cs="Arial Narrow"/>
                <w:b/>
                <w:bCs/>
                <w:color w:val="FFFFFF"/>
                <w:sz w:val="28"/>
                <w:szCs w:val="28"/>
              </w:rPr>
            </w:pPr>
            <w:r w:rsidRPr="006C32BE">
              <w:rPr>
                <w:rFonts w:ascii="Arial Narrow" w:hAnsi="Arial Narrow" w:cs="Arial Narrow"/>
                <w:b/>
                <w:bCs/>
                <w:color w:val="FFFFFF"/>
                <w:sz w:val="28"/>
                <w:szCs w:val="28"/>
              </w:rPr>
              <w:t>Proceso “Inventariado de Talleres de Educación Técnica”</w:t>
            </w:r>
          </w:p>
        </w:tc>
      </w:tr>
      <w:tr w:rsidR="00120F48" w:rsidRPr="006C32BE" w:rsidTr="00FB1BC3">
        <w:tc>
          <w:tcPr>
            <w:tcW w:w="2271" w:type="dxa"/>
            <w:shd w:val="clear" w:color="auto" w:fill="BFBFBF"/>
            <w:vAlign w:val="center"/>
          </w:tcPr>
          <w:p w:rsidR="00120F48" w:rsidRPr="006C32BE" w:rsidRDefault="00120F48" w:rsidP="00FB1BC3">
            <w:pPr>
              <w:spacing w:after="0" w:line="240" w:lineRule="auto"/>
              <w:jc w:val="center"/>
              <w:rPr>
                <w:rFonts w:ascii="Arial Narrow" w:hAnsi="Arial Narrow" w:cs="Arial Narrow"/>
                <w:b/>
                <w:bCs/>
                <w:sz w:val="24"/>
                <w:szCs w:val="24"/>
              </w:rPr>
            </w:pPr>
            <w:r w:rsidRPr="006C32BE">
              <w:rPr>
                <w:rFonts w:ascii="Arial Narrow" w:hAnsi="Arial Narrow" w:cs="Arial Narrow"/>
                <w:b/>
                <w:bCs/>
                <w:sz w:val="24"/>
                <w:szCs w:val="24"/>
              </w:rPr>
              <w:t>PROPÓSITO</w:t>
            </w:r>
          </w:p>
        </w:tc>
        <w:tc>
          <w:tcPr>
            <w:tcW w:w="6734" w:type="dxa"/>
            <w:gridSpan w:val="4"/>
          </w:tcPr>
          <w:p w:rsidR="00120F48" w:rsidRPr="006C32BE" w:rsidRDefault="00120F48" w:rsidP="00FB1BC3">
            <w:pPr>
              <w:spacing w:after="0" w:line="240" w:lineRule="auto"/>
              <w:jc w:val="both"/>
              <w:rPr>
                <w:rFonts w:ascii="Arial Narrow" w:hAnsi="Arial Narrow" w:cs="Arial Narrow"/>
                <w:sz w:val="24"/>
                <w:szCs w:val="24"/>
                <w:lang w:val="es-PE"/>
              </w:rPr>
            </w:pPr>
            <w:r w:rsidRPr="006C32BE">
              <w:rPr>
                <w:rFonts w:ascii="Arial Narrow" w:hAnsi="Arial Narrow" w:cs="Arial Narrow"/>
                <w:sz w:val="24"/>
                <w:szCs w:val="24"/>
                <w:lang w:val="es-PE"/>
              </w:rPr>
              <w:t>El presente proceso tiene</w:t>
            </w:r>
            <w:r>
              <w:rPr>
                <w:rFonts w:ascii="Arial Narrow" w:hAnsi="Arial Narrow" w:cs="Arial Narrow"/>
                <w:sz w:val="24"/>
                <w:szCs w:val="24"/>
                <w:lang w:val="es-PE"/>
              </w:rPr>
              <w:t xml:space="preserve"> el</w:t>
            </w:r>
            <w:r w:rsidRPr="006C32BE">
              <w:rPr>
                <w:rFonts w:ascii="Arial Narrow" w:hAnsi="Arial Narrow" w:cs="Arial Narrow"/>
                <w:sz w:val="24"/>
                <w:szCs w:val="24"/>
                <w:lang w:val="es-PE"/>
              </w:rPr>
              <w:t xml:space="preserve"> propósito </w:t>
            </w:r>
            <w:r>
              <w:rPr>
                <w:rFonts w:ascii="Arial Narrow" w:hAnsi="Arial Narrow" w:cs="Arial Narrow"/>
                <w:sz w:val="24"/>
                <w:szCs w:val="24"/>
                <w:lang w:val="es-PE"/>
              </w:rPr>
              <w:t xml:space="preserve">de </w:t>
            </w:r>
            <w:r w:rsidRPr="006C32BE">
              <w:rPr>
                <w:rFonts w:ascii="Arial Narrow" w:hAnsi="Arial Narrow" w:cs="Arial Narrow"/>
                <w:sz w:val="24"/>
                <w:szCs w:val="24"/>
                <w:lang w:val="es-PE"/>
              </w:rPr>
              <w:t>cumplir el siguiente objetivo:</w:t>
            </w:r>
          </w:p>
          <w:p w:rsidR="00120F48" w:rsidRPr="006C32BE" w:rsidRDefault="00120F48" w:rsidP="00FB1BC3">
            <w:pPr>
              <w:spacing w:after="0" w:line="240" w:lineRule="auto"/>
              <w:jc w:val="both"/>
              <w:rPr>
                <w:rFonts w:ascii="Arial Narrow" w:hAnsi="Arial Narrow" w:cs="Arial Narrow"/>
              </w:rPr>
            </w:pPr>
            <w:r w:rsidRPr="006C32BE">
              <w:rPr>
                <w:rFonts w:ascii="Arial Narrow" w:hAnsi="Arial Narrow" w:cs="Arial Narrow"/>
                <w:sz w:val="24"/>
                <w:szCs w:val="24"/>
                <w:lang w:val="es-PE"/>
              </w:rPr>
              <w:t xml:space="preserve">OSE 3: </w:t>
            </w:r>
            <w:r w:rsidRPr="006C32BE">
              <w:rPr>
                <w:rFonts w:ascii="Arial Narrow" w:hAnsi="Arial Narrow" w:cs="Arial Narrow"/>
              </w:rPr>
              <w:t xml:space="preserve">Lograr una educación técnica calificada acorde con las necesidades del mercado laboral, conducente al desarrollo local, regional y nacional. </w:t>
            </w:r>
          </w:p>
          <w:p w:rsidR="00120F48" w:rsidRPr="006C32BE" w:rsidRDefault="00120F48" w:rsidP="00FB1BC3">
            <w:pPr>
              <w:spacing w:after="0" w:line="240" w:lineRule="auto"/>
              <w:jc w:val="both"/>
              <w:rPr>
                <w:rFonts w:ascii="Arial Narrow" w:hAnsi="Arial Narrow" w:cs="Arial Narrow"/>
                <w:sz w:val="24"/>
                <w:szCs w:val="24"/>
              </w:rPr>
            </w:pPr>
          </w:p>
        </w:tc>
      </w:tr>
      <w:tr w:rsidR="00120F48" w:rsidRPr="006C32BE" w:rsidTr="00FB1BC3">
        <w:tc>
          <w:tcPr>
            <w:tcW w:w="2271" w:type="dxa"/>
            <w:shd w:val="clear" w:color="auto" w:fill="BFBFBF"/>
            <w:vAlign w:val="center"/>
          </w:tcPr>
          <w:p w:rsidR="00120F48" w:rsidRPr="006C32BE" w:rsidRDefault="00120F48" w:rsidP="00FB1BC3">
            <w:pPr>
              <w:spacing w:after="0" w:line="240" w:lineRule="auto"/>
              <w:jc w:val="center"/>
              <w:rPr>
                <w:rFonts w:ascii="Arial Narrow" w:hAnsi="Arial Narrow" w:cs="Arial Narrow"/>
                <w:b/>
                <w:bCs/>
                <w:sz w:val="24"/>
                <w:szCs w:val="24"/>
              </w:rPr>
            </w:pPr>
            <w:r w:rsidRPr="006C32BE">
              <w:rPr>
                <w:rFonts w:ascii="Arial Narrow" w:hAnsi="Arial Narrow" w:cs="Arial Narrow"/>
                <w:b/>
                <w:bCs/>
                <w:sz w:val="24"/>
                <w:szCs w:val="24"/>
              </w:rPr>
              <w:t>RESPONSABLE</w:t>
            </w:r>
          </w:p>
        </w:tc>
        <w:tc>
          <w:tcPr>
            <w:tcW w:w="3082" w:type="dxa"/>
            <w:gridSpan w:val="2"/>
          </w:tcPr>
          <w:p w:rsidR="00120F48" w:rsidRPr="006C32BE" w:rsidRDefault="00120F48" w:rsidP="00FB1BC3">
            <w:pPr>
              <w:spacing w:after="0" w:line="240" w:lineRule="auto"/>
              <w:rPr>
                <w:rFonts w:ascii="Arial Narrow" w:hAnsi="Arial Narrow" w:cs="Arial Narrow"/>
                <w:sz w:val="24"/>
                <w:szCs w:val="24"/>
              </w:rPr>
            </w:pPr>
            <w:r w:rsidRPr="006C32BE">
              <w:rPr>
                <w:rFonts w:ascii="Arial Narrow" w:hAnsi="Arial Narrow" w:cs="Arial Narrow"/>
                <w:sz w:val="24"/>
                <w:szCs w:val="24"/>
              </w:rPr>
              <w:t>Jefe de Educación Técnica</w:t>
            </w:r>
          </w:p>
        </w:tc>
        <w:tc>
          <w:tcPr>
            <w:tcW w:w="1409" w:type="dxa"/>
            <w:shd w:val="clear" w:color="auto" w:fill="D9D9D9"/>
            <w:vAlign w:val="center"/>
          </w:tcPr>
          <w:p w:rsidR="00120F48" w:rsidRPr="006C32BE" w:rsidRDefault="00120F48" w:rsidP="00FB1BC3">
            <w:pPr>
              <w:spacing w:after="0" w:line="240" w:lineRule="auto"/>
              <w:jc w:val="center"/>
              <w:rPr>
                <w:rFonts w:ascii="Arial Narrow" w:hAnsi="Arial Narrow" w:cs="Arial Narrow"/>
                <w:b/>
                <w:bCs/>
                <w:sz w:val="24"/>
                <w:szCs w:val="24"/>
              </w:rPr>
            </w:pPr>
            <w:r w:rsidRPr="006C32BE">
              <w:rPr>
                <w:rFonts w:ascii="Arial Narrow" w:hAnsi="Arial Narrow" w:cs="Arial Narrow"/>
                <w:b/>
                <w:bCs/>
                <w:sz w:val="24"/>
                <w:szCs w:val="24"/>
              </w:rPr>
              <w:t>BASE LEGAL</w:t>
            </w:r>
          </w:p>
        </w:tc>
        <w:tc>
          <w:tcPr>
            <w:tcW w:w="2243" w:type="dxa"/>
          </w:tcPr>
          <w:p w:rsidR="00120F48" w:rsidRPr="006C32BE" w:rsidRDefault="00120F48" w:rsidP="00FB1BC3">
            <w:pPr>
              <w:spacing w:after="0" w:line="240" w:lineRule="auto"/>
              <w:rPr>
                <w:rFonts w:ascii="Arial Narrow" w:hAnsi="Arial Narrow" w:cs="Arial Narrow"/>
                <w:sz w:val="24"/>
                <w:szCs w:val="24"/>
              </w:rPr>
            </w:pPr>
            <w:r w:rsidRPr="006C32BE">
              <w:rPr>
                <w:rFonts w:ascii="Arial Narrow" w:hAnsi="Arial Narrow" w:cs="Arial Narrow"/>
                <w:sz w:val="24"/>
                <w:szCs w:val="24"/>
              </w:rPr>
              <w:t>No Aplica</w:t>
            </w:r>
          </w:p>
        </w:tc>
      </w:tr>
      <w:tr w:rsidR="00120F48" w:rsidRPr="006C32BE" w:rsidTr="00FB1BC3">
        <w:tc>
          <w:tcPr>
            <w:tcW w:w="2271" w:type="dxa"/>
            <w:shd w:val="clear" w:color="auto" w:fill="BFBFBF"/>
            <w:vAlign w:val="center"/>
          </w:tcPr>
          <w:p w:rsidR="00120F48" w:rsidRPr="006C32BE" w:rsidRDefault="00120F48" w:rsidP="00FB1BC3">
            <w:pPr>
              <w:spacing w:after="0" w:line="240" w:lineRule="auto"/>
              <w:jc w:val="center"/>
              <w:rPr>
                <w:rFonts w:ascii="Arial Narrow" w:hAnsi="Arial Narrow" w:cs="Arial Narrow"/>
                <w:b/>
                <w:bCs/>
                <w:sz w:val="24"/>
                <w:szCs w:val="24"/>
              </w:rPr>
            </w:pPr>
            <w:r w:rsidRPr="006C32BE">
              <w:rPr>
                <w:rFonts w:ascii="Arial Narrow" w:hAnsi="Arial Narrow" w:cs="Arial Narrow"/>
                <w:b/>
                <w:bCs/>
                <w:sz w:val="24"/>
                <w:szCs w:val="24"/>
              </w:rPr>
              <w:t>ACTORES DEL PROCESO</w:t>
            </w:r>
          </w:p>
        </w:tc>
        <w:tc>
          <w:tcPr>
            <w:tcW w:w="6734" w:type="dxa"/>
            <w:gridSpan w:val="4"/>
          </w:tcPr>
          <w:p w:rsidR="00120F48" w:rsidRPr="006C32BE" w:rsidRDefault="00120F48" w:rsidP="00FB1BC3">
            <w:pPr>
              <w:autoSpaceDE w:val="0"/>
              <w:autoSpaceDN w:val="0"/>
              <w:adjustRightInd w:val="0"/>
              <w:spacing w:after="0" w:line="240" w:lineRule="auto"/>
              <w:jc w:val="both"/>
              <w:rPr>
                <w:rFonts w:ascii="Arial Narrow" w:hAnsi="Arial Narrow" w:cs="Arial Narrow"/>
                <w:sz w:val="24"/>
                <w:szCs w:val="24"/>
              </w:rPr>
            </w:pPr>
            <w:r w:rsidRPr="006C32BE">
              <w:rPr>
                <w:rFonts w:ascii="Arial Narrow" w:hAnsi="Arial Narrow" w:cs="Arial Narrow"/>
                <w:sz w:val="24"/>
                <w:szCs w:val="24"/>
                <w:u w:val="single"/>
              </w:rPr>
              <w:t>Director del Departamento Formación</w:t>
            </w:r>
            <w:r>
              <w:rPr>
                <w:rFonts w:ascii="Arial Narrow" w:hAnsi="Arial Narrow" w:cs="Arial Narrow"/>
                <w:sz w:val="24"/>
                <w:szCs w:val="24"/>
              </w:rPr>
              <w:t>.- Persona contratada por la O</w:t>
            </w:r>
            <w:r w:rsidRPr="006C32BE">
              <w:rPr>
                <w:rFonts w:ascii="Arial Narrow" w:hAnsi="Arial Narrow" w:cs="Arial Narrow"/>
                <w:sz w:val="24"/>
                <w:szCs w:val="24"/>
              </w:rPr>
              <w:t>ficina</w:t>
            </w:r>
            <w:r>
              <w:rPr>
                <w:rFonts w:ascii="Arial Narrow" w:hAnsi="Arial Narrow" w:cs="Arial Narrow"/>
                <w:sz w:val="24"/>
                <w:szCs w:val="24"/>
              </w:rPr>
              <w:t xml:space="preserve"> C</w:t>
            </w:r>
            <w:r w:rsidRPr="006C32BE">
              <w:rPr>
                <w:rFonts w:ascii="Arial Narrow" w:hAnsi="Arial Narrow" w:cs="Arial Narrow"/>
                <w:sz w:val="24"/>
                <w:szCs w:val="24"/>
              </w:rPr>
              <w:t xml:space="preserve">entral de Fe y Alegría Perú, encargada de la dirección de las áreas de Técnica, Pastoral y Pedagogía y la elaboración del </w:t>
            </w:r>
            <w:r>
              <w:rPr>
                <w:rFonts w:ascii="Arial Narrow" w:hAnsi="Arial Narrow" w:cs="Arial Narrow"/>
                <w:sz w:val="24"/>
                <w:szCs w:val="24"/>
              </w:rPr>
              <w:t>P</w:t>
            </w:r>
            <w:r w:rsidRPr="006C32BE">
              <w:rPr>
                <w:rFonts w:ascii="Arial Narrow" w:hAnsi="Arial Narrow" w:cs="Arial Narrow"/>
                <w:sz w:val="24"/>
                <w:szCs w:val="24"/>
              </w:rPr>
              <w:t>lan operativo anual del Departamento de Formación.</w:t>
            </w:r>
          </w:p>
          <w:p w:rsidR="00120F48" w:rsidRPr="006C32BE" w:rsidRDefault="00120F48" w:rsidP="00FB1BC3">
            <w:pPr>
              <w:autoSpaceDE w:val="0"/>
              <w:autoSpaceDN w:val="0"/>
              <w:adjustRightInd w:val="0"/>
              <w:spacing w:after="0" w:line="240" w:lineRule="auto"/>
              <w:jc w:val="both"/>
              <w:rPr>
                <w:rFonts w:ascii="Arial Narrow" w:hAnsi="Arial Narrow" w:cs="Arial Narrow"/>
                <w:sz w:val="24"/>
                <w:szCs w:val="24"/>
                <w:u w:val="single"/>
              </w:rPr>
            </w:pPr>
          </w:p>
          <w:p w:rsidR="00120F48" w:rsidRPr="006C32BE" w:rsidRDefault="00120F48" w:rsidP="00FB1BC3">
            <w:pPr>
              <w:autoSpaceDE w:val="0"/>
              <w:autoSpaceDN w:val="0"/>
              <w:adjustRightInd w:val="0"/>
              <w:spacing w:after="0" w:line="240" w:lineRule="auto"/>
              <w:jc w:val="both"/>
              <w:rPr>
                <w:rFonts w:ascii="Arial Narrow" w:hAnsi="Arial Narrow" w:cs="Arial Narrow"/>
                <w:sz w:val="24"/>
                <w:szCs w:val="24"/>
              </w:rPr>
            </w:pPr>
            <w:r w:rsidRPr="006C32BE">
              <w:rPr>
                <w:rFonts w:ascii="Arial Narrow" w:hAnsi="Arial Narrow" w:cs="Arial Narrow"/>
                <w:sz w:val="24"/>
                <w:szCs w:val="24"/>
                <w:u w:val="single"/>
              </w:rPr>
              <w:t>Jefe de Educación Técnica</w:t>
            </w:r>
            <w:r>
              <w:rPr>
                <w:rFonts w:ascii="Arial Narrow" w:hAnsi="Arial Narrow" w:cs="Arial Narrow"/>
                <w:sz w:val="24"/>
                <w:szCs w:val="24"/>
              </w:rPr>
              <w:t>.- Persona contratada por la O</w:t>
            </w:r>
            <w:r w:rsidRPr="006C32BE">
              <w:rPr>
                <w:rFonts w:ascii="Arial Narrow" w:hAnsi="Arial Narrow" w:cs="Arial Narrow"/>
                <w:sz w:val="24"/>
                <w:szCs w:val="24"/>
              </w:rPr>
              <w:t>ficina</w:t>
            </w:r>
            <w:r>
              <w:rPr>
                <w:rFonts w:ascii="Arial Narrow" w:hAnsi="Arial Narrow" w:cs="Arial Narrow"/>
                <w:sz w:val="24"/>
                <w:szCs w:val="24"/>
              </w:rPr>
              <w:t xml:space="preserve"> C</w:t>
            </w:r>
            <w:r w:rsidRPr="006C32BE">
              <w:rPr>
                <w:rFonts w:ascii="Arial Narrow" w:hAnsi="Arial Narrow" w:cs="Arial Narrow"/>
                <w:sz w:val="24"/>
                <w:szCs w:val="24"/>
              </w:rPr>
              <w:t xml:space="preserve">entral de Fe y Alegría Perú para el área de Educación Técnica del Departamento de Formación, encargada de la generación y seguimientos de talleres técnicos en los </w:t>
            </w:r>
            <w:r>
              <w:rPr>
                <w:rFonts w:ascii="Arial Narrow" w:hAnsi="Arial Narrow" w:cs="Arial Narrow"/>
                <w:sz w:val="24"/>
                <w:szCs w:val="24"/>
              </w:rPr>
              <w:t>C</w:t>
            </w:r>
            <w:r w:rsidRPr="006C32BE">
              <w:rPr>
                <w:rFonts w:ascii="Arial Narrow" w:hAnsi="Arial Narrow" w:cs="Arial Narrow"/>
                <w:sz w:val="24"/>
                <w:szCs w:val="24"/>
              </w:rPr>
              <w:t xml:space="preserve">entros </w:t>
            </w:r>
            <w:r>
              <w:rPr>
                <w:rFonts w:ascii="Arial Narrow" w:hAnsi="Arial Narrow" w:cs="Arial Narrow"/>
                <w:sz w:val="24"/>
                <w:szCs w:val="24"/>
              </w:rPr>
              <w:t>E</w:t>
            </w:r>
            <w:r w:rsidRPr="006C32BE">
              <w:rPr>
                <w:rFonts w:ascii="Arial Narrow" w:hAnsi="Arial Narrow" w:cs="Arial Narrow"/>
                <w:sz w:val="24"/>
                <w:szCs w:val="24"/>
              </w:rPr>
              <w:t xml:space="preserve">ducativos Fe y Alegría Perú y la elaboración del </w:t>
            </w:r>
            <w:r>
              <w:rPr>
                <w:rFonts w:ascii="Arial Narrow" w:hAnsi="Arial Narrow" w:cs="Arial Narrow"/>
                <w:sz w:val="24"/>
                <w:szCs w:val="24"/>
              </w:rPr>
              <w:t>P</w:t>
            </w:r>
            <w:r w:rsidRPr="006C32BE">
              <w:rPr>
                <w:rFonts w:ascii="Arial Narrow" w:hAnsi="Arial Narrow" w:cs="Arial Narrow"/>
                <w:sz w:val="24"/>
                <w:szCs w:val="24"/>
              </w:rPr>
              <w:t>lan operativo anual del área de Educación Técnica.</w:t>
            </w:r>
          </w:p>
        </w:tc>
      </w:tr>
      <w:tr w:rsidR="00120F48" w:rsidRPr="006C32BE" w:rsidTr="00FB1BC3">
        <w:tc>
          <w:tcPr>
            <w:tcW w:w="2271" w:type="dxa"/>
            <w:shd w:val="clear" w:color="auto" w:fill="BFBFBF"/>
            <w:vAlign w:val="center"/>
          </w:tcPr>
          <w:p w:rsidR="00120F48" w:rsidRPr="006C32BE" w:rsidRDefault="00120F48" w:rsidP="00FB1BC3">
            <w:pPr>
              <w:spacing w:after="0" w:line="240" w:lineRule="auto"/>
              <w:jc w:val="center"/>
              <w:rPr>
                <w:rFonts w:ascii="Arial Narrow" w:hAnsi="Arial Narrow" w:cs="Arial Narrow"/>
                <w:b/>
                <w:bCs/>
                <w:sz w:val="24"/>
                <w:szCs w:val="24"/>
              </w:rPr>
            </w:pPr>
            <w:r w:rsidRPr="006C32BE">
              <w:rPr>
                <w:rFonts w:ascii="Arial Narrow" w:hAnsi="Arial Narrow" w:cs="Arial Narrow"/>
                <w:b/>
                <w:bCs/>
                <w:sz w:val="24"/>
                <w:szCs w:val="24"/>
              </w:rPr>
              <w:t>CLIENTES INTERNOS</w:t>
            </w:r>
          </w:p>
        </w:tc>
        <w:tc>
          <w:tcPr>
            <w:tcW w:w="2246" w:type="dxa"/>
          </w:tcPr>
          <w:p w:rsidR="00120F48" w:rsidRPr="006C32BE" w:rsidRDefault="00120F48" w:rsidP="00FB1BC3">
            <w:pPr>
              <w:spacing w:after="0" w:line="240" w:lineRule="auto"/>
              <w:rPr>
                <w:rFonts w:ascii="Arial Narrow" w:hAnsi="Arial Narrow" w:cs="Arial Narrow"/>
                <w:sz w:val="24"/>
                <w:szCs w:val="24"/>
              </w:rPr>
            </w:pPr>
            <w:r w:rsidRPr="006C32BE">
              <w:rPr>
                <w:rFonts w:ascii="Arial Narrow" w:hAnsi="Arial Narrow" w:cs="Arial Narrow"/>
                <w:sz w:val="24"/>
                <w:szCs w:val="24"/>
              </w:rPr>
              <w:t>No Aplica</w:t>
            </w:r>
          </w:p>
        </w:tc>
        <w:tc>
          <w:tcPr>
            <w:tcW w:w="2245" w:type="dxa"/>
            <w:gridSpan w:val="2"/>
            <w:shd w:val="clear" w:color="auto" w:fill="D9D9D9"/>
            <w:vAlign w:val="center"/>
          </w:tcPr>
          <w:p w:rsidR="00120F48" w:rsidRPr="006C32BE" w:rsidRDefault="00120F48" w:rsidP="00FB1BC3">
            <w:pPr>
              <w:spacing w:after="0" w:line="240" w:lineRule="auto"/>
              <w:jc w:val="center"/>
              <w:rPr>
                <w:rFonts w:ascii="Arial Narrow" w:hAnsi="Arial Narrow" w:cs="Arial Narrow"/>
                <w:b/>
                <w:bCs/>
                <w:sz w:val="24"/>
                <w:szCs w:val="24"/>
              </w:rPr>
            </w:pPr>
            <w:r w:rsidRPr="006C32BE">
              <w:rPr>
                <w:rFonts w:ascii="Arial Narrow" w:hAnsi="Arial Narrow" w:cs="Arial Narrow"/>
                <w:b/>
                <w:bCs/>
                <w:sz w:val="24"/>
                <w:szCs w:val="24"/>
              </w:rPr>
              <w:t>CLIENTES EXTERNOS</w:t>
            </w:r>
          </w:p>
        </w:tc>
        <w:tc>
          <w:tcPr>
            <w:tcW w:w="2243" w:type="dxa"/>
            <w:vAlign w:val="center"/>
          </w:tcPr>
          <w:p w:rsidR="00120F48" w:rsidRPr="006C32BE" w:rsidRDefault="00120F48" w:rsidP="00FB1BC3">
            <w:pPr>
              <w:spacing w:after="0" w:line="240" w:lineRule="auto"/>
              <w:rPr>
                <w:rFonts w:ascii="Arial Narrow" w:hAnsi="Arial Narrow" w:cs="Arial Narrow"/>
                <w:sz w:val="24"/>
                <w:szCs w:val="24"/>
              </w:rPr>
            </w:pPr>
            <w:r w:rsidRPr="006C32BE">
              <w:rPr>
                <w:rFonts w:ascii="Arial Narrow" w:hAnsi="Arial Narrow" w:cs="Arial Narrow"/>
                <w:sz w:val="24"/>
                <w:szCs w:val="24"/>
              </w:rPr>
              <w:t>Centro Educativo Fe y Alegría</w:t>
            </w:r>
          </w:p>
        </w:tc>
      </w:tr>
      <w:tr w:rsidR="00120F48" w:rsidRPr="006C32BE" w:rsidTr="00FB1BC3">
        <w:tc>
          <w:tcPr>
            <w:tcW w:w="2271" w:type="dxa"/>
            <w:shd w:val="clear" w:color="auto" w:fill="BFBFBF"/>
            <w:vAlign w:val="center"/>
          </w:tcPr>
          <w:p w:rsidR="00120F48" w:rsidRPr="006C32BE" w:rsidRDefault="00120F48" w:rsidP="00FB1BC3">
            <w:pPr>
              <w:spacing w:after="0" w:line="240" w:lineRule="auto"/>
              <w:jc w:val="center"/>
              <w:rPr>
                <w:rFonts w:ascii="Arial Narrow" w:hAnsi="Arial Narrow" w:cs="Arial Narrow"/>
                <w:b/>
                <w:bCs/>
                <w:sz w:val="24"/>
                <w:szCs w:val="24"/>
              </w:rPr>
            </w:pPr>
            <w:r w:rsidRPr="006C32BE">
              <w:rPr>
                <w:rFonts w:ascii="Arial Narrow" w:hAnsi="Arial Narrow" w:cs="Arial Narrow"/>
                <w:b/>
                <w:bCs/>
                <w:sz w:val="24"/>
                <w:szCs w:val="24"/>
              </w:rPr>
              <w:t>ALCANCE</w:t>
            </w:r>
          </w:p>
        </w:tc>
        <w:tc>
          <w:tcPr>
            <w:tcW w:w="6734" w:type="dxa"/>
            <w:gridSpan w:val="4"/>
          </w:tcPr>
          <w:p w:rsidR="00120F48" w:rsidRPr="006C32BE" w:rsidRDefault="00120F48" w:rsidP="00FB1BC3">
            <w:pPr>
              <w:spacing w:after="0" w:line="240" w:lineRule="auto"/>
              <w:jc w:val="both"/>
              <w:rPr>
                <w:rFonts w:ascii="Arial Narrow" w:hAnsi="Arial Narrow" w:cs="Arial Narrow"/>
                <w:sz w:val="24"/>
                <w:szCs w:val="24"/>
              </w:rPr>
            </w:pPr>
            <w:r w:rsidRPr="006C32BE">
              <w:rPr>
                <w:rFonts w:ascii="Arial Narrow" w:hAnsi="Arial Narrow" w:cs="Arial Narrow"/>
                <w:sz w:val="24"/>
                <w:szCs w:val="24"/>
              </w:rPr>
              <w:t>El alcance del presente proceso consiste en l</w:t>
            </w:r>
            <w:r>
              <w:rPr>
                <w:rFonts w:ascii="Arial Narrow" w:hAnsi="Arial Narrow" w:cs="Arial Narrow"/>
                <w:sz w:val="24"/>
                <w:szCs w:val="24"/>
              </w:rPr>
              <w:t>as tareas necesarias para llevar</w:t>
            </w:r>
            <w:r w:rsidRPr="006C32BE">
              <w:rPr>
                <w:rFonts w:ascii="Arial Narrow" w:hAnsi="Arial Narrow" w:cs="Arial Narrow"/>
                <w:sz w:val="24"/>
                <w:szCs w:val="24"/>
              </w:rPr>
              <w:t xml:space="preserve"> </w:t>
            </w:r>
            <w:r>
              <w:rPr>
                <w:rFonts w:ascii="Arial Narrow" w:hAnsi="Arial Narrow" w:cs="Arial Narrow"/>
                <w:sz w:val="24"/>
                <w:szCs w:val="24"/>
              </w:rPr>
              <w:t xml:space="preserve">a cabo </w:t>
            </w:r>
            <w:r w:rsidRPr="006C32BE">
              <w:rPr>
                <w:rFonts w:ascii="Arial Narrow" w:hAnsi="Arial Narrow" w:cs="Arial Narrow"/>
                <w:sz w:val="24"/>
                <w:szCs w:val="24"/>
              </w:rPr>
              <w:t>el</w:t>
            </w:r>
            <w:r>
              <w:rPr>
                <w:rFonts w:ascii="Arial Narrow" w:hAnsi="Arial Narrow" w:cs="Arial Narrow"/>
                <w:sz w:val="24"/>
                <w:szCs w:val="24"/>
              </w:rPr>
              <w:t xml:space="preserve"> inventariado de los distintos T</w:t>
            </w:r>
            <w:r w:rsidRPr="006C32BE">
              <w:rPr>
                <w:rFonts w:ascii="Arial Narrow" w:hAnsi="Arial Narrow" w:cs="Arial Narrow"/>
                <w:sz w:val="24"/>
                <w:szCs w:val="24"/>
              </w:rPr>
              <w:t>alleres técnicos ubica</w:t>
            </w:r>
            <w:r>
              <w:rPr>
                <w:rFonts w:ascii="Arial Narrow" w:hAnsi="Arial Narrow" w:cs="Arial Narrow"/>
                <w:sz w:val="24"/>
                <w:szCs w:val="24"/>
              </w:rPr>
              <w:t>dos en los diversos C</w:t>
            </w:r>
            <w:r w:rsidRPr="006C32BE">
              <w:rPr>
                <w:rFonts w:ascii="Arial Narrow" w:hAnsi="Arial Narrow" w:cs="Arial Narrow"/>
                <w:sz w:val="24"/>
                <w:szCs w:val="24"/>
              </w:rPr>
              <w:t xml:space="preserve">entros </w:t>
            </w:r>
            <w:r>
              <w:rPr>
                <w:rFonts w:ascii="Arial Narrow" w:hAnsi="Arial Narrow" w:cs="Arial Narrow"/>
                <w:sz w:val="24"/>
                <w:szCs w:val="24"/>
              </w:rPr>
              <w:t>E</w:t>
            </w:r>
            <w:r w:rsidRPr="006C32BE">
              <w:rPr>
                <w:rFonts w:ascii="Arial Narrow" w:hAnsi="Arial Narrow" w:cs="Arial Narrow"/>
                <w:sz w:val="24"/>
                <w:szCs w:val="24"/>
              </w:rPr>
              <w:t xml:space="preserve">ducativos Fe y Alegría. </w:t>
            </w:r>
          </w:p>
          <w:p w:rsidR="00120F48" w:rsidRPr="006C32BE" w:rsidRDefault="00120F48" w:rsidP="00FB1BC3">
            <w:pPr>
              <w:spacing w:after="0" w:line="240" w:lineRule="auto"/>
              <w:jc w:val="both"/>
              <w:rPr>
                <w:rFonts w:ascii="Arial Narrow" w:hAnsi="Arial Narrow" w:cs="Arial Narrow"/>
                <w:sz w:val="24"/>
                <w:szCs w:val="24"/>
              </w:rPr>
            </w:pPr>
            <w:r>
              <w:rPr>
                <w:rFonts w:ascii="Arial Narrow" w:hAnsi="Arial Narrow" w:cs="Arial Narrow"/>
                <w:sz w:val="24"/>
                <w:szCs w:val="24"/>
              </w:rPr>
              <w:t>E</w:t>
            </w:r>
            <w:r w:rsidRPr="006C32BE">
              <w:rPr>
                <w:rFonts w:ascii="Arial Narrow" w:hAnsi="Arial Narrow" w:cs="Arial Narrow"/>
                <w:sz w:val="24"/>
                <w:szCs w:val="24"/>
              </w:rPr>
              <w:t xml:space="preserve">ste </w:t>
            </w:r>
            <w:r>
              <w:rPr>
                <w:rFonts w:ascii="Arial Narrow" w:hAnsi="Arial Narrow" w:cs="Arial Narrow"/>
                <w:sz w:val="24"/>
                <w:szCs w:val="24"/>
              </w:rPr>
              <w:t xml:space="preserve">proceso </w:t>
            </w:r>
            <w:r w:rsidRPr="006C32BE">
              <w:rPr>
                <w:rFonts w:ascii="Arial Narrow" w:hAnsi="Arial Narrow" w:cs="Arial Narrow"/>
                <w:sz w:val="24"/>
                <w:szCs w:val="24"/>
              </w:rPr>
              <w:t>no detalla</w:t>
            </w:r>
            <w:r>
              <w:rPr>
                <w:rFonts w:ascii="Arial Narrow" w:hAnsi="Arial Narrow" w:cs="Arial Narrow"/>
                <w:sz w:val="24"/>
                <w:szCs w:val="24"/>
              </w:rPr>
              <w:t>rá</w:t>
            </w:r>
            <w:r w:rsidRPr="006C32BE">
              <w:rPr>
                <w:rFonts w:ascii="Arial Narrow" w:hAnsi="Arial Narrow" w:cs="Arial Narrow"/>
                <w:sz w:val="24"/>
                <w:szCs w:val="24"/>
              </w:rPr>
              <w:t xml:space="preserve"> l</w:t>
            </w:r>
            <w:r>
              <w:rPr>
                <w:rFonts w:ascii="Arial Narrow" w:hAnsi="Arial Narrow" w:cs="Arial Narrow"/>
                <w:sz w:val="24"/>
                <w:szCs w:val="24"/>
              </w:rPr>
              <w:t>a</w:t>
            </w:r>
            <w:r w:rsidRPr="006C32BE">
              <w:rPr>
                <w:rFonts w:ascii="Arial Narrow" w:hAnsi="Arial Narrow" w:cs="Arial Narrow"/>
                <w:sz w:val="24"/>
                <w:szCs w:val="24"/>
              </w:rPr>
              <w:t xml:space="preserve">s </w:t>
            </w:r>
            <w:r>
              <w:rPr>
                <w:rFonts w:ascii="Arial Narrow" w:hAnsi="Arial Narrow" w:cs="Arial Narrow"/>
                <w:sz w:val="24"/>
                <w:szCs w:val="24"/>
              </w:rPr>
              <w:t xml:space="preserve">actividades </w:t>
            </w:r>
            <w:r w:rsidRPr="006C32BE">
              <w:rPr>
                <w:rFonts w:ascii="Arial Narrow" w:hAnsi="Arial Narrow" w:cs="Arial Narrow"/>
                <w:sz w:val="24"/>
                <w:szCs w:val="24"/>
              </w:rPr>
              <w:t>realizad</w:t>
            </w:r>
            <w:r>
              <w:rPr>
                <w:rFonts w:ascii="Arial Narrow" w:hAnsi="Arial Narrow" w:cs="Arial Narrow"/>
                <w:sz w:val="24"/>
                <w:szCs w:val="24"/>
              </w:rPr>
              <w:t>a</w:t>
            </w:r>
            <w:r w:rsidRPr="006C32BE">
              <w:rPr>
                <w:rFonts w:ascii="Arial Narrow" w:hAnsi="Arial Narrow" w:cs="Arial Narrow"/>
                <w:sz w:val="24"/>
                <w:szCs w:val="24"/>
              </w:rPr>
              <w:t xml:space="preserve">s </w:t>
            </w:r>
            <w:r>
              <w:rPr>
                <w:rFonts w:ascii="Arial Narrow" w:hAnsi="Arial Narrow" w:cs="Arial Narrow"/>
                <w:sz w:val="24"/>
                <w:szCs w:val="24"/>
              </w:rPr>
              <w:t>por las</w:t>
            </w:r>
            <w:r w:rsidRPr="006C32BE">
              <w:rPr>
                <w:rFonts w:ascii="Arial Narrow" w:hAnsi="Arial Narrow" w:cs="Arial Narrow"/>
                <w:sz w:val="24"/>
                <w:szCs w:val="24"/>
              </w:rPr>
              <w:t xml:space="preserve"> otras áreas </w:t>
            </w:r>
            <w:r>
              <w:rPr>
                <w:rFonts w:ascii="Arial Narrow" w:hAnsi="Arial Narrow" w:cs="Arial Narrow"/>
                <w:sz w:val="24"/>
                <w:szCs w:val="24"/>
              </w:rPr>
              <w:t>ó departamentos durante la ejecución del mismo, sólo se hará referencia a la interacción</w:t>
            </w:r>
            <w:r w:rsidRPr="006C32BE">
              <w:rPr>
                <w:rFonts w:ascii="Arial Narrow" w:hAnsi="Arial Narrow" w:cs="Arial Narrow"/>
                <w:sz w:val="24"/>
                <w:szCs w:val="24"/>
              </w:rPr>
              <w:t>.</w:t>
            </w:r>
          </w:p>
        </w:tc>
      </w:tr>
      <w:tr w:rsidR="00120F48" w:rsidRPr="006C32BE" w:rsidTr="00FB1BC3">
        <w:tc>
          <w:tcPr>
            <w:tcW w:w="2271" w:type="dxa"/>
            <w:shd w:val="clear" w:color="auto" w:fill="BFBFBF"/>
            <w:vAlign w:val="center"/>
          </w:tcPr>
          <w:p w:rsidR="00120F48" w:rsidRPr="006C32BE" w:rsidRDefault="00120F48" w:rsidP="00FB1BC3">
            <w:pPr>
              <w:spacing w:after="0" w:line="240" w:lineRule="auto"/>
              <w:jc w:val="center"/>
              <w:rPr>
                <w:rFonts w:ascii="Arial Narrow" w:hAnsi="Arial Narrow" w:cs="Arial Narrow"/>
                <w:b/>
                <w:bCs/>
                <w:sz w:val="24"/>
                <w:szCs w:val="24"/>
              </w:rPr>
            </w:pPr>
            <w:r w:rsidRPr="006C32BE">
              <w:rPr>
                <w:rFonts w:ascii="Arial Narrow" w:hAnsi="Arial Narrow" w:cs="Arial Narrow"/>
                <w:b/>
                <w:bCs/>
                <w:sz w:val="24"/>
                <w:szCs w:val="24"/>
              </w:rPr>
              <w:t>PROCEDIMIENTO</w:t>
            </w:r>
          </w:p>
        </w:tc>
        <w:tc>
          <w:tcPr>
            <w:tcW w:w="6734" w:type="dxa"/>
            <w:gridSpan w:val="4"/>
            <w:vAlign w:val="center"/>
          </w:tcPr>
          <w:p w:rsidR="00120F48" w:rsidRPr="006C32BE" w:rsidRDefault="00120F48" w:rsidP="00B420B6">
            <w:pPr>
              <w:numPr>
                <w:ilvl w:val="0"/>
                <w:numId w:val="38"/>
              </w:numPr>
              <w:shd w:val="clear" w:color="auto" w:fill="FFFFFF"/>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Los C</w:t>
            </w:r>
            <w:r w:rsidRPr="006C32BE">
              <w:rPr>
                <w:rFonts w:ascii="Arial Narrow" w:hAnsi="Arial Narrow" w:cs="Arial Narrow"/>
                <w:sz w:val="24"/>
                <w:szCs w:val="24"/>
              </w:rPr>
              <w:t>entros educativos reciben una solicitud anual de inventariado</w:t>
            </w:r>
          </w:p>
          <w:p w:rsidR="00120F48" w:rsidRPr="006C32BE" w:rsidRDefault="00120F48" w:rsidP="00B420B6">
            <w:pPr>
              <w:numPr>
                <w:ilvl w:val="0"/>
                <w:numId w:val="38"/>
              </w:numPr>
              <w:shd w:val="clear" w:color="auto" w:fill="FFFFFF"/>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Los  C</w:t>
            </w:r>
            <w:r w:rsidRPr="006C32BE">
              <w:rPr>
                <w:rFonts w:ascii="Arial Narrow" w:hAnsi="Arial Narrow" w:cs="Arial Narrow"/>
                <w:sz w:val="24"/>
                <w:szCs w:val="24"/>
              </w:rPr>
              <w:t xml:space="preserve">entros educativos </w:t>
            </w:r>
            <w:r>
              <w:rPr>
                <w:rFonts w:ascii="Arial Narrow" w:hAnsi="Arial Narrow" w:cs="Arial Narrow"/>
                <w:sz w:val="24"/>
                <w:szCs w:val="24"/>
              </w:rPr>
              <w:t>proceden a realizar un Informe de inventariado y un Informe de necesidades</w:t>
            </w:r>
            <w:r w:rsidRPr="006C32BE">
              <w:rPr>
                <w:rFonts w:ascii="Arial Narrow" w:hAnsi="Arial Narrow" w:cs="Arial Narrow"/>
                <w:sz w:val="24"/>
                <w:szCs w:val="24"/>
              </w:rPr>
              <w:t xml:space="preserve">. </w:t>
            </w:r>
          </w:p>
          <w:p w:rsidR="00120F48" w:rsidRPr="006C32BE" w:rsidRDefault="00120F48" w:rsidP="00B420B6">
            <w:pPr>
              <w:numPr>
                <w:ilvl w:val="0"/>
                <w:numId w:val="38"/>
              </w:numPr>
              <w:shd w:val="clear" w:color="auto" w:fill="FFFFFF"/>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En función al R</w:t>
            </w:r>
            <w:r w:rsidRPr="006C32BE">
              <w:rPr>
                <w:rFonts w:ascii="Arial Narrow" w:hAnsi="Arial Narrow" w:cs="Arial Narrow"/>
                <w:sz w:val="24"/>
                <w:szCs w:val="24"/>
              </w:rPr>
              <w:t xml:space="preserve">eporte de inventario de cada </w:t>
            </w:r>
            <w:r>
              <w:rPr>
                <w:rFonts w:ascii="Arial Narrow" w:hAnsi="Arial Narrow" w:cs="Arial Narrow"/>
                <w:sz w:val="24"/>
                <w:szCs w:val="24"/>
              </w:rPr>
              <w:t>C</w:t>
            </w:r>
            <w:r w:rsidRPr="006C32BE">
              <w:rPr>
                <w:rFonts w:ascii="Arial Narrow" w:hAnsi="Arial Narrow" w:cs="Arial Narrow"/>
                <w:sz w:val="24"/>
                <w:szCs w:val="24"/>
              </w:rPr>
              <w:t xml:space="preserve">entro educativo que se envía a la </w:t>
            </w:r>
            <w:r>
              <w:rPr>
                <w:rFonts w:ascii="Arial Narrow" w:hAnsi="Arial Narrow" w:cs="Arial Narrow"/>
                <w:sz w:val="24"/>
                <w:szCs w:val="24"/>
              </w:rPr>
              <w:t xml:space="preserve">Oficina </w:t>
            </w:r>
            <w:r w:rsidRPr="006C32BE">
              <w:rPr>
                <w:rFonts w:ascii="Arial Narrow" w:hAnsi="Arial Narrow" w:cs="Arial Narrow"/>
                <w:sz w:val="24"/>
                <w:szCs w:val="24"/>
              </w:rPr>
              <w:t>central</w:t>
            </w:r>
            <w:r>
              <w:rPr>
                <w:rFonts w:ascii="Arial Narrow" w:hAnsi="Arial Narrow" w:cs="Arial Narrow"/>
                <w:sz w:val="24"/>
                <w:szCs w:val="24"/>
              </w:rPr>
              <w:t xml:space="preserve"> y de los requerimientos urgentes, obtenidos por el Equipo pedagógico técnico durante su acompañamiento,</w:t>
            </w:r>
            <w:r w:rsidRPr="006C32BE">
              <w:rPr>
                <w:rFonts w:ascii="Arial Narrow" w:hAnsi="Arial Narrow" w:cs="Arial Narrow"/>
                <w:sz w:val="24"/>
                <w:szCs w:val="24"/>
              </w:rPr>
              <w:t xml:space="preserve"> se realiza la consolidación de inventario</w:t>
            </w:r>
            <w:r>
              <w:rPr>
                <w:rFonts w:ascii="Arial Narrow" w:hAnsi="Arial Narrow" w:cs="Arial Narrow"/>
                <w:sz w:val="24"/>
                <w:szCs w:val="24"/>
              </w:rPr>
              <w:t xml:space="preserve"> que es </w:t>
            </w:r>
            <w:r w:rsidRPr="006C32BE">
              <w:rPr>
                <w:rFonts w:ascii="Arial Narrow" w:hAnsi="Arial Narrow" w:cs="Arial Narrow"/>
                <w:sz w:val="24"/>
                <w:szCs w:val="24"/>
              </w:rPr>
              <w:t xml:space="preserve">el </w:t>
            </w:r>
            <w:r>
              <w:rPr>
                <w:rFonts w:ascii="Arial Narrow" w:hAnsi="Arial Narrow" w:cs="Arial Narrow"/>
                <w:sz w:val="24"/>
                <w:szCs w:val="24"/>
              </w:rPr>
              <w:t>L</w:t>
            </w:r>
            <w:r w:rsidRPr="006C32BE">
              <w:rPr>
                <w:rFonts w:ascii="Arial Narrow" w:hAnsi="Arial Narrow" w:cs="Arial Narrow"/>
                <w:sz w:val="24"/>
                <w:szCs w:val="24"/>
              </w:rPr>
              <w:t xml:space="preserve">istado </w:t>
            </w:r>
            <w:r>
              <w:rPr>
                <w:rFonts w:ascii="Arial Narrow" w:hAnsi="Arial Narrow" w:cs="Arial Narrow"/>
                <w:sz w:val="24"/>
                <w:szCs w:val="24"/>
              </w:rPr>
              <w:t>de necesidades de</w:t>
            </w:r>
            <w:r w:rsidRPr="006C32BE">
              <w:rPr>
                <w:rFonts w:ascii="Arial Narrow" w:hAnsi="Arial Narrow" w:cs="Arial Narrow"/>
                <w:sz w:val="24"/>
                <w:szCs w:val="24"/>
              </w:rPr>
              <w:t xml:space="preserve"> maquinaria.</w:t>
            </w:r>
          </w:p>
          <w:p w:rsidR="00120F48" w:rsidRPr="006C32BE" w:rsidRDefault="00120F48" w:rsidP="00B420B6">
            <w:pPr>
              <w:numPr>
                <w:ilvl w:val="0"/>
                <w:numId w:val="38"/>
              </w:numPr>
              <w:shd w:val="clear" w:color="auto" w:fill="FFFFFF"/>
              <w:autoSpaceDE w:val="0"/>
              <w:autoSpaceDN w:val="0"/>
              <w:adjustRightInd w:val="0"/>
              <w:spacing w:after="0" w:line="240" w:lineRule="auto"/>
              <w:jc w:val="both"/>
              <w:rPr>
                <w:rFonts w:ascii="Arial Narrow" w:hAnsi="Arial Narrow" w:cs="Arial Narrow"/>
                <w:sz w:val="24"/>
                <w:szCs w:val="24"/>
              </w:rPr>
            </w:pPr>
            <w:r>
              <w:rPr>
                <w:rFonts w:ascii="Arial Narrow" w:hAnsi="Arial Narrow" w:cs="Arial Narrow"/>
                <w:sz w:val="24"/>
                <w:szCs w:val="24"/>
              </w:rPr>
              <w:t>En función al Listado de necesidades no cubiertas proporcionado por el Departamento de proyectos,</w:t>
            </w:r>
            <w:r w:rsidRPr="006C32BE">
              <w:rPr>
                <w:rFonts w:ascii="Arial Narrow" w:hAnsi="Arial Narrow" w:cs="Arial Narrow"/>
                <w:sz w:val="24"/>
                <w:szCs w:val="24"/>
              </w:rPr>
              <w:t xml:space="preserve"> el Jefe de Educación Técnica </w:t>
            </w:r>
            <w:r>
              <w:rPr>
                <w:rFonts w:ascii="Arial Narrow" w:hAnsi="Arial Narrow" w:cs="Arial Narrow"/>
                <w:sz w:val="24"/>
                <w:szCs w:val="24"/>
              </w:rPr>
              <w:t>procede a elaborar la Lista de necesidades de maquinarí</w:t>
            </w:r>
            <w:r w:rsidRPr="006C32BE">
              <w:rPr>
                <w:rFonts w:ascii="Arial Narrow" w:hAnsi="Arial Narrow" w:cs="Arial Narrow"/>
                <w:sz w:val="24"/>
                <w:szCs w:val="24"/>
              </w:rPr>
              <w:t>a</w:t>
            </w:r>
            <w:r>
              <w:rPr>
                <w:rFonts w:ascii="Arial Narrow" w:hAnsi="Arial Narrow" w:cs="Arial Narrow"/>
                <w:sz w:val="24"/>
                <w:szCs w:val="24"/>
              </w:rPr>
              <w:t xml:space="preserve"> que será atendido en el presente periodo.</w:t>
            </w:r>
          </w:p>
          <w:p w:rsidR="00120F48" w:rsidRPr="006C32BE" w:rsidRDefault="00120F48" w:rsidP="00B420B6">
            <w:pPr>
              <w:numPr>
                <w:ilvl w:val="0"/>
                <w:numId w:val="38"/>
              </w:numPr>
              <w:shd w:val="clear" w:color="auto" w:fill="FFFFFF"/>
              <w:autoSpaceDE w:val="0"/>
              <w:autoSpaceDN w:val="0"/>
              <w:adjustRightInd w:val="0"/>
              <w:spacing w:after="0" w:line="240" w:lineRule="auto"/>
              <w:jc w:val="both"/>
              <w:rPr>
                <w:rFonts w:ascii="Arial Narrow" w:hAnsi="Arial Narrow" w:cs="Arial Narrow"/>
                <w:sz w:val="24"/>
                <w:szCs w:val="24"/>
              </w:rPr>
            </w:pPr>
            <w:r w:rsidRPr="006C32BE">
              <w:rPr>
                <w:rFonts w:ascii="Arial Narrow" w:hAnsi="Arial Narrow" w:cs="Arial Narrow"/>
                <w:sz w:val="24"/>
                <w:szCs w:val="24"/>
              </w:rPr>
              <w:t>Estas necesidades requieren ser aprobadas por el Departamento de Formación, por medio de la firma de la Directora del Departamento que autorice el uso de los recursos de dichos proyectos.</w:t>
            </w:r>
          </w:p>
          <w:p w:rsidR="00120F48" w:rsidRPr="006C32BE" w:rsidRDefault="00120F48" w:rsidP="00B420B6">
            <w:pPr>
              <w:keepNext/>
              <w:numPr>
                <w:ilvl w:val="0"/>
                <w:numId w:val="38"/>
              </w:numPr>
              <w:shd w:val="clear" w:color="auto" w:fill="FFFFFF"/>
              <w:autoSpaceDE w:val="0"/>
              <w:autoSpaceDN w:val="0"/>
              <w:adjustRightInd w:val="0"/>
              <w:spacing w:after="0" w:line="240" w:lineRule="auto"/>
              <w:jc w:val="both"/>
              <w:rPr>
                <w:rFonts w:ascii="Arial Narrow" w:hAnsi="Arial Narrow" w:cs="Arial Narrow"/>
                <w:sz w:val="24"/>
                <w:szCs w:val="24"/>
              </w:rPr>
            </w:pPr>
            <w:r w:rsidRPr="006C32BE">
              <w:rPr>
                <w:rFonts w:ascii="Arial Narrow" w:hAnsi="Arial Narrow" w:cs="Arial Narrow"/>
                <w:sz w:val="24"/>
                <w:szCs w:val="24"/>
              </w:rPr>
              <w:t>Finalmente, terminada la implementación de la maquina</w:t>
            </w:r>
            <w:r>
              <w:rPr>
                <w:rFonts w:ascii="Arial Narrow" w:hAnsi="Arial Narrow" w:cs="Arial Narrow"/>
                <w:sz w:val="24"/>
                <w:szCs w:val="24"/>
              </w:rPr>
              <w:t>ria en los C</w:t>
            </w:r>
            <w:r w:rsidRPr="006C32BE">
              <w:rPr>
                <w:rFonts w:ascii="Arial Narrow" w:hAnsi="Arial Narrow" w:cs="Arial Narrow"/>
                <w:sz w:val="24"/>
                <w:szCs w:val="24"/>
              </w:rPr>
              <w:t>entros educativos, se procede a verificar la capacitación de los docentes con respecto al uso de la misma.</w:t>
            </w:r>
          </w:p>
        </w:tc>
      </w:tr>
    </w:tbl>
    <w:p w:rsidR="00120F48" w:rsidRPr="00120F48" w:rsidRDefault="00120F48" w:rsidP="00120F48">
      <w:pPr>
        <w:pStyle w:val="Caption"/>
        <w:jc w:val="center"/>
        <w:rPr>
          <w:rFonts w:asciiTheme="majorHAnsi" w:hAnsiTheme="majorHAnsi"/>
          <w:sz w:val="16"/>
          <w:szCs w:val="16"/>
        </w:rPr>
      </w:pPr>
      <w:bookmarkStart w:id="346" w:name="_Toc266031752"/>
      <w:r w:rsidRPr="00120F48">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66</w:t>
      </w:r>
      <w:r w:rsidR="00C74554">
        <w:rPr>
          <w:rFonts w:asciiTheme="majorHAnsi" w:hAnsiTheme="majorHAnsi"/>
          <w:sz w:val="16"/>
          <w:szCs w:val="16"/>
        </w:rPr>
        <w:fldChar w:fldCharType="end"/>
      </w:r>
      <w:r w:rsidRPr="00120F48">
        <w:rPr>
          <w:rFonts w:asciiTheme="majorHAnsi" w:hAnsiTheme="majorHAnsi"/>
          <w:sz w:val="16"/>
          <w:szCs w:val="16"/>
        </w:rPr>
        <w:t>.-  Definición de Proceso "Inventariado de Talleres de Educación Técnica”</w:t>
      </w:r>
      <w:bookmarkEnd w:id="346"/>
      <w:r w:rsidRPr="00120F48">
        <w:rPr>
          <w:rFonts w:asciiTheme="majorHAnsi" w:hAnsiTheme="majorHAnsi"/>
          <w:sz w:val="16"/>
          <w:szCs w:val="16"/>
        </w:rPr>
        <w:t xml:space="preserve"> </w:t>
      </w:r>
    </w:p>
    <w:p w:rsidR="00120F48" w:rsidRPr="004E11A2" w:rsidRDefault="00120F48" w:rsidP="00120F48">
      <w:pPr>
        <w:pStyle w:val="Caption"/>
        <w:jc w:val="center"/>
      </w:pPr>
      <w:r w:rsidRPr="00120F48">
        <w:rPr>
          <w:rFonts w:asciiTheme="majorHAnsi" w:hAnsiTheme="majorHAnsi"/>
          <w:sz w:val="16"/>
          <w:szCs w:val="16"/>
        </w:rPr>
        <w:t>Fuente: Elaboración propia</w:t>
      </w:r>
    </w:p>
    <w:p w:rsidR="00120F48" w:rsidRDefault="00120F48" w:rsidP="00120F48">
      <w:pPr>
        <w:spacing w:after="0" w:line="240" w:lineRule="auto"/>
        <w:jc w:val="both"/>
        <w:rPr>
          <w:rFonts w:cs="Times New Roman"/>
          <w:sz w:val="24"/>
          <w:szCs w:val="24"/>
        </w:rPr>
      </w:pPr>
    </w:p>
    <w:p w:rsidR="00120F48" w:rsidRDefault="00120F48" w:rsidP="00120F48">
      <w:pPr>
        <w:spacing w:after="0" w:line="240" w:lineRule="auto"/>
        <w:jc w:val="both"/>
        <w:rPr>
          <w:rFonts w:cs="Times New Roman"/>
          <w:sz w:val="24"/>
          <w:szCs w:val="24"/>
        </w:rPr>
      </w:pPr>
    </w:p>
    <w:p w:rsidR="00120F48" w:rsidRPr="004B6B8C" w:rsidRDefault="00120F48" w:rsidP="00120F48">
      <w:pPr>
        <w:spacing w:after="0" w:line="240" w:lineRule="auto"/>
        <w:jc w:val="both"/>
        <w:rPr>
          <w:rFonts w:cs="Times New Roman"/>
        </w:rPr>
      </w:pPr>
    </w:p>
    <w:p w:rsidR="00120F48" w:rsidRDefault="00120F48" w:rsidP="00120F48">
      <w:pPr>
        <w:jc w:val="center"/>
        <w:rPr>
          <w:rFonts w:cs="Times New Roman"/>
          <w:b/>
          <w:bCs/>
          <w:sz w:val="20"/>
          <w:szCs w:val="20"/>
        </w:rPr>
        <w:sectPr w:rsidR="00120F48" w:rsidSect="00FB1BC3">
          <w:footerReference w:type="default" r:id="rId116"/>
          <w:pgSz w:w="11906" w:h="16838" w:code="9"/>
          <w:pgMar w:top="1418" w:right="1416" w:bottom="1701" w:left="1701" w:header="709" w:footer="709" w:gutter="0"/>
          <w:cols w:space="708"/>
          <w:docGrid w:linePitch="360"/>
        </w:sectPr>
      </w:pPr>
    </w:p>
    <w:p w:rsidR="00120F48" w:rsidRDefault="00120F48" w:rsidP="00120F48">
      <w:pPr>
        <w:jc w:val="center"/>
        <w:rPr>
          <w:rFonts w:cs="Times New Roman"/>
          <w:b/>
          <w:bCs/>
          <w:sz w:val="20"/>
          <w:szCs w:val="20"/>
        </w:rPr>
        <w:sectPr w:rsidR="00120F48" w:rsidSect="00FB1BC3">
          <w:type w:val="continuous"/>
          <w:pgSz w:w="11906" w:h="16838" w:code="9"/>
          <w:pgMar w:top="1418" w:right="1416" w:bottom="1701" w:left="1701" w:header="709" w:footer="709" w:gutter="0"/>
          <w:cols w:space="708"/>
          <w:docGrid w:linePitch="360"/>
        </w:sectPr>
      </w:pPr>
    </w:p>
    <w:p w:rsidR="00120F48" w:rsidRDefault="008533AC" w:rsidP="00120F48">
      <w:pPr>
        <w:pStyle w:val="Caption"/>
        <w:jc w:val="center"/>
      </w:pPr>
      <w:r>
        <w:rPr>
          <w:noProof/>
          <w:lang w:val="es-ES"/>
        </w:rPr>
        <w:drawing>
          <wp:inline distT="0" distB="0" distL="0" distR="0">
            <wp:extent cx="5399768" cy="4618372"/>
            <wp:effectExtent l="19050" t="0" r="0" b="0"/>
            <wp:docPr id="43" name="Picture 42" descr="Diagrama Procesos TECNICA v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Procesos TECNICA v2.6.bmp"/>
                    <pic:cNvPicPr/>
                  </pic:nvPicPr>
                  <pic:blipFill>
                    <a:blip r:embed="rId117" cstate="print"/>
                    <a:srcRect b="6961"/>
                    <a:stretch>
                      <a:fillRect/>
                    </a:stretch>
                  </pic:blipFill>
                  <pic:spPr>
                    <a:xfrm>
                      <a:off x="0" y="0"/>
                      <a:ext cx="5399768" cy="4618372"/>
                    </a:xfrm>
                    <a:prstGeom prst="rect">
                      <a:avLst/>
                    </a:prstGeom>
                  </pic:spPr>
                </pic:pic>
              </a:graphicData>
            </a:graphic>
          </wp:inline>
        </w:drawing>
      </w:r>
    </w:p>
    <w:p w:rsidR="00120F48" w:rsidRPr="00120F48" w:rsidRDefault="00120F48" w:rsidP="00120F48">
      <w:pPr>
        <w:pStyle w:val="Caption"/>
        <w:jc w:val="center"/>
        <w:rPr>
          <w:rFonts w:asciiTheme="majorHAnsi" w:hAnsiTheme="majorHAnsi"/>
          <w:sz w:val="16"/>
          <w:szCs w:val="16"/>
        </w:rPr>
      </w:pPr>
      <w:bookmarkStart w:id="347" w:name="_Toc266031564"/>
      <w:r w:rsidRPr="00120F48">
        <w:rPr>
          <w:rFonts w:asciiTheme="majorHAnsi" w:hAnsiTheme="majorHAnsi"/>
          <w:sz w:val="16"/>
          <w:szCs w:val="16"/>
        </w:rPr>
        <w:t xml:space="preserve">Ilustración </w:t>
      </w:r>
      <w:r w:rsidR="00934198" w:rsidRPr="00120F48">
        <w:rPr>
          <w:rFonts w:asciiTheme="majorHAnsi" w:hAnsiTheme="majorHAnsi"/>
          <w:sz w:val="16"/>
          <w:szCs w:val="16"/>
        </w:rPr>
        <w:fldChar w:fldCharType="begin"/>
      </w:r>
      <w:r w:rsidRPr="00120F48">
        <w:rPr>
          <w:rFonts w:asciiTheme="majorHAnsi" w:hAnsiTheme="majorHAnsi"/>
          <w:sz w:val="16"/>
          <w:szCs w:val="16"/>
        </w:rPr>
        <w:instrText xml:space="preserve"> SEQ Ilustración \* ARABIC </w:instrText>
      </w:r>
      <w:r w:rsidR="00934198" w:rsidRPr="00120F48">
        <w:rPr>
          <w:rFonts w:asciiTheme="majorHAnsi" w:hAnsiTheme="majorHAnsi"/>
          <w:sz w:val="16"/>
          <w:szCs w:val="16"/>
        </w:rPr>
        <w:fldChar w:fldCharType="separate"/>
      </w:r>
      <w:r w:rsidR="00EB772F">
        <w:rPr>
          <w:rFonts w:asciiTheme="majorHAnsi" w:hAnsiTheme="majorHAnsi"/>
          <w:noProof/>
          <w:sz w:val="16"/>
          <w:szCs w:val="16"/>
        </w:rPr>
        <w:t>36</w:t>
      </w:r>
      <w:r w:rsidR="00934198" w:rsidRPr="00120F48">
        <w:rPr>
          <w:rFonts w:asciiTheme="majorHAnsi" w:hAnsiTheme="majorHAnsi"/>
          <w:sz w:val="16"/>
          <w:szCs w:val="16"/>
        </w:rPr>
        <w:fldChar w:fldCharType="end"/>
      </w:r>
      <w:r w:rsidRPr="00120F48">
        <w:rPr>
          <w:rFonts w:asciiTheme="majorHAnsi" w:hAnsiTheme="majorHAnsi"/>
          <w:sz w:val="16"/>
          <w:szCs w:val="16"/>
        </w:rPr>
        <w:t xml:space="preserve"> .-  Diagrama de Proceso "Inventariado de Talleres de Educación Técnica”</w:t>
      </w:r>
      <w:bookmarkEnd w:id="347"/>
      <w:r w:rsidRPr="00120F48">
        <w:rPr>
          <w:rFonts w:asciiTheme="majorHAnsi" w:hAnsiTheme="majorHAnsi"/>
          <w:sz w:val="16"/>
          <w:szCs w:val="16"/>
        </w:rPr>
        <w:t xml:space="preserve">  </w:t>
      </w:r>
    </w:p>
    <w:p w:rsidR="00120F48" w:rsidRPr="00120F48" w:rsidRDefault="00120F48" w:rsidP="00120F48">
      <w:pPr>
        <w:pStyle w:val="Caption"/>
        <w:jc w:val="center"/>
        <w:rPr>
          <w:rFonts w:asciiTheme="majorHAnsi" w:hAnsiTheme="majorHAnsi"/>
          <w:sz w:val="16"/>
          <w:szCs w:val="16"/>
        </w:rPr>
      </w:pPr>
      <w:r w:rsidRPr="00120F48">
        <w:rPr>
          <w:rFonts w:asciiTheme="majorHAnsi" w:hAnsiTheme="majorHAnsi"/>
          <w:sz w:val="16"/>
          <w:szCs w:val="16"/>
        </w:rPr>
        <w:t>Fuente: Elaboración  propia</w:t>
      </w:r>
    </w:p>
    <w:p w:rsidR="00F660CC" w:rsidRDefault="00F660CC" w:rsidP="003A5985">
      <w:pPr>
        <w:rPr>
          <w:rFonts w:eastAsia="Calibri" w:cs="Times New Roman"/>
          <w:b/>
          <w:bCs/>
          <w:sz w:val="16"/>
          <w:szCs w:val="16"/>
          <w:lang w:val="es-PE" w:eastAsia="es-ES" w:bidi="ar-SA"/>
        </w:rPr>
      </w:pPr>
    </w:p>
    <w:p w:rsidR="00120F48" w:rsidRDefault="00120F48" w:rsidP="003A5985">
      <w:pPr>
        <w:rPr>
          <w:rFonts w:eastAsia="Calibri" w:cs="Times New Roman"/>
          <w:b/>
          <w:bCs/>
          <w:sz w:val="16"/>
          <w:szCs w:val="16"/>
          <w:lang w:val="es-PE" w:eastAsia="es-ES" w:bidi="ar-SA"/>
        </w:rPr>
      </w:pPr>
    </w:p>
    <w:p w:rsidR="00120F48" w:rsidRDefault="00120F48" w:rsidP="003A5985">
      <w:pPr>
        <w:rPr>
          <w:rFonts w:eastAsia="Calibri" w:cs="Times New Roman"/>
          <w:b/>
          <w:bCs/>
          <w:sz w:val="16"/>
          <w:szCs w:val="16"/>
          <w:lang w:val="es-PE" w:eastAsia="es-ES" w:bidi="ar-SA"/>
        </w:rPr>
        <w:sectPr w:rsidR="00120F48" w:rsidSect="00120F48">
          <w:footerReference w:type="default" r:id="rId118"/>
          <w:pgSz w:w="11907" w:h="16839" w:code="9"/>
          <w:pgMar w:top="1417" w:right="1701" w:bottom="1417" w:left="1701" w:header="708" w:footer="708" w:gutter="0"/>
          <w:cols w:space="708"/>
          <w:docGrid w:linePitch="360"/>
        </w:sectPr>
      </w:pPr>
    </w:p>
    <w:tbl>
      <w:tblPr>
        <w:tblW w:w="13527" w:type="dxa"/>
        <w:tblInd w:w="-106"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80"/>
        <w:gridCol w:w="1249"/>
        <w:gridCol w:w="2138"/>
        <w:gridCol w:w="1610"/>
        <w:gridCol w:w="4014"/>
        <w:gridCol w:w="1835"/>
        <w:gridCol w:w="1319"/>
        <w:gridCol w:w="782"/>
      </w:tblGrid>
      <w:tr w:rsidR="00120F48" w:rsidRPr="006C32BE" w:rsidTr="00FB1BC3">
        <w:trPr>
          <w:trHeight w:val="495"/>
        </w:trPr>
        <w:tc>
          <w:tcPr>
            <w:tcW w:w="580" w:type="dxa"/>
            <w:tcBorders>
              <w:right w:val="nil"/>
            </w:tcBorders>
            <w:shd w:val="clear" w:color="auto" w:fill="000000"/>
          </w:tcPr>
          <w:p w:rsidR="00120F48" w:rsidRPr="006C32BE" w:rsidRDefault="00120F48" w:rsidP="00FB1BC3">
            <w:pPr>
              <w:spacing w:after="0" w:line="240" w:lineRule="auto"/>
              <w:jc w:val="center"/>
              <w:rPr>
                <w:rFonts w:ascii="Arial Narrow" w:hAnsi="Arial Narrow" w:cs="Arial Narrow"/>
                <w:b/>
                <w:bCs/>
                <w:color w:val="FFFFFF"/>
                <w:lang w:val="es-PE" w:eastAsia="es-PE"/>
              </w:rPr>
            </w:pPr>
            <w:r w:rsidRPr="006C32BE">
              <w:rPr>
                <w:rFonts w:ascii="Arial Narrow" w:hAnsi="Arial Narrow" w:cs="Arial Narrow"/>
                <w:color w:val="FFFFFF"/>
                <w:lang w:val="es-PE" w:eastAsia="es-PE"/>
              </w:rPr>
              <w:t>N°</w:t>
            </w:r>
          </w:p>
        </w:tc>
        <w:tc>
          <w:tcPr>
            <w:tcW w:w="1249" w:type="dxa"/>
            <w:tcBorders>
              <w:left w:val="nil"/>
              <w:right w:val="nil"/>
            </w:tcBorders>
            <w:shd w:val="clear" w:color="auto" w:fill="000000"/>
          </w:tcPr>
          <w:p w:rsidR="00120F48" w:rsidRPr="006C32BE" w:rsidRDefault="00120F48" w:rsidP="00FB1BC3">
            <w:pPr>
              <w:spacing w:after="0" w:line="240" w:lineRule="auto"/>
              <w:jc w:val="center"/>
              <w:rPr>
                <w:rFonts w:ascii="Arial Narrow" w:hAnsi="Arial Narrow" w:cs="Arial Narrow"/>
                <w:b/>
                <w:bCs/>
                <w:color w:val="FFFFFF"/>
                <w:lang w:val="es-PE" w:eastAsia="es-PE"/>
              </w:rPr>
            </w:pPr>
            <w:r w:rsidRPr="006C32BE">
              <w:rPr>
                <w:rFonts w:ascii="Arial Narrow" w:hAnsi="Arial Narrow" w:cs="Arial Narrow"/>
                <w:color w:val="FFFFFF"/>
                <w:lang w:val="es-PE" w:eastAsia="es-PE"/>
              </w:rPr>
              <w:t>ENTRADA</w:t>
            </w:r>
          </w:p>
        </w:tc>
        <w:tc>
          <w:tcPr>
            <w:tcW w:w="2138" w:type="dxa"/>
            <w:tcBorders>
              <w:left w:val="nil"/>
              <w:right w:val="nil"/>
            </w:tcBorders>
            <w:shd w:val="clear" w:color="auto" w:fill="000000"/>
          </w:tcPr>
          <w:p w:rsidR="00120F48" w:rsidRPr="006C32BE" w:rsidRDefault="00120F48" w:rsidP="00FB1BC3">
            <w:pPr>
              <w:spacing w:after="0" w:line="240" w:lineRule="auto"/>
              <w:jc w:val="center"/>
              <w:rPr>
                <w:rFonts w:ascii="Arial Narrow" w:hAnsi="Arial Narrow" w:cs="Arial Narrow"/>
                <w:b/>
                <w:bCs/>
                <w:color w:val="FFFFFF"/>
                <w:lang w:val="es-PE" w:eastAsia="es-PE"/>
              </w:rPr>
            </w:pPr>
            <w:r w:rsidRPr="006C32BE">
              <w:rPr>
                <w:rFonts w:ascii="Arial Narrow" w:hAnsi="Arial Narrow" w:cs="Arial Narrow"/>
                <w:color w:val="FFFFFF"/>
                <w:lang w:val="es-PE" w:eastAsia="es-PE"/>
              </w:rPr>
              <w:t>ACTIVIDAD</w:t>
            </w:r>
          </w:p>
        </w:tc>
        <w:tc>
          <w:tcPr>
            <w:tcW w:w="1610" w:type="dxa"/>
            <w:tcBorders>
              <w:left w:val="nil"/>
              <w:right w:val="nil"/>
            </w:tcBorders>
            <w:shd w:val="clear" w:color="auto" w:fill="000000"/>
          </w:tcPr>
          <w:p w:rsidR="00120F48" w:rsidRPr="006C32BE" w:rsidRDefault="00120F48" w:rsidP="00FB1BC3">
            <w:pPr>
              <w:spacing w:after="0" w:line="240" w:lineRule="auto"/>
              <w:jc w:val="center"/>
              <w:rPr>
                <w:rFonts w:ascii="Arial Narrow" w:hAnsi="Arial Narrow" w:cs="Arial Narrow"/>
                <w:b/>
                <w:bCs/>
                <w:color w:val="FFFFFF"/>
                <w:lang w:val="es-PE" w:eastAsia="es-PE"/>
              </w:rPr>
            </w:pPr>
            <w:r w:rsidRPr="006C32BE">
              <w:rPr>
                <w:rFonts w:ascii="Arial Narrow" w:hAnsi="Arial Narrow" w:cs="Arial Narrow"/>
                <w:color w:val="FFFFFF"/>
                <w:lang w:val="es-PE" w:eastAsia="es-PE"/>
              </w:rPr>
              <w:t>SALIDA</w:t>
            </w:r>
          </w:p>
        </w:tc>
        <w:tc>
          <w:tcPr>
            <w:tcW w:w="4014" w:type="dxa"/>
            <w:tcBorders>
              <w:left w:val="nil"/>
              <w:right w:val="nil"/>
            </w:tcBorders>
            <w:shd w:val="clear" w:color="auto" w:fill="000000"/>
          </w:tcPr>
          <w:p w:rsidR="00120F48" w:rsidRPr="006C32BE" w:rsidRDefault="00120F48" w:rsidP="00FB1BC3">
            <w:pPr>
              <w:spacing w:after="0" w:line="240" w:lineRule="auto"/>
              <w:jc w:val="center"/>
              <w:rPr>
                <w:rFonts w:ascii="Arial Narrow" w:hAnsi="Arial Narrow" w:cs="Arial Narrow"/>
                <w:b/>
                <w:bCs/>
                <w:color w:val="FFFFFF"/>
                <w:lang w:val="es-PE" w:eastAsia="es-PE"/>
              </w:rPr>
            </w:pPr>
            <w:r w:rsidRPr="006C32BE">
              <w:rPr>
                <w:rFonts w:ascii="Arial Narrow" w:hAnsi="Arial Narrow" w:cs="Arial Narrow"/>
                <w:color w:val="FFFFFF"/>
                <w:lang w:val="es-PE" w:eastAsia="es-PE"/>
              </w:rPr>
              <w:t>DESCRIPCIÓN</w:t>
            </w:r>
          </w:p>
        </w:tc>
        <w:tc>
          <w:tcPr>
            <w:tcW w:w="1835" w:type="dxa"/>
            <w:tcBorders>
              <w:left w:val="nil"/>
              <w:right w:val="nil"/>
            </w:tcBorders>
            <w:shd w:val="clear" w:color="auto" w:fill="000000"/>
          </w:tcPr>
          <w:p w:rsidR="00120F48" w:rsidRPr="006C32BE" w:rsidRDefault="00120F48" w:rsidP="00FB1BC3">
            <w:pPr>
              <w:spacing w:after="0" w:line="240" w:lineRule="auto"/>
              <w:jc w:val="center"/>
              <w:rPr>
                <w:rFonts w:ascii="Arial Narrow" w:hAnsi="Arial Narrow" w:cs="Arial Narrow"/>
                <w:b/>
                <w:bCs/>
                <w:color w:val="FFFFFF"/>
                <w:sz w:val="18"/>
                <w:szCs w:val="18"/>
                <w:lang w:val="es-PE" w:eastAsia="es-PE"/>
              </w:rPr>
            </w:pPr>
            <w:r w:rsidRPr="006C32BE">
              <w:rPr>
                <w:rFonts w:ascii="Arial Narrow" w:hAnsi="Arial Narrow" w:cs="Arial Narrow"/>
                <w:color w:val="FFFFFF"/>
                <w:sz w:val="18"/>
                <w:szCs w:val="18"/>
                <w:lang w:val="es-PE" w:eastAsia="es-PE"/>
              </w:rPr>
              <w:t>RESPONSABLE</w:t>
            </w:r>
          </w:p>
        </w:tc>
        <w:tc>
          <w:tcPr>
            <w:tcW w:w="1319" w:type="dxa"/>
            <w:tcBorders>
              <w:left w:val="nil"/>
              <w:right w:val="nil"/>
            </w:tcBorders>
            <w:shd w:val="clear" w:color="auto" w:fill="000000"/>
          </w:tcPr>
          <w:p w:rsidR="00120F48" w:rsidRPr="006C32BE" w:rsidRDefault="00120F48" w:rsidP="00FB1BC3">
            <w:pPr>
              <w:spacing w:after="0" w:line="240" w:lineRule="auto"/>
              <w:jc w:val="center"/>
              <w:rPr>
                <w:rFonts w:ascii="Arial Narrow" w:hAnsi="Arial Narrow" w:cs="Arial Narrow"/>
                <w:b/>
                <w:bCs/>
                <w:color w:val="FFFFFF"/>
                <w:sz w:val="18"/>
                <w:szCs w:val="18"/>
                <w:lang w:val="es-PE" w:eastAsia="es-PE"/>
              </w:rPr>
            </w:pPr>
            <w:r w:rsidRPr="006C32BE">
              <w:rPr>
                <w:rFonts w:ascii="Arial Narrow" w:hAnsi="Arial Narrow" w:cs="Arial Narrow"/>
                <w:color w:val="FFFFFF"/>
                <w:sz w:val="18"/>
                <w:szCs w:val="18"/>
                <w:lang w:val="es-PE" w:eastAsia="es-PE"/>
              </w:rPr>
              <w:t>TIPO ACTIVIDAD</w:t>
            </w:r>
          </w:p>
        </w:tc>
        <w:tc>
          <w:tcPr>
            <w:tcW w:w="782" w:type="dxa"/>
            <w:tcBorders>
              <w:left w:val="nil"/>
            </w:tcBorders>
            <w:shd w:val="clear" w:color="auto" w:fill="000000"/>
          </w:tcPr>
          <w:p w:rsidR="00120F48" w:rsidRPr="006C32BE" w:rsidRDefault="00120F48" w:rsidP="00FB1BC3">
            <w:pPr>
              <w:spacing w:after="0" w:line="240" w:lineRule="auto"/>
              <w:jc w:val="center"/>
              <w:rPr>
                <w:rFonts w:ascii="Arial Narrow" w:hAnsi="Arial Narrow" w:cs="Arial Narrow"/>
                <w:b/>
                <w:bCs/>
                <w:color w:val="FFFFFF"/>
                <w:sz w:val="18"/>
                <w:szCs w:val="18"/>
                <w:lang w:val="es-PE" w:eastAsia="es-PE"/>
              </w:rPr>
            </w:pPr>
            <w:r w:rsidRPr="006C32BE">
              <w:rPr>
                <w:rFonts w:ascii="Arial Narrow" w:hAnsi="Arial Narrow" w:cs="Arial Narrow"/>
                <w:color w:val="FFFFFF"/>
                <w:sz w:val="18"/>
                <w:szCs w:val="18"/>
                <w:lang w:val="es-PE" w:eastAsia="es-PE"/>
              </w:rPr>
              <w:t>TIEMPO</w:t>
            </w:r>
          </w:p>
        </w:tc>
      </w:tr>
      <w:tr w:rsidR="00120F48" w:rsidRPr="006C32BE" w:rsidTr="00FB1BC3">
        <w:trPr>
          <w:trHeight w:val="450"/>
        </w:trPr>
        <w:tc>
          <w:tcPr>
            <w:tcW w:w="580" w:type="dxa"/>
            <w:tcBorders>
              <w:right w:val="nil"/>
            </w:tcBorders>
            <w:shd w:val="clear" w:color="auto" w:fill="C0C0C0"/>
          </w:tcPr>
          <w:p w:rsidR="00120F48" w:rsidRPr="006C32BE" w:rsidRDefault="00120F48" w:rsidP="00FB1BC3">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2</w:t>
            </w:r>
          </w:p>
        </w:tc>
        <w:tc>
          <w:tcPr>
            <w:tcW w:w="1249" w:type="dxa"/>
            <w:tcBorders>
              <w:left w:val="nil"/>
              <w:right w:val="nil"/>
            </w:tcBorders>
            <w:shd w:val="clear" w:color="auto" w:fill="C0C0C0"/>
          </w:tcPr>
          <w:p w:rsidR="00120F48" w:rsidRPr="006C32BE" w:rsidRDefault="00120F48" w:rsidP="00FB1BC3">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Necesidad de Inventariado</w:t>
            </w:r>
          </w:p>
          <w:p w:rsidR="00120F48" w:rsidRPr="006C32BE" w:rsidRDefault="00120F48" w:rsidP="00FB1BC3">
            <w:pPr>
              <w:spacing w:after="0" w:line="240" w:lineRule="auto"/>
              <w:rPr>
                <w:rFonts w:ascii="Arial Narrow" w:hAnsi="Arial Narrow" w:cs="Arial Narrow"/>
                <w:sz w:val="16"/>
                <w:szCs w:val="16"/>
                <w:lang w:val="es-PE" w:eastAsia="es-PE"/>
              </w:rPr>
            </w:pPr>
          </w:p>
        </w:tc>
        <w:tc>
          <w:tcPr>
            <w:tcW w:w="2138" w:type="dxa"/>
            <w:tcBorders>
              <w:left w:val="nil"/>
              <w:right w:val="nil"/>
            </w:tcBorders>
            <w:shd w:val="clear" w:color="auto" w:fill="C0C0C0"/>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Consolidación de Inventario</w:t>
            </w:r>
          </w:p>
        </w:tc>
        <w:tc>
          <w:tcPr>
            <w:tcW w:w="1610" w:type="dxa"/>
            <w:tcBorders>
              <w:left w:val="nil"/>
              <w:right w:val="nil"/>
            </w:tcBorders>
            <w:shd w:val="clear" w:color="auto" w:fill="C0C0C0"/>
          </w:tcPr>
          <w:p w:rsidR="00120F48" w:rsidRPr="006C32BE" w:rsidRDefault="00120F48" w:rsidP="00FB1BC3">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Consolidado de inventariado</w:t>
            </w:r>
          </w:p>
          <w:p w:rsidR="00120F48" w:rsidRPr="006C32BE" w:rsidRDefault="00120F48" w:rsidP="00FB1BC3">
            <w:pPr>
              <w:spacing w:after="0" w:line="240" w:lineRule="auto"/>
              <w:rPr>
                <w:rFonts w:ascii="Arial Narrow" w:hAnsi="Arial Narrow" w:cs="Arial Narrow"/>
                <w:sz w:val="16"/>
                <w:szCs w:val="16"/>
                <w:lang w:val="es-PE" w:eastAsia="es-PE"/>
              </w:rPr>
            </w:pPr>
          </w:p>
        </w:tc>
        <w:tc>
          <w:tcPr>
            <w:tcW w:w="4014" w:type="dxa"/>
            <w:tcBorders>
              <w:left w:val="nil"/>
              <w:right w:val="nil"/>
            </w:tcBorders>
            <w:shd w:val="clear" w:color="auto" w:fill="C0C0C0"/>
          </w:tcPr>
          <w:p w:rsidR="00120F48" w:rsidRDefault="00120F48" w:rsidP="00FB1BC3">
            <w:pPr>
              <w:spacing w:after="0" w:line="240" w:lineRule="auto"/>
              <w:jc w:val="both"/>
              <w:rPr>
                <w:rFonts w:ascii="Arial Narrow" w:hAnsi="Arial Narrow" w:cs="Arial Narrow"/>
                <w:sz w:val="16"/>
                <w:szCs w:val="16"/>
                <w:lang w:val="es-PE" w:eastAsia="es-PE"/>
              </w:rPr>
            </w:pPr>
            <w:r w:rsidRPr="006C32BE">
              <w:rPr>
                <w:rFonts w:ascii="Arial Narrow" w:hAnsi="Arial Narrow" w:cs="Arial Narrow"/>
                <w:sz w:val="16"/>
                <w:szCs w:val="16"/>
                <w:lang w:val="es-PE" w:eastAsia="es-PE"/>
              </w:rPr>
              <w:t>El Jefe de Educación Técnica</w:t>
            </w:r>
            <w:r>
              <w:rPr>
                <w:rFonts w:ascii="Arial Narrow" w:hAnsi="Arial Narrow" w:cs="Arial Narrow"/>
                <w:sz w:val="16"/>
                <w:szCs w:val="16"/>
                <w:lang w:val="es-PE" w:eastAsia="es-PE"/>
              </w:rPr>
              <w:t xml:space="preserve"> procede a realizar la solicitud de inventariado a los Centros Educativos Fe y Alegría, por medio del envío de Solicitud de Inventariado al proceso Inventariado del Proyecto PIAE F y A 34. </w:t>
            </w:r>
          </w:p>
          <w:p w:rsidR="00120F48" w:rsidRPr="006C32BE" w:rsidRDefault="00120F48" w:rsidP="00FB1BC3">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 xml:space="preserve">Luego de ello, procede a </w:t>
            </w:r>
            <w:r w:rsidRPr="006C32BE">
              <w:rPr>
                <w:rFonts w:ascii="Arial Narrow" w:hAnsi="Arial Narrow" w:cs="Arial Narrow"/>
                <w:sz w:val="16"/>
                <w:szCs w:val="16"/>
                <w:lang w:val="es-PE" w:eastAsia="es-PE"/>
              </w:rPr>
              <w:t>realizar un consolidado de los informes de inventari</w:t>
            </w:r>
            <w:r>
              <w:rPr>
                <w:rFonts w:ascii="Arial Narrow" w:hAnsi="Arial Narrow" w:cs="Arial Narrow"/>
                <w:sz w:val="16"/>
                <w:szCs w:val="16"/>
                <w:lang w:val="es-PE" w:eastAsia="es-PE"/>
              </w:rPr>
              <w:t>ado de T</w:t>
            </w:r>
            <w:r w:rsidRPr="006C32BE">
              <w:rPr>
                <w:rFonts w:ascii="Arial Narrow" w:hAnsi="Arial Narrow" w:cs="Arial Narrow"/>
                <w:sz w:val="16"/>
                <w:szCs w:val="16"/>
                <w:lang w:val="es-PE" w:eastAsia="es-PE"/>
              </w:rPr>
              <w:t>alleres técnicos o módulo</w:t>
            </w:r>
            <w:r>
              <w:rPr>
                <w:rFonts w:ascii="Arial Narrow" w:hAnsi="Arial Narrow" w:cs="Arial Narrow"/>
                <w:sz w:val="16"/>
                <w:szCs w:val="16"/>
                <w:lang w:val="es-PE" w:eastAsia="es-PE"/>
              </w:rPr>
              <w:t>s técnicos provenientes del proceso Inventariado del Proyecto de PIAE F y A 34</w:t>
            </w:r>
            <w:r w:rsidRPr="006C32BE">
              <w:rPr>
                <w:rFonts w:ascii="Arial Narrow" w:hAnsi="Arial Narrow" w:cs="Arial Narrow"/>
                <w:sz w:val="16"/>
                <w:szCs w:val="16"/>
                <w:lang w:val="es-PE" w:eastAsia="es-PE"/>
              </w:rPr>
              <w:t>.</w:t>
            </w:r>
          </w:p>
        </w:tc>
        <w:tc>
          <w:tcPr>
            <w:tcW w:w="1835" w:type="dxa"/>
            <w:tcBorders>
              <w:left w:val="nil"/>
              <w:right w:val="nil"/>
            </w:tcBorders>
            <w:shd w:val="clear" w:color="auto" w:fill="C0C0C0"/>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Jefe de Educación Técnica</w:t>
            </w:r>
          </w:p>
        </w:tc>
        <w:tc>
          <w:tcPr>
            <w:tcW w:w="1319" w:type="dxa"/>
            <w:tcBorders>
              <w:left w:val="nil"/>
              <w:right w:val="nil"/>
            </w:tcBorders>
            <w:shd w:val="clear" w:color="auto" w:fill="C0C0C0"/>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Manual</w:t>
            </w:r>
          </w:p>
        </w:tc>
        <w:tc>
          <w:tcPr>
            <w:tcW w:w="782" w:type="dxa"/>
            <w:tcBorders>
              <w:left w:val="nil"/>
            </w:tcBorders>
            <w:shd w:val="clear" w:color="auto" w:fill="C0C0C0"/>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3 días</w:t>
            </w:r>
          </w:p>
        </w:tc>
      </w:tr>
      <w:tr w:rsidR="00120F48" w:rsidRPr="006C32BE" w:rsidTr="00FB1BC3">
        <w:trPr>
          <w:trHeight w:val="675"/>
        </w:trPr>
        <w:tc>
          <w:tcPr>
            <w:tcW w:w="580" w:type="dxa"/>
            <w:tcBorders>
              <w:right w:val="nil"/>
            </w:tcBorders>
          </w:tcPr>
          <w:p w:rsidR="00120F48" w:rsidRPr="006C32BE" w:rsidRDefault="00120F48" w:rsidP="00FB1BC3">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3</w:t>
            </w:r>
          </w:p>
        </w:tc>
        <w:tc>
          <w:tcPr>
            <w:tcW w:w="1249" w:type="dxa"/>
            <w:tcBorders>
              <w:left w:val="nil"/>
              <w:right w:val="nil"/>
            </w:tcBorders>
          </w:tcPr>
          <w:p w:rsidR="00120F48" w:rsidRPr="006C32BE" w:rsidRDefault="00120F48" w:rsidP="00FB1BC3">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 Consolidado de inventariado</w:t>
            </w:r>
          </w:p>
          <w:p w:rsidR="00120F48" w:rsidRPr="006C32BE" w:rsidRDefault="00120F48" w:rsidP="00FB1BC3">
            <w:pPr>
              <w:spacing w:after="0" w:line="240" w:lineRule="auto"/>
              <w:rPr>
                <w:rFonts w:ascii="Arial Narrow" w:hAnsi="Arial Narrow" w:cs="Arial Narrow"/>
                <w:sz w:val="16"/>
                <w:szCs w:val="16"/>
                <w:lang w:val="es-PE" w:eastAsia="es-PE"/>
              </w:rPr>
            </w:pPr>
          </w:p>
        </w:tc>
        <w:tc>
          <w:tcPr>
            <w:tcW w:w="2138" w:type="dxa"/>
            <w:tcBorders>
              <w:left w:val="nil"/>
              <w:right w:val="nil"/>
            </w:tcBorders>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Elaboración del listado de necesidades de maquinas</w:t>
            </w:r>
          </w:p>
        </w:tc>
        <w:tc>
          <w:tcPr>
            <w:tcW w:w="1610" w:type="dxa"/>
            <w:tcBorders>
              <w:left w:val="nil"/>
              <w:right w:val="nil"/>
            </w:tcBorders>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 Li</w:t>
            </w:r>
            <w:r>
              <w:rPr>
                <w:rFonts w:ascii="Arial Narrow" w:hAnsi="Arial Narrow" w:cs="Arial Narrow"/>
                <w:sz w:val="16"/>
                <w:szCs w:val="16"/>
                <w:lang w:val="es-PE" w:eastAsia="es-PE"/>
              </w:rPr>
              <w:t>stado de necesidades de maquinaria</w:t>
            </w:r>
          </w:p>
        </w:tc>
        <w:tc>
          <w:tcPr>
            <w:tcW w:w="4014" w:type="dxa"/>
            <w:tcBorders>
              <w:left w:val="nil"/>
              <w:right w:val="nil"/>
            </w:tcBorders>
          </w:tcPr>
          <w:p w:rsidR="00120F48" w:rsidRPr="006C32BE" w:rsidRDefault="00120F48" w:rsidP="00FB1BC3">
            <w:pPr>
              <w:spacing w:after="0" w:line="240" w:lineRule="auto"/>
              <w:jc w:val="both"/>
              <w:rPr>
                <w:rFonts w:ascii="Arial Narrow" w:hAnsi="Arial Narrow" w:cs="Arial Narrow"/>
                <w:sz w:val="16"/>
                <w:szCs w:val="16"/>
                <w:lang w:val="es-PE" w:eastAsia="es-PE"/>
              </w:rPr>
            </w:pPr>
            <w:r w:rsidRPr="006C32BE">
              <w:rPr>
                <w:rFonts w:ascii="Arial Narrow" w:hAnsi="Arial Narrow" w:cs="Arial Narrow"/>
                <w:sz w:val="16"/>
                <w:szCs w:val="16"/>
                <w:lang w:val="es-PE" w:eastAsia="es-PE"/>
              </w:rPr>
              <w:t xml:space="preserve">El Jefe de Educación Técnica </w:t>
            </w:r>
            <w:r>
              <w:rPr>
                <w:rFonts w:ascii="Arial Narrow" w:hAnsi="Arial Narrow" w:cs="Arial Narrow"/>
                <w:sz w:val="16"/>
                <w:szCs w:val="16"/>
                <w:lang w:val="es-PE" w:eastAsia="es-PE"/>
              </w:rPr>
              <w:t xml:space="preserve">de acuerdo al Informe de necesidades de la actividad inventariado del Proceso de inventariado del Proyecto PIAE F y A 34 y la Lista de requerimientos urgentes provenientes de la actividad Recojo de dudas y consultas del proceso Acompañamiento de Educación Técnica, se elabora el Listado de necesidades de maquinaria que se enviará posteriormente a la actividad Actualizar necesidades institucionales del proceso Planificación del Departamento de Proyectos. </w:t>
            </w:r>
          </w:p>
        </w:tc>
        <w:tc>
          <w:tcPr>
            <w:tcW w:w="1835" w:type="dxa"/>
            <w:tcBorders>
              <w:left w:val="nil"/>
              <w:right w:val="nil"/>
            </w:tcBorders>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Jefe de Educación Técnica</w:t>
            </w:r>
          </w:p>
        </w:tc>
        <w:tc>
          <w:tcPr>
            <w:tcW w:w="1319" w:type="dxa"/>
            <w:tcBorders>
              <w:left w:val="nil"/>
              <w:right w:val="nil"/>
            </w:tcBorders>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Manual</w:t>
            </w:r>
          </w:p>
        </w:tc>
        <w:tc>
          <w:tcPr>
            <w:tcW w:w="782" w:type="dxa"/>
            <w:tcBorders>
              <w:left w:val="nil"/>
            </w:tcBorders>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3 días</w:t>
            </w:r>
          </w:p>
        </w:tc>
      </w:tr>
      <w:tr w:rsidR="00120F48" w:rsidRPr="006C32BE" w:rsidTr="00FB1BC3">
        <w:trPr>
          <w:trHeight w:val="483"/>
        </w:trPr>
        <w:tc>
          <w:tcPr>
            <w:tcW w:w="580" w:type="dxa"/>
            <w:tcBorders>
              <w:right w:val="nil"/>
            </w:tcBorders>
            <w:shd w:val="clear" w:color="auto" w:fill="C0C0C0"/>
          </w:tcPr>
          <w:p w:rsidR="00120F48" w:rsidRPr="006C32BE" w:rsidRDefault="00120F48" w:rsidP="00FB1BC3">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4</w:t>
            </w:r>
          </w:p>
        </w:tc>
        <w:tc>
          <w:tcPr>
            <w:tcW w:w="1249" w:type="dxa"/>
            <w:tcBorders>
              <w:left w:val="nil"/>
              <w:right w:val="nil"/>
            </w:tcBorders>
            <w:shd w:val="clear" w:color="auto" w:fill="C0C0C0"/>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 Listado de necesidades no cubiertas</w:t>
            </w:r>
          </w:p>
        </w:tc>
        <w:tc>
          <w:tcPr>
            <w:tcW w:w="2138" w:type="dxa"/>
            <w:tcBorders>
              <w:left w:val="nil"/>
              <w:right w:val="nil"/>
            </w:tcBorders>
            <w:shd w:val="clear" w:color="auto" w:fill="C0C0C0"/>
          </w:tcPr>
          <w:p w:rsidR="00120F48" w:rsidRPr="006C32BE" w:rsidRDefault="00120F48" w:rsidP="00FB1BC3">
            <w:pPr>
              <w:spacing w:after="0" w:line="240" w:lineRule="auto"/>
              <w:rPr>
                <w:rFonts w:ascii="Arial Narrow" w:hAnsi="Arial Narrow" w:cs="Arial Narrow"/>
                <w:sz w:val="16"/>
                <w:szCs w:val="16"/>
                <w:lang w:val="es-PE" w:eastAsia="es-PE"/>
              </w:rPr>
            </w:pPr>
            <w:r>
              <w:rPr>
                <w:rFonts w:ascii="Arial Narrow" w:hAnsi="Arial Narrow" w:cs="Arial Narrow"/>
                <w:sz w:val="16"/>
                <w:szCs w:val="16"/>
                <w:lang w:val="es-PE" w:eastAsia="es-PE"/>
              </w:rPr>
              <w:t>Recepci</w:t>
            </w:r>
            <w:r w:rsidRPr="006C32BE">
              <w:rPr>
                <w:rFonts w:ascii="Arial Narrow" w:hAnsi="Arial Narrow" w:cs="Arial Narrow"/>
                <w:sz w:val="16"/>
                <w:szCs w:val="16"/>
                <w:lang w:val="es-PE" w:eastAsia="es-PE"/>
              </w:rPr>
              <w:t>ó</w:t>
            </w:r>
            <w:r>
              <w:rPr>
                <w:rFonts w:ascii="Arial Narrow" w:hAnsi="Arial Narrow" w:cs="Arial Narrow"/>
                <w:sz w:val="16"/>
                <w:szCs w:val="16"/>
                <w:lang w:val="es-PE" w:eastAsia="es-PE"/>
              </w:rPr>
              <w:t>n</w:t>
            </w:r>
            <w:r w:rsidRPr="006C32BE">
              <w:rPr>
                <w:rFonts w:ascii="Arial Narrow" w:hAnsi="Arial Narrow" w:cs="Arial Narrow"/>
                <w:sz w:val="16"/>
                <w:szCs w:val="16"/>
                <w:lang w:val="es-PE" w:eastAsia="es-PE"/>
              </w:rPr>
              <w:t xml:space="preserve"> de necesidad pendiente</w:t>
            </w:r>
          </w:p>
        </w:tc>
        <w:tc>
          <w:tcPr>
            <w:tcW w:w="1610" w:type="dxa"/>
            <w:tcBorders>
              <w:left w:val="nil"/>
              <w:right w:val="nil"/>
            </w:tcBorders>
            <w:shd w:val="clear" w:color="auto" w:fill="C0C0C0"/>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 Necesidades pendientes</w:t>
            </w:r>
          </w:p>
        </w:tc>
        <w:tc>
          <w:tcPr>
            <w:tcW w:w="4014" w:type="dxa"/>
            <w:tcBorders>
              <w:left w:val="nil"/>
              <w:right w:val="nil"/>
            </w:tcBorders>
            <w:shd w:val="clear" w:color="auto" w:fill="C0C0C0"/>
          </w:tcPr>
          <w:p w:rsidR="00120F48" w:rsidRPr="006C32BE" w:rsidRDefault="00120F48" w:rsidP="00FB1BC3">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Jefe de Educación T</w:t>
            </w:r>
            <w:r w:rsidRPr="006C32BE">
              <w:rPr>
                <w:rFonts w:ascii="Arial Narrow" w:hAnsi="Arial Narrow" w:cs="Arial Narrow"/>
                <w:sz w:val="16"/>
                <w:szCs w:val="16"/>
                <w:lang w:val="es-PE" w:eastAsia="es-PE"/>
              </w:rPr>
              <w:t xml:space="preserve">écnica recibe el </w:t>
            </w:r>
            <w:r>
              <w:rPr>
                <w:rFonts w:ascii="Arial Narrow" w:hAnsi="Arial Narrow" w:cs="Arial Narrow"/>
                <w:sz w:val="16"/>
                <w:szCs w:val="16"/>
                <w:lang w:val="es-PE" w:eastAsia="es-PE"/>
              </w:rPr>
              <w:t>L</w:t>
            </w:r>
            <w:r w:rsidRPr="006C32BE">
              <w:rPr>
                <w:rFonts w:ascii="Arial Narrow" w:hAnsi="Arial Narrow" w:cs="Arial Narrow"/>
                <w:sz w:val="16"/>
                <w:szCs w:val="16"/>
                <w:lang w:val="es-PE" w:eastAsia="es-PE"/>
              </w:rPr>
              <w:t>istado de necesidades que no llegaron</w:t>
            </w:r>
            <w:r>
              <w:rPr>
                <w:rFonts w:ascii="Arial Narrow" w:hAnsi="Arial Narrow" w:cs="Arial Narrow"/>
                <w:sz w:val="16"/>
                <w:szCs w:val="16"/>
                <w:lang w:val="es-PE" w:eastAsia="es-PE"/>
              </w:rPr>
              <w:t xml:space="preserve"> a ser cubiertas por parte del D</w:t>
            </w:r>
            <w:r w:rsidRPr="006C32BE">
              <w:rPr>
                <w:rFonts w:ascii="Arial Narrow" w:hAnsi="Arial Narrow" w:cs="Arial Narrow"/>
                <w:sz w:val="16"/>
                <w:szCs w:val="16"/>
                <w:lang w:val="es-PE" w:eastAsia="es-PE"/>
              </w:rPr>
              <w:t>epartamento de proyectos</w:t>
            </w:r>
          </w:p>
        </w:tc>
        <w:tc>
          <w:tcPr>
            <w:tcW w:w="1835" w:type="dxa"/>
            <w:tcBorders>
              <w:left w:val="nil"/>
              <w:right w:val="nil"/>
            </w:tcBorders>
            <w:shd w:val="clear" w:color="auto" w:fill="C0C0C0"/>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Jefe de Educación Técnica</w:t>
            </w:r>
          </w:p>
        </w:tc>
        <w:tc>
          <w:tcPr>
            <w:tcW w:w="1319" w:type="dxa"/>
            <w:tcBorders>
              <w:left w:val="nil"/>
              <w:right w:val="nil"/>
            </w:tcBorders>
            <w:shd w:val="clear" w:color="auto" w:fill="C0C0C0"/>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Manual</w:t>
            </w:r>
          </w:p>
        </w:tc>
        <w:tc>
          <w:tcPr>
            <w:tcW w:w="782" w:type="dxa"/>
            <w:tcBorders>
              <w:left w:val="nil"/>
            </w:tcBorders>
            <w:shd w:val="clear" w:color="auto" w:fill="C0C0C0"/>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1 día</w:t>
            </w:r>
          </w:p>
        </w:tc>
      </w:tr>
      <w:tr w:rsidR="00120F48" w:rsidRPr="006C32BE" w:rsidTr="00FB1BC3">
        <w:trPr>
          <w:trHeight w:val="402"/>
        </w:trPr>
        <w:tc>
          <w:tcPr>
            <w:tcW w:w="580" w:type="dxa"/>
            <w:tcBorders>
              <w:right w:val="nil"/>
            </w:tcBorders>
          </w:tcPr>
          <w:p w:rsidR="00120F48" w:rsidRPr="006C32BE" w:rsidRDefault="00120F48" w:rsidP="00FB1BC3">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5</w:t>
            </w:r>
          </w:p>
        </w:tc>
        <w:tc>
          <w:tcPr>
            <w:tcW w:w="1249" w:type="dxa"/>
            <w:tcBorders>
              <w:left w:val="nil"/>
              <w:right w:val="nil"/>
            </w:tcBorders>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 Necesidades pendientes</w:t>
            </w:r>
          </w:p>
        </w:tc>
        <w:tc>
          <w:tcPr>
            <w:tcW w:w="2138" w:type="dxa"/>
            <w:tcBorders>
              <w:left w:val="nil"/>
              <w:right w:val="nil"/>
            </w:tcBorders>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Definir necesidades de maquinaria</w:t>
            </w:r>
          </w:p>
        </w:tc>
        <w:tc>
          <w:tcPr>
            <w:tcW w:w="1610" w:type="dxa"/>
            <w:tcBorders>
              <w:left w:val="nil"/>
              <w:right w:val="nil"/>
            </w:tcBorders>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Lista</w:t>
            </w:r>
            <w:r w:rsidRPr="006C32BE">
              <w:rPr>
                <w:rFonts w:ascii="Arial Narrow" w:hAnsi="Arial Narrow" w:cs="Arial Narrow"/>
                <w:sz w:val="16"/>
                <w:szCs w:val="16"/>
                <w:lang w:val="es-PE" w:eastAsia="es-PE"/>
              </w:rPr>
              <w:t xml:space="preserve"> de necesidades de maquinaria</w:t>
            </w:r>
          </w:p>
        </w:tc>
        <w:tc>
          <w:tcPr>
            <w:tcW w:w="4014" w:type="dxa"/>
            <w:tcBorders>
              <w:left w:val="nil"/>
              <w:right w:val="nil"/>
            </w:tcBorders>
          </w:tcPr>
          <w:p w:rsidR="00120F48" w:rsidRPr="006C32BE" w:rsidRDefault="00120F48" w:rsidP="00FB1BC3">
            <w:pPr>
              <w:spacing w:after="0" w:line="240" w:lineRule="auto"/>
              <w:jc w:val="both"/>
              <w:rPr>
                <w:rFonts w:ascii="Arial Narrow" w:hAnsi="Arial Narrow" w:cs="Arial Narrow"/>
                <w:sz w:val="16"/>
                <w:szCs w:val="16"/>
                <w:lang w:val="es-PE" w:eastAsia="es-PE"/>
              </w:rPr>
            </w:pPr>
            <w:r w:rsidRPr="006C32BE">
              <w:rPr>
                <w:rFonts w:ascii="Arial Narrow" w:hAnsi="Arial Narrow" w:cs="Arial Narrow"/>
                <w:sz w:val="16"/>
                <w:szCs w:val="16"/>
                <w:lang w:val="es-PE" w:eastAsia="es-PE"/>
              </w:rPr>
              <w:t xml:space="preserve">En función a los requerimientos que no fueron cubiertos por un proyecto, se define la </w:t>
            </w:r>
            <w:r>
              <w:rPr>
                <w:rFonts w:ascii="Arial Narrow" w:hAnsi="Arial Narrow" w:cs="Arial Narrow"/>
                <w:sz w:val="16"/>
                <w:szCs w:val="16"/>
                <w:lang w:val="es-PE" w:eastAsia="es-PE"/>
              </w:rPr>
              <w:t>L</w:t>
            </w:r>
            <w:r w:rsidRPr="006C32BE">
              <w:rPr>
                <w:rFonts w:ascii="Arial Narrow" w:hAnsi="Arial Narrow" w:cs="Arial Narrow"/>
                <w:sz w:val="16"/>
                <w:szCs w:val="16"/>
                <w:lang w:val="es-PE" w:eastAsia="es-PE"/>
              </w:rPr>
              <w:t>ista final de necesidades de m</w:t>
            </w:r>
            <w:r>
              <w:rPr>
                <w:rFonts w:ascii="Arial Narrow" w:hAnsi="Arial Narrow" w:cs="Arial Narrow"/>
                <w:sz w:val="16"/>
                <w:szCs w:val="16"/>
                <w:lang w:val="es-PE" w:eastAsia="es-PE"/>
              </w:rPr>
              <w:t xml:space="preserve">aquinaria a ser atendidos en </w:t>
            </w:r>
            <w:r w:rsidRPr="006C32BE">
              <w:rPr>
                <w:rFonts w:ascii="Arial Narrow" w:hAnsi="Arial Narrow" w:cs="Arial Narrow"/>
                <w:sz w:val="16"/>
                <w:szCs w:val="16"/>
                <w:lang w:val="es-PE" w:eastAsia="es-PE"/>
              </w:rPr>
              <w:t xml:space="preserve"> el presente periodo.</w:t>
            </w:r>
          </w:p>
        </w:tc>
        <w:tc>
          <w:tcPr>
            <w:tcW w:w="1835" w:type="dxa"/>
            <w:tcBorders>
              <w:left w:val="nil"/>
              <w:right w:val="nil"/>
            </w:tcBorders>
          </w:tcPr>
          <w:p w:rsidR="00120F48" w:rsidRPr="006C32BE" w:rsidRDefault="00120F48" w:rsidP="00FB1BC3">
            <w:pPr>
              <w:spacing w:after="0" w:line="240" w:lineRule="auto"/>
              <w:ind w:left="708" w:hanging="708"/>
              <w:rPr>
                <w:rFonts w:ascii="Arial Narrow" w:hAnsi="Arial Narrow" w:cs="Arial Narrow"/>
                <w:sz w:val="16"/>
                <w:szCs w:val="16"/>
                <w:lang w:val="es-PE" w:eastAsia="es-PE"/>
              </w:rPr>
            </w:pPr>
            <w:r w:rsidRPr="006C32BE">
              <w:rPr>
                <w:rFonts w:ascii="Arial Narrow" w:hAnsi="Arial Narrow" w:cs="Arial Narrow"/>
                <w:sz w:val="16"/>
                <w:szCs w:val="16"/>
                <w:lang w:val="es-PE" w:eastAsia="es-PE"/>
              </w:rPr>
              <w:t>Jefe de Educación Técnica</w:t>
            </w:r>
          </w:p>
        </w:tc>
        <w:tc>
          <w:tcPr>
            <w:tcW w:w="1319" w:type="dxa"/>
            <w:tcBorders>
              <w:left w:val="nil"/>
              <w:right w:val="nil"/>
            </w:tcBorders>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Manual</w:t>
            </w:r>
          </w:p>
        </w:tc>
        <w:tc>
          <w:tcPr>
            <w:tcW w:w="782" w:type="dxa"/>
            <w:tcBorders>
              <w:left w:val="nil"/>
            </w:tcBorders>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1 día</w:t>
            </w:r>
          </w:p>
        </w:tc>
      </w:tr>
      <w:tr w:rsidR="00120F48" w:rsidRPr="006C32BE" w:rsidTr="00FB1BC3">
        <w:trPr>
          <w:trHeight w:val="537"/>
        </w:trPr>
        <w:tc>
          <w:tcPr>
            <w:tcW w:w="580" w:type="dxa"/>
            <w:tcBorders>
              <w:right w:val="nil"/>
            </w:tcBorders>
            <w:shd w:val="clear" w:color="auto" w:fill="C0C0C0"/>
          </w:tcPr>
          <w:p w:rsidR="00120F48" w:rsidRPr="006C32BE" w:rsidRDefault="00120F48" w:rsidP="00FB1BC3">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6</w:t>
            </w:r>
          </w:p>
        </w:tc>
        <w:tc>
          <w:tcPr>
            <w:tcW w:w="1249" w:type="dxa"/>
            <w:tcBorders>
              <w:left w:val="nil"/>
              <w:right w:val="nil"/>
            </w:tcBorders>
            <w:shd w:val="clear" w:color="auto" w:fill="C0C0C0"/>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Lista</w:t>
            </w:r>
            <w:r w:rsidRPr="006C32BE">
              <w:rPr>
                <w:rFonts w:ascii="Arial Narrow" w:hAnsi="Arial Narrow" w:cs="Arial Narrow"/>
                <w:sz w:val="16"/>
                <w:szCs w:val="16"/>
                <w:lang w:val="es-PE" w:eastAsia="es-PE"/>
              </w:rPr>
              <w:t xml:space="preserve"> de necesidades de maquinaria</w:t>
            </w:r>
          </w:p>
        </w:tc>
        <w:tc>
          <w:tcPr>
            <w:tcW w:w="2138" w:type="dxa"/>
            <w:tcBorders>
              <w:left w:val="nil"/>
              <w:right w:val="nil"/>
            </w:tcBorders>
            <w:shd w:val="clear" w:color="auto" w:fill="C0C0C0"/>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Validación de necesidades</w:t>
            </w:r>
          </w:p>
        </w:tc>
        <w:tc>
          <w:tcPr>
            <w:tcW w:w="1610" w:type="dxa"/>
            <w:tcBorders>
              <w:left w:val="nil"/>
              <w:right w:val="nil"/>
            </w:tcBorders>
            <w:shd w:val="clear" w:color="auto" w:fill="C0C0C0"/>
          </w:tcPr>
          <w:p w:rsidR="00120F48"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Lista</w:t>
            </w:r>
            <w:r w:rsidRPr="006C32BE">
              <w:rPr>
                <w:rFonts w:ascii="Arial Narrow" w:hAnsi="Arial Narrow" w:cs="Arial Narrow"/>
                <w:sz w:val="16"/>
                <w:szCs w:val="16"/>
                <w:lang w:val="es-PE" w:eastAsia="es-PE"/>
              </w:rPr>
              <w:t xml:space="preserve"> de necesidades de maquinaria</w:t>
            </w:r>
            <w:r>
              <w:rPr>
                <w:rFonts w:ascii="Arial Narrow" w:hAnsi="Arial Narrow" w:cs="Arial Narrow"/>
                <w:sz w:val="16"/>
                <w:szCs w:val="16"/>
                <w:lang w:val="es-PE" w:eastAsia="es-PE"/>
              </w:rPr>
              <w:t xml:space="preserve"> aprobada</w:t>
            </w:r>
          </w:p>
          <w:p w:rsidR="00120F48"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 xml:space="preserve">Lista </w:t>
            </w:r>
            <w:r w:rsidRPr="006C32BE">
              <w:rPr>
                <w:rFonts w:ascii="Arial Narrow" w:hAnsi="Arial Narrow" w:cs="Arial Narrow"/>
                <w:sz w:val="16"/>
                <w:szCs w:val="16"/>
                <w:lang w:val="es-PE" w:eastAsia="es-PE"/>
              </w:rPr>
              <w:t xml:space="preserve">de </w:t>
            </w:r>
            <w:r>
              <w:rPr>
                <w:rFonts w:ascii="Arial Narrow" w:hAnsi="Arial Narrow" w:cs="Arial Narrow"/>
                <w:sz w:val="16"/>
                <w:szCs w:val="16"/>
                <w:lang w:val="es-PE" w:eastAsia="es-PE"/>
              </w:rPr>
              <w:t>equipos a comprar</w:t>
            </w:r>
          </w:p>
          <w:p w:rsidR="00120F48" w:rsidRPr="006C32BE" w:rsidRDefault="00120F48" w:rsidP="00FB1BC3">
            <w:pPr>
              <w:spacing w:after="0" w:line="240" w:lineRule="auto"/>
              <w:rPr>
                <w:rFonts w:ascii="Arial Narrow" w:hAnsi="Arial Narrow" w:cs="Arial Narrow"/>
                <w:sz w:val="16"/>
                <w:szCs w:val="16"/>
                <w:lang w:val="es-PE" w:eastAsia="es-PE"/>
              </w:rPr>
            </w:pPr>
          </w:p>
        </w:tc>
        <w:tc>
          <w:tcPr>
            <w:tcW w:w="4014" w:type="dxa"/>
            <w:tcBorders>
              <w:left w:val="nil"/>
              <w:right w:val="nil"/>
            </w:tcBorders>
            <w:shd w:val="clear" w:color="auto" w:fill="C0C0C0"/>
          </w:tcPr>
          <w:p w:rsidR="00120F48" w:rsidRPr="006C32BE" w:rsidRDefault="00120F48" w:rsidP="00FB1BC3">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Director del D</w:t>
            </w:r>
            <w:r w:rsidRPr="006C32BE">
              <w:rPr>
                <w:rFonts w:ascii="Arial Narrow" w:hAnsi="Arial Narrow" w:cs="Arial Narrow"/>
                <w:sz w:val="16"/>
                <w:szCs w:val="16"/>
                <w:lang w:val="es-PE" w:eastAsia="es-PE"/>
              </w:rPr>
              <w:t xml:space="preserve">epartamento de Formación </w:t>
            </w:r>
            <w:r>
              <w:rPr>
                <w:rFonts w:ascii="Arial Narrow" w:hAnsi="Arial Narrow" w:cs="Arial Narrow"/>
                <w:sz w:val="16"/>
                <w:szCs w:val="16"/>
                <w:lang w:val="es-PE" w:eastAsia="es-PE"/>
              </w:rPr>
              <w:t>procede</w:t>
            </w:r>
            <w:r w:rsidRPr="006C32BE">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a</w:t>
            </w:r>
            <w:r w:rsidRPr="006C32BE">
              <w:rPr>
                <w:rFonts w:ascii="Arial Narrow" w:hAnsi="Arial Narrow" w:cs="Arial Narrow"/>
                <w:sz w:val="16"/>
                <w:szCs w:val="16"/>
                <w:lang w:val="es-PE" w:eastAsia="es-PE"/>
              </w:rPr>
              <w:t xml:space="preserve"> aprobar </w:t>
            </w:r>
            <w:r>
              <w:rPr>
                <w:rFonts w:ascii="Arial Narrow" w:hAnsi="Arial Narrow" w:cs="Arial Narrow"/>
                <w:sz w:val="16"/>
                <w:szCs w:val="16"/>
                <w:lang w:val="es-PE" w:eastAsia="es-PE"/>
              </w:rPr>
              <w:t xml:space="preserve">el Listado </w:t>
            </w:r>
            <w:r w:rsidRPr="006C32BE">
              <w:rPr>
                <w:rFonts w:ascii="Arial Narrow" w:hAnsi="Arial Narrow" w:cs="Arial Narrow"/>
                <w:sz w:val="16"/>
                <w:szCs w:val="16"/>
                <w:lang w:val="es-PE" w:eastAsia="es-PE"/>
              </w:rPr>
              <w:t>de necesidades de maquinaria</w:t>
            </w:r>
            <w:r>
              <w:rPr>
                <w:rFonts w:ascii="Arial Narrow" w:hAnsi="Arial Narrow" w:cs="Arial Narrow"/>
                <w:sz w:val="16"/>
                <w:szCs w:val="16"/>
                <w:lang w:val="es-PE" w:eastAsia="es-PE"/>
              </w:rPr>
              <w:t xml:space="preserve"> y a realizar la Lista de equipos a comprar</w:t>
            </w:r>
            <w:r w:rsidRPr="006C32BE">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que serán comunicadas al Departamento de Administración y Abastecimiento a fin de éste realice la implementación de estas maquinarias en los Centros educativos Fe y Alegría</w:t>
            </w:r>
            <w:r w:rsidRPr="006C32BE">
              <w:rPr>
                <w:rFonts w:ascii="Arial Narrow" w:hAnsi="Arial Narrow" w:cs="Arial Narrow"/>
                <w:sz w:val="16"/>
                <w:szCs w:val="16"/>
                <w:lang w:val="es-PE" w:eastAsia="es-PE"/>
              </w:rPr>
              <w:t xml:space="preserve">. </w:t>
            </w:r>
          </w:p>
          <w:p w:rsidR="00120F48" w:rsidRPr="006C32BE" w:rsidRDefault="00120F48" w:rsidP="00FB1BC3">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Director del Departamento de formación tiene conocimiento sobre las fechas de implementación de las necesidades en los centros educativos, dos días después de cada fecha</w:t>
            </w:r>
            <w:r w:rsidRPr="006C32BE">
              <w:rPr>
                <w:rFonts w:ascii="Arial Narrow" w:hAnsi="Arial Narrow" w:cs="Arial Narrow"/>
                <w:sz w:val="16"/>
                <w:szCs w:val="16"/>
                <w:lang w:val="es-PE" w:eastAsia="es-PE"/>
              </w:rPr>
              <w:t xml:space="preserve"> se procede a dar inicio a la actividad Validación de implementación y Capacitación de equipamiento</w:t>
            </w:r>
            <w:r>
              <w:rPr>
                <w:rFonts w:ascii="Arial Narrow" w:hAnsi="Arial Narrow" w:cs="Arial Narrow"/>
                <w:sz w:val="16"/>
                <w:szCs w:val="16"/>
                <w:lang w:val="es-PE" w:eastAsia="es-PE"/>
              </w:rPr>
              <w:t>.</w:t>
            </w:r>
          </w:p>
        </w:tc>
        <w:tc>
          <w:tcPr>
            <w:tcW w:w="1835" w:type="dxa"/>
            <w:tcBorders>
              <w:left w:val="nil"/>
              <w:right w:val="nil"/>
            </w:tcBorders>
            <w:shd w:val="clear" w:color="auto" w:fill="C0C0C0"/>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 xml:space="preserve">Director del </w:t>
            </w:r>
            <w:r>
              <w:rPr>
                <w:rFonts w:ascii="Arial Narrow" w:hAnsi="Arial Narrow" w:cs="Arial Narrow"/>
                <w:sz w:val="16"/>
                <w:szCs w:val="16"/>
                <w:lang w:val="es-PE" w:eastAsia="es-PE"/>
              </w:rPr>
              <w:t>D</w:t>
            </w:r>
            <w:r w:rsidRPr="006C32BE">
              <w:rPr>
                <w:rFonts w:ascii="Arial Narrow" w:hAnsi="Arial Narrow" w:cs="Arial Narrow"/>
                <w:sz w:val="16"/>
                <w:szCs w:val="16"/>
                <w:lang w:val="es-PE" w:eastAsia="es-PE"/>
              </w:rPr>
              <w:t>epartamento de Formación</w:t>
            </w:r>
          </w:p>
        </w:tc>
        <w:tc>
          <w:tcPr>
            <w:tcW w:w="1319" w:type="dxa"/>
            <w:tcBorders>
              <w:left w:val="nil"/>
              <w:right w:val="nil"/>
            </w:tcBorders>
            <w:shd w:val="clear" w:color="auto" w:fill="C0C0C0"/>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Manual</w:t>
            </w:r>
          </w:p>
        </w:tc>
        <w:tc>
          <w:tcPr>
            <w:tcW w:w="782" w:type="dxa"/>
            <w:tcBorders>
              <w:left w:val="nil"/>
            </w:tcBorders>
            <w:shd w:val="clear" w:color="auto" w:fill="C0C0C0"/>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3 día</w:t>
            </w:r>
            <w:r>
              <w:rPr>
                <w:rFonts w:ascii="Arial Narrow" w:hAnsi="Arial Narrow" w:cs="Arial Narrow"/>
                <w:sz w:val="16"/>
                <w:szCs w:val="16"/>
                <w:lang w:val="es-PE" w:eastAsia="es-PE"/>
              </w:rPr>
              <w:t>s</w:t>
            </w:r>
          </w:p>
        </w:tc>
      </w:tr>
      <w:tr w:rsidR="00120F48" w:rsidRPr="006C32BE" w:rsidTr="00FB1BC3">
        <w:trPr>
          <w:trHeight w:val="537"/>
        </w:trPr>
        <w:tc>
          <w:tcPr>
            <w:tcW w:w="580" w:type="dxa"/>
            <w:tcBorders>
              <w:right w:val="nil"/>
            </w:tcBorders>
          </w:tcPr>
          <w:p w:rsidR="00120F48" w:rsidRPr="006C32BE" w:rsidRDefault="00120F48" w:rsidP="00FB1BC3">
            <w:pPr>
              <w:spacing w:after="0" w:line="240" w:lineRule="auto"/>
              <w:jc w:val="center"/>
              <w:rPr>
                <w:rFonts w:ascii="Arial Narrow" w:hAnsi="Arial Narrow" w:cs="Arial Narrow"/>
                <w:b/>
                <w:bCs/>
                <w:sz w:val="16"/>
                <w:szCs w:val="16"/>
                <w:lang w:val="es-PE" w:eastAsia="es-PE"/>
              </w:rPr>
            </w:pPr>
            <w:r>
              <w:rPr>
                <w:rFonts w:ascii="Arial Narrow" w:hAnsi="Arial Narrow" w:cs="Arial Narrow"/>
                <w:sz w:val="16"/>
                <w:szCs w:val="16"/>
                <w:lang w:val="es-PE" w:eastAsia="es-PE"/>
              </w:rPr>
              <w:t>7</w:t>
            </w:r>
          </w:p>
        </w:tc>
        <w:tc>
          <w:tcPr>
            <w:tcW w:w="1249" w:type="dxa"/>
            <w:tcBorders>
              <w:left w:val="nil"/>
              <w:right w:val="nil"/>
            </w:tcBorders>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 xml:space="preserve">- </w:t>
            </w:r>
            <w:r>
              <w:rPr>
                <w:rFonts w:ascii="Arial Narrow" w:hAnsi="Arial Narrow" w:cs="Arial Narrow"/>
                <w:sz w:val="16"/>
                <w:szCs w:val="16"/>
                <w:lang w:val="es-PE" w:eastAsia="es-PE"/>
              </w:rPr>
              <w:t>Lista</w:t>
            </w:r>
            <w:r w:rsidRPr="006C32BE">
              <w:rPr>
                <w:rFonts w:ascii="Arial Narrow" w:hAnsi="Arial Narrow" w:cs="Arial Narrow"/>
                <w:sz w:val="16"/>
                <w:szCs w:val="16"/>
                <w:lang w:val="es-PE" w:eastAsia="es-PE"/>
              </w:rPr>
              <w:t xml:space="preserve"> de necesidades de maquinaria</w:t>
            </w:r>
            <w:r>
              <w:rPr>
                <w:rFonts w:ascii="Arial Narrow" w:hAnsi="Arial Narrow" w:cs="Arial Narrow"/>
                <w:sz w:val="16"/>
                <w:szCs w:val="16"/>
                <w:lang w:val="es-PE" w:eastAsia="es-PE"/>
              </w:rPr>
              <w:t xml:space="preserve"> aprobada</w:t>
            </w:r>
          </w:p>
        </w:tc>
        <w:tc>
          <w:tcPr>
            <w:tcW w:w="2138" w:type="dxa"/>
            <w:tcBorders>
              <w:left w:val="nil"/>
              <w:right w:val="nil"/>
            </w:tcBorders>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 xml:space="preserve">Validación de </w:t>
            </w:r>
            <w:r>
              <w:rPr>
                <w:rFonts w:ascii="Arial Narrow" w:hAnsi="Arial Narrow" w:cs="Arial Narrow"/>
                <w:sz w:val="16"/>
                <w:szCs w:val="16"/>
                <w:lang w:val="es-PE" w:eastAsia="es-PE"/>
              </w:rPr>
              <w:t>implementación</w:t>
            </w:r>
            <w:r w:rsidRPr="006C32BE">
              <w:rPr>
                <w:rFonts w:ascii="Arial Narrow" w:hAnsi="Arial Narrow" w:cs="Arial Narrow"/>
                <w:sz w:val="16"/>
                <w:szCs w:val="16"/>
                <w:lang w:val="es-PE" w:eastAsia="es-PE"/>
              </w:rPr>
              <w:t xml:space="preserve"> y capacitación de equipamiento</w:t>
            </w:r>
          </w:p>
        </w:tc>
        <w:tc>
          <w:tcPr>
            <w:tcW w:w="1610" w:type="dxa"/>
            <w:tcBorders>
              <w:left w:val="nil"/>
              <w:right w:val="nil"/>
            </w:tcBorders>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 Equipamiento entregado</w:t>
            </w:r>
          </w:p>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 Capacitación Realizada</w:t>
            </w:r>
          </w:p>
        </w:tc>
        <w:tc>
          <w:tcPr>
            <w:tcW w:w="4014" w:type="dxa"/>
            <w:tcBorders>
              <w:left w:val="nil"/>
              <w:right w:val="nil"/>
            </w:tcBorders>
          </w:tcPr>
          <w:p w:rsidR="00120F48" w:rsidRPr="006C32BE" w:rsidRDefault="00120F48" w:rsidP="00FB1BC3">
            <w:pPr>
              <w:spacing w:after="0" w:line="240" w:lineRule="auto"/>
              <w:jc w:val="both"/>
              <w:rPr>
                <w:rFonts w:ascii="Arial Narrow" w:hAnsi="Arial Narrow" w:cs="Arial Narrow"/>
                <w:sz w:val="16"/>
                <w:szCs w:val="16"/>
                <w:lang w:val="es-PE" w:eastAsia="es-PE"/>
              </w:rPr>
            </w:pPr>
            <w:r>
              <w:rPr>
                <w:rFonts w:ascii="Arial Narrow" w:hAnsi="Arial Narrow" w:cs="Arial Narrow"/>
                <w:sz w:val="16"/>
                <w:szCs w:val="16"/>
                <w:lang w:val="es-PE" w:eastAsia="es-PE"/>
              </w:rPr>
              <w:t>El Jefe de Educación T</w:t>
            </w:r>
            <w:r w:rsidRPr="006C32BE">
              <w:rPr>
                <w:rFonts w:ascii="Arial Narrow" w:hAnsi="Arial Narrow" w:cs="Arial Narrow"/>
                <w:sz w:val="16"/>
                <w:szCs w:val="16"/>
                <w:lang w:val="es-PE" w:eastAsia="es-PE"/>
              </w:rPr>
              <w:t xml:space="preserve">écnica procede a comunicarse con el </w:t>
            </w:r>
            <w:r>
              <w:rPr>
                <w:rFonts w:ascii="Arial Narrow" w:hAnsi="Arial Narrow" w:cs="Arial Narrow"/>
                <w:sz w:val="16"/>
                <w:szCs w:val="16"/>
                <w:lang w:val="es-PE" w:eastAsia="es-PE"/>
              </w:rPr>
              <w:t>C</w:t>
            </w:r>
            <w:r w:rsidRPr="006C32BE">
              <w:rPr>
                <w:rFonts w:ascii="Arial Narrow" w:hAnsi="Arial Narrow" w:cs="Arial Narrow"/>
                <w:sz w:val="16"/>
                <w:szCs w:val="16"/>
                <w:lang w:val="es-PE" w:eastAsia="es-PE"/>
              </w:rPr>
              <w:t xml:space="preserve">entro educativo </w:t>
            </w:r>
            <w:r>
              <w:rPr>
                <w:rFonts w:ascii="Arial Narrow" w:hAnsi="Arial Narrow" w:cs="Arial Narrow"/>
                <w:sz w:val="16"/>
                <w:szCs w:val="16"/>
                <w:lang w:val="es-PE" w:eastAsia="es-PE"/>
              </w:rPr>
              <w:t xml:space="preserve">para </w:t>
            </w:r>
            <w:r w:rsidRPr="006C32BE">
              <w:rPr>
                <w:rFonts w:ascii="Arial Narrow" w:hAnsi="Arial Narrow" w:cs="Arial Narrow"/>
                <w:sz w:val="16"/>
                <w:szCs w:val="16"/>
                <w:lang w:val="es-PE" w:eastAsia="es-PE"/>
              </w:rPr>
              <w:t>verifica</w:t>
            </w:r>
            <w:r>
              <w:rPr>
                <w:rFonts w:ascii="Arial Narrow" w:hAnsi="Arial Narrow" w:cs="Arial Narrow"/>
                <w:sz w:val="16"/>
                <w:szCs w:val="16"/>
                <w:lang w:val="es-PE" w:eastAsia="es-PE"/>
              </w:rPr>
              <w:t>r</w:t>
            </w:r>
            <w:r w:rsidRPr="006C32BE">
              <w:rPr>
                <w:rFonts w:ascii="Arial Narrow" w:hAnsi="Arial Narrow" w:cs="Arial Narrow"/>
                <w:sz w:val="16"/>
                <w:szCs w:val="16"/>
                <w:lang w:val="es-PE" w:eastAsia="es-PE"/>
              </w:rPr>
              <w:t xml:space="preserve"> que el equipamiento fue entregado en la fecha de</w:t>
            </w:r>
            <w:r>
              <w:rPr>
                <w:rFonts w:ascii="Arial Narrow" w:hAnsi="Arial Narrow" w:cs="Arial Narrow"/>
                <w:sz w:val="16"/>
                <w:szCs w:val="16"/>
                <w:lang w:val="es-PE" w:eastAsia="es-PE"/>
              </w:rPr>
              <w:t>l</w:t>
            </w:r>
            <w:r w:rsidRPr="006C32BE">
              <w:rPr>
                <w:rFonts w:ascii="Arial Narrow" w:hAnsi="Arial Narrow" w:cs="Arial Narrow"/>
                <w:sz w:val="16"/>
                <w:szCs w:val="16"/>
                <w:lang w:val="es-PE" w:eastAsia="es-PE"/>
              </w:rPr>
              <w:t xml:space="preserve"> contrato y </w:t>
            </w:r>
            <w:r>
              <w:rPr>
                <w:rFonts w:ascii="Arial Narrow" w:hAnsi="Arial Narrow" w:cs="Arial Narrow"/>
                <w:sz w:val="16"/>
                <w:szCs w:val="16"/>
                <w:lang w:val="es-PE" w:eastAsia="es-PE"/>
              </w:rPr>
              <w:t>la ejecución de</w:t>
            </w:r>
            <w:r w:rsidRPr="006C32BE">
              <w:rPr>
                <w:rFonts w:ascii="Arial Narrow" w:hAnsi="Arial Narrow" w:cs="Arial Narrow"/>
                <w:sz w:val="16"/>
                <w:szCs w:val="16"/>
                <w:lang w:val="es-PE" w:eastAsia="es-PE"/>
              </w:rPr>
              <w:t xml:space="preserve"> la c</w:t>
            </w:r>
            <w:r>
              <w:rPr>
                <w:rFonts w:ascii="Arial Narrow" w:hAnsi="Arial Narrow" w:cs="Arial Narrow"/>
                <w:sz w:val="16"/>
                <w:szCs w:val="16"/>
                <w:lang w:val="es-PE" w:eastAsia="es-PE"/>
              </w:rPr>
              <w:t>apacitación pertinente</w:t>
            </w:r>
            <w:r w:rsidRPr="006C32BE">
              <w:rPr>
                <w:rFonts w:ascii="Arial Narrow" w:hAnsi="Arial Narrow" w:cs="Arial Narrow"/>
                <w:sz w:val="16"/>
                <w:szCs w:val="16"/>
                <w:lang w:val="es-PE" w:eastAsia="es-PE"/>
              </w:rPr>
              <w:t>.</w:t>
            </w:r>
          </w:p>
        </w:tc>
        <w:tc>
          <w:tcPr>
            <w:tcW w:w="1835" w:type="dxa"/>
            <w:tcBorders>
              <w:left w:val="nil"/>
              <w:right w:val="nil"/>
            </w:tcBorders>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Jefe de Educación Técnica</w:t>
            </w:r>
          </w:p>
        </w:tc>
        <w:tc>
          <w:tcPr>
            <w:tcW w:w="1319" w:type="dxa"/>
            <w:tcBorders>
              <w:left w:val="nil"/>
              <w:right w:val="nil"/>
            </w:tcBorders>
          </w:tcPr>
          <w:p w:rsidR="00120F48" w:rsidRPr="006C32BE" w:rsidRDefault="00120F48" w:rsidP="00FB1BC3">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Manual</w:t>
            </w:r>
          </w:p>
        </w:tc>
        <w:tc>
          <w:tcPr>
            <w:tcW w:w="782" w:type="dxa"/>
            <w:tcBorders>
              <w:left w:val="nil"/>
            </w:tcBorders>
          </w:tcPr>
          <w:p w:rsidR="00120F48" w:rsidRPr="006C32BE" w:rsidRDefault="00120F48" w:rsidP="00120F48">
            <w:pPr>
              <w:keepNext/>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1 hora</w:t>
            </w:r>
          </w:p>
        </w:tc>
      </w:tr>
    </w:tbl>
    <w:p w:rsidR="00120F48" w:rsidRPr="00120F48" w:rsidRDefault="00120F48" w:rsidP="00120F48">
      <w:pPr>
        <w:pStyle w:val="Caption"/>
        <w:jc w:val="center"/>
        <w:rPr>
          <w:rFonts w:asciiTheme="majorHAnsi" w:hAnsiTheme="majorHAnsi"/>
          <w:sz w:val="16"/>
          <w:szCs w:val="16"/>
        </w:rPr>
      </w:pPr>
      <w:bookmarkStart w:id="348" w:name="_Toc266031753"/>
      <w:r w:rsidRPr="00120F48">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67</w:t>
      </w:r>
      <w:r w:rsidR="00C74554">
        <w:rPr>
          <w:rFonts w:asciiTheme="majorHAnsi" w:hAnsiTheme="majorHAnsi"/>
          <w:sz w:val="16"/>
          <w:szCs w:val="16"/>
        </w:rPr>
        <w:fldChar w:fldCharType="end"/>
      </w:r>
      <w:r w:rsidRPr="00120F48">
        <w:rPr>
          <w:rFonts w:asciiTheme="majorHAnsi" w:hAnsiTheme="majorHAnsi"/>
          <w:sz w:val="16"/>
          <w:szCs w:val="16"/>
        </w:rPr>
        <w:t>.- Caracterización de Proceso "Inventariado de Talleres de Educación Técnica”</w:t>
      </w:r>
      <w:bookmarkEnd w:id="348"/>
    </w:p>
    <w:p w:rsidR="00120F48" w:rsidRPr="00120F48" w:rsidRDefault="00120F48" w:rsidP="00120F48">
      <w:pPr>
        <w:pStyle w:val="Caption"/>
        <w:jc w:val="center"/>
        <w:rPr>
          <w:rFonts w:asciiTheme="majorHAnsi" w:hAnsiTheme="majorHAnsi"/>
          <w:sz w:val="16"/>
          <w:szCs w:val="16"/>
        </w:rPr>
      </w:pPr>
      <w:r w:rsidRPr="00120F48">
        <w:rPr>
          <w:rFonts w:asciiTheme="majorHAnsi" w:hAnsiTheme="majorHAnsi"/>
          <w:sz w:val="16"/>
          <w:szCs w:val="16"/>
        </w:rPr>
        <w:t>Fuente: Elaboración propia</w:t>
      </w:r>
    </w:p>
    <w:p w:rsidR="00120F48" w:rsidRDefault="00120F48" w:rsidP="003A5985">
      <w:pPr>
        <w:rPr>
          <w:rFonts w:eastAsia="Calibri" w:cs="Times New Roman"/>
          <w:b/>
          <w:bCs/>
          <w:sz w:val="16"/>
          <w:szCs w:val="16"/>
          <w:lang w:val="es-PE" w:eastAsia="es-ES" w:bidi="ar-SA"/>
        </w:rPr>
        <w:sectPr w:rsidR="00120F48" w:rsidSect="00120F48">
          <w:footerReference w:type="default" r:id="rId119"/>
          <w:pgSz w:w="16839" w:h="11907" w:orient="landscape" w:code="9"/>
          <w:pgMar w:top="1701" w:right="1417" w:bottom="1701" w:left="1417" w:header="708" w:footer="708" w:gutter="0"/>
          <w:cols w:space="708"/>
          <w:docGrid w:linePitch="360"/>
        </w:sectPr>
      </w:pPr>
    </w:p>
    <w:p w:rsidR="00120F48" w:rsidRPr="00120F48" w:rsidRDefault="00120F48" w:rsidP="00120F48">
      <w:pPr>
        <w:pStyle w:val="Heading3"/>
        <w:numPr>
          <w:ilvl w:val="2"/>
          <w:numId w:val="1"/>
        </w:numPr>
        <w:spacing w:after="240"/>
        <w:rPr>
          <w:b/>
          <w:i w:val="0"/>
          <w:smallCaps w:val="0"/>
          <w:sz w:val="24"/>
          <w:szCs w:val="24"/>
        </w:rPr>
      </w:pPr>
      <w:bookmarkStart w:id="349" w:name="_Toc266033430"/>
      <w:r w:rsidRPr="00120F48">
        <w:rPr>
          <w:b/>
          <w:i w:val="0"/>
          <w:smallCaps w:val="0"/>
          <w:sz w:val="24"/>
          <w:szCs w:val="24"/>
        </w:rPr>
        <w:t>MACRO PROCESO: Gestión de Obras Civiles</w:t>
      </w:r>
      <w:bookmarkEnd w:id="349"/>
    </w:p>
    <w:p w:rsidR="00120F48" w:rsidRDefault="00120F48" w:rsidP="00120F48">
      <w:pPr>
        <w:spacing w:line="360" w:lineRule="auto"/>
        <w:jc w:val="both"/>
      </w:pPr>
      <w:r w:rsidRPr="00B34A55">
        <w:t xml:space="preserve">El presente macro proceso muestra los procesos necesarios para la realización de obras civiles.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33"/>
        <w:gridCol w:w="2181"/>
        <w:gridCol w:w="2172"/>
        <w:gridCol w:w="2135"/>
      </w:tblGrid>
      <w:tr w:rsidR="00120F48" w:rsidRPr="003B7F34" w:rsidTr="00120F48">
        <w:trPr>
          <w:trHeight w:val="699"/>
          <w:tblHeader/>
        </w:trPr>
        <w:tc>
          <w:tcPr>
            <w:tcW w:w="8721" w:type="dxa"/>
            <w:gridSpan w:val="4"/>
            <w:shd w:val="clear" w:color="auto" w:fill="000000"/>
            <w:vAlign w:val="center"/>
          </w:tcPr>
          <w:p w:rsidR="00120F48" w:rsidRPr="003B7F34" w:rsidRDefault="00120F48" w:rsidP="00120F48">
            <w:pPr>
              <w:autoSpaceDE w:val="0"/>
              <w:autoSpaceDN w:val="0"/>
              <w:adjustRightInd w:val="0"/>
              <w:spacing w:after="0" w:line="240" w:lineRule="auto"/>
              <w:jc w:val="center"/>
              <w:rPr>
                <w:rFonts w:ascii="Arial Narrow" w:hAnsi="Arial Narrow" w:cs="Arial"/>
                <w:b/>
                <w:bCs/>
                <w:color w:val="FFFFFF"/>
                <w:sz w:val="28"/>
                <w:szCs w:val="28"/>
              </w:rPr>
            </w:pPr>
            <w:r w:rsidRPr="008A3A0A">
              <w:rPr>
                <w:rFonts w:ascii="Arial Narrow" w:hAnsi="Arial Narrow"/>
                <w:b/>
                <w:color w:val="FFFFFF"/>
                <w:sz w:val="28"/>
                <w:szCs w:val="28"/>
              </w:rPr>
              <w:t>MACRO</w:t>
            </w:r>
            <w:r>
              <w:rPr>
                <w:rFonts w:ascii="Arial Narrow" w:hAnsi="Arial Narrow"/>
                <w:b/>
                <w:color w:val="FFFFFF"/>
                <w:sz w:val="28"/>
                <w:szCs w:val="28"/>
              </w:rPr>
              <w:t xml:space="preserve"> </w:t>
            </w:r>
            <w:r w:rsidRPr="008A3A0A">
              <w:rPr>
                <w:rFonts w:ascii="Arial Narrow" w:hAnsi="Arial Narrow"/>
                <w:b/>
                <w:color w:val="FFFFFF"/>
                <w:sz w:val="28"/>
                <w:szCs w:val="28"/>
              </w:rPr>
              <w:t xml:space="preserve">PROCESO </w:t>
            </w:r>
            <w:r w:rsidRPr="003B7F34">
              <w:rPr>
                <w:rFonts w:ascii="Arial Narrow" w:hAnsi="Arial Narrow"/>
                <w:b/>
                <w:color w:val="FFFFFF"/>
                <w:sz w:val="28"/>
                <w:szCs w:val="28"/>
              </w:rPr>
              <w:t>“</w:t>
            </w:r>
            <w:r w:rsidRPr="00B34A55">
              <w:rPr>
                <w:rFonts w:ascii="Arial Narrow" w:hAnsi="Arial Narrow"/>
                <w:b/>
                <w:color w:val="FFFFFF"/>
                <w:sz w:val="28"/>
                <w:szCs w:val="28"/>
              </w:rPr>
              <w:t>Gestión de Obras Civiles</w:t>
            </w:r>
            <w:r w:rsidRPr="003B7F34">
              <w:rPr>
                <w:rFonts w:ascii="Arial Narrow" w:hAnsi="Arial Narrow"/>
                <w:b/>
                <w:color w:val="FFFFFF"/>
                <w:sz w:val="28"/>
                <w:szCs w:val="28"/>
              </w:rPr>
              <w:t>”</w:t>
            </w:r>
          </w:p>
        </w:tc>
      </w:tr>
      <w:tr w:rsidR="00120F48" w:rsidRPr="003B7F34" w:rsidTr="00120F48">
        <w:tc>
          <w:tcPr>
            <w:tcW w:w="2233" w:type="dxa"/>
            <w:shd w:val="clear" w:color="auto" w:fill="BFBFBF"/>
            <w:vAlign w:val="center"/>
          </w:tcPr>
          <w:p w:rsidR="00120F48" w:rsidRPr="003B7F34" w:rsidRDefault="00120F48" w:rsidP="00120F48">
            <w:pPr>
              <w:spacing w:after="0" w:line="240" w:lineRule="auto"/>
              <w:jc w:val="center"/>
              <w:rPr>
                <w:rFonts w:ascii="Arial Narrow" w:hAnsi="Arial Narrow"/>
                <w:b/>
              </w:rPr>
            </w:pPr>
            <w:r w:rsidRPr="003B7F34">
              <w:rPr>
                <w:rFonts w:ascii="Arial Narrow" w:hAnsi="Arial Narrow"/>
                <w:b/>
              </w:rPr>
              <w:t>PROPÓSITO</w:t>
            </w:r>
          </w:p>
        </w:tc>
        <w:tc>
          <w:tcPr>
            <w:tcW w:w="6488" w:type="dxa"/>
            <w:gridSpan w:val="3"/>
          </w:tcPr>
          <w:p w:rsidR="00120F48" w:rsidRDefault="00120F48" w:rsidP="00120F48">
            <w:pPr>
              <w:spacing w:after="0" w:line="240" w:lineRule="auto"/>
              <w:jc w:val="both"/>
              <w:rPr>
                <w:rFonts w:ascii="Arial Narrow" w:hAnsi="Arial Narrow"/>
              </w:rPr>
            </w:pPr>
            <w:r>
              <w:rPr>
                <w:rFonts w:ascii="Arial Narrow" w:hAnsi="Arial Narrow"/>
              </w:rPr>
              <w:t>El siguiente macro proceso tiene como propósito el cumplimiento del  siguiente objetivo:</w:t>
            </w:r>
          </w:p>
          <w:p w:rsidR="00120F48" w:rsidRPr="00DF0671" w:rsidRDefault="00120F48" w:rsidP="00120F48">
            <w:pPr>
              <w:spacing w:after="0" w:line="240" w:lineRule="auto"/>
              <w:jc w:val="both"/>
              <w:rPr>
                <w:rFonts w:ascii="Arial Narrow" w:hAnsi="Arial Narrow"/>
              </w:rPr>
            </w:pPr>
            <w:r w:rsidRPr="00B34A55">
              <w:rPr>
                <w:rFonts w:ascii="Arial Narrow" w:hAnsi="Arial Narrow"/>
              </w:rPr>
              <w:t>OSE 5: Ampliar la acción educativa de FYA  tanto formal como alternativa en  los sectores más pobres de la sierra y selva para contribuir en la mejora de su calidad de vida y tener una mayor incidencia en la educación pública</w:t>
            </w:r>
          </w:p>
        </w:tc>
      </w:tr>
      <w:tr w:rsidR="00120F48" w:rsidRPr="003B7F34" w:rsidTr="00120F48">
        <w:tc>
          <w:tcPr>
            <w:tcW w:w="2233" w:type="dxa"/>
            <w:shd w:val="clear" w:color="auto" w:fill="BFBFBF"/>
            <w:vAlign w:val="center"/>
          </w:tcPr>
          <w:p w:rsidR="00120F48" w:rsidRPr="003B7F34" w:rsidRDefault="00120F48" w:rsidP="00120F48">
            <w:pPr>
              <w:spacing w:after="0" w:line="240" w:lineRule="auto"/>
              <w:jc w:val="center"/>
              <w:rPr>
                <w:rFonts w:ascii="Arial Narrow" w:hAnsi="Arial Narrow"/>
                <w:b/>
              </w:rPr>
            </w:pPr>
            <w:r w:rsidRPr="003B7F34">
              <w:rPr>
                <w:rFonts w:ascii="Arial Narrow" w:hAnsi="Arial Narrow"/>
                <w:b/>
              </w:rPr>
              <w:t>RESPONSABLE</w:t>
            </w:r>
          </w:p>
        </w:tc>
        <w:tc>
          <w:tcPr>
            <w:tcW w:w="2181" w:type="dxa"/>
            <w:vAlign w:val="center"/>
          </w:tcPr>
          <w:p w:rsidR="00120F48" w:rsidRPr="00B908E2" w:rsidRDefault="00120F48" w:rsidP="00120F48">
            <w:pPr>
              <w:spacing w:after="0" w:line="240" w:lineRule="auto"/>
              <w:rPr>
                <w:rFonts w:ascii="Arial Narrow" w:hAnsi="Arial Narrow"/>
              </w:rPr>
            </w:pPr>
            <w:r>
              <w:rPr>
                <w:rFonts w:ascii="Arial Narrow" w:hAnsi="Arial Narrow"/>
              </w:rPr>
              <w:t>Administrador General</w:t>
            </w:r>
          </w:p>
        </w:tc>
        <w:tc>
          <w:tcPr>
            <w:tcW w:w="2172" w:type="dxa"/>
            <w:shd w:val="clear" w:color="auto" w:fill="D9D9D9"/>
            <w:vAlign w:val="center"/>
          </w:tcPr>
          <w:p w:rsidR="00120F48" w:rsidRPr="003B7F34" w:rsidRDefault="00120F48" w:rsidP="00120F48">
            <w:pPr>
              <w:spacing w:after="0" w:line="240" w:lineRule="auto"/>
              <w:jc w:val="center"/>
              <w:rPr>
                <w:rFonts w:ascii="Arial Narrow" w:hAnsi="Arial Narrow"/>
                <w:b/>
              </w:rPr>
            </w:pPr>
            <w:r w:rsidRPr="003B7F34">
              <w:rPr>
                <w:rFonts w:ascii="Arial Narrow" w:hAnsi="Arial Narrow"/>
                <w:b/>
              </w:rPr>
              <w:t>BASE LEGAL</w:t>
            </w:r>
          </w:p>
        </w:tc>
        <w:tc>
          <w:tcPr>
            <w:tcW w:w="2135" w:type="dxa"/>
            <w:vAlign w:val="center"/>
          </w:tcPr>
          <w:p w:rsidR="00120F48" w:rsidRPr="003B7F34" w:rsidRDefault="00120F48" w:rsidP="00120F48">
            <w:pPr>
              <w:spacing w:after="0" w:line="240" w:lineRule="auto"/>
              <w:rPr>
                <w:rFonts w:ascii="Arial Narrow" w:hAnsi="Arial Narrow"/>
              </w:rPr>
            </w:pPr>
            <w:r w:rsidRPr="003B7F34">
              <w:rPr>
                <w:rFonts w:ascii="Arial Narrow" w:hAnsi="Arial Narrow"/>
              </w:rPr>
              <w:t>No Aplica</w:t>
            </w:r>
          </w:p>
        </w:tc>
      </w:tr>
      <w:tr w:rsidR="00120F48" w:rsidRPr="003B7F34" w:rsidTr="00120F48">
        <w:tc>
          <w:tcPr>
            <w:tcW w:w="2233" w:type="dxa"/>
            <w:shd w:val="clear" w:color="auto" w:fill="BFBFBF"/>
            <w:vAlign w:val="center"/>
          </w:tcPr>
          <w:p w:rsidR="00120F48" w:rsidRPr="003B7F34" w:rsidRDefault="00120F48" w:rsidP="00120F48">
            <w:pPr>
              <w:spacing w:after="0" w:line="240" w:lineRule="auto"/>
              <w:jc w:val="center"/>
              <w:rPr>
                <w:rFonts w:ascii="Arial Narrow" w:hAnsi="Arial Narrow"/>
                <w:b/>
              </w:rPr>
            </w:pPr>
            <w:r w:rsidRPr="003B7F34">
              <w:rPr>
                <w:rFonts w:ascii="Arial Narrow" w:hAnsi="Arial Narrow"/>
                <w:b/>
              </w:rPr>
              <w:t>ACTORES DEL PROCESO</w:t>
            </w:r>
          </w:p>
        </w:tc>
        <w:tc>
          <w:tcPr>
            <w:tcW w:w="6488" w:type="dxa"/>
            <w:gridSpan w:val="3"/>
            <w:vAlign w:val="center"/>
          </w:tcPr>
          <w:p w:rsidR="00120F48" w:rsidRPr="00B908E2" w:rsidRDefault="00120F48" w:rsidP="00120F48">
            <w:pPr>
              <w:spacing w:after="0" w:line="240" w:lineRule="auto"/>
              <w:rPr>
                <w:rFonts w:ascii="Arial Narrow" w:hAnsi="Arial Narrow" w:cs="Arial"/>
                <w:bCs/>
              </w:rPr>
            </w:pPr>
            <w:r w:rsidRPr="00B908E2">
              <w:rPr>
                <w:rFonts w:ascii="Arial Narrow" w:hAnsi="Arial Narrow"/>
              </w:rPr>
              <w:t>No Aplica</w:t>
            </w:r>
          </w:p>
        </w:tc>
      </w:tr>
      <w:tr w:rsidR="00120F48" w:rsidRPr="003B7F34" w:rsidTr="00120F48">
        <w:tc>
          <w:tcPr>
            <w:tcW w:w="2233" w:type="dxa"/>
            <w:shd w:val="clear" w:color="auto" w:fill="BFBFBF"/>
            <w:vAlign w:val="center"/>
          </w:tcPr>
          <w:p w:rsidR="00120F48" w:rsidRPr="003B7F34" w:rsidRDefault="00120F48" w:rsidP="00120F48">
            <w:pPr>
              <w:spacing w:after="0" w:line="240" w:lineRule="auto"/>
              <w:jc w:val="center"/>
              <w:rPr>
                <w:rFonts w:ascii="Arial Narrow" w:hAnsi="Arial Narrow"/>
                <w:b/>
              </w:rPr>
            </w:pPr>
            <w:r w:rsidRPr="003B7F34">
              <w:rPr>
                <w:rFonts w:ascii="Arial Narrow" w:hAnsi="Arial Narrow"/>
                <w:b/>
              </w:rPr>
              <w:t>CLIENTES INTERNOS</w:t>
            </w:r>
          </w:p>
        </w:tc>
        <w:tc>
          <w:tcPr>
            <w:tcW w:w="2181" w:type="dxa"/>
            <w:vAlign w:val="center"/>
          </w:tcPr>
          <w:p w:rsidR="00120F48" w:rsidRPr="00BC4F03" w:rsidRDefault="00120F48" w:rsidP="00120F48">
            <w:pPr>
              <w:spacing w:after="0" w:line="240" w:lineRule="auto"/>
              <w:rPr>
                <w:rFonts w:ascii="Arial Narrow" w:hAnsi="Arial Narrow"/>
              </w:rPr>
            </w:pPr>
            <w:r>
              <w:rPr>
                <w:rFonts w:ascii="Arial Narrow" w:hAnsi="Arial Narrow"/>
              </w:rPr>
              <w:t>No Aplica</w:t>
            </w:r>
          </w:p>
        </w:tc>
        <w:tc>
          <w:tcPr>
            <w:tcW w:w="2172" w:type="dxa"/>
            <w:shd w:val="clear" w:color="auto" w:fill="D9D9D9"/>
            <w:vAlign w:val="center"/>
          </w:tcPr>
          <w:p w:rsidR="00120F48" w:rsidRPr="003B7F34" w:rsidRDefault="00120F48" w:rsidP="00120F48">
            <w:pPr>
              <w:spacing w:after="0" w:line="240" w:lineRule="auto"/>
              <w:jc w:val="center"/>
              <w:rPr>
                <w:rFonts w:ascii="Arial Narrow" w:hAnsi="Arial Narrow"/>
                <w:b/>
              </w:rPr>
            </w:pPr>
            <w:r w:rsidRPr="003B7F34">
              <w:rPr>
                <w:rFonts w:ascii="Arial Narrow" w:hAnsi="Arial Narrow"/>
                <w:b/>
              </w:rPr>
              <w:t>CLIENTES EXTERNOS</w:t>
            </w:r>
          </w:p>
        </w:tc>
        <w:tc>
          <w:tcPr>
            <w:tcW w:w="2135" w:type="dxa"/>
          </w:tcPr>
          <w:p w:rsidR="00120F48" w:rsidRPr="00BC4F03" w:rsidRDefault="00120F48" w:rsidP="00120F48">
            <w:pPr>
              <w:spacing w:after="0" w:line="240" w:lineRule="auto"/>
              <w:rPr>
                <w:rFonts w:ascii="Arial Narrow" w:hAnsi="Arial Narrow"/>
              </w:rPr>
            </w:pPr>
            <w:r>
              <w:rPr>
                <w:rFonts w:ascii="Arial Narrow" w:hAnsi="Arial Narrow"/>
              </w:rPr>
              <w:t>No Aplica</w:t>
            </w:r>
          </w:p>
        </w:tc>
      </w:tr>
      <w:tr w:rsidR="00120F48" w:rsidRPr="003B7F34" w:rsidTr="00120F48">
        <w:tc>
          <w:tcPr>
            <w:tcW w:w="2233" w:type="dxa"/>
            <w:shd w:val="clear" w:color="auto" w:fill="BFBFBF"/>
            <w:vAlign w:val="center"/>
          </w:tcPr>
          <w:p w:rsidR="00120F48" w:rsidRPr="003B7F34" w:rsidRDefault="00120F48" w:rsidP="00120F48">
            <w:pPr>
              <w:spacing w:after="0" w:line="240" w:lineRule="auto"/>
              <w:jc w:val="center"/>
              <w:rPr>
                <w:rFonts w:ascii="Arial Narrow" w:hAnsi="Arial Narrow"/>
                <w:b/>
              </w:rPr>
            </w:pPr>
            <w:r w:rsidRPr="003B7F34">
              <w:rPr>
                <w:rFonts w:ascii="Arial Narrow" w:hAnsi="Arial Narrow"/>
                <w:b/>
              </w:rPr>
              <w:t>ALCANCE</w:t>
            </w:r>
          </w:p>
        </w:tc>
        <w:tc>
          <w:tcPr>
            <w:tcW w:w="6488" w:type="dxa"/>
            <w:gridSpan w:val="3"/>
          </w:tcPr>
          <w:p w:rsidR="00120F48" w:rsidRPr="00E60088" w:rsidRDefault="00120F48" w:rsidP="00120F48">
            <w:pPr>
              <w:spacing w:after="0" w:line="240" w:lineRule="auto"/>
              <w:jc w:val="both"/>
              <w:rPr>
                <w:rFonts w:ascii="Arial Narrow" w:hAnsi="Arial Narrow"/>
              </w:rPr>
            </w:pPr>
            <w:r w:rsidRPr="00E60088">
              <w:rPr>
                <w:rFonts w:ascii="Arial Narrow" w:hAnsi="Arial Narrow"/>
              </w:rPr>
              <w:t xml:space="preserve">El alcance del presente proceso se encuentra en las tareas realizadas por el Departamento de Construcción para la realización de obras civiles. </w:t>
            </w:r>
          </w:p>
          <w:p w:rsidR="00120F48" w:rsidRPr="00DF0671" w:rsidRDefault="00120F48" w:rsidP="00120F48">
            <w:pPr>
              <w:spacing w:after="0" w:line="240" w:lineRule="auto"/>
              <w:jc w:val="both"/>
              <w:rPr>
                <w:rFonts w:ascii="Arial Narrow" w:hAnsi="Arial Narrow"/>
              </w:rPr>
            </w:pPr>
            <w:r>
              <w:rPr>
                <w:rFonts w:ascii="Arial Narrow" w:hAnsi="Arial Narrow"/>
              </w:rPr>
              <w:t>El presente proceso no incluye las tareas realizadas por empresas que brindan servicio de construcción a la Oficina Central Fe y Alegría Perú.</w:t>
            </w:r>
          </w:p>
        </w:tc>
      </w:tr>
      <w:tr w:rsidR="00120F48" w:rsidRPr="003B7F34" w:rsidTr="00120F48">
        <w:tc>
          <w:tcPr>
            <w:tcW w:w="2233" w:type="dxa"/>
            <w:shd w:val="clear" w:color="auto" w:fill="BFBFBF"/>
            <w:vAlign w:val="center"/>
          </w:tcPr>
          <w:p w:rsidR="00120F48" w:rsidRPr="003B7F34" w:rsidRDefault="00120F48" w:rsidP="00120F48">
            <w:pPr>
              <w:spacing w:after="0" w:line="240" w:lineRule="auto"/>
              <w:jc w:val="center"/>
              <w:rPr>
                <w:rFonts w:ascii="Arial Narrow" w:hAnsi="Arial Narrow"/>
                <w:b/>
              </w:rPr>
            </w:pPr>
            <w:r w:rsidRPr="003B7F34">
              <w:rPr>
                <w:rFonts w:ascii="Arial Narrow" w:hAnsi="Arial Narrow"/>
                <w:b/>
              </w:rPr>
              <w:t>PROCEDIMIENTO</w:t>
            </w:r>
          </w:p>
        </w:tc>
        <w:tc>
          <w:tcPr>
            <w:tcW w:w="6488" w:type="dxa"/>
            <w:gridSpan w:val="3"/>
            <w:vAlign w:val="center"/>
          </w:tcPr>
          <w:p w:rsidR="00120F48" w:rsidRPr="00B34A55" w:rsidRDefault="00120F48" w:rsidP="00B420B6">
            <w:pPr>
              <w:numPr>
                <w:ilvl w:val="0"/>
                <w:numId w:val="39"/>
              </w:numPr>
              <w:autoSpaceDE w:val="0"/>
              <w:autoSpaceDN w:val="0"/>
              <w:adjustRightInd w:val="0"/>
              <w:spacing w:after="0" w:line="240" w:lineRule="auto"/>
              <w:jc w:val="both"/>
              <w:rPr>
                <w:rFonts w:ascii="Arial Narrow" w:hAnsi="Arial Narrow" w:cs="Arial"/>
                <w:bCs/>
              </w:rPr>
            </w:pPr>
            <w:r>
              <w:rPr>
                <w:rFonts w:ascii="Arial Narrow" w:hAnsi="Arial Narrow" w:cs="Arial"/>
                <w:bCs/>
              </w:rPr>
              <w:t xml:space="preserve"> </w:t>
            </w:r>
            <w:r w:rsidRPr="00E60088">
              <w:rPr>
                <w:rFonts w:ascii="Arial Narrow" w:hAnsi="Arial Narrow" w:cs="Arial"/>
                <w:bCs/>
              </w:rPr>
              <w:t xml:space="preserve">El proceso se inicia </w:t>
            </w:r>
            <w:r>
              <w:rPr>
                <w:rFonts w:ascii="Arial Narrow" w:hAnsi="Arial Narrow" w:cs="Arial"/>
                <w:bCs/>
              </w:rPr>
              <w:t xml:space="preserve">con </w:t>
            </w:r>
            <w:r w:rsidRPr="00E60088">
              <w:rPr>
                <w:rFonts w:ascii="Arial Narrow" w:hAnsi="Arial Narrow" w:cs="Arial"/>
                <w:bCs/>
              </w:rPr>
              <w:t>la planificación y</w:t>
            </w:r>
            <w:r>
              <w:rPr>
                <w:rFonts w:ascii="Arial Narrow" w:hAnsi="Arial Narrow" w:cs="Arial"/>
                <w:bCs/>
              </w:rPr>
              <w:t>, posteriormente, la</w:t>
            </w:r>
            <w:r w:rsidRPr="00E60088">
              <w:rPr>
                <w:rFonts w:ascii="Arial Narrow" w:hAnsi="Arial Narrow" w:cs="Arial"/>
                <w:bCs/>
              </w:rPr>
              <w:t xml:space="preserve"> ejecución de </w:t>
            </w:r>
            <w:r>
              <w:rPr>
                <w:rFonts w:ascii="Arial Narrow" w:hAnsi="Arial Narrow" w:cs="Arial"/>
                <w:bCs/>
              </w:rPr>
              <w:t xml:space="preserve">la </w:t>
            </w:r>
            <w:r w:rsidRPr="00E60088">
              <w:rPr>
                <w:rFonts w:ascii="Arial Narrow" w:hAnsi="Arial Narrow" w:cs="Arial"/>
                <w:bCs/>
              </w:rPr>
              <w:t>obra</w:t>
            </w:r>
            <w:r>
              <w:rPr>
                <w:rFonts w:ascii="Arial Narrow" w:hAnsi="Arial Narrow" w:cs="Arial"/>
                <w:bCs/>
              </w:rPr>
              <w:t xml:space="preserve"> civil</w:t>
            </w:r>
            <w:r w:rsidRPr="00E60088">
              <w:rPr>
                <w:rFonts w:ascii="Arial Narrow" w:hAnsi="Arial Narrow" w:cs="Arial"/>
                <w:bCs/>
              </w:rPr>
              <w:t xml:space="preserve">. </w:t>
            </w:r>
          </w:p>
        </w:tc>
      </w:tr>
    </w:tbl>
    <w:p w:rsidR="00120F48" w:rsidRPr="00120F48" w:rsidRDefault="00120F48" w:rsidP="00120F48">
      <w:pPr>
        <w:pStyle w:val="Caption"/>
        <w:jc w:val="center"/>
        <w:rPr>
          <w:rFonts w:asciiTheme="majorHAnsi" w:hAnsiTheme="majorHAnsi"/>
          <w:sz w:val="16"/>
          <w:szCs w:val="16"/>
        </w:rPr>
      </w:pPr>
      <w:bookmarkStart w:id="350" w:name="_Toc266031754"/>
      <w:r w:rsidRPr="00120F48">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68</w:t>
      </w:r>
      <w:r w:rsidR="00C74554">
        <w:rPr>
          <w:rFonts w:asciiTheme="majorHAnsi" w:hAnsiTheme="majorHAnsi"/>
          <w:sz w:val="16"/>
          <w:szCs w:val="16"/>
        </w:rPr>
        <w:fldChar w:fldCharType="end"/>
      </w:r>
      <w:r w:rsidRPr="00120F48">
        <w:rPr>
          <w:rFonts w:asciiTheme="majorHAnsi" w:hAnsiTheme="majorHAnsi"/>
          <w:sz w:val="16"/>
          <w:szCs w:val="16"/>
        </w:rPr>
        <w:t>.- Definición del macro proceso " Gestión de Obras Civiles”</w:t>
      </w:r>
      <w:bookmarkEnd w:id="350"/>
    </w:p>
    <w:p w:rsidR="00120F48" w:rsidRDefault="00120F48" w:rsidP="00FB1BC3">
      <w:pPr>
        <w:pStyle w:val="Caption"/>
        <w:jc w:val="center"/>
        <w:rPr>
          <w:rFonts w:asciiTheme="majorHAnsi" w:hAnsiTheme="majorHAnsi"/>
          <w:sz w:val="16"/>
          <w:szCs w:val="16"/>
        </w:rPr>
      </w:pPr>
      <w:r w:rsidRPr="00120F48">
        <w:rPr>
          <w:rFonts w:asciiTheme="majorHAnsi" w:hAnsiTheme="majorHAnsi"/>
          <w:sz w:val="16"/>
          <w:szCs w:val="16"/>
        </w:rPr>
        <w:t>Fuente: Elaboración propia</w:t>
      </w:r>
    </w:p>
    <w:p w:rsidR="00FB1BC3" w:rsidRPr="00FB1BC3" w:rsidRDefault="00FB1BC3" w:rsidP="00FB1BC3">
      <w:pPr>
        <w:rPr>
          <w:lang w:val="es-PE" w:eastAsia="es-ES" w:bidi="ar-SA"/>
        </w:rPr>
      </w:pPr>
    </w:p>
    <w:p w:rsidR="00120F48" w:rsidRDefault="00120F48" w:rsidP="00120F48">
      <w:pPr>
        <w:keepNext/>
        <w:tabs>
          <w:tab w:val="left" w:pos="3686"/>
        </w:tabs>
        <w:autoSpaceDE w:val="0"/>
        <w:autoSpaceDN w:val="0"/>
        <w:adjustRightInd w:val="0"/>
        <w:spacing w:after="0" w:line="240" w:lineRule="auto"/>
        <w:jc w:val="center"/>
      </w:pPr>
      <w:r>
        <w:rPr>
          <w:noProof/>
          <w:lang w:eastAsia="es-ES" w:bidi="ar-SA"/>
        </w:rPr>
        <w:drawing>
          <wp:inline distT="0" distB="0" distL="0" distR="0">
            <wp:extent cx="5403215" cy="2355215"/>
            <wp:effectExtent l="1905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cstate="print"/>
                    <a:srcRect b="25301"/>
                    <a:stretch>
                      <a:fillRect/>
                    </a:stretch>
                  </pic:blipFill>
                  <pic:spPr bwMode="auto">
                    <a:xfrm>
                      <a:off x="0" y="0"/>
                      <a:ext cx="5403215" cy="2355215"/>
                    </a:xfrm>
                    <a:prstGeom prst="rect">
                      <a:avLst/>
                    </a:prstGeom>
                    <a:noFill/>
                    <a:ln w="9525">
                      <a:noFill/>
                      <a:miter lim="800000"/>
                      <a:headEnd/>
                      <a:tailEnd/>
                    </a:ln>
                  </pic:spPr>
                </pic:pic>
              </a:graphicData>
            </a:graphic>
          </wp:inline>
        </w:drawing>
      </w:r>
    </w:p>
    <w:p w:rsidR="00120F48" w:rsidRPr="00120F48" w:rsidRDefault="00120F48" w:rsidP="00120F48">
      <w:pPr>
        <w:pStyle w:val="Caption"/>
        <w:jc w:val="center"/>
        <w:rPr>
          <w:rFonts w:asciiTheme="majorHAnsi" w:hAnsiTheme="majorHAnsi"/>
          <w:sz w:val="16"/>
          <w:szCs w:val="16"/>
        </w:rPr>
      </w:pPr>
      <w:bookmarkStart w:id="351" w:name="_Toc266031565"/>
      <w:r w:rsidRPr="00120F48">
        <w:rPr>
          <w:rFonts w:asciiTheme="majorHAnsi" w:hAnsiTheme="majorHAnsi"/>
          <w:sz w:val="16"/>
          <w:szCs w:val="16"/>
        </w:rPr>
        <w:t xml:space="preserve">Ilustración </w:t>
      </w:r>
      <w:r w:rsidR="00934198" w:rsidRPr="00120F48">
        <w:rPr>
          <w:rFonts w:asciiTheme="majorHAnsi" w:hAnsiTheme="majorHAnsi"/>
          <w:sz w:val="16"/>
          <w:szCs w:val="16"/>
        </w:rPr>
        <w:fldChar w:fldCharType="begin"/>
      </w:r>
      <w:r w:rsidRPr="00120F48">
        <w:rPr>
          <w:rFonts w:asciiTheme="majorHAnsi" w:hAnsiTheme="majorHAnsi"/>
          <w:sz w:val="16"/>
          <w:szCs w:val="16"/>
        </w:rPr>
        <w:instrText xml:space="preserve"> SEQ Ilustración \* ARABIC </w:instrText>
      </w:r>
      <w:r w:rsidR="00934198" w:rsidRPr="00120F48">
        <w:rPr>
          <w:rFonts w:asciiTheme="majorHAnsi" w:hAnsiTheme="majorHAnsi"/>
          <w:sz w:val="16"/>
          <w:szCs w:val="16"/>
        </w:rPr>
        <w:fldChar w:fldCharType="separate"/>
      </w:r>
      <w:r w:rsidR="00EB772F">
        <w:rPr>
          <w:rFonts w:asciiTheme="majorHAnsi" w:hAnsiTheme="majorHAnsi"/>
          <w:noProof/>
          <w:sz w:val="16"/>
          <w:szCs w:val="16"/>
        </w:rPr>
        <w:t>37</w:t>
      </w:r>
      <w:r w:rsidR="00934198" w:rsidRPr="00120F48">
        <w:rPr>
          <w:rFonts w:asciiTheme="majorHAnsi" w:hAnsiTheme="majorHAnsi"/>
          <w:sz w:val="16"/>
          <w:szCs w:val="16"/>
        </w:rPr>
        <w:fldChar w:fldCharType="end"/>
      </w:r>
      <w:r w:rsidRPr="00120F48">
        <w:rPr>
          <w:rFonts w:asciiTheme="majorHAnsi" w:hAnsiTheme="majorHAnsi"/>
          <w:sz w:val="16"/>
          <w:szCs w:val="16"/>
        </w:rPr>
        <w:t>.- Diagrama del macro proceso “Gestión de Obras Civiles”</w:t>
      </w:r>
      <w:bookmarkEnd w:id="351"/>
    </w:p>
    <w:p w:rsidR="00120F48" w:rsidRPr="00120F48" w:rsidRDefault="00120F48" w:rsidP="00120F48">
      <w:pPr>
        <w:pStyle w:val="Caption"/>
        <w:jc w:val="center"/>
        <w:rPr>
          <w:rFonts w:asciiTheme="majorHAnsi" w:hAnsiTheme="majorHAnsi"/>
          <w:sz w:val="16"/>
          <w:szCs w:val="16"/>
        </w:rPr>
      </w:pPr>
      <w:r w:rsidRPr="00120F48">
        <w:rPr>
          <w:rFonts w:asciiTheme="majorHAnsi" w:hAnsiTheme="majorHAnsi"/>
          <w:sz w:val="16"/>
          <w:szCs w:val="16"/>
        </w:rPr>
        <w:t>Fuente: Elaboración propia</w:t>
      </w:r>
    </w:p>
    <w:p w:rsidR="00120F48" w:rsidRDefault="00120F48" w:rsidP="003A5985">
      <w:pPr>
        <w:rPr>
          <w:rFonts w:eastAsia="Calibri" w:cs="Times New Roman"/>
          <w:b/>
          <w:bCs/>
          <w:sz w:val="16"/>
          <w:szCs w:val="16"/>
          <w:lang w:val="es-PE" w:eastAsia="es-ES" w:bidi="ar-SA"/>
        </w:rPr>
      </w:pPr>
    </w:p>
    <w:p w:rsidR="00FB1BC3" w:rsidRDefault="00FB1BC3">
      <w:pPr>
        <w:rPr>
          <w:rFonts w:eastAsia="Calibri" w:cs="Times New Roman"/>
          <w:b/>
          <w:bCs/>
          <w:sz w:val="16"/>
          <w:szCs w:val="16"/>
          <w:lang w:val="es-PE" w:eastAsia="es-ES" w:bidi="ar-SA"/>
        </w:rPr>
      </w:pPr>
      <w:r>
        <w:rPr>
          <w:rFonts w:eastAsia="Calibri" w:cs="Times New Roman"/>
          <w:b/>
          <w:bCs/>
          <w:sz w:val="16"/>
          <w:szCs w:val="16"/>
          <w:lang w:val="es-PE" w:eastAsia="es-ES" w:bidi="ar-SA"/>
        </w:rPr>
        <w:br w:type="page"/>
      </w:r>
    </w:p>
    <w:p w:rsidR="00FB1BC3" w:rsidRDefault="00FB1BC3" w:rsidP="003A5985">
      <w:pPr>
        <w:rPr>
          <w:rFonts w:eastAsia="Calibri" w:cs="Times New Roman"/>
          <w:b/>
          <w:bCs/>
          <w:sz w:val="16"/>
          <w:szCs w:val="16"/>
          <w:lang w:val="es-PE" w:eastAsia="es-ES" w:bidi="ar-SA"/>
        </w:rPr>
      </w:pPr>
    </w:p>
    <w:tbl>
      <w:tblPr>
        <w:tblW w:w="8505"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432"/>
        <w:gridCol w:w="1171"/>
        <w:gridCol w:w="1179"/>
        <w:gridCol w:w="886"/>
        <w:gridCol w:w="1640"/>
        <w:gridCol w:w="1372"/>
        <w:gridCol w:w="1038"/>
        <w:gridCol w:w="787"/>
      </w:tblGrid>
      <w:tr w:rsidR="00FB1BC3" w:rsidRPr="003B7F34" w:rsidTr="00FB1BC3">
        <w:trPr>
          <w:trHeight w:val="495"/>
          <w:tblHeader/>
        </w:trPr>
        <w:tc>
          <w:tcPr>
            <w:tcW w:w="582" w:type="dxa"/>
            <w:tcBorders>
              <w:right w:val="nil"/>
            </w:tcBorders>
            <w:shd w:val="clear" w:color="auto" w:fill="000000"/>
          </w:tcPr>
          <w:p w:rsidR="00FB1BC3" w:rsidRPr="003B7F34" w:rsidRDefault="00FB1BC3" w:rsidP="00FB1BC3">
            <w:pPr>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N°</w:t>
            </w:r>
          </w:p>
        </w:tc>
        <w:tc>
          <w:tcPr>
            <w:tcW w:w="1473" w:type="dxa"/>
            <w:tcBorders>
              <w:left w:val="nil"/>
              <w:right w:val="nil"/>
            </w:tcBorders>
            <w:shd w:val="clear" w:color="auto" w:fill="000000"/>
          </w:tcPr>
          <w:p w:rsidR="00FB1BC3" w:rsidRPr="003B7F34" w:rsidRDefault="00FB1BC3" w:rsidP="00FB1BC3">
            <w:pPr>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ENTRADA</w:t>
            </w:r>
          </w:p>
        </w:tc>
        <w:tc>
          <w:tcPr>
            <w:tcW w:w="1929" w:type="dxa"/>
            <w:tcBorders>
              <w:left w:val="nil"/>
              <w:right w:val="nil"/>
            </w:tcBorders>
            <w:shd w:val="clear" w:color="auto" w:fill="000000"/>
          </w:tcPr>
          <w:p w:rsidR="00FB1BC3" w:rsidRPr="003B7F34" w:rsidRDefault="00FB1BC3" w:rsidP="00FB1BC3">
            <w:pPr>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ACTIVIDAD</w:t>
            </w:r>
          </w:p>
        </w:tc>
        <w:tc>
          <w:tcPr>
            <w:tcW w:w="1617" w:type="dxa"/>
            <w:tcBorders>
              <w:left w:val="nil"/>
              <w:right w:val="nil"/>
            </w:tcBorders>
            <w:shd w:val="clear" w:color="auto" w:fill="000000"/>
          </w:tcPr>
          <w:p w:rsidR="00FB1BC3" w:rsidRPr="003B7F34" w:rsidRDefault="00FB1BC3" w:rsidP="00FB1BC3">
            <w:pPr>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SALIDA</w:t>
            </w:r>
          </w:p>
        </w:tc>
        <w:tc>
          <w:tcPr>
            <w:tcW w:w="4053" w:type="dxa"/>
            <w:tcBorders>
              <w:left w:val="nil"/>
              <w:right w:val="nil"/>
            </w:tcBorders>
            <w:shd w:val="clear" w:color="auto" w:fill="000000"/>
          </w:tcPr>
          <w:p w:rsidR="00FB1BC3" w:rsidRPr="003B7F34" w:rsidRDefault="00FB1BC3" w:rsidP="00FB1BC3">
            <w:pPr>
              <w:jc w:val="center"/>
              <w:rPr>
                <w:rFonts w:ascii="Arial Narrow" w:hAnsi="Arial Narrow" w:cs="Arial"/>
                <w:b/>
                <w:bCs/>
                <w:color w:val="FFFFFF"/>
                <w:sz w:val="20"/>
                <w:szCs w:val="20"/>
                <w:lang w:val="es-PE" w:eastAsia="es-PE"/>
              </w:rPr>
            </w:pPr>
            <w:r w:rsidRPr="003B7F34">
              <w:rPr>
                <w:rFonts w:ascii="Arial Narrow" w:hAnsi="Arial Narrow" w:cs="Arial"/>
                <w:color w:val="FFFFFF"/>
                <w:sz w:val="20"/>
                <w:szCs w:val="20"/>
                <w:lang w:val="es-PE" w:eastAsia="es-PE"/>
              </w:rPr>
              <w:t>DESCRIPCIÓN</w:t>
            </w:r>
          </w:p>
        </w:tc>
        <w:tc>
          <w:tcPr>
            <w:tcW w:w="1843" w:type="dxa"/>
            <w:tcBorders>
              <w:left w:val="nil"/>
              <w:right w:val="nil"/>
            </w:tcBorders>
            <w:shd w:val="clear" w:color="auto" w:fill="000000"/>
          </w:tcPr>
          <w:p w:rsidR="00FB1BC3" w:rsidRPr="003B7F34" w:rsidRDefault="00FB1BC3" w:rsidP="00FB1BC3">
            <w:pPr>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RESPONSABLE</w:t>
            </w:r>
          </w:p>
        </w:tc>
        <w:tc>
          <w:tcPr>
            <w:tcW w:w="1324" w:type="dxa"/>
            <w:tcBorders>
              <w:left w:val="nil"/>
              <w:right w:val="nil"/>
            </w:tcBorders>
            <w:shd w:val="clear" w:color="auto" w:fill="000000"/>
          </w:tcPr>
          <w:p w:rsidR="00FB1BC3" w:rsidRPr="003B7F34" w:rsidRDefault="00FB1BC3" w:rsidP="00FB1BC3">
            <w:pPr>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TIPO ACTIVIDAD</w:t>
            </w:r>
          </w:p>
        </w:tc>
        <w:tc>
          <w:tcPr>
            <w:tcW w:w="831" w:type="dxa"/>
            <w:tcBorders>
              <w:left w:val="nil"/>
            </w:tcBorders>
            <w:shd w:val="clear" w:color="auto" w:fill="000000"/>
          </w:tcPr>
          <w:p w:rsidR="00FB1BC3" w:rsidRPr="003B7F34" w:rsidRDefault="00FB1BC3" w:rsidP="00FB1BC3">
            <w:pPr>
              <w:jc w:val="center"/>
              <w:rPr>
                <w:rFonts w:ascii="Arial Narrow" w:hAnsi="Arial Narrow" w:cs="Arial"/>
                <w:b/>
                <w:bCs/>
                <w:color w:val="FFFFFF"/>
                <w:sz w:val="18"/>
                <w:szCs w:val="18"/>
                <w:lang w:val="es-PE" w:eastAsia="es-PE"/>
              </w:rPr>
            </w:pPr>
            <w:r w:rsidRPr="003B7F34">
              <w:rPr>
                <w:rFonts w:ascii="Arial Narrow" w:hAnsi="Arial Narrow" w:cs="Arial"/>
                <w:color w:val="FFFFFF"/>
                <w:sz w:val="18"/>
                <w:szCs w:val="18"/>
                <w:lang w:val="es-PE" w:eastAsia="es-PE"/>
              </w:rPr>
              <w:t>TIEMPO</w:t>
            </w:r>
          </w:p>
        </w:tc>
      </w:tr>
      <w:tr w:rsidR="00FB1BC3" w:rsidRPr="003B7F34" w:rsidTr="00FB1BC3">
        <w:trPr>
          <w:trHeight w:val="450"/>
        </w:trPr>
        <w:tc>
          <w:tcPr>
            <w:tcW w:w="582" w:type="dxa"/>
            <w:tcBorders>
              <w:right w:val="nil"/>
            </w:tcBorders>
            <w:shd w:val="clear" w:color="auto" w:fill="auto"/>
          </w:tcPr>
          <w:p w:rsidR="00FB1BC3" w:rsidRPr="00DF0671" w:rsidRDefault="00FB1BC3" w:rsidP="00FB1BC3">
            <w:pPr>
              <w:jc w:val="center"/>
              <w:rPr>
                <w:rFonts w:ascii="Arial Narrow" w:hAnsi="Arial Narrow" w:cs="Arial"/>
                <w:b/>
                <w:bCs/>
                <w:sz w:val="16"/>
                <w:szCs w:val="16"/>
                <w:lang w:val="es-PE" w:eastAsia="es-PE"/>
              </w:rPr>
            </w:pPr>
            <w:r>
              <w:rPr>
                <w:rFonts w:ascii="Arial Narrow" w:hAnsi="Arial Narrow" w:cs="Arial"/>
                <w:sz w:val="16"/>
                <w:szCs w:val="16"/>
                <w:lang w:val="es-PE" w:eastAsia="es-PE"/>
              </w:rPr>
              <w:t>2</w:t>
            </w:r>
          </w:p>
        </w:tc>
        <w:tc>
          <w:tcPr>
            <w:tcW w:w="1473" w:type="dxa"/>
            <w:tcBorders>
              <w:left w:val="nil"/>
              <w:right w:val="nil"/>
            </w:tcBorders>
            <w:shd w:val="clear" w:color="auto" w:fill="auto"/>
          </w:tcPr>
          <w:p w:rsidR="00FB1BC3" w:rsidRPr="00484520" w:rsidRDefault="00FB1BC3" w:rsidP="00FB1BC3">
            <w:pPr>
              <w:rPr>
                <w:rFonts w:ascii="Arial Narrow" w:hAnsi="Arial Narrow" w:cs="Arial"/>
                <w:sz w:val="16"/>
                <w:szCs w:val="16"/>
                <w:lang w:val="es-PE" w:eastAsia="es-PE"/>
              </w:rPr>
            </w:pPr>
            <w:r>
              <w:rPr>
                <w:rFonts w:ascii="Arial Narrow" w:hAnsi="Arial Narrow" w:cs="Arial"/>
                <w:sz w:val="16"/>
                <w:szCs w:val="16"/>
                <w:lang w:val="es-PE" w:eastAsia="es-PE"/>
              </w:rPr>
              <w:t xml:space="preserve">- Lista de Requerimientos institucionales </w:t>
            </w:r>
          </w:p>
        </w:tc>
        <w:tc>
          <w:tcPr>
            <w:tcW w:w="1929" w:type="dxa"/>
            <w:tcBorders>
              <w:left w:val="nil"/>
              <w:right w:val="nil"/>
            </w:tcBorders>
            <w:shd w:val="clear" w:color="auto" w:fill="auto"/>
          </w:tcPr>
          <w:p w:rsidR="00FB1BC3" w:rsidRPr="00E60088" w:rsidRDefault="00FB1BC3" w:rsidP="00FB1BC3">
            <w:pPr>
              <w:rPr>
                <w:rFonts w:ascii="Arial Narrow" w:hAnsi="Arial Narrow" w:cs="Arial"/>
                <w:sz w:val="16"/>
                <w:szCs w:val="16"/>
                <w:lang w:val="es-PE" w:eastAsia="es-PE"/>
              </w:rPr>
            </w:pPr>
            <w:r w:rsidRPr="00E60088">
              <w:rPr>
                <w:rFonts w:ascii="Arial Narrow" w:hAnsi="Arial Narrow" w:cs="Arial"/>
                <w:sz w:val="16"/>
                <w:szCs w:val="16"/>
                <w:lang w:val="es-PE" w:eastAsia="es-PE"/>
              </w:rPr>
              <w:t>Planificación y Ejecución de Obra Civil</w:t>
            </w:r>
          </w:p>
        </w:tc>
        <w:tc>
          <w:tcPr>
            <w:tcW w:w="1617" w:type="dxa"/>
            <w:tcBorders>
              <w:left w:val="nil"/>
              <w:right w:val="nil"/>
            </w:tcBorders>
            <w:shd w:val="clear" w:color="auto" w:fill="auto"/>
          </w:tcPr>
          <w:p w:rsidR="00FB1BC3" w:rsidRPr="00E60088" w:rsidRDefault="00FB1BC3" w:rsidP="00FB1BC3">
            <w:pPr>
              <w:rPr>
                <w:rFonts w:ascii="Arial Narrow" w:hAnsi="Arial Narrow" w:cs="Arial"/>
                <w:sz w:val="16"/>
                <w:szCs w:val="16"/>
                <w:lang w:val="es-PE" w:eastAsia="es-PE"/>
              </w:rPr>
            </w:pPr>
            <w:r w:rsidRPr="00E60088">
              <w:rPr>
                <w:rFonts w:ascii="Arial Narrow" w:hAnsi="Arial Narrow" w:cs="Arial"/>
                <w:sz w:val="16"/>
                <w:szCs w:val="16"/>
                <w:lang w:val="es-PE" w:eastAsia="es-PE"/>
              </w:rPr>
              <w:t>- Obra civil ejecutada</w:t>
            </w:r>
          </w:p>
        </w:tc>
        <w:tc>
          <w:tcPr>
            <w:tcW w:w="4053" w:type="dxa"/>
            <w:tcBorders>
              <w:left w:val="nil"/>
              <w:right w:val="nil"/>
            </w:tcBorders>
            <w:shd w:val="clear" w:color="auto" w:fill="auto"/>
          </w:tcPr>
          <w:p w:rsidR="00FB1BC3" w:rsidRPr="00484520" w:rsidRDefault="00FB1BC3" w:rsidP="00FB1BC3">
            <w:pPr>
              <w:jc w:val="both"/>
              <w:rPr>
                <w:rFonts w:ascii="Arial Narrow" w:hAnsi="Arial Narrow" w:cs="Arial"/>
                <w:sz w:val="16"/>
                <w:szCs w:val="16"/>
                <w:lang w:val="es-PE" w:eastAsia="es-PE"/>
              </w:rPr>
            </w:pPr>
            <w:r>
              <w:rPr>
                <w:rFonts w:ascii="Arial Narrow" w:hAnsi="Arial Narrow" w:cs="Arial"/>
                <w:sz w:val="16"/>
                <w:szCs w:val="16"/>
                <w:lang w:val="es-PE" w:eastAsia="es-PE"/>
              </w:rPr>
              <w:t>De acorde a lista de requerimientos institucionales y los requerimientos de construcción</w:t>
            </w:r>
            <w:r w:rsidRPr="00484520">
              <w:rPr>
                <w:rFonts w:ascii="Arial Narrow" w:hAnsi="Arial Narrow" w:cs="Arial"/>
                <w:sz w:val="16"/>
                <w:szCs w:val="16"/>
                <w:lang w:val="es-PE" w:eastAsia="es-PE"/>
              </w:rPr>
              <w:t xml:space="preserve"> del proceso de Ejecución de Proyectos del Departamento de Proyectos</w:t>
            </w:r>
            <w:r>
              <w:rPr>
                <w:rFonts w:ascii="Arial Narrow" w:hAnsi="Arial Narrow" w:cs="Arial"/>
                <w:sz w:val="16"/>
                <w:szCs w:val="16"/>
                <w:lang w:val="es-PE" w:eastAsia="es-PE"/>
              </w:rPr>
              <w:t xml:space="preserve"> s</w:t>
            </w:r>
            <w:r w:rsidRPr="00484520">
              <w:rPr>
                <w:rFonts w:ascii="Arial Narrow" w:hAnsi="Arial Narrow" w:cs="Arial"/>
                <w:sz w:val="16"/>
                <w:szCs w:val="16"/>
                <w:lang w:val="es-PE" w:eastAsia="es-PE"/>
              </w:rPr>
              <w:t xml:space="preserve">e </w:t>
            </w:r>
            <w:r>
              <w:rPr>
                <w:rFonts w:ascii="Arial Narrow" w:hAnsi="Arial Narrow" w:cs="Arial"/>
                <w:sz w:val="16"/>
                <w:szCs w:val="16"/>
                <w:lang w:val="es-PE" w:eastAsia="es-PE"/>
              </w:rPr>
              <w:t xml:space="preserve">procede a </w:t>
            </w:r>
            <w:r w:rsidRPr="00484520">
              <w:rPr>
                <w:rFonts w:ascii="Arial Narrow" w:hAnsi="Arial Narrow" w:cs="Arial"/>
                <w:sz w:val="16"/>
                <w:szCs w:val="16"/>
                <w:lang w:val="es-PE" w:eastAsia="es-PE"/>
              </w:rPr>
              <w:t>realiza</w:t>
            </w:r>
            <w:r>
              <w:rPr>
                <w:rFonts w:ascii="Arial Narrow" w:hAnsi="Arial Narrow" w:cs="Arial"/>
                <w:sz w:val="16"/>
                <w:szCs w:val="16"/>
                <w:lang w:val="es-PE" w:eastAsia="es-PE"/>
              </w:rPr>
              <w:t>r</w:t>
            </w:r>
            <w:r w:rsidRPr="00484520">
              <w:rPr>
                <w:rFonts w:ascii="Arial Narrow" w:hAnsi="Arial Narrow" w:cs="Arial"/>
                <w:sz w:val="16"/>
                <w:szCs w:val="16"/>
                <w:lang w:val="es-PE" w:eastAsia="es-PE"/>
              </w:rPr>
              <w:t xml:space="preserve"> las tareas necesarias para la planificación y ejecución de </w:t>
            </w:r>
            <w:r>
              <w:rPr>
                <w:rFonts w:ascii="Arial Narrow" w:hAnsi="Arial Narrow" w:cs="Arial"/>
                <w:sz w:val="16"/>
                <w:szCs w:val="16"/>
                <w:lang w:val="es-PE" w:eastAsia="es-PE"/>
              </w:rPr>
              <w:t xml:space="preserve">las </w:t>
            </w:r>
            <w:r w:rsidRPr="00484520">
              <w:rPr>
                <w:rFonts w:ascii="Arial Narrow" w:hAnsi="Arial Narrow" w:cs="Arial"/>
                <w:sz w:val="16"/>
                <w:szCs w:val="16"/>
                <w:lang w:val="es-PE" w:eastAsia="es-PE"/>
              </w:rPr>
              <w:t>obras civiles.</w:t>
            </w:r>
          </w:p>
        </w:tc>
        <w:tc>
          <w:tcPr>
            <w:tcW w:w="1843" w:type="dxa"/>
            <w:tcBorders>
              <w:left w:val="nil"/>
              <w:right w:val="nil"/>
            </w:tcBorders>
            <w:shd w:val="clear" w:color="auto" w:fill="auto"/>
          </w:tcPr>
          <w:p w:rsidR="00FB1BC3" w:rsidRPr="00E60088" w:rsidRDefault="00FB1BC3" w:rsidP="00FB1BC3">
            <w:pPr>
              <w:rPr>
                <w:rFonts w:ascii="Arial Narrow" w:hAnsi="Arial Narrow" w:cs="Arial"/>
                <w:sz w:val="16"/>
                <w:szCs w:val="16"/>
                <w:lang w:val="es-PE" w:eastAsia="es-PE"/>
              </w:rPr>
            </w:pPr>
            <w:r>
              <w:rPr>
                <w:rFonts w:ascii="Arial Narrow" w:hAnsi="Arial Narrow" w:cs="Arial"/>
                <w:sz w:val="16"/>
                <w:szCs w:val="16"/>
                <w:lang w:val="es-PE" w:eastAsia="es-PE"/>
              </w:rPr>
              <w:t xml:space="preserve"> Administración y Abastecimiento</w:t>
            </w:r>
          </w:p>
        </w:tc>
        <w:tc>
          <w:tcPr>
            <w:tcW w:w="1324" w:type="dxa"/>
            <w:tcBorders>
              <w:left w:val="nil"/>
              <w:right w:val="nil"/>
            </w:tcBorders>
            <w:shd w:val="clear" w:color="auto" w:fill="auto"/>
          </w:tcPr>
          <w:p w:rsidR="00FB1BC3" w:rsidRPr="00E60088" w:rsidRDefault="00FB1BC3" w:rsidP="00FB1BC3">
            <w:pPr>
              <w:rPr>
                <w:rFonts w:ascii="Arial Narrow" w:hAnsi="Arial Narrow" w:cs="Arial"/>
                <w:sz w:val="16"/>
                <w:szCs w:val="16"/>
                <w:lang w:val="es-PE" w:eastAsia="es-PE"/>
              </w:rPr>
            </w:pPr>
            <w:r w:rsidRPr="00E60088">
              <w:rPr>
                <w:rFonts w:ascii="Arial Narrow" w:hAnsi="Arial Narrow" w:cs="Arial"/>
                <w:sz w:val="16"/>
                <w:szCs w:val="16"/>
                <w:lang w:val="es-PE" w:eastAsia="es-PE"/>
              </w:rPr>
              <w:t>Manual</w:t>
            </w:r>
          </w:p>
        </w:tc>
        <w:tc>
          <w:tcPr>
            <w:tcW w:w="831" w:type="dxa"/>
            <w:tcBorders>
              <w:left w:val="nil"/>
            </w:tcBorders>
            <w:shd w:val="clear" w:color="auto" w:fill="auto"/>
          </w:tcPr>
          <w:p w:rsidR="00FB1BC3" w:rsidRPr="00E60088" w:rsidRDefault="00FB1BC3" w:rsidP="00FB1BC3">
            <w:pPr>
              <w:rPr>
                <w:rFonts w:ascii="Arial Narrow" w:hAnsi="Arial Narrow" w:cs="Arial"/>
                <w:sz w:val="16"/>
                <w:szCs w:val="16"/>
                <w:lang w:val="es-PE" w:eastAsia="es-PE"/>
              </w:rPr>
            </w:pPr>
            <w:r w:rsidRPr="00E60088">
              <w:rPr>
                <w:rFonts w:ascii="Arial Narrow" w:hAnsi="Arial Narrow" w:cs="Arial"/>
                <w:sz w:val="16"/>
                <w:szCs w:val="16"/>
                <w:lang w:val="es-PE" w:eastAsia="es-PE"/>
              </w:rPr>
              <w:t>Duración de la obra</w:t>
            </w:r>
          </w:p>
        </w:tc>
      </w:tr>
    </w:tbl>
    <w:p w:rsidR="00FB1BC3" w:rsidRPr="00FB1BC3" w:rsidRDefault="00FB1BC3" w:rsidP="00FB1BC3">
      <w:pPr>
        <w:pStyle w:val="Caption"/>
        <w:jc w:val="center"/>
        <w:rPr>
          <w:rFonts w:asciiTheme="majorHAnsi" w:hAnsiTheme="majorHAnsi"/>
          <w:sz w:val="16"/>
          <w:szCs w:val="16"/>
        </w:rPr>
      </w:pPr>
      <w:bookmarkStart w:id="352" w:name="_Toc266031755"/>
      <w:r w:rsidRPr="00FB1BC3">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69</w:t>
      </w:r>
      <w:r w:rsidR="00C74554">
        <w:rPr>
          <w:rFonts w:asciiTheme="majorHAnsi" w:hAnsiTheme="majorHAnsi"/>
          <w:sz w:val="16"/>
          <w:szCs w:val="16"/>
        </w:rPr>
        <w:fldChar w:fldCharType="end"/>
      </w:r>
      <w:r w:rsidRPr="00FB1BC3">
        <w:rPr>
          <w:rFonts w:asciiTheme="majorHAnsi" w:hAnsiTheme="majorHAnsi"/>
          <w:sz w:val="16"/>
          <w:szCs w:val="16"/>
        </w:rPr>
        <w:t>.- Caracterización del macro proceso " Gestión de Obras Civiles”</w:t>
      </w:r>
      <w:bookmarkEnd w:id="352"/>
    </w:p>
    <w:p w:rsidR="00FB1BC3" w:rsidRPr="00FB1BC3" w:rsidRDefault="00FB1BC3" w:rsidP="00FB1BC3">
      <w:pPr>
        <w:pStyle w:val="Caption"/>
        <w:jc w:val="center"/>
        <w:rPr>
          <w:rFonts w:asciiTheme="majorHAnsi" w:hAnsiTheme="majorHAnsi"/>
          <w:sz w:val="16"/>
          <w:szCs w:val="16"/>
        </w:rPr>
      </w:pPr>
      <w:r w:rsidRPr="00FB1BC3">
        <w:rPr>
          <w:rFonts w:asciiTheme="majorHAnsi" w:hAnsiTheme="majorHAnsi"/>
          <w:sz w:val="16"/>
          <w:szCs w:val="16"/>
        </w:rPr>
        <w:t>Fuente: Elaboración Propia</w:t>
      </w:r>
    </w:p>
    <w:p w:rsidR="00FB1BC3" w:rsidRDefault="00FB1BC3" w:rsidP="003A5985">
      <w:pPr>
        <w:rPr>
          <w:rFonts w:eastAsia="Calibri" w:cs="Times New Roman"/>
          <w:b/>
          <w:bCs/>
          <w:sz w:val="16"/>
          <w:szCs w:val="16"/>
          <w:lang w:val="es-PE" w:eastAsia="es-ES" w:bidi="ar-SA"/>
        </w:rPr>
      </w:pPr>
    </w:p>
    <w:p w:rsidR="00FB1BC3" w:rsidRDefault="00FB1BC3" w:rsidP="003A5985">
      <w:pPr>
        <w:rPr>
          <w:rFonts w:eastAsia="Calibri" w:cs="Times New Roman"/>
          <w:b/>
          <w:bCs/>
          <w:sz w:val="16"/>
          <w:szCs w:val="16"/>
          <w:lang w:val="es-PE" w:eastAsia="es-ES" w:bidi="ar-SA"/>
        </w:rPr>
      </w:pPr>
    </w:p>
    <w:p w:rsidR="00FB1BC3" w:rsidRPr="00FB1BC3" w:rsidRDefault="00FB1BC3" w:rsidP="00FB1BC3">
      <w:pPr>
        <w:pStyle w:val="Heading2"/>
        <w:numPr>
          <w:ilvl w:val="1"/>
          <w:numId w:val="2"/>
        </w:numPr>
        <w:spacing w:after="240"/>
        <w:jc w:val="both"/>
        <w:rPr>
          <w:b/>
          <w:smallCaps w:val="0"/>
          <w:sz w:val="24"/>
          <w:szCs w:val="24"/>
          <w:u w:val="single"/>
        </w:rPr>
      </w:pPr>
      <w:bookmarkStart w:id="353" w:name="_Toc266033431"/>
      <w:r w:rsidRPr="00FB1BC3">
        <w:rPr>
          <w:b/>
          <w:smallCaps w:val="0"/>
          <w:sz w:val="24"/>
          <w:szCs w:val="24"/>
          <w:u w:val="single"/>
        </w:rPr>
        <w:t>Arquitectura de procesos</w:t>
      </w:r>
      <w:bookmarkEnd w:id="353"/>
    </w:p>
    <w:p w:rsidR="00FB1BC3" w:rsidRPr="00484520" w:rsidRDefault="00FB1BC3" w:rsidP="00FB1BC3">
      <w:pPr>
        <w:spacing w:line="360" w:lineRule="auto"/>
        <w:jc w:val="both"/>
      </w:pPr>
      <w:r w:rsidRPr="00484520">
        <w:t xml:space="preserve">El presente diagrama muestra la interacción de todos los procesos identificados en la presente tesis. </w:t>
      </w:r>
    </w:p>
    <w:p w:rsidR="00FB1BC3" w:rsidRPr="00484520" w:rsidRDefault="00FB1BC3" w:rsidP="00FB1BC3">
      <w:pPr>
        <w:spacing w:line="360" w:lineRule="auto"/>
        <w:jc w:val="both"/>
      </w:pPr>
      <w:r w:rsidRPr="00484520">
        <w:t xml:space="preserve">El diagrama de procesos presentado muestra procesos colapsados de color celeste, verde </w:t>
      </w:r>
      <w:r>
        <w:t>y morado. Para fines de este proyecto</w:t>
      </w:r>
      <w:r w:rsidRPr="00484520">
        <w:t xml:space="preserve">, el color celeste indica los procesos que se detallarán.  Los de color verde representan los procesos ejecutados por entidades externas a </w:t>
      </w:r>
      <w:smartTag w:uri="urn:schemas-microsoft-com:office:smarttags" w:element="PersonName">
        <w:smartTagPr>
          <w:attr w:name="ProductID" w:val="la Oficina Central"/>
        </w:smartTagPr>
        <w:r w:rsidRPr="00484520">
          <w:t>la Oficina Central</w:t>
        </w:r>
      </w:smartTag>
      <w:r w:rsidRPr="00484520">
        <w:t xml:space="preserve"> Fe y Alegría Perú, los cuales tampoco van a ser detallados, sólo han sido identificados. Asimismo, los  de color morado corresponden a procesos ejecutados por </w:t>
      </w:r>
      <w:smartTag w:uri="urn:schemas-microsoft-com:office:smarttags" w:element="PersonName">
        <w:smartTagPr>
          <w:attr w:name="ProductID" w:val="la Oficina Central"/>
        </w:smartTagPr>
        <w:r w:rsidRPr="00484520">
          <w:t>la Oficina Central</w:t>
        </w:r>
      </w:smartTag>
      <w:r w:rsidRPr="00484520">
        <w:t xml:space="preserve"> Fe y Alegría Perú, pero que no van a ser detallados debido a que se en</w:t>
      </w:r>
      <w:r>
        <w:t>cuentran fuera del alcance del proyecto</w:t>
      </w:r>
      <w:r w:rsidRPr="00484520">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45"/>
        <w:gridCol w:w="2154"/>
        <w:gridCol w:w="2180"/>
        <w:gridCol w:w="2141"/>
      </w:tblGrid>
      <w:tr w:rsidR="00FB1BC3" w:rsidRPr="00484520" w:rsidTr="00FB1BC3">
        <w:trPr>
          <w:trHeight w:val="699"/>
          <w:tblHeader/>
        </w:trPr>
        <w:tc>
          <w:tcPr>
            <w:tcW w:w="8720" w:type="dxa"/>
            <w:gridSpan w:val="4"/>
            <w:shd w:val="clear" w:color="auto" w:fill="000000"/>
            <w:vAlign w:val="center"/>
          </w:tcPr>
          <w:p w:rsidR="00FB1BC3" w:rsidRPr="00484520" w:rsidRDefault="00FB1BC3" w:rsidP="00543357">
            <w:pPr>
              <w:autoSpaceDE w:val="0"/>
              <w:autoSpaceDN w:val="0"/>
              <w:adjustRightInd w:val="0"/>
              <w:spacing w:after="0" w:line="240" w:lineRule="auto"/>
              <w:jc w:val="center"/>
              <w:rPr>
                <w:rFonts w:ascii="Arial Narrow" w:hAnsi="Arial Narrow" w:cs="Arial"/>
                <w:b/>
                <w:bCs/>
                <w:color w:val="FFFFFF"/>
                <w:sz w:val="28"/>
                <w:szCs w:val="28"/>
              </w:rPr>
            </w:pPr>
            <w:r w:rsidRPr="00484520">
              <w:rPr>
                <w:rFonts w:ascii="Arial Narrow" w:hAnsi="Arial Narrow"/>
                <w:b/>
                <w:color w:val="FFFFFF"/>
                <w:sz w:val="28"/>
                <w:szCs w:val="28"/>
              </w:rPr>
              <w:t>ARQUITECTURA DE PROCESOS</w:t>
            </w:r>
          </w:p>
        </w:tc>
      </w:tr>
      <w:tr w:rsidR="00FB1BC3" w:rsidRPr="00484520" w:rsidTr="00FB1BC3">
        <w:tc>
          <w:tcPr>
            <w:tcW w:w="2245" w:type="dxa"/>
            <w:shd w:val="clear" w:color="auto" w:fill="BFBFBF"/>
            <w:vAlign w:val="center"/>
          </w:tcPr>
          <w:p w:rsidR="00FB1BC3" w:rsidRPr="00484520" w:rsidRDefault="00FB1BC3" w:rsidP="00543357">
            <w:pPr>
              <w:spacing w:after="0" w:line="240" w:lineRule="auto"/>
              <w:jc w:val="center"/>
              <w:rPr>
                <w:rFonts w:ascii="Arial Narrow" w:hAnsi="Arial Narrow"/>
                <w:b/>
              </w:rPr>
            </w:pPr>
            <w:r w:rsidRPr="00484520">
              <w:rPr>
                <w:rFonts w:ascii="Arial Narrow" w:hAnsi="Arial Narrow"/>
                <w:b/>
              </w:rPr>
              <w:t>PROPÓSITO</w:t>
            </w:r>
          </w:p>
        </w:tc>
        <w:tc>
          <w:tcPr>
            <w:tcW w:w="6475" w:type="dxa"/>
            <w:gridSpan w:val="3"/>
          </w:tcPr>
          <w:p w:rsidR="00FB1BC3" w:rsidRPr="00484520" w:rsidRDefault="00FB1BC3" w:rsidP="00543357">
            <w:pPr>
              <w:spacing w:after="0" w:line="240" w:lineRule="auto"/>
              <w:jc w:val="both"/>
              <w:rPr>
                <w:rFonts w:ascii="Arial Narrow" w:hAnsi="Arial Narrow"/>
              </w:rPr>
            </w:pPr>
            <w:r w:rsidRPr="00484520">
              <w:rPr>
                <w:rFonts w:ascii="Arial Narrow" w:hAnsi="Arial Narrow"/>
              </w:rPr>
              <w:t>El siguiente proceso tiene como propósito el cumplimiento del  siguiente objetivo:</w:t>
            </w:r>
          </w:p>
          <w:p w:rsidR="00FB1BC3" w:rsidRPr="00484520" w:rsidRDefault="00FB1BC3" w:rsidP="00543357">
            <w:pPr>
              <w:spacing w:after="0" w:line="240" w:lineRule="auto"/>
              <w:jc w:val="both"/>
              <w:rPr>
                <w:rFonts w:ascii="Arial Narrow" w:hAnsi="Arial Narrow"/>
              </w:rPr>
            </w:pPr>
            <w:r w:rsidRPr="00484520">
              <w:rPr>
                <w:rFonts w:ascii="Arial Narrow" w:hAnsi="Arial Narrow"/>
              </w:rPr>
              <w:t>OE: Promover la formación de hombres y mujeres nuevos, conscientes de sus potencialidades y de la realidad que los rodea, abiertos a la transcendencia, agentes de cambio y protagonistas de su propio desarrollo.</w:t>
            </w:r>
          </w:p>
        </w:tc>
      </w:tr>
      <w:tr w:rsidR="00FB1BC3" w:rsidRPr="00484520" w:rsidTr="00FB1BC3">
        <w:tc>
          <w:tcPr>
            <w:tcW w:w="2245" w:type="dxa"/>
            <w:shd w:val="clear" w:color="auto" w:fill="BFBFBF"/>
            <w:vAlign w:val="center"/>
          </w:tcPr>
          <w:p w:rsidR="00FB1BC3" w:rsidRPr="00484520" w:rsidRDefault="00FB1BC3" w:rsidP="00543357">
            <w:pPr>
              <w:spacing w:after="0" w:line="240" w:lineRule="auto"/>
              <w:jc w:val="center"/>
              <w:rPr>
                <w:rFonts w:ascii="Arial Narrow" w:hAnsi="Arial Narrow"/>
                <w:b/>
              </w:rPr>
            </w:pPr>
            <w:r w:rsidRPr="00484520">
              <w:rPr>
                <w:rFonts w:ascii="Arial Narrow" w:hAnsi="Arial Narrow"/>
                <w:b/>
              </w:rPr>
              <w:t>RESPONSABLE</w:t>
            </w:r>
          </w:p>
        </w:tc>
        <w:tc>
          <w:tcPr>
            <w:tcW w:w="2154" w:type="dxa"/>
            <w:vAlign w:val="center"/>
          </w:tcPr>
          <w:p w:rsidR="00FB1BC3" w:rsidRPr="00484520" w:rsidRDefault="00FB1BC3" w:rsidP="00543357">
            <w:pPr>
              <w:spacing w:after="0" w:line="240" w:lineRule="auto"/>
              <w:rPr>
                <w:rFonts w:ascii="Arial Narrow" w:hAnsi="Arial Narrow"/>
              </w:rPr>
            </w:pPr>
            <w:r w:rsidRPr="00484520">
              <w:rPr>
                <w:rFonts w:ascii="Arial Narrow" w:hAnsi="Arial Narrow"/>
              </w:rPr>
              <w:t>Director Fe y Alegría Perú</w:t>
            </w:r>
          </w:p>
        </w:tc>
        <w:tc>
          <w:tcPr>
            <w:tcW w:w="2180" w:type="dxa"/>
            <w:shd w:val="clear" w:color="auto" w:fill="D9D9D9"/>
            <w:vAlign w:val="center"/>
          </w:tcPr>
          <w:p w:rsidR="00FB1BC3" w:rsidRPr="00484520" w:rsidRDefault="00FB1BC3" w:rsidP="00543357">
            <w:pPr>
              <w:spacing w:after="0" w:line="240" w:lineRule="auto"/>
              <w:jc w:val="center"/>
              <w:rPr>
                <w:rFonts w:ascii="Arial Narrow" w:hAnsi="Arial Narrow"/>
                <w:b/>
              </w:rPr>
            </w:pPr>
            <w:r w:rsidRPr="00484520">
              <w:rPr>
                <w:rFonts w:ascii="Arial Narrow" w:hAnsi="Arial Narrow"/>
                <w:b/>
              </w:rPr>
              <w:t>BASE LEGAL</w:t>
            </w:r>
          </w:p>
        </w:tc>
        <w:tc>
          <w:tcPr>
            <w:tcW w:w="2141" w:type="dxa"/>
            <w:vAlign w:val="center"/>
          </w:tcPr>
          <w:p w:rsidR="00FB1BC3" w:rsidRPr="00484520" w:rsidRDefault="00FB1BC3" w:rsidP="00543357">
            <w:pPr>
              <w:spacing w:after="0" w:line="240" w:lineRule="auto"/>
              <w:rPr>
                <w:rFonts w:ascii="Arial Narrow" w:hAnsi="Arial Narrow"/>
              </w:rPr>
            </w:pPr>
            <w:r w:rsidRPr="00484520">
              <w:rPr>
                <w:rFonts w:ascii="Arial Narrow" w:hAnsi="Arial Narrow"/>
              </w:rPr>
              <w:t>No Aplica</w:t>
            </w:r>
          </w:p>
        </w:tc>
      </w:tr>
      <w:tr w:rsidR="00FB1BC3" w:rsidRPr="00484520" w:rsidTr="00FB1BC3">
        <w:tc>
          <w:tcPr>
            <w:tcW w:w="2245" w:type="dxa"/>
            <w:shd w:val="clear" w:color="auto" w:fill="BFBFBF"/>
            <w:vAlign w:val="center"/>
          </w:tcPr>
          <w:p w:rsidR="00FB1BC3" w:rsidRPr="00484520" w:rsidRDefault="00FB1BC3" w:rsidP="00543357">
            <w:pPr>
              <w:spacing w:after="0" w:line="240" w:lineRule="auto"/>
              <w:jc w:val="center"/>
              <w:rPr>
                <w:rFonts w:ascii="Arial Narrow" w:hAnsi="Arial Narrow"/>
                <w:b/>
              </w:rPr>
            </w:pPr>
            <w:r w:rsidRPr="00484520">
              <w:rPr>
                <w:rFonts w:ascii="Arial Narrow" w:hAnsi="Arial Narrow"/>
                <w:b/>
              </w:rPr>
              <w:t>ACTORES DEL PROCESO</w:t>
            </w:r>
          </w:p>
        </w:tc>
        <w:tc>
          <w:tcPr>
            <w:tcW w:w="6475" w:type="dxa"/>
            <w:gridSpan w:val="3"/>
            <w:vAlign w:val="center"/>
          </w:tcPr>
          <w:p w:rsidR="00FB1BC3" w:rsidRPr="00484520" w:rsidRDefault="00FB1BC3" w:rsidP="00543357">
            <w:pPr>
              <w:spacing w:after="0" w:line="240" w:lineRule="auto"/>
              <w:rPr>
                <w:rFonts w:ascii="Arial Narrow" w:hAnsi="Arial Narrow" w:cs="Arial"/>
                <w:bCs/>
              </w:rPr>
            </w:pPr>
            <w:r w:rsidRPr="00484520">
              <w:rPr>
                <w:rFonts w:ascii="Arial Narrow" w:hAnsi="Arial Narrow"/>
              </w:rPr>
              <w:t>No Aplica</w:t>
            </w:r>
          </w:p>
        </w:tc>
      </w:tr>
      <w:tr w:rsidR="00FB1BC3" w:rsidRPr="00484520" w:rsidTr="00FB1BC3">
        <w:tc>
          <w:tcPr>
            <w:tcW w:w="2245" w:type="dxa"/>
            <w:shd w:val="clear" w:color="auto" w:fill="BFBFBF"/>
            <w:vAlign w:val="center"/>
          </w:tcPr>
          <w:p w:rsidR="00FB1BC3" w:rsidRPr="00484520" w:rsidRDefault="00FB1BC3" w:rsidP="00543357">
            <w:pPr>
              <w:spacing w:after="0" w:line="240" w:lineRule="auto"/>
              <w:jc w:val="center"/>
              <w:rPr>
                <w:rFonts w:ascii="Arial Narrow" w:hAnsi="Arial Narrow"/>
                <w:b/>
              </w:rPr>
            </w:pPr>
            <w:r w:rsidRPr="00484520">
              <w:rPr>
                <w:rFonts w:ascii="Arial Narrow" w:hAnsi="Arial Narrow"/>
                <w:b/>
              </w:rPr>
              <w:t>CLIENTES INTERNOS</w:t>
            </w:r>
          </w:p>
        </w:tc>
        <w:tc>
          <w:tcPr>
            <w:tcW w:w="2154" w:type="dxa"/>
            <w:vAlign w:val="center"/>
          </w:tcPr>
          <w:p w:rsidR="00FB1BC3" w:rsidRPr="00484520" w:rsidRDefault="00FB1BC3" w:rsidP="00543357">
            <w:pPr>
              <w:spacing w:after="0" w:line="240" w:lineRule="auto"/>
              <w:rPr>
                <w:rFonts w:ascii="Arial Narrow" w:hAnsi="Arial Narrow"/>
              </w:rPr>
            </w:pPr>
            <w:r w:rsidRPr="00484520">
              <w:rPr>
                <w:rFonts w:ascii="Arial Narrow" w:hAnsi="Arial Narrow"/>
              </w:rPr>
              <w:t>Director Fe y Alegría Perú</w:t>
            </w:r>
          </w:p>
        </w:tc>
        <w:tc>
          <w:tcPr>
            <w:tcW w:w="2180" w:type="dxa"/>
            <w:shd w:val="clear" w:color="auto" w:fill="D9D9D9"/>
            <w:vAlign w:val="center"/>
          </w:tcPr>
          <w:p w:rsidR="00FB1BC3" w:rsidRPr="00484520" w:rsidRDefault="00FB1BC3" w:rsidP="00543357">
            <w:pPr>
              <w:spacing w:after="0" w:line="240" w:lineRule="auto"/>
              <w:jc w:val="center"/>
              <w:rPr>
                <w:rFonts w:ascii="Arial Narrow" w:hAnsi="Arial Narrow"/>
                <w:b/>
              </w:rPr>
            </w:pPr>
            <w:r w:rsidRPr="00484520">
              <w:rPr>
                <w:rFonts w:ascii="Arial Narrow" w:hAnsi="Arial Narrow"/>
                <w:b/>
              </w:rPr>
              <w:t>CLIENTES EXTERNOS</w:t>
            </w:r>
          </w:p>
        </w:tc>
        <w:tc>
          <w:tcPr>
            <w:tcW w:w="2141" w:type="dxa"/>
          </w:tcPr>
          <w:p w:rsidR="00FB1BC3" w:rsidRPr="00484520" w:rsidRDefault="00FB1BC3" w:rsidP="00543357">
            <w:pPr>
              <w:spacing w:after="0" w:line="240" w:lineRule="auto"/>
              <w:rPr>
                <w:rFonts w:ascii="Arial Narrow" w:hAnsi="Arial Narrow"/>
              </w:rPr>
            </w:pPr>
            <w:r w:rsidRPr="00484520">
              <w:rPr>
                <w:rFonts w:ascii="Arial Narrow" w:hAnsi="Arial Narrow"/>
              </w:rPr>
              <w:t>No Aplica</w:t>
            </w:r>
          </w:p>
        </w:tc>
      </w:tr>
      <w:tr w:rsidR="00FB1BC3" w:rsidRPr="00484520" w:rsidTr="00FB1BC3">
        <w:tc>
          <w:tcPr>
            <w:tcW w:w="2245" w:type="dxa"/>
            <w:shd w:val="clear" w:color="auto" w:fill="BFBFBF"/>
            <w:vAlign w:val="center"/>
          </w:tcPr>
          <w:p w:rsidR="00FB1BC3" w:rsidRPr="00484520" w:rsidRDefault="00FB1BC3" w:rsidP="00543357">
            <w:pPr>
              <w:spacing w:after="0" w:line="240" w:lineRule="auto"/>
              <w:jc w:val="center"/>
              <w:rPr>
                <w:rFonts w:ascii="Arial Narrow" w:hAnsi="Arial Narrow"/>
                <w:b/>
              </w:rPr>
            </w:pPr>
            <w:r w:rsidRPr="00484520">
              <w:rPr>
                <w:rFonts w:ascii="Arial Narrow" w:hAnsi="Arial Narrow"/>
                <w:b/>
              </w:rPr>
              <w:t>ALCANCE</w:t>
            </w:r>
          </w:p>
        </w:tc>
        <w:tc>
          <w:tcPr>
            <w:tcW w:w="6475" w:type="dxa"/>
            <w:gridSpan w:val="3"/>
          </w:tcPr>
          <w:p w:rsidR="00FB1BC3" w:rsidRPr="00484520" w:rsidRDefault="00FB1BC3" w:rsidP="00543357">
            <w:pPr>
              <w:spacing w:after="0" w:line="240" w:lineRule="auto"/>
              <w:jc w:val="both"/>
              <w:rPr>
                <w:rFonts w:ascii="Arial Narrow" w:hAnsi="Arial Narrow"/>
              </w:rPr>
            </w:pPr>
            <w:r w:rsidRPr="00484520">
              <w:rPr>
                <w:rFonts w:ascii="Arial Narrow" w:hAnsi="Arial Narrow"/>
              </w:rPr>
              <w:t xml:space="preserve">El alcance de la presente arquitectura consiste en mostrar los procesos que se ejecutan en </w:t>
            </w:r>
            <w:smartTag w:uri="urn:schemas-microsoft-com:office:smarttags" w:element="PersonName">
              <w:smartTagPr>
                <w:attr w:name="ProductID" w:val="la Oficina Central"/>
              </w:smartTagPr>
              <w:r w:rsidRPr="00484520">
                <w:rPr>
                  <w:rFonts w:ascii="Arial Narrow" w:hAnsi="Arial Narrow"/>
                </w:rPr>
                <w:t>la Oficina Central</w:t>
              </w:r>
            </w:smartTag>
            <w:r w:rsidRPr="00484520">
              <w:rPr>
                <w:rFonts w:ascii="Arial Narrow" w:hAnsi="Arial Narrow"/>
              </w:rPr>
              <w:t xml:space="preserve"> Fe y Alegría Perú para apoyar el servicio educativo brindado a los centros educativos de Lima. </w:t>
            </w:r>
          </w:p>
          <w:p w:rsidR="00FB1BC3" w:rsidRPr="00484520" w:rsidRDefault="00FB1BC3" w:rsidP="00543357">
            <w:pPr>
              <w:spacing w:after="0" w:line="240" w:lineRule="auto"/>
              <w:jc w:val="both"/>
              <w:rPr>
                <w:rFonts w:ascii="Arial Narrow" w:hAnsi="Arial Narrow"/>
              </w:rPr>
            </w:pPr>
            <w:r w:rsidRPr="00484520">
              <w:rPr>
                <w:rFonts w:ascii="Arial Narrow" w:hAnsi="Arial Narrow"/>
              </w:rPr>
              <w:t xml:space="preserve">No se considerará dentro del alcance de este, los procesos relacionados a la gestión de </w:t>
            </w:r>
            <w:smartTag w:uri="urn:schemas-microsoft-com:office:smarttags" w:element="PersonName">
              <w:smartTagPr>
                <w:attr w:name="ProductID" w:val="la Educaci￳n Rural."/>
              </w:smartTagPr>
              <w:r w:rsidRPr="00484520">
                <w:rPr>
                  <w:rFonts w:ascii="Arial Narrow" w:hAnsi="Arial Narrow"/>
                </w:rPr>
                <w:t>la Educación Rural.</w:t>
              </w:r>
            </w:smartTag>
            <w:r w:rsidRPr="00484520">
              <w:rPr>
                <w:rFonts w:ascii="Arial Narrow" w:hAnsi="Arial Narrow"/>
              </w:rPr>
              <w:t xml:space="preserve"> Tampoco se considerarán los procesos relacionados a los proyectos institucionales como IRFA o P1. Solo se considerarán los procesos ejecutados por las áreas funcionales de </w:t>
            </w:r>
            <w:smartTag w:uri="urn:schemas-microsoft-com:office:smarttags" w:element="PersonName">
              <w:smartTagPr>
                <w:attr w:name="ProductID" w:val="la Oficina Central"/>
              </w:smartTagPr>
              <w:r w:rsidRPr="00484520">
                <w:rPr>
                  <w:rFonts w:ascii="Arial Narrow" w:hAnsi="Arial Narrow"/>
                </w:rPr>
                <w:t>la Oficina Central</w:t>
              </w:r>
            </w:smartTag>
            <w:r w:rsidRPr="00484520">
              <w:rPr>
                <w:rFonts w:ascii="Arial Narrow" w:hAnsi="Arial Narrow"/>
              </w:rPr>
              <w:t xml:space="preserve"> Fe y Alegría Perú. </w:t>
            </w:r>
          </w:p>
        </w:tc>
      </w:tr>
    </w:tbl>
    <w:p w:rsidR="00FB1BC3" w:rsidRPr="00543357" w:rsidRDefault="00FB1BC3" w:rsidP="00FB1BC3">
      <w:pPr>
        <w:pStyle w:val="Caption"/>
        <w:jc w:val="center"/>
        <w:rPr>
          <w:rFonts w:asciiTheme="majorHAnsi" w:hAnsiTheme="majorHAnsi"/>
          <w:sz w:val="16"/>
          <w:szCs w:val="16"/>
        </w:rPr>
      </w:pPr>
      <w:bookmarkStart w:id="354" w:name="_Toc266031756"/>
      <w:r w:rsidRPr="00543357">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70</w:t>
      </w:r>
      <w:r w:rsidR="00C74554">
        <w:rPr>
          <w:rFonts w:asciiTheme="majorHAnsi" w:hAnsiTheme="majorHAnsi"/>
          <w:sz w:val="16"/>
          <w:szCs w:val="16"/>
        </w:rPr>
        <w:fldChar w:fldCharType="end"/>
      </w:r>
      <w:r w:rsidRPr="00543357">
        <w:rPr>
          <w:rFonts w:asciiTheme="majorHAnsi" w:hAnsiTheme="majorHAnsi"/>
          <w:sz w:val="16"/>
          <w:szCs w:val="16"/>
        </w:rPr>
        <w:t xml:space="preserve">.- Definición de </w:t>
      </w:r>
      <w:smartTag w:uri="urn:schemas-microsoft-com:office:smarttags" w:element="PersonName">
        <w:smartTagPr>
          <w:attr w:name="ProductID" w:val="la Arquitectura"/>
        </w:smartTagPr>
        <w:r w:rsidRPr="00543357">
          <w:rPr>
            <w:rFonts w:asciiTheme="majorHAnsi" w:hAnsiTheme="majorHAnsi"/>
            <w:sz w:val="16"/>
            <w:szCs w:val="16"/>
          </w:rPr>
          <w:t>la Arquitectura</w:t>
        </w:r>
      </w:smartTag>
      <w:r w:rsidRPr="00543357">
        <w:rPr>
          <w:rFonts w:asciiTheme="majorHAnsi" w:hAnsiTheme="majorHAnsi"/>
          <w:sz w:val="16"/>
          <w:szCs w:val="16"/>
        </w:rPr>
        <w:t xml:space="preserve"> de Procesos</w:t>
      </w:r>
      <w:bookmarkEnd w:id="354"/>
    </w:p>
    <w:p w:rsidR="00FB1BC3" w:rsidRPr="00543357" w:rsidRDefault="00FB1BC3" w:rsidP="00FB1BC3">
      <w:pPr>
        <w:pStyle w:val="Caption"/>
        <w:jc w:val="center"/>
        <w:rPr>
          <w:rFonts w:asciiTheme="majorHAnsi" w:hAnsiTheme="majorHAnsi"/>
          <w:sz w:val="16"/>
          <w:szCs w:val="16"/>
        </w:rPr>
      </w:pPr>
      <w:r w:rsidRPr="00543357">
        <w:rPr>
          <w:rFonts w:asciiTheme="majorHAnsi" w:hAnsiTheme="majorHAnsi"/>
          <w:sz w:val="16"/>
          <w:szCs w:val="16"/>
        </w:rPr>
        <w:t>Fuente: Elaboración propia</w:t>
      </w:r>
    </w:p>
    <w:p w:rsidR="00FB1BC3" w:rsidRDefault="00FB1BC3" w:rsidP="003A5985">
      <w:pPr>
        <w:rPr>
          <w:rFonts w:eastAsia="Calibri" w:cs="Times New Roman"/>
          <w:b/>
          <w:bCs/>
          <w:sz w:val="16"/>
          <w:szCs w:val="16"/>
          <w:lang w:val="es-PE" w:eastAsia="es-ES" w:bidi="ar-SA"/>
        </w:rPr>
      </w:pPr>
    </w:p>
    <w:p w:rsidR="00543357" w:rsidRDefault="00543357" w:rsidP="003A5985">
      <w:pPr>
        <w:rPr>
          <w:rFonts w:eastAsia="Calibri" w:cs="Times New Roman"/>
          <w:b/>
          <w:bCs/>
          <w:sz w:val="16"/>
          <w:szCs w:val="16"/>
          <w:lang w:val="es-PE" w:eastAsia="es-ES" w:bidi="ar-SA"/>
        </w:rPr>
      </w:pPr>
    </w:p>
    <w:p w:rsidR="00543357" w:rsidRDefault="00543357" w:rsidP="003A5985">
      <w:pPr>
        <w:rPr>
          <w:rFonts w:eastAsia="Calibri" w:cs="Times New Roman"/>
          <w:b/>
          <w:bCs/>
          <w:sz w:val="16"/>
          <w:szCs w:val="16"/>
          <w:lang w:val="es-PE" w:eastAsia="es-ES" w:bidi="ar-SA"/>
        </w:rPr>
        <w:sectPr w:rsidR="00543357" w:rsidSect="00120F48">
          <w:footerReference w:type="default" r:id="rId121"/>
          <w:pgSz w:w="11907" w:h="16839" w:code="9"/>
          <w:pgMar w:top="1417" w:right="1701" w:bottom="1417" w:left="1701" w:header="708" w:footer="708" w:gutter="0"/>
          <w:cols w:space="708"/>
          <w:docGrid w:linePitch="360"/>
        </w:sectPr>
      </w:pPr>
    </w:p>
    <w:p w:rsidR="00543357" w:rsidRPr="00484520" w:rsidRDefault="00543357" w:rsidP="00543357">
      <w:pPr>
        <w:keepNext/>
        <w:tabs>
          <w:tab w:val="left" w:pos="3686"/>
        </w:tabs>
        <w:autoSpaceDE w:val="0"/>
        <w:autoSpaceDN w:val="0"/>
        <w:adjustRightInd w:val="0"/>
        <w:spacing w:after="0" w:line="240" w:lineRule="auto"/>
        <w:jc w:val="center"/>
      </w:pPr>
      <w:r>
        <w:rPr>
          <w:noProof/>
          <w:lang w:eastAsia="es-ES" w:bidi="ar-SA"/>
        </w:rPr>
        <w:drawing>
          <wp:inline distT="0" distB="0" distL="0" distR="0">
            <wp:extent cx="14219878" cy="9131488"/>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2" cstate="print"/>
                    <a:srcRect b="4005"/>
                    <a:stretch>
                      <a:fillRect/>
                    </a:stretch>
                  </pic:blipFill>
                  <pic:spPr bwMode="auto">
                    <a:xfrm>
                      <a:off x="0" y="0"/>
                      <a:ext cx="14227613" cy="9136455"/>
                    </a:xfrm>
                    <a:prstGeom prst="rect">
                      <a:avLst/>
                    </a:prstGeom>
                    <a:noFill/>
                    <a:ln w="9525">
                      <a:noFill/>
                      <a:miter lim="800000"/>
                      <a:headEnd/>
                      <a:tailEnd/>
                    </a:ln>
                  </pic:spPr>
                </pic:pic>
              </a:graphicData>
            </a:graphic>
          </wp:inline>
        </w:drawing>
      </w:r>
    </w:p>
    <w:p w:rsidR="00543357" w:rsidRPr="00543357" w:rsidRDefault="00543357" w:rsidP="00543357">
      <w:pPr>
        <w:pStyle w:val="Caption"/>
        <w:jc w:val="center"/>
        <w:rPr>
          <w:rFonts w:asciiTheme="majorHAnsi" w:hAnsiTheme="majorHAnsi"/>
          <w:sz w:val="16"/>
          <w:szCs w:val="16"/>
        </w:rPr>
      </w:pPr>
      <w:bookmarkStart w:id="355" w:name="_Toc266031566"/>
      <w:r w:rsidRPr="00543357">
        <w:rPr>
          <w:rFonts w:asciiTheme="majorHAnsi" w:hAnsiTheme="majorHAnsi"/>
          <w:sz w:val="16"/>
          <w:szCs w:val="16"/>
        </w:rPr>
        <w:t xml:space="preserve">Ilustración </w:t>
      </w:r>
      <w:r w:rsidR="00934198" w:rsidRPr="00543357">
        <w:rPr>
          <w:rFonts w:asciiTheme="majorHAnsi" w:hAnsiTheme="majorHAnsi"/>
          <w:sz w:val="16"/>
          <w:szCs w:val="16"/>
        </w:rPr>
        <w:fldChar w:fldCharType="begin"/>
      </w:r>
      <w:r w:rsidRPr="00543357">
        <w:rPr>
          <w:rFonts w:asciiTheme="majorHAnsi" w:hAnsiTheme="majorHAnsi"/>
          <w:sz w:val="16"/>
          <w:szCs w:val="16"/>
        </w:rPr>
        <w:instrText xml:space="preserve"> SEQ Ilustración \* ARABIC </w:instrText>
      </w:r>
      <w:r w:rsidR="00934198" w:rsidRPr="00543357">
        <w:rPr>
          <w:rFonts w:asciiTheme="majorHAnsi" w:hAnsiTheme="majorHAnsi"/>
          <w:sz w:val="16"/>
          <w:szCs w:val="16"/>
        </w:rPr>
        <w:fldChar w:fldCharType="separate"/>
      </w:r>
      <w:r w:rsidR="00EB772F">
        <w:rPr>
          <w:rFonts w:asciiTheme="majorHAnsi" w:hAnsiTheme="majorHAnsi"/>
          <w:noProof/>
          <w:sz w:val="16"/>
          <w:szCs w:val="16"/>
        </w:rPr>
        <w:t>38</w:t>
      </w:r>
      <w:r w:rsidR="00934198" w:rsidRPr="00543357">
        <w:rPr>
          <w:rFonts w:asciiTheme="majorHAnsi" w:hAnsiTheme="majorHAnsi"/>
          <w:sz w:val="16"/>
          <w:szCs w:val="16"/>
        </w:rPr>
        <w:fldChar w:fldCharType="end"/>
      </w:r>
      <w:r w:rsidRPr="00543357">
        <w:rPr>
          <w:rFonts w:asciiTheme="majorHAnsi" w:hAnsiTheme="majorHAnsi"/>
          <w:sz w:val="16"/>
          <w:szCs w:val="16"/>
        </w:rPr>
        <w:t>.- Diagrama de Arquitectura de Procesos</w:t>
      </w:r>
      <w:bookmarkEnd w:id="355"/>
    </w:p>
    <w:p w:rsidR="00543357" w:rsidRPr="00543357" w:rsidRDefault="00543357" w:rsidP="00543357">
      <w:pPr>
        <w:pStyle w:val="Caption"/>
        <w:jc w:val="center"/>
        <w:rPr>
          <w:rFonts w:asciiTheme="majorHAnsi" w:hAnsiTheme="majorHAnsi"/>
          <w:sz w:val="16"/>
          <w:szCs w:val="16"/>
        </w:rPr>
      </w:pPr>
      <w:r w:rsidRPr="00543357">
        <w:rPr>
          <w:rFonts w:asciiTheme="majorHAnsi" w:hAnsiTheme="majorHAnsi"/>
          <w:sz w:val="16"/>
          <w:szCs w:val="16"/>
        </w:rPr>
        <w:t>Fuente: Elaboración propia</w:t>
      </w:r>
    </w:p>
    <w:p w:rsidR="00543357" w:rsidRDefault="00543357" w:rsidP="003A5985">
      <w:pPr>
        <w:rPr>
          <w:rFonts w:eastAsia="Calibri" w:cs="Times New Roman"/>
          <w:b/>
          <w:bCs/>
          <w:sz w:val="16"/>
          <w:szCs w:val="16"/>
          <w:lang w:val="es-PE" w:eastAsia="es-ES" w:bidi="ar-SA"/>
        </w:rPr>
        <w:sectPr w:rsidR="00543357" w:rsidSect="00543357">
          <w:headerReference w:type="default" r:id="rId123"/>
          <w:footerReference w:type="default" r:id="rId124"/>
          <w:pgSz w:w="23814" w:h="16839" w:orient="landscape" w:code="8"/>
          <w:pgMar w:top="975" w:right="720" w:bottom="720" w:left="720" w:header="454" w:footer="454" w:gutter="0"/>
          <w:cols w:space="708"/>
          <w:docGrid w:linePitch="360"/>
        </w:sectPr>
      </w:pPr>
    </w:p>
    <w:tbl>
      <w:tblPr>
        <w:tblW w:w="13575" w:type="dxa"/>
        <w:tblBorders>
          <w:top w:val="single" w:sz="8" w:space="0" w:color="404040"/>
          <w:left w:val="single" w:sz="8" w:space="0" w:color="404040"/>
          <w:bottom w:val="single" w:sz="8" w:space="0" w:color="404040"/>
          <w:right w:val="single" w:sz="8" w:space="0" w:color="404040"/>
          <w:insideH w:val="single" w:sz="8" w:space="0" w:color="404040"/>
        </w:tblBorders>
        <w:tblLook w:val="00A0"/>
      </w:tblPr>
      <w:tblGrid>
        <w:gridCol w:w="522"/>
        <w:gridCol w:w="1561"/>
        <w:gridCol w:w="1498"/>
        <w:gridCol w:w="2111"/>
        <w:gridCol w:w="4622"/>
        <w:gridCol w:w="1406"/>
        <w:gridCol w:w="1004"/>
        <w:gridCol w:w="851"/>
      </w:tblGrid>
      <w:tr w:rsidR="00543357" w:rsidRPr="00484520" w:rsidTr="00A318E2">
        <w:trPr>
          <w:trHeight w:val="495"/>
          <w:tblHeader/>
        </w:trPr>
        <w:tc>
          <w:tcPr>
            <w:tcW w:w="522" w:type="dxa"/>
            <w:tcBorders>
              <w:right w:val="nil"/>
            </w:tcBorders>
            <w:shd w:val="clear" w:color="auto" w:fill="000000"/>
          </w:tcPr>
          <w:p w:rsidR="00543357" w:rsidRPr="00484520" w:rsidRDefault="00543357" w:rsidP="00543357">
            <w:pPr>
              <w:spacing w:after="0" w:line="240" w:lineRule="auto"/>
              <w:jc w:val="center"/>
              <w:rPr>
                <w:rFonts w:ascii="Arial Narrow" w:hAnsi="Arial Narrow" w:cs="Arial"/>
                <w:b/>
                <w:bCs/>
                <w:color w:val="FFFFFF"/>
                <w:sz w:val="20"/>
                <w:szCs w:val="20"/>
                <w:lang w:val="es-PE" w:eastAsia="es-PE"/>
              </w:rPr>
            </w:pPr>
            <w:r w:rsidRPr="00484520">
              <w:rPr>
                <w:rFonts w:ascii="Arial Narrow" w:hAnsi="Arial Narrow" w:cs="Arial"/>
                <w:color w:val="FFFFFF"/>
                <w:sz w:val="20"/>
                <w:szCs w:val="20"/>
                <w:lang w:val="es-PE" w:eastAsia="es-PE"/>
              </w:rPr>
              <w:t>N°</w:t>
            </w:r>
          </w:p>
        </w:tc>
        <w:tc>
          <w:tcPr>
            <w:tcW w:w="1561" w:type="dxa"/>
            <w:tcBorders>
              <w:left w:val="nil"/>
              <w:right w:val="nil"/>
            </w:tcBorders>
            <w:shd w:val="clear" w:color="auto" w:fill="000000"/>
          </w:tcPr>
          <w:p w:rsidR="00543357" w:rsidRPr="00484520" w:rsidRDefault="00543357" w:rsidP="00543357">
            <w:pPr>
              <w:spacing w:after="0" w:line="240" w:lineRule="auto"/>
              <w:jc w:val="center"/>
              <w:rPr>
                <w:rFonts w:ascii="Arial Narrow" w:hAnsi="Arial Narrow" w:cs="Arial"/>
                <w:b/>
                <w:bCs/>
                <w:color w:val="FFFFFF"/>
                <w:sz w:val="20"/>
                <w:szCs w:val="20"/>
                <w:lang w:val="es-PE" w:eastAsia="es-PE"/>
              </w:rPr>
            </w:pPr>
            <w:r w:rsidRPr="00484520">
              <w:rPr>
                <w:rFonts w:ascii="Arial Narrow" w:hAnsi="Arial Narrow" w:cs="Arial"/>
                <w:color w:val="FFFFFF"/>
                <w:sz w:val="20"/>
                <w:szCs w:val="20"/>
                <w:lang w:val="es-PE" w:eastAsia="es-PE"/>
              </w:rPr>
              <w:t>ENTRADA</w:t>
            </w:r>
          </w:p>
        </w:tc>
        <w:tc>
          <w:tcPr>
            <w:tcW w:w="1498" w:type="dxa"/>
            <w:tcBorders>
              <w:left w:val="nil"/>
              <w:right w:val="nil"/>
            </w:tcBorders>
            <w:shd w:val="clear" w:color="auto" w:fill="000000"/>
          </w:tcPr>
          <w:p w:rsidR="00543357" w:rsidRPr="00484520" w:rsidRDefault="00543357" w:rsidP="00543357">
            <w:pPr>
              <w:spacing w:after="0" w:line="240" w:lineRule="auto"/>
              <w:jc w:val="center"/>
              <w:rPr>
                <w:rFonts w:ascii="Arial Narrow" w:hAnsi="Arial Narrow" w:cs="Arial"/>
                <w:b/>
                <w:bCs/>
                <w:color w:val="FFFFFF"/>
                <w:sz w:val="20"/>
                <w:szCs w:val="20"/>
                <w:lang w:val="es-PE" w:eastAsia="es-PE"/>
              </w:rPr>
            </w:pPr>
            <w:r w:rsidRPr="00484520">
              <w:rPr>
                <w:rFonts w:ascii="Arial Narrow" w:hAnsi="Arial Narrow" w:cs="Arial"/>
                <w:color w:val="FFFFFF"/>
                <w:sz w:val="20"/>
                <w:szCs w:val="20"/>
                <w:lang w:val="es-PE" w:eastAsia="es-PE"/>
              </w:rPr>
              <w:t>ACTIVIDAD</w:t>
            </w:r>
          </w:p>
        </w:tc>
        <w:tc>
          <w:tcPr>
            <w:tcW w:w="2111" w:type="dxa"/>
            <w:tcBorders>
              <w:left w:val="nil"/>
              <w:right w:val="nil"/>
            </w:tcBorders>
            <w:shd w:val="clear" w:color="auto" w:fill="000000"/>
          </w:tcPr>
          <w:p w:rsidR="00543357" w:rsidRPr="00484520" w:rsidRDefault="00543357" w:rsidP="00543357">
            <w:pPr>
              <w:spacing w:after="0" w:line="240" w:lineRule="auto"/>
              <w:jc w:val="center"/>
              <w:rPr>
                <w:rFonts w:ascii="Arial Narrow" w:hAnsi="Arial Narrow" w:cs="Arial"/>
                <w:b/>
                <w:bCs/>
                <w:color w:val="FFFFFF"/>
                <w:sz w:val="20"/>
                <w:szCs w:val="20"/>
                <w:lang w:val="es-PE" w:eastAsia="es-PE"/>
              </w:rPr>
            </w:pPr>
            <w:r w:rsidRPr="00484520">
              <w:rPr>
                <w:rFonts w:ascii="Arial Narrow" w:hAnsi="Arial Narrow" w:cs="Arial"/>
                <w:color w:val="FFFFFF"/>
                <w:sz w:val="20"/>
                <w:szCs w:val="20"/>
                <w:lang w:val="es-PE" w:eastAsia="es-PE"/>
              </w:rPr>
              <w:t>SALIDA</w:t>
            </w:r>
          </w:p>
        </w:tc>
        <w:tc>
          <w:tcPr>
            <w:tcW w:w="4622" w:type="dxa"/>
            <w:tcBorders>
              <w:left w:val="nil"/>
              <w:right w:val="nil"/>
            </w:tcBorders>
            <w:shd w:val="clear" w:color="auto" w:fill="000000"/>
          </w:tcPr>
          <w:p w:rsidR="00543357" w:rsidRPr="00484520" w:rsidRDefault="00543357" w:rsidP="00BD5FD8">
            <w:pPr>
              <w:spacing w:after="0" w:line="240" w:lineRule="auto"/>
              <w:jc w:val="center"/>
              <w:rPr>
                <w:rFonts w:ascii="Arial Narrow" w:hAnsi="Arial Narrow" w:cs="Arial"/>
                <w:b/>
                <w:bCs/>
                <w:color w:val="FFFFFF"/>
                <w:sz w:val="20"/>
                <w:szCs w:val="20"/>
                <w:lang w:val="es-PE" w:eastAsia="es-PE"/>
              </w:rPr>
            </w:pPr>
            <w:r w:rsidRPr="00484520">
              <w:rPr>
                <w:rFonts w:ascii="Arial Narrow" w:hAnsi="Arial Narrow" w:cs="Arial"/>
                <w:color w:val="FFFFFF"/>
                <w:sz w:val="20"/>
                <w:szCs w:val="20"/>
                <w:lang w:val="es-PE" w:eastAsia="es-PE"/>
              </w:rPr>
              <w:t>DESCRIPCIÓN</w:t>
            </w:r>
          </w:p>
        </w:tc>
        <w:tc>
          <w:tcPr>
            <w:tcW w:w="1406" w:type="dxa"/>
            <w:tcBorders>
              <w:left w:val="nil"/>
              <w:right w:val="nil"/>
            </w:tcBorders>
            <w:shd w:val="clear" w:color="auto" w:fill="000000"/>
          </w:tcPr>
          <w:p w:rsidR="00543357" w:rsidRPr="00484520" w:rsidRDefault="00543357" w:rsidP="00543357">
            <w:pPr>
              <w:spacing w:after="0" w:line="240" w:lineRule="auto"/>
              <w:jc w:val="center"/>
              <w:rPr>
                <w:rFonts w:ascii="Arial Narrow" w:hAnsi="Arial Narrow" w:cs="Arial"/>
                <w:b/>
                <w:bCs/>
                <w:color w:val="FFFFFF"/>
                <w:sz w:val="18"/>
                <w:szCs w:val="18"/>
                <w:lang w:val="es-PE" w:eastAsia="es-PE"/>
              </w:rPr>
            </w:pPr>
            <w:r w:rsidRPr="00484520">
              <w:rPr>
                <w:rFonts w:ascii="Arial Narrow" w:hAnsi="Arial Narrow" w:cs="Arial"/>
                <w:color w:val="FFFFFF"/>
                <w:sz w:val="18"/>
                <w:szCs w:val="18"/>
                <w:lang w:val="es-PE" w:eastAsia="es-PE"/>
              </w:rPr>
              <w:t>RESPONSABLE</w:t>
            </w:r>
          </w:p>
        </w:tc>
        <w:tc>
          <w:tcPr>
            <w:tcW w:w="1004" w:type="dxa"/>
            <w:tcBorders>
              <w:left w:val="nil"/>
              <w:right w:val="nil"/>
            </w:tcBorders>
            <w:shd w:val="clear" w:color="auto" w:fill="000000"/>
          </w:tcPr>
          <w:p w:rsidR="00543357" w:rsidRPr="00484520" w:rsidRDefault="00543357" w:rsidP="00543357">
            <w:pPr>
              <w:spacing w:after="0" w:line="240" w:lineRule="auto"/>
              <w:jc w:val="center"/>
              <w:rPr>
                <w:rFonts w:ascii="Arial Narrow" w:hAnsi="Arial Narrow" w:cs="Arial"/>
                <w:b/>
                <w:bCs/>
                <w:color w:val="FFFFFF"/>
                <w:sz w:val="18"/>
                <w:szCs w:val="18"/>
                <w:lang w:val="es-PE" w:eastAsia="es-PE"/>
              </w:rPr>
            </w:pPr>
            <w:r w:rsidRPr="00484520">
              <w:rPr>
                <w:rFonts w:ascii="Arial Narrow" w:hAnsi="Arial Narrow" w:cs="Arial"/>
                <w:color w:val="FFFFFF"/>
                <w:sz w:val="18"/>
                <w:szCs w:val="18"/>
                <w:lang w:val="es-PE" w:eastAsia="es-PE"/>
              </w:rPr>
              <w:t>TIPO ACTIVIDAD</w:t>
            </w:r>
          </w:p>
        </w:tc>
        <w:tc>
          <w:tcPr>
            <w:tcW w:w="851" w:type="dxa"/>
            <w:tcBorders>
              <w:left w:val="nil"/>
            </w:tcBorders>
            <w:shd w:val="clear" w:color="auto" w:fill="000000"/>
          </w:tcPr>
          <w:p w:rsidR="00543357" w:rsidRPr="00484520" w:rsidRDefault="00543357" w:rsidP="00543357">
            <w:pPr>
              <w:spacing w:after="0" w:line="240" w:lineRule="auto"/>
              <w:jc w:val="center"/>
              <w:rPr>
                <w:rFonts w:ascii="Arial Narrow" w:hAnsi="Arial Narrow" w:cs="Arial"/>
                <w:b/>
                <w:bCs/>
                <w:color w:val="FFFFFF"/>
                <w:sz w:val="18"/>
                <w:szCs w:val="18"/>
                <w:lang w:val="es-PE" w:eastAsia="es-PE"/>
              </w:rPr>
            </w:pPr>
            <w:r w:rsidRPr="00484520">
              <w:rPr>
                <w:rFonts w:ascii="Arial Narrow" w:hAnsi="Arial Narrow" w:cs="Arial"/>
                <w:color w:val="FFFFFF"/>
                <w:sz w:val="18"/>
                <w:szCs w:val="18"/>
                <w:lang w:val="es-PE" w:eastAsia="es-PE"/>
              </w:rPr>
              <w:t>TIEMPO</w:t>
            </w:r>
          </w:p>
        </w:tc>
      </w:tr>
      <w:tr w:rsidR="00543357" w:rsidRPr="00484520" w:rsidTr="00A318E2">
        <w:trPr>
          <w:trHeight w:val="450"/>
        </w:trPr>
        <w:tc>
          <w:tcPr>
            <w:tcW w:w="522" w:type="dxa"/>
            <w:tcBorders>
              <w:right w:val="nil"/>
            </w:tcBorders>
            <w:shd w:val="clear" w:color="auto" w:fill="C0C0C0"/>
          </w:tcPr>
          <w:p w:rsidR="00543357" w:rsidRPr="00484520" w:rsidRDefault="00543357" w:rsidP="00543357">
            <w:pPr>
              <w:spacing w:after="0" w:line="240" w:lineRule="auto"/>
              <w:jc w:val="center"/>
              <w:rPr>
                <w:rFonts w:ascii="Arial Narrow" w:hAnsi="Arial Narrow" w:cs="Arial"/>
                <w:b/>
                <w:bCs/>
                <w:sz w:val="16"/>
                <w:szCs w:val="16"/>
                <w:lang w:val="es-PE" w:eastAsia="es-PE"/>
              </w:rPr>
            </w:pPr>
            <w:r w:rsidRPr="00484520">
              <w:rPr>
                <w:rFonts w:ascii="Arial Narrow" w:hAnsi="Arial Narrow" w:cs="Arial"/>
                <w:sz w:val="16"/>
                <w:szCs w:val="16"/>
                <w:lang w:val="es-PE" w:eastAsia="es-PE"/>
              </w:rPr>
              <w:t>2</w:t>
            </w:r>
          </w:p>
        </w:tc>
        <w:tc>
          <w:tcPr>
            <w:tcW w:w="1561" w:type="dxa"/>
            <w:tcBorders>
              <w:left w:val="nil"/>
              <w:righ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Necesidad de evaluación interna</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Solicitud de elaboración de POA</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Necesidad de elaboración de Plan Operativo Anual Institucional</w:t>
            </w:r>
          </w:p>
          <w:p w:rsidR="00543357" w:rsidRPr="00484520" w:rsidRDefault="00543357" w:rsidP="00543357">
            <w:pPr>
              <w:spacing w:after="0" w:line="240" w:lineRule="auto"/>
              <w:rPr>
                <w:rFonts w:ascii="Arial Narrow" w:hAnsi="Arial Narrow" w:cs="Arial"/>
                <w:sz w:val="16"/>
                <w:szCs w:val="16"/>
                <w:lang w:val="es-PE" w:eastAsia="es-PE"/>
              </w:rPr>
            </w:pPr>
          </w:p>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Necesidad de asegurar la calidad de enseñanza técnica</w:t>
            </w:r>
          </w:p>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Currícula desactualizada</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Fecha inicio de año</w:t>
            </w:r>
          </w:p>
          <w:p w:rsidR="00543357" w:rsidRPr="00484520" w:rsidRDefault="00543357" w:rsidP="00543357">
            <w:pPr>
              <w:spacing w:after="0" w:line="240" w:lineRule="auto"/>
              <w:rPr>
                <w:rFonts w:ascii="Arial Narrow" w:hAnsi="Arial Narrow" w:cs="Arial"/>
                <w:sz w:val="16"/>
                <w:szCs w:val="16"/>
                <w:lang w:val="es-PE" w:eastAsia="es-PE"/>
              </w:rPr>
            </w:pPr>
          </w:p>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Fecha de inicio de Campaña</w:t>
            </w:r>
          </w:p>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Solicitud de donación</w:t>
            </w:r>
          </w:p>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Fecha de boletín</w:t>
            </w:r>
          </w:p>
          <w:p w:rsidR="00543357" w:rsidRPr="00484520" w:rsidRDefault="00543357" w:rsidP="00543357">
            <w:pPr>
              <w:spacing w:after="0" w:line="240" w:lineRule="auto"/>
              <w:rPr>
                <w:rFonts w:ascii="Arial Narrow" w:hAnsi="Arial Narrow" w:cs="Arial Narrow"/>
                <w:sz w:val="16"/>
                <w:szCs w:val="16"/>
                <w:lang w:val="es-PE" w:eastAsia="es-PE"/>
              </w:rPr>
            </w:pP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Resultado de concurso</w:t>
            </w:r>
          </w:p>
        </w:tc>
        <w:tc>
          <w:tcPr>
            <w:tcW w:w="1498" w:type="dxa"/>
            <w:tcBorders>
              <w:left w:val="nil"/>
              <w:righ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241DF4">
              <w:rPr>
                <w:rFonts w:ascii="Arial Narrow" w:hAnsi="Arial Narrow" w:cs="Arial"/>
                <w:sz w:val="16"/>
                <w:szCs w:val="16"/>
                <w:lang w:val="es-PE" w:eastAsia="es-PE"/>
              </w:rPr>
              <w:t xml:space="preserve">Repartir </w:t>
            </w:r>
          </w:p>
        </w:tc>
        <w:tc>
          <w:tcPr>
            <w:tcW w:w="2111" w:type="dxa"/>
            <w:tcBorders>
              <w:left w:val="nil"/>
              <w:righ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Necesidad de evaluación interna</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Solicitud de elaboración de POA</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Necesidad de elaboración de Plan Operativo Anual Institucional</w:t>
            </w:r>
          </w:p>
          <w:p w:rsidR="00543357" w:rsidRPr="00484520" w:rsidRDefault="00543357" w:rsidP="00543357">
            <w:pPr>
              <w:spacing w:after="0" w:line="240" w:lineRule="auto"/>
              <w:rPr>
                <w:rFonts w:ascii="Arial Narrow" w:hAnsi="Arial Narrow" w:cs="Arial"/>
                <w:sz w:val="16"/>
                <w:szCs w:val="16"/>
                <w:lang w:val="es-PE" w:eastAsia="es-PE"/>
              </w:rPr>
            </w:pPr>
          </w:p>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Necesidad de asegurar la calidad de enseñanza técnica</w:t>
            </w:r>
          </w:p>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Currícula desactualizada</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Fecha inicio de año</w:t>
            </w:r>
          </w:p>
          <w:p w:rsidR="00543357" w:rsidRPr="00484520" w:rsidRDefault="00543357" w:rsidP="00543357">
            <w:pPr>
              <w:spacing w:after="0" w:line="240" w:lineRule="auto"/>
              <w:rPr>
                <w:rFonts w:ascii="Arial Narrow" w:hAnsi="Arial Narrow" w:cs="Arial"/>
                <w:sz w:val="16"/>
                <w:szCs w:val="16"/>
                <w:lang w:val="es-PE" w:eastAsia="es-PE"/>
              </w:rPr>
            </w:pPr>
          </w:p>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Fecha de inicio de Campaña</w:t>
            </w:r>
          </w:p>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Solicitud de donación</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Narrow"/>
                <w:sz w:val="16"/>
                <w:szCs w:val="16"/>
                <w:lang w:val="es-PE" w:eastAsia="es-PE"/>
              </w:rPr>
              <w:t>- Fecha de boletín</w:t>
            </w:r>
          </w:p>
          <w:p w:rsidR="00543357" w:rsidRPr="00484520" w:rsidRDefault="00543357" w:rsidP="00543357">
            <w:pPr>
              <w:spacing w:after="0" w:line="240" w:lineRule="auto"/>
              <w:rPr>
                <w:rFonts w:ascii="Arial Narrow" w:hAnsi="Arial Narrow" w:cs="Arial"/>
                <w:sz w:val="16"/>
                <w:szCs w:val="16"/>
                <w:lang w:val="es-PE" w:eastAsia="es-PE"/>
              </w:rPr>
            </w:pP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Resultado de concurso</w:t>
            </w:r>
          </w:p>
        </w:tc>
        <w:tc>
          <w:tcPr>
            <w:tcW w:w="4622" w:type="dxa"/>
            <w:tcBorders>
              <w:left w:val="nil"/>
              <w:right w:val="nil"/>
            </w:tcBorders>
            <w:shd w:val="clear" w:color="auto" w:fill="C0C0C0"/>
          </w:tcPr>
          <w:p w:rsidR="00543357" w:rsidRPr="00484520"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Se procede a realizar la distribución de la información requerida para la ejecución de los procesos: Elaboración d</w:t>
            </w:r>
            <w:r>
              <w:rPr>
                <w:rFonts w:ascii="Arial Narrow" w:hAnsi="Arial Narrow" w:cs="Arial"/>
                <w:sz w:val="16"/>
                <w:szCs w:val="16"/>
                <w:lang w:val="es-PE" w:eastAsia="es-PE"/>
              </w:rPr>
              <w:t>el Plan Operativo Institucional</w:t>
            </w:r>
            <w:r w:rsidRPr="00484520">
              <w:rPr>
                <w:rFonts w:ascii="Arial Narrow" w:hAnsi="Arial Narrow" w:cs="Arial"/>
                <w:sz w:val="16"/>
                <w:szCs w:val="16"/>
                <w:lang w:val="es-PE" w:eastAsia="es-PE"/>
              </w:rPr>
              <w:t>; Planificación del Departamento de Donaciones e Imagen Institucional; Planificación del Departamento de Proyectos; Planificación de Actividades de Educación Técnica; Planificación de Pastoral y Educación en Valores; Planificación del Departamento de Formación; Planificación de Administración y Abastecimiento.</w:t>
            </w:r>
          </w:p>
        </w:tc>
        <w:tc>
          <w:tcPr>
            <w:tcW w:w="1406" w:type="dxa"/>
            <w:tcBorders>
              <w:left w:val="nil"/>
              <w:righ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Departamento de Planificación</w:t>
            </w:r>
          </w:p>
        </w:tc>
        <w:tc>
          <w:tcPr>
            <w:tcW w:w="1004" w:type="dxa"/>
            <w:tcBorders>
              <w:left w:val="nil"/>
              <w:righ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2 meses</w:t>
            </w:r>
          </w:p>
        </w:tc>
      </w:tr>
      <w:tr w:rsidR="00543357" w:rsidRPr="00484520" w:rsidTr="00A318E2">
        <w:trPr>
          <w:trHeight w:val="511"/>
        </w:trPr>
        <w:tc>
          <w:tcPr>
            <w:tcW w:w="522" w:type="dxa"/>
            <w:tcBorders>
              <w:right w:val="nil"/>
            </w:tcBorders>
          </w:tcPr>
          <w:p w:rsidR="00543357" w:rsidRPr="00484520" w:rsidRDefault="00543357" w:rsidP="00543357">
            <w:pPr>
              <w:spacing w:after="0" w:line="240" w:lineRule="auto"/>
              <w:jc w:val="center"/>
              <w:rPr>
                <w:rFonts w:ascii="Arial Narrow" w:hAnsi="Arial Narrow" w:cs="Arial"/>
                <w:sz w:val="16"/>
                <w:szCs w:val="16"/>
                <w:lang w:val="es-PE" w:eastAsia="es-PE"/>
              </w:rPr>
            </w:pPr>
            <w:r w:rsidRPr="00484520">
              <w:rPr>
                <w:rFonts w:ascii="Arial Narrow" w:hAnsi="Arial Narrow" w:cs="Arial"/>
                <w:sz w:val="16"/>
                <w:szCs w:val="16"/>
                <w:lang w:val="es-PE" w:eastAsia="es-PE"/>
              </w:rPr>
              <w:t>3</w:t>
            </w:r>
          </w:p>
        </w:tc>
        <w:tc>
          <w:tcPr>
            <w:tcW w:w="1561" w:type="dxa"/>
            <w:tcBorders>
              <w:left w:val="nil"/>
              <w:right w:val="nil"/>
            </w:tcBorders>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Necesidad de elaboración de Plan Operativo Anual Institucional</w:t>
            </w:r>
          </w:p>
        </w:tc>
        <w:tc>
          <w:tcPr>
            <w:tcW w:w="1498" w:type="dxa"/>
            <w:tcBorders>
              <w:left w:val="nil"/>
              <w:right w:val="nil"/>
            </w:tcBorders>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Elaboración del Plan Operativo Institucional</w:t>
            </w:r>
          </w:p>
          <w:p w:rsidR="00543357" w:rsidRPr="00484520" w:rsidRDefault="00543357" w:rsidP="00543357">
            <w:pPr>
              <w:spacing w:after="0" w:line="240" w:lineRule="auto"/>
              <w:rPr>
                <w:rFonts w:ascii="Arial Narrow" w:hAnsi="Arial Narrow" w:cs="Arial"/>
                <w:sz w:val="16"/>
                <w:szCs w:val="16"/>
                <w:lang w:val="es-PE" w:eastAsia="es-PE"/>
              </w:rPr>
            </w:pPr>
          </w:p>
        </w:tc>
        <w:tc>
          <w:tcPr>
            <w:tcW w:w="2111" w:type="dxa"/>
            <w:tcBorders>
              <w:left w:val="nil"/>
              <w:right w:val="nil"/>
            </w:tcBorders>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Plan Operativo Anual Institucional</w:t>
            </w:r>
          </w:p>
        </w:tc>
        <w:tc>
          <w:tcPr>
            <w:tcW w:w="4622" w:type="dxa"/>
            <w:tcBorders>
              <w:left w:val="nil"/>
              <w:right w:val="nil"/>
            </w:tcBorders>
          </w:tcPr>
          <w:p w:rsidR="00543357" w:rsidRPr="00484520"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 xml:space="preserve">Detectada la necesidad de elaboración de Plan Operativo Anual Institucional. el Jefe del Departamento de Planificación recibe de los planes operativos anuales de lo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543357" w:rsidRPr="00484520"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Finalmente, procede a elaborar la unificación de todos estos planes bajo el Plan Operativo Anual Institucional</w:t>
            </w:r>
          </w:p>
        </w:tc>
        <w:tc>
          <w:tcPr>
            <w:tcW w:w="1406" w:type="dxa"/>
            <w:tcBorders>
              <w:left w:val="nil"/>
              <w:right w:val="nil"/>
            </w:tcBorders>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Departamento de Planificación</w:t>
            </w:r>
          </w:p>
        </w:tc>
        <w:tc>
          <w:tcPr>
            <w:tcW w:w="1004" w:type="dxa"/>
            <w:tcBorders>
              <w:left w:val="nil"/>
              <w:right w:val="nil"/>
            </w:tcBorders>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tcPr>
          <w:p w:rsidR="00543357" w:rsidRPr="00484520" w:rsidRDefault="00543357" w:rsidP="00543357">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mes</w:t>
            </w:r>
          </w:p>
        </w:tc>
      </w:tr>
      <w:tr w:rsidR="00543357" w:rsidRPr="00484520" w:rsidTr="00A318E2">
        <w:trPr>
          <w:trHeight w:val="511"/>
        </w:trPr>
        <w:tc>
          <w:tcPr>
            <w:tcW w:w="522" w:type="dxa"/>
            <w:tcBorders>
              <w:right w:val="nil"/>
            </w:tcBorders>
            <w:shd w:val="clear" w:color="auto" w:fill="BFBFBF"/>
          </w:tcPr>
          <w:p w:rsidR="00543357" w:rsidRPr="00484520" w:rsidRDefault="00543357" w:rsidP="00543357">
            <w:pPr>
              <w:spacing w:after="0" w:line="240" w:lineRule="auto"/>
              <w:jc w:val="center"/>
              <w:rPr>
                <w:rFonts w:ascii="Arial Narrow" w:hAnsi="Arial Narrow" w:cs="Arial"/>
                <w:b/>
                <w:bCs/>
                <w:sz w:val="16"/>
                <w:szCs w:val="16"/>
                <w:lang w:val="es-PE" w:eastAsia="es-PE"/>
              </w:rPr>
            </w:pPr>
            <w:r w:rsidRPr="00484520">
              <w:rPr>
                <w:rFonts w:ascii="Arial Narrow" w:hAnsi="Arial Narrow" w:cs="Arial"/>
                <w:sz w:val="16"/>
                <w:szCs w:val="16"/>
                <w:lang w:val="es-PE" w:eastAsia="es-PE"/>
              </w:rPr>
              <w:t>4</w:t>
            </w:r>
          </w:p>
        </w:tc>
        <w:tc>
          <w:tcPr>
            <w:tcW w:w="1561"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Plan Operativo Anual Institucional</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Fecha inicio de año</w:t>
            </w:r>
          </w:p>
          <w:p w:rsidR="00543357" w:rsidRPr="00484520" w:rsidRDefault="00543357" w:rsidP="00543357">
            <w:pPr>
              <w:spacing w:after="0" w:line="240" w:lineRule="auto"/>
              <w:rPr>
                <w:rFonts w:ascii="Arial Narrow" w:hAnsi="Arial Narrow" w:cs="Arial"/>
                <w:sz w:val="16"/>
                <w:szCs w:val="16"/>
                <w:lang w:val="es-PE" w:eastAsia="es-PE"/>
              </w:rPr>
            </w:pPr>
          </w:p>
        </w:tc>
        <w:tc>
          <w:tcPr>
            <w:tcW w:w="1498"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Planificación del Presupuesto Institucional Anual</w:t>
            </w:r>
          </w:p>
        </w:tc>
        <w:tc>
          <w:tcPr>
            <w:tcW w:w="2111"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Presupuesto institucional por rubro contable y financiamiento</w:t>
            </w:r>
          </w:p>
        </w:tc>
        <w:tc>
          <w:tcPr>
            <w:tcW w:w="4622" w:type="dxa"/>
            <w:tcBorders>
              <w:left w:val="nil"/>
              <w:right w:val="nil"/>
            </w:tcBorders>
            <w:shd w:val="clear" w:color="auto" w:fill="BFBFBF"/>
          </w:tcPr>
          <w:p w:rsidR="00543357" w:rsidRPr="00E60088" w:rsidRDefault="00543357" w:rsidP="00BD5FD8">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Llegada la fecha de inicio de año y en función al Plan Operativo Anual Institucional que se recibe del proceso Elaboración del Plan Operativo Institucional y la fecha de inicio de año, el Jefe del Departamento de Planificación elabora una planificación de presupuesto institucional divida en rubros contables asignados a fuentes de financiamiento específicas. Asimismo, durante la elaboración de este presupuesto se asignó las fuentes de financiamiento para el pago de los trabajadores de la Oficina Central y se elabora el listado de pago de personal por proyecto, la cual es informada al proceso Pago de Personal. </w:t>
            </w:r>
          </w:p>
        </w:tc>
        <w:tc>
          <w:tcPr>
            <w:tcW w:w="1406"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Departamento de Planificación</w:t>
            </w:r>
          </w:p>
        </w:tc>
        <w:tc>
          <w:tcPr>
            <w:tcW w:w="1004"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2 meses</w:t>
            </w:r>
          </w:p>
        </w:tc>
      </w:tr>
      <w:tr w:rsidR="00543357" w:rsidRPr="00484520" w:rsidTr="00A318E2">
        <w:trPr>
          <w:trHeight w:val="675"/>
        </w:trPr>
        <w:tc>
          <w:tcPr>
            <w:tcW w:w="522" w:type="dxa"/>
            <w:tcBorders>
              <w:right w:val="nil"/>
            </w:tcBorders>
            <w:shd w:val="clear" w:color="auto" w:fill="auto"/>
          </w:tcPr>
          <w:p w:rsidR="00543357" w:rsidRPr="00484520" w:rsidRDefault="00543357" w:rsidP="00543357">
            <w:pPr>
              <w:spacing w:after="0" w:line="240" w:lineRule="auto"/>
              <w:jc w:val="center"/>
              <w:rPr>
                <w:rFonts w:ascii="Arial Narrow" w:hAnsi="Arial Narrow" w:cs="Arial"/>
                <w:b/>
                <w:bCs/>
                <w:sz w:val="16"/>
                <w:szCs w:val="16"/>
                <w:lang w:val="es-PE" w:eastAsia="es-PE"/>
              </w:rPr>
            </w:pPr>
            <w:r w:rsidRPr="00484520">
              <w:rPr>
                <w:rFonts w:ascii="Arial Narrow" w:hAnsi="Arial Narrow" w:cs="Arial"/>
                <w:sz w:val="16"/>
                <w:szCs w:val="16"/>
                <w:lang w:val="es-PE" w:eastAsia="es-PE"/>
              </w:rPr>
              <w:t>5</w:t>
            </w:r>
          </w:p>
        </w:tc>
        <w:tc>
          <w:tcPr>
            <w:tcW w:w="1561"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Necesidad de realizar seguimiento presupuestal</w:t>
            </w:r>
          </w:p>
        </w:tc>
        <w:tc>
          <w:tcPr>
            <w:tcW w:w="1498"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Seguimiento presupuestal</w:t>
            </w:r>
          </w:p>
        </w:tc>
        <w:tc>
          <w:tcPr>
            <w:tcW w:w="2111"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Medidas a tomar</w:t>
            </w:r>
          </w:p>
        </w:tc>
        <w:tc>
          <w:tcPr>
            <w:tcW w:w="4622" w:type="dxa"/>
            <w:tcBorders>
              <w:left w:val="nil"/>
              <w:right w:val="nil"/>
            </w:tcBorders>
            <w:shd w:val="clear" w:color="auto" w:fill="auto"/>
          </w:tcPr>
          <w:p w:rsidR="00543357" w:rsidRPr="00484520"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 xml:space="preserve">Se procede a realizar el seguimiento presupuestal, en caso se detecte alguna anomalía entre la el presupuesto ejecutado y el planificado, </w:t>
            </w:r>
            <w:r>
              <w:rPr>
                <w:rFonts w:ascii="Arial Narrow" w:hAnsi="Arial Narrow" w:cs="Arial"/>
                <w:sz w:val="16"/>
                <w:szCs w:val="16"/>
                <w:lang w:val="es-PE" w:eastAsia="es-PE"/>
              </w:rPr>
              <w:t>se procede a contactar con el responsable de la actividad que ocasiona la anomalía y se coordinan las medidas a tomar para solucionarla.</w:t>
            </w:r>
          </w:p>
        </w:tc>
        <w:tc>
          <w:tcPr>
            <w:tcW w:w="1406"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Departamento de Planificación</w:t>
            </w:r>
          </w:p>
        </w:tc>
        <w:tc>
          <w:tcPr>
            <w:tcW w:w="1004"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1 semana</w:t>
            </w:r>
          </w:p>
        </w:tc>
      </w:tr>
      <w:tr w:rsidR="00543357" w:rsidRPr="00484520" w:rsidTr="00A318E2">
        <w:trPr>
          <w:trHeight w:val="900"/>
        </w:trPr>
        <w:tc>
          <w:tcPr>
            <w:tcW w:w="522" w:type="dxa"/>
            <w:tcBorders>
              <w:right w:val="nil"/>
            </w:tcBorders>
            <w:shd w:val="clear" w:color="auto" w:fill="BFBFBF"/>
          </w:tcPr>
          <w:p w:rsidR="00543357" w:rsidRPr="00484520" w:rsidRDefault="00543357" w:rsidP="00543357">
            <w:pPr>
              <w:spacing w:after="0" w:line="240" w:lineRule="auto"/>
              <w:jc w:val="center"/>
              <w:rPr>
                <w:rFonts w:ascii="Arial Narrow" w:hAnsi="Arial Narrow" w:cs="Arial"/>
                <w:b/>
                <w:bCs/>
                <w:sz w:val="16"/>
                <w:szCs w:val="16"/>
                <w:lang w:val="es-PE" w:eastAsia="es-PE"/>
              </w:rPr>
            </w:pPr>
            <w:r w:rsidRPr="00484520">
              <w:rPr>
                <w:rFonts w:ascii="Arial Narrow" w:hAnsi="Arial Narrow" w:cs="Arial"/>
                <w:sz w:val="16"/>
                <w:szCs w:val="16"/>
                <w:lang w:val="es-PE" w:eastAsia="es-PE"/>
              </w:rPr>
              <w:t>6</w:t>
            </w:r>
          </w:p>
        </w:tc>
        <w:tc>
          <w:tcPr>
            <w:tcW w:w="1561"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Solicitud de elaboración de POA</w:t>
            </w:r>
          </w:p>
          <w:p w:rsidR="00543357" w:rsidRPr="00484520" w:rsidRDefault="00543357" w:rsidP="00543357">
            <w:pPr>
              <w:spacing w:after="0" w:line="240" w:lineRule="auto"/>
              <w:rPr>
                <w:rFonts w:ascii="Arial Narrow" w:hAnsi="Arial Narrow" w:cs="Arial"/>
                <w:sz w:val="16"/>
                <w:szCs w:val="16"/>
                <w:lang w:val="es-PE" w:eastAsia="es-PE"/>
              </w:rPr>
            </w:pPr>
          </w:p>
        </w:tc>
        <w:tc>
          <w:tcPr>
            <w:tcW w:w="1498"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Planificación del Departamento de Donaciones e Imagen Institucional</w:t>
            </w:r>
          </w:p>
        </w:tc>
        <w:tc>
          <w:tcPr>
            <w:tcW w:w="2111"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Notificación enviada</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No faltan actividades</w:t>
            </w:r>
          </w:p>
        </w:tc>
        <w:tc>
          <w:tcPr>
            <w:tcW w:w="4622" w:type="dxa"/>
            <w:tcBorders>
              <w:left w:val="nil"/>
              <w:right w:val="nil"/>
            </w:tcBorders>
            <w:shd w:val="clear" w:color="auto" w:fill="BFBFBF"/>
          </w:tcPr>
          <w:p w:rsidR="00543357" w:rsidRDefault="00543357" w:rsidP="00BD5FD8">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Jefe del Departamento de Donaciones e Imagen Institucional junto con los coordinadores  del mismo departamento evalúan las actividades realizadas durante el año y elabora una primera versión del Plan Operativo Anual del Departamento de Donaciones e Imagen Institucional. Luego, se exponen los resultados y la primera versión del Plan Operativo Anual del Departamento de Donaciones e Imagen Institucional en la reunión de diciembre y se recibe la retroalimentación; en base a ella, se elabora la versión final del Plan Operativo Anual del Departamento de Donaciones e Imagen Institucional.</w:t>
            </w:r>
          </w:p>
          <w:p w:rsidR="00543357" w:rsidRDefault="00543357" w:rsidP="00BD5FD8">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Durante el desarrollo de este plan operativo anual, el Jefe del Departamento de Donaciones e Imagen Institucional despejara cualquier duda consultando al Jefe del Departamento de Planificación a fin de encontrar una solución.</w:t>
            </w:r>
          </w:p>
          <w:p w:rsidR="00543357" w:rsidRPr="00484520" w:rsidRDefault="00543357" w:rsidP="00BD5FD8">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Asimismo, terminado el Plan Operativo Anual del Departamento de Planificación se procederá a realizar la entrega del mismo al Departamento de Planificación a fin de que sea incluido en el Plan Operativo Anual Institucional.</w:t>
            </w:r>
          </w:p>
        </w:tc>
        <w:tc>
          <w:tcPr>
            <w:tcW w:w="1406"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Departamento de Donaciones e Imagen Institucional</w:t>
            </w:r>
          </w:p>
        </w:tc>
        <w:tc>
          <w:tcPr>
            <w:tcW w:w="1004"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1 mes</w:t>
            </w:r>
          </w:p>
        </w:tc>
      </w:tr>
      <w:tr w:rsidR="00543357" w:rsidRPr="00484520" w:rsidTr="00A318E2">
        <w:trPr>
          <w:trHeight w:val="900"/>
        </w:trPr>
        <w:tc>
          <w:tcPr>
            <w:tcW w:w="522" w:type="dxa"/>
            <w:tcBorders>
              <w:right w:val="nil"/>
            </w:tcBorders>
            <w:shd w:val="clear" w:color="auto" w:fill="auto"/>
          </w:tcPr>
          <w:p w:rsidR="00543357" w:rsidRPr="00484520" w:rsidRDefault="00543357" w:rsidP="00543357">
            <w:pPr>
              <w:spacing w:after="0" w:line="240" w:lineRule="auto"/>
              <w:jc w:val="center"/>
              <w:rPr>
                <w:rFonts w:ascii="Arial Narrow" w:hAnsi="Arial Narrow" w:cs="Arial"/>
                <w:b/>
                <w:bCs/>
                <w:sz w:val="16"/>
                <w:szCs w:val="16"/>
                <w:lang w:val="es-PE" w:eastAsia="es-PE"/>
              </w:rPr>
            </w:pPr>
            <w:r w:rsidRPr="00484520">
              <w:rPr>
                <w:rFonts w:ascii="Arial Narrow" w:hAnsi="Arial Narrow" w:cs="Arial"/>
                <w:b/>
                <w:bCs/>
                <w:sz w:val="16"/>
                <w:szCs w:val="16"/>
                <w:lang w:val="es-PE" w:eastAsia="es-PE"/>
              </w:rPr>
              <w:t>7</w:t>
            </w:r>
          </w:p>
        </w:tc>
        <w:tc>
          <w:tcPr>
            <w:tcW w:w="1561"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Notificación enviada</w:t>
            </w:r>
          </w:p>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w:sz w:val="16"/>
                <w:szCs w:val="16"/>
                <w:lang w:val="es-PE" w:eastAsia="es-PE"/>
              </w:rPr>
              <w:t>- No faltan actividades</w:t>
            </w:r>
          </w:p>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Fecha de inicio de Campaña</w:t>
            </w:r>
          </w:p>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Solicitud de donación</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Narrow"/>
                <w:sz w:val="16"/>
                <w:szCs w:val="16"/>
                <w:lang w:val="es-PE" w:eastAsia="es-PE"/>
              </w:rPr>
              <w:t>- Fecha de boletín</w:t>
            </w:r>
          </w:p>
        </w:tc>
        <w:tc>
          <w:tcPr>
            <w:tcW w:w="1498"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Repartir</w:t>
            </w:r>
          </w:p>
        </w:tc>
        <w:tc>
          <w:tcPr>
            <w:tcW w:w="2111"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Fecha de inicio de Campaña</w:t>
            </w:r>
          </w:p>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Solicitud de donación</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Narrow"/>
                <w:sz w:val="16"/>
                <w:szCs w:val="16"/>
                <w:lang w:val="es-PE" w:eastAsia="es-PE"/>
              </w:rPr>
              <w:t>- Fecha de boletín</w:t>
            </w:r>
          </w:p>
        </w:tc>
        <w:tc>
          <w:tcPr>
            <w:tcW w:w="4622" w:type="dxa"/>
            <w:tcBorders>
              <w:left w:val="nil"/>
              <w:right w:val="nil"/>
            </w:tcBorders>
            <w:shd w:val="clear" w:color="auto" w:fill="auto"/>
          </w:tcPr>
          <w:p w:rsidR="00543357" w:rsidRPr="00484520"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 xml:space="preserve">Luego de la elaboración del Plan Operativo Anual del Departamento de Donaciones e Imagen Institucional, se encuentra concluido, dado que no faltan actividades o se están haciendo agregaciones de actividades a este, se procede a realizar la </w:t>
            </w:r>
            <w:r>
              <w:rPr>
                <w:rFonts w:ascii="Arial Narrow" w:hAnsi="Arial Narrow" w:cs="Arial"/>
                <w:sz w:val="16"/>
                <w:szCs w:val="16"/>
                <w:lang w:val="es-PE" w:eastAsia="es-PE"/>
              </w:rPr>
              <w:t xml:space="preserve">distribución de las fechas de inicio de campaña y de boletín como la solicitud de donación hacia </w:t>
            </w:r>
            <w:r w:rsidRPr="00484520">
              <w:rPr>
                <w:rFonts w:ascii="Arial Narrow" w:hAnsi="Arial Narrow" w:cs="Arial"/>
                <w:sz w:val="16"/>
                <w:szCs w:val="16"/>
                <w:lang w:val="es-PE" w:eastAsia="es-PE"/>
              </w:rPr>
              <w:t>los procesos: Canalización de donaciones del Departamento de Donaciones e Imagen Institucional, Elaboración de campaña publicitaria del Departamento de Donaciones e Imagen Institucional, Elaboración de campaña periodística del Departamento de donaciones e Imagen Institucional y Elaboración de comunicación interna del Departamento de Donaciones e Imagen Institucional.</w:t>
            </w:r>
          </w:p>
        </w:tc>
        <w:tc>
          <w:tcPr>
            <w:tcW w:w="1406"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Departamento de Donaciones e Imagen Institucional</w:t>
            </w:r>
          </w:p>
        </w:tc>
        <w:tc>
          <w:tcPr>
            <w:tcW w:w="1004"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auto"/>
          </w:tcPr>
          <w:p w:rsidR="00543357" w:rsidRPr="00484520" w:rsidRDefault="00543357" w:rsidP="00543357">
            <w:pPr>
              <w:keepNext/>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1 minuto</w:t>
            </w:r>
          </w:p>
        </w:tc>
      </w:tr>
      <w:tr w:rsidR="00543357" w:rsidRPr="00484520" w:rsidTr="00A318E2">
        <w:trPr>
          <w:trHeight w:val="900"/>
        </w:trPr>
        <w:tc>
          <w:tcPr>
            <w:tcW w:w="522" w:type="dxa"/>
            <w:tcBorders>
              <w:right w:val="nil"/>
            </w:tcBorders>
            <w:shd w:val="clear" w:color="auto" w:fill="BFBFBF"/>
          </w:tcPr>
          <w:p w:rsidR="00543357" w:rsidRPr="00484520" w:rsidRDefault="00543357" w:rsidP="00543357">
            <w:pPr>
              <w:spacing w:after="0" w:line="240" w:lineRule="auto"/>
              <w:jc w:val="center"/>
              <w:rPr>
                <w:rFonts w:ascii="Arial Narrow" w:hAnsi="Arial Narrow" w:cs="Arial"/>
                <w:b/>
                <w:bCs/>
                <w:sz w:val="16"/>
                <w:szCs w:val="16"/>
                <w:lang w:val="es-PE" w:eastAsia="es-PE"/>
              </w:rPr>
            </w:pPr>
            <w:r w:rsidRPr="00484520">
              <w:rPr>
                <w:rFonts w:ascii="Arial Narrow" w:hAnsi="Arial Narrow" w:cs="Arial"/>
                <w:b/>
                <w:bCs/>
                <w:sz w:val="16"/>
                <w:szCs w:val="16"/>
                <w:lang w:val="es-PE" w:eastAsia="es-PE"/>
              </w:rPr>
              <w:t>8</w:t>
            </w:r>
          </w:p>
        </w:tc>
        <w:tc>
          <w:tcPr>
            <w:tcW w:w="1561"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Solicitud de donación</w:t>
            </w:r>
          </w:p>
          <w:p w:rsidR="00543357" w:rsidRPr="00484520" w:rsidRDefault="00543357" w:rsidP="00543357">
            <w:pPr>
              <w:spacing w:after="0" w:line="240" w:lineRule="auto"/>
              <w:rPr>
                <w:rFonts w:ascii="Arial Narrow" w:hAnsi="Arial Narrow" w:cs="Arial"/>
                <w:sz w:val="16"/>
                <w:szCs w:val="16"/>
                <w:lang w:val="es-PE" w:eastAsia="es-PE"/>
              </w:rPr>
            </w:pPr>
          </w:p>
        </w:tc>
        <w:tc>
          <w:tcPr>
            <w:tcW w:w="1498"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Canalización de donaciones del Departamento de Donaciones e Imagen Institucional</w:t>
            </w:r>
          </w:p>
        </w:tc>
        <w:tc>
          <w:tcPr>
            <w:tcW w:w="2111"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Narrow"/>
                <w:sz w:val="16"/>
                <w:szCs w:val="16"/>
                <w:lang w:val="es-PE" w:eastAsia="es-PE"/>
              </w:rPr>
              <w:t>- Resultado de donación</w:t>
            </w:r>
          </w:p>
        </w:tc>
        <w:tc>
          <w:tcPr>
            <w:tcW w:w="4622" w:type="dxa"/>
            <w:tcBorders>
              <w:left w:val="nil"/>
              <w:right w:val="nil"/>
            </w:tcBorders>
            <w:shd w:val="clear" w:color="auto" w:fill="BFBFBF"/>
          </w:tcPr>
          <w:p w:rsidR="00543357" w:rsidRPr="00484520"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El coordinador de donaciones recibe la solicitud de la empresa voluntaria para la llevar a cabo sus actividades de responsabilidad social. Para ello, se le muestra el Plan de requerimientos institucionales que proviene del proceso Planificación del Departamento de Proyectos.</w:t>
            </w:r>
            <w:r w:rsidRPr="00484520">
              <w:rPr>
                <w:rFonts w:ascii="Arial Narrow" w:hAnsi="Arial Narrow" w:cs="Arial"/>
                <w:color w:val="FF0000"/>
                <w:sz w:val="16"/>
                <w:szCs w:val="16"/>
                <w:lang w:val="es-PE" w:eastAsia="es-PE"/>
              </w:rPr>
              <w:t xml:space="preserve"> </w:t>
            </w:r>
            <w:r w:rsidRPr="00484520">
              <w:rPr>
                <w:rFonts w:ascii="Arial Narrow" w:hAnsi="Arial Narrow" w:cs="Arial"/>
                <w:sz w:val="16"/>
                <w:szCs w:val="16"/>
                <w:lang w:val="es-PE" w:eastAsia="es-PE"/>
              </w:rPr>
              <w:t>Estos requerimientos son puestos en conocimiento del proceso Voluntariado Empresarial del cual nos envían los requerimientos elegidos para su atención. En función de toda esta información, se procede a elaborar el Plan de Ejecución que se envía posteriormente a Ejecución de Proyectos del Departamento de Proyectos para ser ejecutado.</w:t>
            </w:r>
          </w:p>
        </w:tc>
        <w:tc>
          <w:tcPr>
            <w:tcW w:w="1406"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Departamento de Donaciones e Imagen Institucional</w:t>
            </w:r>
          </w:p>
        </w:tc>
        <w:tc>
          <w:tcPr>
            <w:tcW w:w="1004"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BFBFBF"/>
          </w:tcPr>
          <w:p w:rsidR="00543357" w:rsidRPr="00484520" w:rsidRDefault="00543357" w:rsidP="00543357">
            <w:pPr>
              <w:keepNext/>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1 semana</w:t>
            </w:r>
          </w:p>
        </w:tc>
      </w:tr>
      <w:tr w:rsidR="00543357" w:rsidRPr="00484520" w:rsidTr="00A318E2">
        <w:trPr>
          <w:trHeight w:val="675"/>
        </w:trPr>
        <w:tc>
          <w:tcPr>
            <w:tcW w:w="522" w:type="dxa"/>
            <w:tcBorders>
              <w:right w:val="nil"/>
            </w:tcBorders>
          </w:tcPr>
          <w:p w:rsidR="00543357" w:rsidRPr="00484520" w:rsidRDefault="00543357" w:rsidP="00543357">
            <w:pPr>
              <w:spacing w:after="0" w:line="240" w:lineRule="auto"/>
              <w:jc w:val="center"/>
              <w:rPr>
                <w:rFonts w:ascii="Arial Narrow" w:hAnsi="Arial Narrow" w:cs="Arial"/>
                <w:b/>
                <w:bCs/>
                <w:sz w:val="16"/>
                <w:szCs w:val="16"/>
                <w:lang w:val="es-PE" w:eastAsia="es-PE"/>
              </w:rPr>
            </w:pPr>
            <w:r w:rsidRPr="00484520">
              <w:rPr>
                <w:rFonts w:ascii="Arial Narrow" w:hAnsi="Arial Narrow" w:cs="Arial"/>
                <w:b/>
                <w:bCs/>
                <w:sz w:val="16"/>
                <w:szCs w:val="16"/>
                <w:lang w:val="es-PE" w:eastAsia="es-PE"/>
              </w:rPr>
              <w:t>9</w:t>
            </w:r>
          </w:p>
        </w:tc>
        <w:tc>
          <w:tcPr>
            <w:tcW w:w="1561" w:type="dxa"/>
            <w:tcBorders>
              <w:left w:val="nil"/>
              <w:right w:val="nil"/>
            </w:tcBorders>
          </w:tcPr>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Fecha de inicio de Campaña</w:t>
            </w:r>
          </w:p>
          <w:p w:rsidR="00543357" w:rsidRPr="00484520" w:rsidRDefault="00543357" w:rsidP="00543357">
            <w:pPr>
              <w:spacing w:after="0" w:line="240" w:lineRule="auto"/>
              <w:rPr>
                <w:rFonts w:ascii="Arial Narrow" w:hAnsi="Arial Narrow" w:cs="Arial"/>
                <w:sz w:val="16"/>
                <w:szCs w:val="16"/>
                <w:lang w:val="es-PE" w:eastAsia="es-PE"/>
              </w:rPr>
            </w:pPr>
          </w:p>
        </w:tc>
        <w:tc>
          <w:tcPr>
            <w:tcW w:w="1498" w:type="dxa"/>
            <w:tcBorders>
              <w:left w:val="nil"/>
              <w:right w:val="nil"/>
            </w:tcBorders>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Elaboración de campaña publicitaria del Departamento de Donaciones e Imagen Institucional</w:t>
            </w:r>
          </w:p>
        </w:tc>
        <w:tc>
          <w:tcPr>
            <w:tcW w:w="2111" w:type="dxa"/>
            <w:tcBorders>
              <w:left w:val="nil"/>
              <w:right w:val="nil"/>
            </w:tcBorders>
          </w:tcPr>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Lista de recursos a distribuir</w:t>
            </w:r>
          </w:p>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Campaña supervisada</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Narrow"/>
                <w:sz w:val="16"/>
                <w:szCs w:val="16"/>
                <w:lang w:val="es-PE" w:eastAsia="es-PE"/>
              </w:rPr>
              <w:t>- Observaciones de desarrollo de la campaña</w:t>
            </w:r>
          </w:p>
        </w:tc>
        <w:tc>
          <w:tcPr>
            <w:tcW w:w="4622" w:type="dxa"/>
            <w:tcBorders>
              <w:left w:val="nil"/>
              <w:right w:val="nil"/>
            </w:tcBorders>
          </w:tcPr>
          <w:p w:rsidR="00543357"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 xml:space="preserve">En el presente proceso, el coordinador de Imagen Institucional se encarga, junto con el asistente, de realizar las actividades para llevar a cabo una campaña publicitaria. Para facilitarles la elaboración de la publicidad, reciben el apoyo de </w:t>
            </w:r>
            <w:smartTag w:uri="urn:schemas-microsoft-com:office:smarttags" w:element="PersonName">
              <w:smartTagPr>
                <w:attr w:name="ProductID" w:val="la Agencia"/>
              </w:smartTagPr>
              <w:r w:rsidRPr="00484520">
                <w:rPr>
                  <w:rFonts w:ascii="Arial Narrow" w:hAnsi="Arial Narrow" w:cs="Arial"/>
                  <w:sz w:val="16"/>
                  <w:szCs w:val="16"/>
                  <w:lang w:val="es-PE" w:eastAsia="es-PE"/>
                </w:rPr>
                <w:t>la Agencia</w:t>
              </w:r>
            </w:smartTag>
            <w:r w:rsidRPr="00484520">
              <w:rPr>
                <w:rFonts w:ascii="Arial Narrow" w:hAnsi="Arial Narrow" w:cs="Arial"/>
                <w:sz w:val="16"/>
                <w:szCs w:val="16"/>
                <w:lang w:val="es-PE" w:eastAsia="es-PE"/>
              </w:rPr>
              <w:t xml:space="preserve"> de Publicidad CAUSA. Por ello, del proceso colapsado Elaboración de Publicidad se envían los requerimientos de publicidad y nos responden con la publicidad. Asimismo, se cuenta con el proceso que provee de los recursos necesarios para llevar a cabo la campaña publicitaria. Es por ello que se le envía la lista de recursos</w:t>
            </w:r>
            <w:r>
              <w:rPr>
                <w:rFonts w:ascii="Arial Narrow" w:hAnsi="Arial Narrow" w:cs="Arial"/>
                <w:sz w:val="16"/>
                <w:szCs w:val="16"/>
                <w:lang w:val="es-PE" w:eastAsia="es-PE"/>
              </w:rPr>
              <w:t xml:space="preserve"> a distribuir</w:t>
            </w:r>
            <w:r w:rsidRPr="00484520">
              <w:rPr>
                <w:rFonts w:ascii="Arial Narrow" w:hAnsi="Arial Narrow" w:cs="Arial"/>
                <w:sz w:val="16"/>
                <w:szCs w:val="16"/>
                <w:lang w:val="es-PE" w:eastAsia="es-PE"/>
              </w:rPr>
              <w:t>.</w:t>
            </w:r>
          </w:p>
          <w:p w:rsidR="00543357" w:rsidRPr="00484520" w:rsidRDefault="00543357" w:rsidP="00BD5FD8">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Asimismo, durante el seguimiento a la ejecución de la campaña surge el estado de campaña supervisada y las observaciones de desarrollo de campaña detectadas.</w:t>
            </w:r>
          </w:p>
        </w:tc>
        <w:tc>
          <w:tcPr>
            <w:tcW w:w="1406" w:type="dxa"/>
            <w:tcBorders>
              <w:left w:val="nil"/>
              <w:right w:val="nil"/>
            </w:tcBorders>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Departamento de Donaciones e Imagen Institucional</w:t>
            </w:r>
          </w:p>
        </w:tc>
        <w:tc>
          <w:tcPr>
            <w:tcW w:w="1004" w:type="dxa"/>
            <w:tcBorders>
              <w:left w:val="nil"/>
              <w:right w:val="nil"/>
            </w:tcBorders>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3 semanas</w:t>
            </w:r>
          </w:p>
        </w:tc>
      </w:tr>
      <w:tr w:rsidR="00543357" w:rsidRPr="00484520" w:rsidTr="00A318E2">
        <w:trPr>
          <w:trHeight w:val="675"/>
        </w:trPr>
        <w:tc>
          <w:tcPr>
            <w:tcW w:w="522" w:type="dxa"/>
            <w:tcBorders>
              <w:right w:val="nil"/>
            </w:tcBorders>
            <w:shd w:val="clear" w:color="auto" w:fill="C0C0C0"/>
          </w:tcPr>
          <w:p w:rsidR="00543357" w:rsidRPr="00484520" w:rsidRDefault="00543357" w:rsidP="00543357">
            <w:pPr>
              <w:spacing w:after="0" w:line="240" w:lineRule="auto"/>
              <w:jc w:val="center"/>
              <w:rPr>
                <w:rFonts w:ascii="Arial Narrow" w:hAnsi="Arial Narrow" w:cs="Arial"/>
                <w:b/>
                <w:bCs/>
                <w:sz w:val="16"/>
                <w:szCs w:val="16"/>
                <w:lang w:val="es-PE" w:eastAsia="es-PE"/>
              </w:rPr>
            </w:pPr>
            <w:r w:rsidRPr="00484520">
              <w:rPr>
                <w:rFonts w:ascii="Arial Narrow" w:hAnsi="Arial Narrow" w:cs="Arial"/>
                <w:b/>
                <w:bCs/>
                <w:sz w:val="16"/>
                <w:szCs w:val="16"/>
                <w:lang w:val="es-PE" w:eastAsia="es-PE"/>
              </w:rPr>
              <w:t>10</w:t>
            </w:r>
          </w:p>
        </w:tc>
        <w:tc>
          <w:tcPr>
            <w:tcW w:w="1561" w:type="dxa"/>
            <w:tcBorders>
              <w:left w:val="nil"/>
              <w:right w:val="nil"/>
            </w:tcBorders>
            <w:shd w:val="clear" w:color="auto" w:fill="C0C0C0"/>
          </w:tcPr>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Fecha de inicio de Campaña</w:t>
            </w:r>
          </w:p>
          <w:p w:rsidR="00543357" w:rsidRPr="00484520" w:rsidRDefault="00543357" w:rsidP="00543357">
            <w:pPr>
              <w:spacing w:after="0" w:line="240" w:lineRule="auto"/>
              <w:rPr>
                <w:rFonts w:ascii="Arial Narrow" w:hAnsi="Arial Narrow" w:cs="Arial"/>
                <w:sz w:val="16"/>
                <w:szCs w:val="16"/>
                <w:lang w:val="es-PE" w:eastAsia="es-PE"/>
              </w:rPr>
            </w:pPr>
          </w:p>
        </w:tc>
        <w:tc>
          <w:tcPr>
            <w:tcW w:w="1498" w:type="dxa"/>
            <w:tcBorders>
              <w:left w:val="nil"/>
              <w:righ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Elaboración de campaña periodística del Departamento de donaciones e Imagen Institucional</w:t>
            </w:r>
          </w:p>
        </w:tc>
        <w:tc>
          <w:tcPr>
            <w:tcW w:w="2111" w:type="dxa"/>
            <w:tcBorders>
              <w:left w:val="nil"/>
              <w:righ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Narrow"/>
                <w:sz w:val="16"/>
                <w:szCs w:val="16"/>
                <w:lang w:val="es-PE" w:eastAsia="es-PE"/>
              </w:rPr>
              <w:t>- Entrevista registrada</w:t>
            </w:r>
          </w:p>
        </w:tc>
        <w:tc>
          <w:tcPr>
            <w:tcW w:w="4622" w:type="dxa"/>
            <w:tcBorders>
              <w:left w:val="nil"/>
              <w:right w:val="nil"/>
            </w:tcBorders>
            <w:shd w:val="clear" w:color="auto" w:fill="C0C0C0"/>
          </w:tcPr>
          <w:p w:rsidR="00543357" w:rsidRPr="00484520"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 xml:space="preserve">El coordinador de Imagen institucional se encarga de realizar las actividades para llevar a cabo una campaña periodística. Esta campaña periodística consta de la elaboración y publicación de notas de prensa, así como de  entrevistas que brinda el Director de Fe y Alegría Perú. </w:t>
            </w:r>
          </w:p>
          <w:p w:rsidR="00543357" w:rsidRPr="00484520"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Por ello, este proceso recibe la fecha de posible entrevista por parte del proceso “Entrevista</w:t>
            </w:r>
            <w:r>
              <w:rPr>
                <w:rFonts w:ascii="Arial Narrow" w:hAnsi="Arial Narrow" w:cs="Arial"/>
                <w:sz w:val="16"/>
                <w:szCs w:val="16"/>
                <w:lang w:val="es-PE" w:eastAsia="es-PE"/>
              </w:rPr>
              <w:t>r</w:t>
            </w:r>
            <w:r w:rsidRPr="00484520">
              <w:rPr>
                <w:rFonts w:ascii="Arial Narrow" w:hAnsi="Arial Narrow" w:cs="Arial"/>
                <w:sz w:val="16"/>
                <w:szCs w:val="16"/>
                <w:lang w:val="es-PE" w:eastAsia="es-PE"/>
              </w:rPr>
              <w:t xml:space="preserve"> del medio de comunicación” y le envía la confirmación de entrevista.</w:t>
            </w:r>
          </w:p>
        </w:tc>
        <w:tc>
          <w:tcPr>
            <w:tcW w:w="1406" w:type="dxa"/>
            <w:tcBorders>
              <w:left w:val="nil"/>
              <w:righ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Departamento de Donaciones e Imagen Institucional</w:t>
            </w:r>
          </w:p>
        </w:tc>
        <w:tc>
          <w:tcPr>
            <w:tcW w:w="1004" w:type="dxa"/>
            <w:tcBorders>
              <w:left w:val="nil"/>
              <w:righ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3 semanas</w:t>
            </w:r>
          </w:p>
        </w:tc>
      </w:tr>
      <w:tr w:rsidR="00543357" w:rsidRPr="00484520" w:rsidTr="00A318E2">
        <w:trPr>
          <w:trHeight w:val="675"/>
        </w:trPr>
        <w:tc>
          <w:tcPr>
            <w:tcW w:w="522" w:type="dxa"/>
            <w:tcBorders>
              <w:right w:val="nil"/>
            </w:tcBorders>
            <w:shd w:val="clear" w:color="auto" w:fill="auto"/>
          </w:tcPr>
          <w:p w:rsidR="00543357" w:rsidRPr="00484520" w:rsidRDefault="00543357" w:rsidP="00543357">
            <w:pPr>
              <w:spacing w:after="0" w:line="240" w:lineRule="auto"/>
              <w:jc w:val="center"/>
              <w:rPr>
                <w:rFonts w:ascii="Arial Narrow" w:hAnsi="Arial Narrow" w:cs="Arial"/>
                <w:b/>
                <w:bCs/>
                <w:sz w:val="16"/>
                <w:szCs w:val="16"/>
                <w:lang w:val="es-PE" w:eastAsia="es-PE"/>
              </w:rPr>
            </w:pPr>
            <w:r w:rsidRPr="00484520">
              <w:rPr>
                <w:rFonts w:ascii="Arial Narrow" w:hAnsi="Arial Narrow" w:cs="Arial"/>
                <w:b/>
                <w:bCs/>
                <w:sz w:val="16"/>
                <w:szCs w:val="16"/>
                <w:lang w:val="es-PE" w:eastAsia="es-PE"/>
              </w:rPr>
              <w:t>11</w:t>
            </w:r>
          </w:p>
        </w:tc>
        <w:tc>
          <w:tcPr>
            <w:tcW w:w="1561"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Narrow"/>
                <w:sz w:val="16"/>
                <w:szCs w:val="16"/>
                <w:lang w:val="es-PE" w:eastAsia="es-PE"/>
              </w:rPr>
              <w:t>- Fecha de boletín</w:t>
            </w:r>
          </w:p>
        </w:tc>
        <w:tc>
          <w:tcPr>
            <w:tcW w:w="1498"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Elaboración de comunicación interna del Departamento de Donaciones e Imagen Institucional</w:t>
            </w:r>
          </w:p>
        </w:tc>
        <w:tc>
          <w:tcPr>
            <w:tcW w:w="2111"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Narrow"/>
                <w:sz w:val="16"/>
                <w:szCs w:val="16"/>
                <w:lang w:val="es-PE" w:eastAsia="es-PE"/>
              </w:rPr>
              <w:t>- Boletín electrónico publicado</w:t>
            </w:r>
          </w:p>
        </w:tc>
        <w:tc>
          <w:tcPr>
            <w:tcW w:w="4622" w:type="dxa"/>
            <w:tcBorders>
              <w:left w:val="nil"/>
              <w:right w:val="nil"/>
            </w:tcBorders>
            <w:shd w:val="clear" w:color="auto" w:fill="auto"/>
          </w:tcPr>
          <w:p w:rsidR="00543357" w:rsidRPr="00484520"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El coordinador,  con apoyo  del asistente, elabora un boletín electrónico de difusión interna llamado el Chasqui Electrónico, donde se encuentran noticias de las direcciones de Fe y Alegría Perú, entre otros.</w:t>
            </w:r>
          </w:p>
        </w:tc>
        <w:tc>
          <w:tcPr>
            <w:tcW w:w="1406"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Departamento de Donaciones e Imagen Institucional</w:t>
            </w:r>
          </w:p>
        </w:tc>
        <w:tc>
          <w:tcPr>
            <w:tcW w:w="1004"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1 semana</w:t>
            </w:r>
          </w:p>
        </w:tc>
      </w:tr>
      <w:tr w:rsidR="00543357" w:rsidRPr="00484520" w:rsidTr="00A318E2">
        <w:trPr>
          <w:trHeight w:val="675"/>
        </w:trPr>
        <w:tc>
          <w:tcPr>
            <w:tcW w:w="522" w:type="dxa"/>
            <w:tcBorders>
              <w:right w:val="nil"/>
            </w:tcBorders>
            <w:shd w:val="clear" w:color="auto" w:fill="C0C0C0"/>
          </w:tcPr>
          <w:p w:rsidR="00543357" w:rsidRPr="00484520" w:rsidRDefault="00543357" w:rsidP="00543357">
            <w:pPr>
              <w:spacing w:after="0" w:line="240" w:lineRule="auto"/>
              <w:jc w:val="center"/>
              <w:rPr>
                <w:rFonts w:ascii="Arial Narrow" w:hAnsi="Arial Narrow" w:cs="Arial"/>
                <w:b/>
                <w:bCs/>
                <w:sz w:val="16"/>
                <w:szCs w:val="16"/>
                <w:lang w:val="es-PE" w:eastAsia="es-PE"/>
              </w:rPr>
            </w:pPr>
            <w:r w:rsidRPr="00484520">
              <w:rPr>
                <w:rFonts w:ascii="Arial Narrow" w:hAnsi="Arial Narrow" w:cs="Arial"/>
                <w:b/>
                <w:bCs/>
                <w:sz w:val="16"/>
                <w:szCs w:val="16"/>
                <w:lang w:val="es-PE" w:eastAsia="es-PE"/>
              </w:rPr>
              <w:t>12</w:t>
            </w:r>
          </w:p>
        </w:tc>
        <w:tc>
          <w:tcPr>
            <w:tcW w:w="1561" w:type="dxa"/>
            <w:tcBorders>
              <w:left w:val="nil"/>
              <w:righ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Narrow"/>
                <w:sz w:val="16"/>
                <w:szCs w:val="16"/>
                <w:lang w:val="es-PE" w:eastAsia="es-PE"/>
              </w:rPr>
              <w:t>- Solicitud de elaboración de POA</w:t>
            </w:r>
          </w:p>
        </w:tc>
        <w:tc>
          <w:tcPr>
            <w:tcW w:w="1498" w:type="dxa"/>
            <w:tcBorders>
              <w:left w:val="nil"/>
              <w:righ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Planificación del Departamento de Proyectos</w:t>
            </w:r>
          </w:p>
        </w:tc>
        <w:tc>
          <w:tcPr>
            <w:tcW w:w="2111" w:type="dxa"/>
            <w:tcBorders>
              <w:left w:val="nil"/>
              <w:righ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Notificación enviada</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No faltan actividades</w:t>
            </w:r>
          </w:p>
        </w:tc>
        <w:tc>
          <w:tcPr>
            <w:tcW w:w="4622" w:type="dxa"/>
            <w:tcBorders>
              <w:left w:val="nil"/>
              <w:right w:val="nil"/>
            </w:tcBorders>
            <w:shd w:val="clear" w:color="auto" w:fill="C0C0C0"/>
          </w:tcPr>
          <w:p w:rsidR="00543357" w:rsidRDefault="00543357" w:rsidP="00BD5FD8">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El jefe del Departamento de proyectos procede a evaluar la cartera de proyectos y los resultados obtenidos por el departamento durante el transcurso de año. Terminada estas evaluaciones el Jefe del Departamento de Proyectos elabora el Plan de requerimientos Institucionales en base al </w:t>
            </w:r>
            <w:r>
              <w:rPr>
                <w:rFonts w:ascii="Arial Narrow" w:hAnsi="Arial Narrow" w:cs="Arial Narrow"/>
                <w:sz w:val="16"/>
                <w:szCs w:val="16"/>
                <w:lang w:val="es-PE" w:eastAsia="es-PE"/>
              </w:rPr>
              <w:t>Listado de necesidades de maquinaria proveniente del proceso Inventariado de Talleres de Educación Técnica y la Lista de requerimientos institucionales proveniente del proceso Recopilación de requerimientos institucionales.</w:t>
            </w:r>
          </w:p>
          <w:p w:rsidR="00543357" w:rsidRDefault="00543357" w:rsidP="00BD5FD8">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En base a toda la información generada anteriormente, se procede a</w:t>
            </w:r>
            <w:r w:rsidRPr="00484520">
              <w:rPr>
                <w:rFonts w:ascii="Arial Narrow" w:hAnsi="Arial Narrow" w:cs="Arial"/>
                <w:sz w:val="16"/>
                <w:szCs w:val="16"/>
                <w:lang w:val="es-PE" w:eastAsia="es-PE"/>
              </w:rPr>
              <w:t xml:space="preserve"> elabora</w:t>
            </w:r>
            <w:r>
              <w:rPr>
                <w:rFonts w:ascii="Arial Narrow" w:hAnsi="Arial Narrow" w:cs="Arial"/>
                <w:sz w:val="16"/>
                <w:szCs w:val="16"/>
                <w:lang w:val="es-PE" w:eastAsia="es-PE"/>
              </w:rPr>
              <w:t>r</w:t>
            </w:r>
            <w:r w:rsidRPr="00484520">
              <w:rPr>
                <w:rFonts w:ascii="Arial Narrow" w:hAnsi="Arial Narrow" w:cs="Arial"/>
                <w:sz w:val="16"/>
                <w:szCs w:val="16"/>
                <w:lang w:val="es-PE" w:eastAsia="es-PE"/>
              </w:rPr>
              <w:t xml:space="preserve"> una primera versión del Plan Operativo Anual del Departamento de Proyectos</w:t>
            </w:r>
            <w:r>
              <w:rPr>
                <w:rFonts w:ascii="Arial Narrow" w:hAnsi="Arial Narrow" w:cs="Arial"/>
                <w:sz w:val="16"/>
                <w:szCs w:val="16"/>
                <w:lang w:val="es-PE" w:eastAsia="es-PE"/>
              </w:rPr>
              <w:t xml:space="preserve">, la cual es presentada junto con los resultados del Departamento en la reunión de diciembre en donde se recibe una retroalimentación por parte del Jefe del Departamento de Planificación y se procede a </w:t>
            </w:r>
            <w:r w:rsidRPr="00484520">
              <w:rPr>
                <w:rFonts w:ascii="Arial Narrow" w:hAnsi="Arial Narrow" w:cs="Arial"/>
                <w:sz w:val="16"/>
                <w:szCs w:val="16"/>
                <w:lang w:val="es-PE" w:eastAsia="es-PE"/>
              </w:rPr>
              <w:t>elaborar la versión final del Plan Operativo Anual del Departamento de Proyectos.</w:t>
            </w:r>
          </w:p>
          <w:p w:rsidR="00543357" w:rsidRPr="00484520" w:rsidRDefault="00543357" w:rsidP="00BD5FD8">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Asimismo, terminado el Plan Operativo Anual del Departamento de Planificación se procederá a realizar la entrega del mismo al Departamento de Planificación a fin de que sea incluido en el Plan Operativo Anual Institucional</w:t>
            </w:r>
          </w:p>
        </w:tc>
        <w:tc>
          <w:tcPr>
            <w:tcW w:w="1406" w:type="dxa"/>
            <w:tcBorders>
              <w:left w:val="nil"/>
              <w:righ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Departamento de Proyectos</w:t>
            </w:r>
          </w:p>
        </w:tc>
        <w:tc>
          <w:tcPr>
            <w:tcW w:w="1004" w:type="dxa"/>
            <w:tcBorders>
              <w:left w:val="nil"/>
              <w:righ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1 mes</w:t>
            </w:r>
          </w:p>
        </w:tc>
      </w:tr>
      <w:tr w:rsidR="00543357" w:rsidRPr="00484520" w:rsidTr="00A318E2">
        <w:trPr>
          <w:trHeight w:val="675"/>
        </w:trPr>
        <w:tc>
          <w:tcPr>
            <w:tcW w:w="522" w:type="dxa"/>
            <w:tcBorders>
              <w:right w:val="nil"/>
            </w:tcBorders>
            <w:shd w:val="clear" w:color="auto" w:fill="auto"/>
          </w:tcPr>
          <w:p w:rsidR="00543357" w:rsidRPr="00484520" w:rsidRDefault="00543357" w:rsidP="00543357">
            <w:pPr>
              <w:spacing w:after="0" w:line="240" w:lineRule="auto"/>
              <w:jc w:val="center"/>
              <w:rPr>
                <w:rFonts w:ascii="Arial Narrow" w:hAnsi="Arial Narrow" w:cs="Arial"/>
                <w:b/>
                <w:bCs/>
                <w:sz w:val="16"/>
                <w:szCs w:val="16"/>
                <w:lang w:val="es-PE" w:eastAsia="es-PE"/>
              </w:rPr>
            </w:pPr>
            <w:r w:rsidRPr="00484520">
              <w:rPr>
                <w:rFonts w:ascii="Arial Narrow" w:hAnsi="Arial Narrow" w:cs="Arial"/>
                <w:b/>
                <w:bCs/>
                <w:sz w:val="16"/>
                <w:szCs w:val="16"/>
                <w:lang w:val="es-PE" w:eastAsia="es-PE"/>
              </w:rPr>
              <w:t>13</w:t>
            </w:r>
          </w:p>
        </w:tc>
        <w:tc>
          <w:tcPr>
            <w:tcW w:w="1561"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Notificación enviada</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No faltan actividades</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Base de concurso</w:t>
            </w:r>
          </w:p>
        </w:tc>
        <w:tc>
          <w:tcPr>
            <w:tcW w:w="1498"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Participación en concurso del Departamento de Proyectos</w:t>
            </w:r>
          </w:p>
        </w:tc>
        <w:tc>
          <w:tcPr>
            <w:tcW w:w="2111"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Resumen</w:t>
            </w:r>
          </w:p>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Descripción de contexto</w:t>
            </w:r>
          </w:p>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Justificación</w:t>
            </w:r>
          </w:p>
          <w:p w:rsidR="00543357" w:rsidRPr="00484520" w:rsidRDefault="00543357" w:rsidP="00543357">
            <w:pPr>
              <w:numPr>
                <w:ins w:id="356" w:author="Juanete" w:date="2010-05-19T20:12:00Z"/>
              </w:numPr>
              <w:spacing w:after="0" w:line="240" w:lineRule="auto"/>
              <w:rPr>
                <w:rFonts w:ascii="Arial Narrow" w:hAnsi="Arial Narrow" w:cs="Arial"/>
                <w:sz w:val="16"/>
                <w:szCs w:val="16"/>
                <w:lang w:val="es-PE" w:eastAsia="es-PE"/>
              </w:rPr>
            </w:pPr>
            <w:r w:rsidRPr="00484520">
              <w:rPr>
                <w:rFonts w:ascii="Arial Narrow" w:hAnsi="Arial Narrow" w:cs="Arial Narrow"/>
                <w:sz w:val="16"/>
                <w:szCs w:val="16"/>
                <w:lang w:val="es-PE" w:eastAsia="es-PE"/>
              </w:rPr>
              <w:t>- Jerarquía</w:t>
            </w:r>
            <w:r w:rsidRPr="00484520">
              <w:rPr>
                <w:rFonts w:ascii="Arial Narrow" w:hAnsi="Arial Narrow" w:cs="Arial"/>
                <w:sz w:val="16"/>
                <w:szCs w:val="16"/>
                <w:lang w:val="es-PE" w:eastAsia="es-PE"/>
              </w:rPr>
              <w:t xml:space="preserve"> </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Narrow"/>
                <w:sz w:val="16"/>
                <w:szCs w:val="16"/>
                <w:lang w:val="es-PE" w:eastAsia="es-PE"/>
              </w:rPr>
              <w:t>- Proyecto Participante</w:t>
            </w:r>
          </w:p>
        </w:tc>
        <w:tc>
          <w:tcPr>
            <w:tcW w:w="4622" w:type="dxa"/>
            <w:tcBorders>
              <w:left w:val="nil"/>
              <w:right w:val="nil"/>
            </w:tcBorders>
            <w:shd w:val="clear" w:color="auto" w:fill="auto"/>
          </w:tcPr>
          <w:p w:rsidR="00543357"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Luego de la elaboración del Plan Operativo Anual del Departamento de Proyectos se encuentra concluido, dado que no faltan actividades o se están haciendo agregaciones de actividades a este.</w:t>
            </w:r>
          </w:p>
          <w:p w:rsidR="00543357" w:rsidRPr="00484520" w:rsidRDefault="00543357" w:rsidP="00BD5FD8">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Se </w:t>
            </w:r>
            <w:r w:rsidRPr="00484520">
              <w:rPr>
                <w:rFonts w:ascii="Arial Narrow" w:hAnsi="Arial Narrow" w:cs="Arial"/>
                <w:sz w:val="16"/>
                <w:szCs w:val="16"/>
                <w:lang w:val="es-PE" w:eastAsia="es-PE"/>
              </w:rPr>
              <w:t>recibe del proceso Planificación del Departamento de Proyectos el Plan de</w:t>
            </w:r>
            <w:r>
              <w:rPr>
                <w:rFonts w:ascii="Arial Narrow" w:hAnsi="Arial Narrow" w:cs="Arial"/>
                <w:sz w:val="16"/>
                <w:szCs w:val="16"/>
                <w:lang w:val="es-PE" w:eastAsia="es-PE"/>
              </w:rPr>
              <w:t xml:space="preserve"> requerimientos institucionales, luego de ello se procede a elaborar </w:t>
            </w:r>
            <w:r w:rsidRPr="00484520">
              <w:rPr>
                <w:rFonts w:ascii="Arial Narrow" w:hAnsi="Arial Narrow" w:cs="Arial"/>
                <w:sz w:val="16"/>
                <w:szCs w:val="16"/>
                <w:lang w:val="es-PE" w:eastAsia="es-PE"/>
              </w:rPr>
              <w:t>proyectos</w:t>
            </w:r>
            <w:r>
              <w:rPr>
                <w:rFonts w:ascii="Arial Narrow" w:hAnsi="Arial Narrow" w:cs="Arial"/>
                <w:sz w:val="16"/>
                <w:szCs w:val="16"/>
                <w:lang w:val="es-PE" w:eastAsia="es-PE"/>
              </w:rPr>
              <w:t xml:space="preserve"> los cuales cubran estos requerimientos. Estos proyectos son participan</w:t>
            </w:r>
            <w:r w:rsidRPr="00484520">
              <w:rPr>
                <w:rFonts w:ascii="Arial Narrow" w:hAnsi="Arial Narrow" w:cs="Arial"/>
                <w:sz w:val="16"/>
                <w:szCs w:val="16"/>
                <w:lang w:val="es-PE" w:eastAsia="es-PE"/>
              </w:rPr>
              <w:t xml:space="preserve"> </w:t>
            </w:r>
            <w:r>
              <w:rPr>
                <w:rFonts w:ascii="Arial Narrow" w:hAnsi="Arial Narrow" w:cs="Arial"/>
                <w:sz w:val="16"/>
                <w:szCs w:val="16"/>
                <w:lang w:val="es-PE" w:eastAsia="es-PE"/>
              </w:rPr>
              <w:t>en</w:t>
            </w:r>
            <w:r w:rsidRPr="00484520">
              <w:rPr>
                <w:rFonts w:ascii="Arial Narrow" w:hAnsi="Arial Narrow" w:cs="Arial"/>
                <w:sz w:val="16"/>
                <w:szCs w:val="16"/>
                <w:lang w:val="es-PE" w:eastAsia="es-PE"/>
              </w:rPr>
              <w:t xml:space="preserve"> concursos de fondos para proyectos educativos</w:t>
            </w:r>
            <w:r>
              <w:rPr>
                <w:rFonts w:ascii="Arial Narrow" w:hAnsi="Arial Narrow" w:cs="Arial"/>
                <w:sz w:val="16"/>
                <w:szCs w:val="16"/>
                <w:lang w:val="es-PE" w:eastAsia="es-PE"/>
              </w:rPr>
              <w:t>,</w:t>
            </w:r>
            <w:r w:rsidRPr="00484520">
              <w:rPr>
                <w:rFonts w:ascii="Arial Narrow" w:hAnsi="Arial Narrow" w:cs="Arial"/>
                <w:sz w:val="16"/>
                <w:szCs w:val="16"/>
                <w:lang w:val="es-PE" w:eastAsia="es-PE"/>
              </w:rPr>
              <w:t xml:space="preserve"> </w:t>
            </w:r>
            <w:r>
              <w:rPr>
                <w:rFonts w:ascii="Arial Narrow" w:hAnsi="Arial Narrow" w:cs="Arial"/>
                <w:sz w:val="16"/>
                <w:szCs w:val="16"/>
                <w:lang w:val="es-PE" w:eastAsia="es-PE"/>
              </w:rPr>
              <w:t>ofrecidos por</w:t>
            </w:r>
            <w:r w:rsidRPr="00484520">
              <w:rPr>
                <w:rFonts w:ascii="Arial Narrow" w:hAnsi="Arial Narrow" w:cs="Arial"/>
                <w:sz w:val="16"/>
                <w:szCs w:val="16"/>
                <w:lang w:val="es-PE" w:eastAsia="es-PE"/>
              </w:rPr>
              <w:t xml:space="preserve"> países extranjeros, </w:t>
            </w:r>
            <w:r>
              <w:rPr>
                <w:rFonts w:ascii="Arial Narrow" w:hAnsi="Arial Narrow" w:cs="Arial"/>
                <w:sz w:val="16"/>
                <w:szCs w:val="16"/>
                <w:lang w:val="es-PE" w:eastAsia="es-PE"/>
              </w:rPr>
              <w:t>a través</w:t>
            </w:r>
            <w:r w:rsidRPr="00484520">
              <w:rPr>
                <w:rFonts w:ascii="Arial Narrow" w:hAnsi="Arial Narrow" w:cs="Arial"/>
                <w:sz w:val="16"/>
                <w:szCs w:val="16"/>
                <w:lang w:val="es-PE" w:eastAsia="es-PE"/>
              </w:rPr>
              <w:t xml:space="preserve"> de una ONG Aliada que los representa</w:t>
            </w:r>
            <w:r>
              <w:rPr>
                <w:rFonts w:ascii="Arial Narrow" w:hAnsi="Arial Narrow" w:cs="Arial"/>
                <w:sz w:val="16"/>
                <w:szCs w:val="16"/>
                <w:lang w:val="es-PE" w:eastAsia="es-PE"/>
              </w:rPr>
              <w:t>ra</w:t>
            </w:r>
            <w:r w:rsidRPr="00484520">
              <w:rPr>
                <w:rFonts w:ascii="Arial Narrow" w:hAnsi="Arial Narrow" w:cs="Arial"/>
                <w:sz w:val="16"/>
                <w:szCs w:val="16"/>
                <w:lang w:val="es-PE" w:eastAsia="es-PE"/>
              </w:rPr>
              <w:t xml:space="preserve">. Por ello, </w:t>
            </w:r>
            <w:r>
              <w:rPr>
                <w:rFonts w:ascii="Arial Narrow" w:hAnsi="Arial Narrow" w:cs="Arial"/>
                <w:sz w:val="16"/>
                <w:szCs w:val="16"/>
                <w:lang w:val="es-PE" w:eastAsia="es-PE"/>
              </w:rPr>
              <w:t xml:space="preserve">se </w:t>
            </w:r>
            <w:r w:rsidRPr="00484520">
              <w:rPr>
                <w:rFonts w:ascii="Arial Narrow" w:hAnsi="Arial Narrow" w:cs="Arial"/>
                <w:sz w:val="16"/>
                <w:szCs w:val="16"/>
                <w:lang w:val="es-PE" w:eastAsia="es-PE"/>
              </w:rPr>
              <w:t xml:space="preserve">recibe las Bases de concurso y envía la documentación del proyecto (resumen, descripción de contexto, </w:t>
            </w:r>
            <w:r>
              <w:rPr>
                <w:rFonts w:ascii="Arial Narrow" w:hAnsi="Arial Narrow" w:cs="Arial"/>
                <w:sz w:val="16"/>
                <w:szCs w:val="16"/>
                <w:lang w:val="es-PE" w:eastAsia="es-PE"/>
              </w:rPr>
              <w:t>Justificación y Jerarquía</w:t>
            </w:r>
            <w:r w:rsidRPr="00484520">
              <w:rPr>
                <w:rFonts w:ascii="Arial Narrow" w:hAnsi="Arial Narrow" w:cs="Arial"/>
                <w:sz w:val="16"/>
                <w:szCs w:val="16"/>
                <w:lang w:val="es-PE" w:eastAsia="es-PE"/>
              </w:rPr>
              <w:t>) al proceso Participación en concurso de la ONG Aliada.</w:t>
            </w:r>
            <w:r>
              <w:rPr>
                <w:rFonts w:ascii="Arial Narrow" w:hAnsi="Arial Narrow" w:cs="Arial"/>
                <w:sz w:val="16"/>
                <w:szCs w:val="16"/>
                <w:lang w:val="es-PE" w:eastAsia="es-PE"/>
              </w:rPr>
              <w:t xml:space="preserve"> Una vez entregada la documentación el proyecto pasa al estado de participante. </w:t>
            </w:r>
            <w:r w:rsidRPr="00484520">
              <w:rPr>
                <w:rFonts w:ascii="Arial Narrow" w:hAnsi="Arial Narrow" w:cs="Arial"/>
                <w:sz w:val="16"/>
                <w:szCs w:val="16"/>
                <w:lang w:val="es-PE" w:eastAsia="es-PE"/>
              </w:rPr>
              <w:t>Asimismo,</w:t>
            </w:r>
            <w:r>
              <w:rPr>
                <w:rFonts w:ascii="Arial Narrow" w:hAnsi="Arial Narrow" w:cs="Arial"/>
                <w:sz w:val="16"/>
                <w:szCs w:val="16"/>
                <w:lang w:val="es-PE" w:eastAsia="es-PE"/>
              </w:rPr>
              <w:t xml:space="preserve"> s</w:t>
            </w:r>
            <w:r w:rsidRPr="00484520">
              <w:rPr>
                <w:rFonts w:ascii="Arial Narrow" w:hAnsi="Arial Narrow" w:cs="Arial"/>
                <w:sz w:val="16"/>
                <w:szCs w:val="16"/>
                <w:lang w:val="es-PE" w:eastAsia="es-PE"/>
              </w:rPr>
              <w:t>e comunica con el proceso Inventariado de Talleres de Educación Técnica para indicarle las necesidades pendientes.</w:t>
            </w:r>
          </w:p>
        </w:tc>
        <w:tc>
          <w:tcPr>
            <w:tcW w:w="1406"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Departamento de Proyectos</w:t>
            </w:r>
          </w:p>
        </w:tc>
        <w:tc>
          <w:tcPr>
            <w:tcW w:w="1004"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xml:space="preserve"> Manual</w:t>
            </w:r>
          </w:p>
        </w:tc>
        <w:tc>
          <w:tcPr>
            <w:tcW w:w="851" w:type="dxa"/>
            <w:tcBorders>
              <w:lef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1 mes</w:t>
            </w:r>
          </w:p>
        </w:tc>
      </w:tr>
      <w:tr w:rsidR="00543357" w:rsidRPr="00484520" w:rsidTr="00A318E2">
        <w:trPr>
          <w:trHeight w:val="675"/>
        </w:trPr>
        <w:tc>
          <w:tcPr>
            <w:tcW w:w="522" w:type="dxa"/>
            <w:tcBorders>
              <w:right w:val="nil"/>
            </w:tcBorders>
            <w:shd w:val="clear" w:color="auto" w:fill="C0C0C0"/>
          </w:tcPr>
          <w:p w:rsidR="00543357" w:rsidRPr="00484520" w:rsidRDefault="00543357" w:rsidP="00543357">
            <w:pPr>
              <w:spacing w:after="0" w:line="240" w:lineRule="auto"/>
              <w:jc w:val="center"/>
              <w:rPr>
                <w:rFonts w:ascii="Arial Narrow" w:hAnsi="Arial Narrow" w:cs="Arial"/>
                <w:b/>
                <w:bCs/>
                <w:sz w:val="16"/>
                <w:szCs w:val="16"/>
                <w:lang w:val="es-PE" w:eastAsia="es-PE"/>
              </w:rPr>
            </w:pPr>
            <w:r w:rsidRPr="00484520">
              <w:rPr>
                <w:rFonts w:ascii="Arial Narrow" w:hAnsi="Arial Narrow" w:cs="Arial"/>
                <w:b/>
                <w:bCs/>
                <w:sz w:val="16"/>
                <w:szCs w:val="16"/>
                <w:lang w:val="es-PE" w:eastAsia="es-PE"/>
              </w:rPr>
              <w:t>14</w:t>
            </w:r>
          </w:p>
        </w:tc>
        <w:tc>
          <w:tcPr>
            <w:tcW w:w="1561" w:type="dxa"/>
            <w:tcBorders>
              <w:left w:val="nil"/>
              <w:right w:val="nil"/>
            </w:tcBorders>
            <w:shd w:val="clear" w:color="auto" w:fill="C0C0C0"/>
          </w:tcPr>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Proyecto Participante</w:t>
            </w:r>
          </w:p>
          <w:p w:rsidR="00543357" w:rsidRPr="00484520" w:rsidRDefault="00543357" w:rsidP="00543357">
            <w:pPr>
              <w:spacing w:after="0" w:line="240" w:lineRule="auto"/>
              <w:rPr>
                <w:rFonts w:ascii="Arial Narrow" w:hAnsi="Arial Narrow" w:cs="Arial"/>
                <w:sz w:val="16"/>
                <w:szCs w:val="16"/>
                <w:lang w:val="es-PE" w:eastAsia="es-PE"/>
              </w:rPr>
            </w:pPr>
          </w:p>
        </w:tc>
        <w:tc>
          <w:tcPr>
            <w:tcW w:w="1498" w:type="dxa"/>
            <w:tcBorders>
              <w:left w:val="nil"/>
              <w:righ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Ejecución de Proyectos del Departamento de Proyectos</w:t>
            </w:r>
          </w:p>
        </w:tc>
        <w:tc>
          <w:tcPr>
            <w:tcW w:w="2111" w:type="dxa"/>
            <w:tcBorders>
              <w:left w:val="nil"/>
              <w:righ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Narrow"/>
                <w:sz w:val="16"/>
                <w:szCs w:val="16"/>
                <w:lang w:val="es-PE" w:eastAsia="es-PE"/>
              </w:rPr>
              <w:t>- Proyecto Ejecutado</w:t>
            </w:r>
          </w:p>
        </w:tc>
        <w:tc>
          <w:tcPr>
            <w:tcW w:w="4622" w:type="dxa"/>
            <w:tcBorders>
              <w:left w:val="nil"/>
              <w:right w:val="nil"/>
            </w:tcBorders>
            <w:shd w:val="clear" w:color="auto" w:fill="C0C0C0"/>
          </w:tcPr>
          <w:p w:rsidR="00543357" w:rsidRDefault="00543357" w:rsidP="00BD5FD8">
            <w:pPr>
              <w:spacing w:after="0" w:line="240" w:lineRule="auto"/>
              <w:jc w:val="both"/>
              <w:rPr>
                <w:rFonts w:ascii="Arial Narrow" w:hAnsi="Arial Narrow" w:cs="Arial"/>
                <w:sz w:val="16"/>
                <w:szCs w:val="16"/>
                <w:lang w:val="es-PE" w:eastAsia="es-PE"/>
              </w:rPr>
            </w:pPr>
            <w:r w:rsidRPr="00E60088">
              <w:rPr>
                <w:rFonts w:ascii="Arial Narrow" w:hAnsi="Arial Narrow" w:cs="Arial"/>
                <w:sz w:val="16"/>
                <w:szCs w:val="16"/>
                <w:lang w:val="es-PE" w:eastAsia="es-PE"/>
              </w:rPr>
              <w:t xml:space="preserve">En función </w:t>
            </w:r>
            <w:r>
              <w:rPr>
                <w:rFonts w:ascii="Arial Narrow" w:hAnsi="Arial Narrow" w:cs="Arial"/>
                <w:sz w:val="16"/>
                <w:szCs w:val="16"/>
                <w:lang w:val="es-PE" w:eastAsia="es-PE"/>
              </w:rPr>
              <w:t>de que un proyecto se encuentre participante de una donación u proyecto se esperar el</w:t>
            </w:r>
            <w:r w:rsidRPr="00E60088">
              <w:rPr>
                <w:rFonts w:ascii="Arial Narrow" w:hAnsi="Arial Narrow" w:cs="Arial"/>
                <w:sz w:val="16"/>
                <w:szCs w:val="16"/>
                <w:lang w:val="es-PE" w:eastAsia="es-PE"/>
              </w:rPr>
              <w:t xml:space="preserve"> resultado</w:t>
            </w:r>
            <w:r>
              <w:rPr>
                <w:rFonts w:ascii="Arial Narrow" w:hAnsi="Arial Narrow" w:cs="Arial"/>
                <w:sz w:val="16"/>
                <w:szCs w:val="16"/>
                <w:lang w:val="es-PE" w:eastAsia="es-PE"/>
              </w:rPr>
              <w:t xml:space="preserve"> positivo</w:t>
            </w:r>
            <w:r w:rsidRPr="00E60088">
              <w:rPr>
                <w:rFonts w:ascii="Arial Narrow" w:hAnsi="Arial Narrow" w:cs="Arial"/>
                <w:sz w:val="16"/>
                <w:szCs w:val="16"/>
                <w:lang w:val="es-PE" w:eastAsia="es-PE"/>
              </w:rPr>
              <w:t xml:space="preserve"> del concurso o de la donación </w:t>
            </w:r>
            <w:r>
              <w:rPr>
                <w:rFonts w:ascii="Arial Narrow" w:hAnsi="Arial Narrow" w:cs="Arial"/>
                <w:sz w:val="16"/>
                <w:szCs w:val="16"/>
                <w:lang w:val="es-PE" w:eastAsia="es-PE"/>
              </w:rPr>
              <w:t>para</w:t>
            </w:r>
            <w:r w:rsidRPr="00E60088">
              <w:rPr>
                <w:rFonts w:ascii="Arial Narrow" w:hAnsi="Arial Narrow" w:cs="Arial"/>
                <w:sz w:val="16"/>
                <w:szCs w:val="16"/>
                <w:lang w:val="es-PE" w:eastAsia="es-PE"/>
              </w:rPr>
              <w:t xml:space="preserve"> procede</w:t>
            </w:r>
            <w:r>
              <w:rPr>
                <w:rFonts w:ascii="Arial Narrow" w:hAnsi="Arial Narrow" w:cs="Arial"/>
                <w:sz w:val="16"/>
                <w:szCs w:val="16"/>
                <w:lang w:val="es-PE" w:eastAsia="es-PE"/>
              </w:rPr>
              <w:t>r</w:t>
            </w:r>
            <w:r w:rsidRPr="00E60088">
              <w:rPr>
                <w:rFonts w:ascii="Arial Narrow" w:hAnsi="Arial Narrow" w:cs="Arial"/>
                <w:sz w:val="16"/>
                <w:szCs w:val="16"/>
                <w:lang w:val="es-PE" w:eastAsia="es-PE"/>
              </w:rPr>
              <w:t xml:space="preserve"> a ejecutar el proyecto planeado. </w:t>
            </w:r>
          </w:p>
          <w:p w:rsidR="00543357" w:rsidRDefault="00543357" w:rsidP="00BD5FD8">
            <w:pPr>
              <w:spacing w:after="0" w:line="240" w:lineRule="auto"/>
              <w:jc w:val="both"/>
              <w:rPr>
                <w:rFonts w:ascii="Arial Narrow" w:hAnsi="Arial Narrow" w:cs="Arial"/>
                <w:sz w:val="16"/>
                <w:szCs w:val="16"/>
                <w:lang w:val="es-PE" w:eastAsia="es-PE"/>
              </w:rPr>
            </w:pPr>
            <w:r w:rsidRPr="00E60088">
              <w:rPr>
                <w:rFonts w:ascii="Arial Narrow" w:hAnsi="Arial Narrow" w:cs="Arial"/>
                <w:sz w:val="16"/>
                <w:szCs w:val="16"/>
                <w:lang w:val="es-PE" w:eastAsia="es-PE"/>
              </w:rPr>
              <w:t xml:space="preserve">La ejecución de la misma está a cargo del área </w:t>
            </w:r>
            <w:r>
              <w:rPr>
                <w:rFonts w:ascii="Arial Narrow" w:hAnsi="Arial Narrow" w:cs="Arial"/>
                <w:sz w:val="16"/>
                <w:szCs w:val="16"/>
                <w:lang w:val="es-PE" w:eastAsia="es-PE"/>
              </w:rPr>
              <w:t>ejecutora</w:t>
            </w:r>
            <w:r w:rsidRPr="00E60088">
              <w:rPr>
                <w:rFonts w:ascii="Arial Narrow" w:hAnsi="Arial Narrow" w:cs="Arial"/>
                <w:sz w:val="16"/>
                <w:szCs w:val="16"/>
                <w:lang w:val="es-PE" w:eastAsia="es-PE"/>
              </w:rPr>
              <w:t xml:space="preserve"> involucrada. Mientras el departamento de Proyectos se encarga de desarrollar un rol de seguimiento del proyecto.</w:t>
            </w:r>
          </w:p>
          <w:p w:rsidR="00543357" w:rsidRDefault="00543357" w:rsidP="00BD5FD8">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En caso el proyecto a ejecutar venga de una donación, el Plan de Ejecución elaborado en el proceso </w:t>
            </w:r>
            <w:r w:rsidRPr="00C10CCD">
              <w:rPr>
                <w:rFonts w:ascii="Arial Narrow" w:hAnsi="Arial Narrow" w:cs="Arial"/>
                <w:sz w:val="16"/>
                <w:szCs w:val="16"/>
                <w:lang w:val="es-PE" w:eastAsia="es-PE"/>
              </w:rPr>
              <w:t>Canalización de Donaciones del Departamento de Donaciones e Imagen Institucional</w:t>
            </w:r>
            <w:r>
              <w:rPr>
                <w:rFonts w:ascii="Arial Narrow" w:hAnsi="Arial Narrow" w:cs="Arial"/>
                <w:sz w:val="16"/>
                <w:szCs w:val="16"/>
                <w:lang w:val="es-PE" w:eastAsia="es-PE"/>
              </w:rPr>
              <w:t xml:space="preserve">, procede a ser modificado y utilizado como base de la ejecución del proyecto. </w:t>
            </w:r>
          </w:p>
          <w:p w:rsidR="00543357" w:rsidRPr="00484520" w:rsidRDefault="00543357" w:rsidP="00BD5FD8">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Para la ejecución del proyecto se comunicará al proceso Planificación y Ejecución </w:t>
            </w:r>
            <w:r w:rsidRPr="00815508">
              <w:rPr>
                <w:rFonts w:ascii="Arial Narrow" w:hAnsi="Arial Narrow" w:cs="Arial"/>
                <w:sz w:val="16"/>
                <w:szCs w:val="16"/>
                <w:lang w:val="es-PE" w:eastAsia="es-PE"/>
              </w:rPr>
              <w:t xml:space="preserve">de Obra Civil </w:t>
            </w:r>
            <w:r>
              <w:rPr>
                <w:rFonts w:ascii="Arial Narrow" w:hAnsi="Arial Narrow" w:cs="Arial"/>
                <w:sz w:val="16"/>
                <w:szCs w:val="16"/>
                <w:lang w:val="es-PE" w:eastAsia="es-PE"/>
              </w:rPr>
              <w:t>los</w:t>
            </w:r>
            <w:r w:rsidRPr="00815508">
              <w:rPr>
                <w:rFonts w:ascii="Arial Narrow" w:hAnsi="Arial Narrow" w:cs="Arial"/>
                <w:sz w:val="16"/>
                <w:szCs w:val="16"/>
                <w:lang w:val="es-PE" w:eastAsia="es-PE"/>
              </w:rPr>
              <w:t xml:space="preserve"> </w:t>
            </w:r>
            <w:r>
              <w:rPr>
                <w:rFonts w:ascii="Arial Narrow" w:hAnsi="Arial Narrow" w:cs="Arial"/>
                <w:sz w:val="16"/>
                <w:szCs w:val="16"/>
                <w:lang w:val="es-PE" w:eastAsia="es-PE"/>
              </w:rPr>
              <w:t>“Requerimientos de Construcción”</w:t>
            </w:r>
            <w:r w:rsidRPr="00815508">
              <w:rPr>
                <w:rFonts w:ascii="Arial Narrow" w:hAnsi="Arial Narrow" w:cs="Arial"/>
                <w:sz w:val="16"/>
                <w:szCs w:val="16"/>
                <w:lang w:val="es-PE" w:eastAsia="es-PE"/>
              </w:rPr>
              <w:t xml:space="preserve">. Asimismo, se le indicará al proceso Aprovisionamiento de recursos, </w:t>
            </w:r>
            <w:r>
              <w:rPr>
                <w:rFonts w:ascii="Arial Narrow" w:hAnsi="Arial Narrow" w:cs="Arial"/>
                <w:sz w:val="16"/>
                <w:szCs w:val="16"/>
                <w:lang w:val="es-PE" w:eastAsia="es-PE"/>
              </w:rPr>
              <w:t xml:space="preserve"> el listado</w:t>
            </w:r>
            <w:r w:rsidRPr="00815508">
              <w:rPr>
                <w:rFonts w:ascii="Arial Narrow" w:hAnsi="Arial Narrow" w:cs="Arial"/>
                <w:sz w:val="16"/>
                <w:szCs w:val="16"/>
                <w:lang w:val="es-PE" w:eastAsia="es-PE"/>
              </w:rPr>
              <w:t xml:space="preserve"> de requerimientos de recursos</w:t>
            </w:r>
            <w:r>
              <w:rPr>
                <w:rFonts w:ascii="Arial Narrow" w:hAnsi="Arial Narrow" w:cs="Arial"/>
                <w:sz w:val="16"/>
                <w:szCs w:val="16"/>
                <w:lang w:val="es-PE" w:eastAsia="es-PE"/>
              </w:rPr>
              <w:t>.</w:t>
            </w:r>
          </w:p>
        </w:tc>
        <w:tc>
          <w:tcPr>
            <w:tcW w:w="1406" w:type="dxa"/>
            <w:tcBorders>
              <w:left w:val="nil"/>
              <w:righ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Departamento de Proyectos</w:t>
            </w:r>
          </w:p>
        </w:tc>
        <w:tc>
          <w:tcPr>
            <w:tcW w:w="1004" w:type="dxa"/>
            <w:tcBorders>
              <w:left w:val="nil"/>
              <w:righ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Tiempo estimado del Proyecto</w:t>
            </w:r>
          </w:p>
        </w:tc>
      </w:tr>
      <w:tr w:rsidR="00543357" w:rsidRPr="00484520" w:rsidTr="00A318E2">
        <w:trPr>
          <w:trHeight w:val="675"/>
        </w:trPr>
        <w:tc>
          <w:tcPr>
            <w:tcW w:w="522" w:type="dxa"/>
            <w:tcBorders>
              <w:right w:val="nil"/>
            </w:tcBorders>
            <w:shd w:val="clear" w:color="auto" w:fill="auto"/>
          </w:tcPr>
          <w:p w:rsidR="00543357" w:rsidRPr="00484520" w:rsidRDefault="00543357" w:rsidP="00543357">
            <w:pPr>
              <w:spacing w:after="0" w:line="240" w:lineRule="auto"/>
              <w:jc w:val="center"/>
              <w:rPr>
                <w:rFonts w:ascii="Arial Narrow" w:hAnsi="Arial Narrow" w:cs="Arial"/>
                <w:b/>
                <w:bCs/>
                <w:sz w:val="16"/>
                <w:szCs w:val="16"/>
                <w:lang w:val="es-PE" w:eastAsia="es-PE"/>
              </w:rPr>
            </w:pPr>
            <w:r w:rsidRPr="00484520">
              <w:rPr>
                <w:rFonts w:ascii="Arial Narrow" w:hAnsi="Arial Narrow" w:cs="Arial"/>
                <w:b/>
                <w:bCs/>
                <w:sz w:val="16"/>
                <w:szCs w:val="16"/>
                <w:lang w:val="es-PE" w:eastAsia="es-PE"/>
              </w:rPr>
              <w:t xml:space="preserve">15 </w:t>
            </w:r>
          </w:p>
        </w:tc>
        <w:tc>
          <w:tcPr>
            <w:tcW w:w="1561" w:type="dxa"/>
            <w:tcBorders>
              <w:left w:val="nil"/>
              <w:right w:val="nil"/>
            </w:tcBorders>
            <w:shd w:val="clear" w:color="auto" w:fill="auto"/>
          </w:tcPr>
          <w:p w:rsidR="00543357"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Proyecto Ejecutado</w:t>
            </w:r>
          </w:p>
          <w:p w:rsidR="00543357" w:rsidRPr="00484520" w:rsidRDefault="00543357" w:rsidP="00543357">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w:t>
            </w:r>
            <w:r w:rsidRPr="004C414B">
              <w:rPr>
                <w:rFonts w:ascii="Arial Narrow" w:hAnsi="Arial Narrow" w:cs="Arial Narrow"/>
                <w:sz w:val="16"/>
                <w:szCs w:val="16"/>
                <w:lang w:val="es-PE" w:eastAsia="es-PE"/>
              </w:rPr>
              <w:t>Solicitud de realización de auditoría</w:t>
            </w:r>
          </w:p>
        </w:tc>
        <w:tc>
          <w:tcPr>
            <w:tcW w:w="1498"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Auditoría del Departamento de Proyectos</w:t>
            </w:r>
          </w:p>
        </w:tc>
        <w:tc>
          <w:tcPr>
            <w:tcW w:w="2111"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xml:space="preserve">- </w:t>
            </w:r>
            <w:r w:rsidRPr="00484520">
              <w:rPr>
                <w:rFonts w:ascii="Arial Narrow" w:hAnsi="Arial Narrow" w:cs="Arial Narrow"/>
                <w:sz w:val="16"/>
                <w:szCs w:val="16"/>
                <w:lang w:val="pt-BR" w:eastAsia="es-PE"/>
              </w:rPr>
              <w:t>Auditoria entregada a ONG Aliada</w:t>
            </w:r>
          </w:p>
        </w:tc>
        <w:tc>
          <w:tcPr>
            <w:tcW w:w="4622" w:type="dxa"/>
            <w:tcBorders>
              <w:left w:val="nil"/>
              <w:right w:val="nil"/>
            </w:tcBorders>
            <w:shd w:val="clear" w:color="auto" w:fill="auto"/>
          </w:tcPr>
          <w:p w:rsidR="00543357" w:rsidRPr="00484520"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En cualquier momento, puede llegar una solicitud de auditoría a realizarse por el Departamento de proyectos en función a cualquier proyecto realizado anteriormente. Para ello se apoya en el proceso Realizar Auditoría  por parte de la empresa auditora en el cual se le entregue la documentación del proyecto y a cambio nos entregue el informe final de auditoría.</w:t>
            </w:r>
          </w:p>
        </w:tc>
        <w:tc>
          <w:tcPr>
            <w:tcW w:w="1406"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Departamento de Proyectos</w:t>
            </w:r>
          </w:p>
        </w:tc>
        <w:tc>
          <w:tcPr>
            <w:tcW w:w="1004"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1 mes</w:t>
            </w:r>
          </w:p>
        </w:tc>
      </w:tr>
      <w:tr w:rsidR="00543357" w:rsidRPr="00484520" w:rsidTr="00A318E2">
        <w:trPr>
          <w:trHeight w:val="675"/>
        </w:trPr>
        <w:tc>
          <w:tcPr>
            <w:tcW w:w="522" w:type="dxa"/>
            <w:tcBorders>
              <w:right w:val="nil"/>
            </w:tcBorders>
            <w:shd w:val="clear" w:color="auto" w:fill="BFBFBF"/>
          </w:tcPr>
          <w:p w:rsidR="00543357" w:rsidRPr="00484520" w:rsidRDefault="00543357" w:rsidP="00543357">
            <w:pPr>
              <w:spacing w:after="0" w:line="240" w:lineRule="auto"/>
              <w:jc w:val="center"/>
              <w:rPr>
                <w:rFonts w:ascii="Arial Narrow" w:hAnsi="Arial Narrow" w:cs="Arial"/>
                <w:b/>
                <w:bCs/>
                <w:sz w:val="16"/>
                <w:szCs w:val="16"/>
                <w:lang w:val="es-PE" w:eastAsia="es-PE"/>
              </w:rPr>
            </w:pPr>
            <w:r w:rsidRPr="00484520">
              <w:rPr>
                <w:rFonts w:ascii="Arial Narrow" w:hAnsi="Arial Narrow" w:cs="Arial"/>
                <w:b/>
                <w:bCs/>
                <w:sz w:val="16"/>
                <w:szCs w:val="16"/>
                <w:lang w:val="es-PE" w:eastAsia="es-PE"/>
              </w:rPr>
              <w:t>16</w:t>
            </w:r>
          </w:p>
        </w:tc>
        <w:tc>
          <w:tcPr>
            <w:tcW w:w="1561"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Narrow"/>
                <w:sz w:val="16"/>
                <w:szCs w:val="16"/>
                <w:lang w:val="es-PE" w:eastAsia="es-PE"/>
              </w:rPr>
              <w:t>- Solicitud de elaboración de POA</w:t>
            </w:r>
          </w:p>
        </w:tc>
        <w:tc>
          <w:tcPr>
            <w:tcW w:w="1498"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Planificación de Actividades de Educación Técnica</w:t>
            </w:r>
          </w:p>
        </w:tc>
        <w:tc>
          <w:tcPr>
            <w:tcW w:w="2111"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Notificación enviada</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No faltan actividades</w:t>
            </w:r>
          </w:p>
        </w:tc>
        <w:tc>
          <w:tcPr>
            <w:tcW w:w="4622" w:type="dxa"/>
            <w:tcBorders>
              <w:left w:val="nil"/>
              <w:right w:val="nil"/>
            </w:tcBorders>
            <w:shd w:val="clear" w:color="auto" w:fill="BFBFBF"/>
          </w:tcPr>
          <w:p w:rsidR="00543357" w:rsidRDefault="00543357" w:rsidP="00BD5FD8">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El Jefe de Educación Técnica evalúa el desempeño del año y elabora una primera versión del Plan Operativo Anual del Departamento de Educación Técnica, luego en </w:t>
            </w:r>
            <w:smartTag w:uri="urn:schemas-microsoft-com:office:smarttags" w:element="PersonName">
              <w:smartTagPr>
                <w:attr w:name="ProductID" w:val="la Reuni￳n"/>
              </w:smartTagPr>
              <w:r>
                <w:rPr>
                  <w:rFonts w:ascii="Arial Narrow" w:hAnsi="Arial Narrow" w:cs="Arial"/>
                  <w:sz w:val="16"/>
                  <w:szCs w:val="16"/>
                  <w:lang w:val="es-PE" w:eastAsia="es-PE"/>
                </w:rPr>
                <w:t>la Reunión</w:t>
              </w:r>
            </w:smartTag>
            <w:r>
              <w:rPr>
                <w:rFonts w:ascii="Arial Narrow" w:hAnsi="Arial Narrow" w:cs="Arial"/>
                <w:sz w:val="16"/>
                <w:szCs w:val="16"/>
                <w:lang w:val="es-PE" w:eastAsia="es-PE"/>
              </w:rPr>
              <w:t xml:space="preserve"> de Diciembre presenta los resultados y la primera versión del Plan Operativo Anual del Departamento de Educación Técnica para recibir la retroalimentación que les permita elaborar la versión final del Plan Operativo Anual del Departamento de Educación Técnica.</w:t>
            </w:r>
          </w:p>
          <w:p w:rsidR="00543357" w:rsidRDefault="00543357" w:rsidP="00BD5FD8">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Durante el desarrollo de este plan operativo anual, el Jefe de Educación Técnica despejara cualquier duda consultando al Jefe del Departamento de Planificación a fin de encontrar una solución.</w:t>
            </w:r>
          </w:p>
          <w:p w:rsidR="00543357" w:rsidRPr="00484520" w:rsidRDefault="00543357" w:rsidP="00BD5FD8">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Asimismo, terminado el Plan Operativo Anual del Departamento de Planificación se procederá a realizar la entrega del mismo al Departamento de Planificación a fin de que sea incluido en el Plan Operativo Anual Institucional.</w:t>
            </w:r>
          </w:p>
        </w:tc>
        <w:tc>
          <w:tcPr>
            <w:tcW w:w="1406"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Educación Técnica</w:t>
            </w:r>
          </w:p>
        </w:tc>
        <w:tc>
          <w:tcPr>
            <w:tcW w:w="1004"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1 mes</w:t>
            </w:r>
          </w:p>
        </w:tc>
      </w:tr>
      <w:tr w:rsidR="00543357" w:rsidRPr="00484520" w:rsidTr="00A318E2">
        <w:trPr>
          <w:trHeight w:val="675"/>
        </w:trPr>
        <w:tc>
          <w:tcPr>
            <w:tcW w:w="522" w:type="dxa"/>
            <w:tcBorders>
              <w:right w:val="nil"/>
            </w:tcBorders>
            <w:shd w:val="clear" w:color="auto" w:fill="auto"/>
          </w:tcPr>
          <w:p w:rsidR="00543357" w:rsidRPr="00484520" w:rsidRDefault="00543357" w:rsidP="00543357">
            <w:pPr>
              <w:spacing w:after="0" w:line="240" w:lineRule="auto"/>
              <w:jc w:val="center"/>
              <w:rPr>
                <w:rFonts w:ascii="Arial Narrow" w:hAnsi="Arial Narrow" w:cs="Arial"/>
                <w:b/>
                <w:bCs/>
                <w:sz w:val="16"/>
                <w:szCs w:val="16"/>
                <w:lang w:val="es-PE" w:eastAsia="es-PE"/>
              </w:rPr>
            </w:pPr>
            <w:r w:rsidRPr="00484520">
              <w:rPr>
                <w:rFonts w:ascii="Arial Narrow" w:hAnsi="Arial Narrow" w:cs="Arial"/>
                <w:b/>
                <w:bCs/>
                <w:sz w:val="16"/>
                <w:szCs w:val="16"/>
                <w:lang w:val="es-PE" w:eastAsia="es-PE"/>
              </w:rPr>
              <w:t>17</w:t>
            </w:r>
          </w:p>
        </w:tc>
        <w:tc>
          <w:tcPr>
            <w:tcW w:w="1561"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Notificación enviada</w:t>
            </w:r>
          </w:p>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w:sz w:val="16"/>
                <w:szCs w:val="16"/>
                <w:lang w:val="es-PE" w:eastAsia="es-PE"/>
              </w:rPr>
              <w:t>- No faltan actividades</w:t>
            </w:r>
          </w:p>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Necesidad de asegurar la calidad de enseñanza técnica</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Narrow"/>
                <w:sz w:val="16"/>
                <w:szCs w:val="16"/>
                <w:lang w:val="es-PE" w:eastAsia="es-PE"/>
              </w:rPr>
              <w:t>- Currícula desactualizada</w:t>
            </w:r>
          </w:p>
        </w:tc>
        <w:tc>
          <w:tcPr>
            <w:tcW w:w="1498"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Repartir</w:t>
            </w:r>
          </w:p>
        </w:tc>
        <w:tc>
          <w:tcPr>
            <w:tcW w:w="2111"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Necesidad de asegurar la calidad de enseñanza técnica</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Narrow"/>
                <w:sz w:val="16"/>
                <w:szCs w:val="16"/>
                <w:lang w:val="es-PE" w:eastAsia="es-PE"/>
              </w:rPr>
              <w:t>- Currícula desactualizada</w:t>
            </w:r>
          </w:p>
        </w:tc>
        <w:tc>
          <w:tcPr>
            <w:tcW w:w="4622" w:type="dxa"/>
            <w:tcBorders>
              <w:left w:val="nil"/>
              <w:right w:val="nil"/>
            </w:tcBorders>
            <w:shd w:val="clear" w:color="auto" w:fill="auto"/>
          </w:tcPr>
          <w:p w:rsidR="00543357" w:rsidRPr="00484520"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 xml:space="preserve">Luego de la elaboración del Plan Operativo Anual del Educación Técnica se encuentra concluido, dado que no faltan actividades o se están haciendo agregaciones de actividades a este, se procede a realizar la </w:t>
            </w:r>
            <w:r>
              <w:rPr>
                <w:rFonts w:ascii="Arial Narrow" w:hAnsi="Arial Narrow" w:cs="Arial"/>
                <w:sz w:val="16"/>
                <w:szCs w:val="16"/>
                <w:lang w:val="es-PE" w:eastAsia="es-PE"/>
              </w:rPr>
              <w:t>distribución</w:t>
            </w:r>
            <w:r w:rsidRPr="00484520">
              <w:rPr>
                <w:rFonts w:ascii="Arial Narrow" w:hAnsi="Arial Narrow" w:cs="Arial"/>
                <w:sz w:val="16"/>
                <w:szCs w:val="16"/>
                <w:lang w:val="es-PE" w:eastAsia="es-PE"/>
              </w:rPr>
              <w:t xml:space="preserve"> </w:t>
            </w:r>
            <w:r>
              <w:rPr>
                <w:rFonts w:ascii="Arial Narrow" w:hAnsi="Arial Narrow" w:cs="Arial"/>
                <w:sz w:val="16"/>
                <w:szCs w:val="16"/>
                <w:lang w:val="es-PE" w:eastAsia="es-PE"/>
              </w:rPr>
              <w:t xml:space="preserve">de la necesidad de asegurar la calidad de enseñanza técnica al proceso </w:t>
            </w:r>
            <w:r w:rsidRPr="00484520">
              <w:rPr>
                <w:rFonts w:ascii="Arial Narrow" w:hAnsi="Arial Narrow" w:cs="Arial"/>
                <w:sz w:val="16"/>
                <w:szCs w:val="16"/>
                <w:lang w:val="es-PE" w:eastAsia="es-PE"/>
              </w:rPr>
              <w:t xml:space="preserve">Acompañamiento de Educación Técnica y </w:t>
            </w:r>
            <w:r>
              <w:rPr>
                <w:rFonts w:ascii="Arial Narrow" w:hAnsi="Arial Narrow" w:cs="Arial"/>
                <w:sz w:val="16"/>
                <w:szCs w:val="16"/>
                <w:lang w:val="es-PE" w:eastAsia="es-PE"/>
              </w:rPr>
              <w:t>el estado de currícula desactualizada al proceso Actualización de currí</w:t>
            </w:r>
            <w:r w:rsidRPr="00484520">
              <w:rPr>
                <w:rFonts w:ascii="Arial Narrow" w:hAnsi="Arial Narrow" w:cs="Arial"/>
                <w:sz w:val="16"/>
                <w:szCs w:val="16"/>
                <w:lang w:val="es-PE" w:eastAsia="es-PE"/>
              </w:rPr>
              <w:t>culas de educación técnica</w:t>
            </w:r>
          </w:p>
        </w:tc>
        <w:tc>
          <w:tcPr>
            <w:tcW w:w="1406"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Educación Técnica</w:t>
            </w:r>
          </w:p>
        </w:tc>
        <w:tc>
          <w:tcPr>
            <w:tcW w:w="1004"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min.</w:t>
            </w:r>
          </w:p>
        </w:tc>
      </w:tr>
      <w:tr w:rsidR="00543357" w:rsidRPr="00484520" w:rsidTr="00A318E2">
        <w:trPr>
          <w:trHeight w:val="675"/>
        </w:trPr>
        <w:tc>
          <w:tcPr>
            <w:tcW w:w="522" w:type="dxa"/>
            <w:tcBorders>
              <w:right w:val="nil"/>
            </w:tcBorders>
            <w:shd w:val="clear" w:color="auto" w:fill="BFBFBF"/>
          </w:tcPr>
          <w:p w:rsidR="00543357" w:rsidRPr="00484520" w:rsidRDefault="00543357" w:rsidP="00543357">
            <w:pPr>
              <w:spacing w:after="0" w:line="240" w:lineRule="auto"/>
              <w:jc w:val="center"/>
              <w:rPr>
                <w:rFonts w:ascii="Arial Narrow" w:hAnsi="Arial Narrow" w:cs="Arial"/>
                <w:b/>
                <w:bCs/>
                <w:sz w:val="16"/>
                <w:szCs w:val="16"/>
                <w:lang w:eastAsia="es-PE"/>
              </w:rPr>
            </w:pPr>
            <w:r w:rsidRPr="00484520">
              <w:rPr>
                <w:rFonts w:ascii="Arial Narrow" w:hAnsi="Arial Narrow" w:cs="Arial"/>
                <w:b/>
                <w:bCs/>
                <w:sz w:val="16"/>
                <w:szCs w:val="16"/>
                <w:lang w:eastAsia="es-PE"/>
              </w:rPr>
              <w:t>18</w:t>
            </w:r>
          </w:p>
        </w:tc>
        <w:tc>
          <w:tcPr>
            <w:tcW w:w="1561"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Narrow"/>
                <w:sz w:val="16"/>
                <w:szCs w:val="16"/>
                <w:lang w:val="es-PE" w:eastAsia="es-PE"/>
              </w:rPr>
              <w:t>- Necesidad de asegurar la calidad de enseñanza técnica</w:t>
            </w:r>
          </w:p>
        </w:tc>
        <w:tc>
          <w:tcPr>
            <w:tcW w:w="1498"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Acompañamiento de Educación Técnica</w:t>
            </w:r>
          </w:p>
        </w:tc>
        <w:tc>
          <w:tcPr>
            <w:tcW w:w="2111"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Narrow"/>
                <w:sz w:val="16"/>
                <w:szCs w:val="16"/>
                <w:lang w:val="es-PE" w:eastAsia="es-PE"/>
              </w:rPr>
              <w:t>- Docentes capacitados</w:t>
            </w:r>
          </w:p>
        </w:tc>
        <w:tc>
          <w:tcPr>
            <w:tcW w:w="4622" w:type="dxa"/>
            <w:tcBorders>
              <w:left w:val="nil"/>
              <w:right w:val="nil"/>
            </w:tcBorders>
            <w:shd w:val="clear" w:color="auto" w:fill="BFBFBF"/>
          </w:tcPr>
          <w:p w:rsidR="00543357"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Se procede a realizar un seguimiento a los centros educativos con respecto al uso de los talleres</w:t>
            </w:r>
            <w:r>
              <w:rPr>
                <w:rFonts w:ascii="Arial Narrow" w:hAnsi="Arial Narrow" w:cs="Arial"/>
                <w:sz w:val="16"/>
                <w:szCs w:val="16"/>
                <w:lang w:val="es-PE" w:eastAsia="es-PE"/>
              </w:rPr>
              <w:t xml:space="preserve"> y se elabora el documento de Formato de monitoreo e Informe que será empleado por el proceso de </w:t>
            </w:r>
            <w:r w:rsidRPr="00484520">
              <w:rPr>
                <w:rFonts w:ascii="Arial Narrow" w:hAnsi="Arial Narrow" w:cs="Arial"/>
                <w:sz w:val="16"/>
                <w:szCs w:val="16"/>
                <w:lang w:val="es-PE" w:eastAsia="es-PE"/>
              </w:rPr>
              <w:t>Capacitación de Educación Técnica</w:t>
            </w:r>
            <w:r>
              <w:rPr>
                <w:rFonts w:ascii="Arial Narrow" w:hAnsi="Arial Narrow" w:cs="Arial"/>
                <w:sz w:val="16"/>
                <w:szCs w:val="16"/>
                <w:lang w:val="es-PE" w:eastAsia="es-PE"/>
              </w:rPr>
              <w:t>. Durante la ejecución del proceso</w:t>
            </w:r>
            <w:r w:rsidRPr="00484520">
              <w:rPr>
                <w:rFonts w:ascii="Arial Narrow" w:hAnsi="Arial Narrow" w:cs="Arial"/>
                <w:sz w:val="16"/>
                <w:szCs w:val="16"/>
                <w:lang w:val="es-PE" w:eastAsia="es-PE"/>
              </w:rPr>
              <w:t xml:space="preserve">, el proceso de Gestión Pedagógica del PIAE F y A 34 (Propuesta de Implementación de Arquitectura Empresarial Colegio Fe y Alegría 34) recibe la retroalimentación del acompañamiento y envía las dudas de pedagogía que tenga. </w:t>
            </w:r>
          </w:p>
          <w:p w:rsidR="00543357" w:rsidRDefault="00543357" w:rsidP="00BD5FD8">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Asimismo, </w:t>
            </w:r>
            <w:r w:rsidRPr="00484520">
              <w:rPr>
                <w:rFonts w:ascii="Arial Narrow" w:hAnsi="Arial Narrow" w:cs="Arial"/>
                <w:sz w:val="16"/>
                <w:szCs w:val="16"/>
                <w:lang w:val="es-PE" w:eastAsia="es-PE"/>
              </w:rPr>
              <w:t>el presente proceso envía los requerimientos urgentes que puedan tener los talleres de Educación Técnica al proceso Inventariado de Talleres de Educación Técnica.</w:t>
            </w:r>
          </w:p>
          <w:p w:rsidR="00543357" w:rsidRDefault="00543357" w:rsidP="00BD5FD8">
            <w:pPr>
              <w:spacing w:after="0" w:line="240" w:lineRule="auto"/>
              <w:jc w:val="both"/>
              <w:rPr>
                <w:rFonts w:ascii="Arial Narrow" w:hAnsi="Arial Narrow" w:cs="Arial"/>
                <w:sz w:val="16"/>
                <w:szCs w:val="16"/>
                <w:lang w:val="es-PE" w:eastAsia="es-PE"/>
              </w:rPr>
            </w:pPr>
          </w:p>
          <w:p w:rsidR="00543357" w:rsidRDefault="00543357" w:rsidP="00BD5FD8">
            <w:pPr>
              <w:spacing w:after="0" w:line="240" w:lineRule="auto"/>
              <w:jc w:val="both"/>
              <w:rPr>
                <w:rFonts w:ascii="Arial Narrow" w:hAnsi="Arial Narrow" w:cs="Arial"/>
                <w:sz w:val="16"/>
                <w:szCs w:val="16"/>
                <w:lang w:val="es-PE" w:eastAsia="es-PE"/>
              </w:rPr>
            </w:pPr>
          </w:p>
          <w:p w:rsidR="00543357" w:rsidRPr="00484520" w:rsidRDefault="00543357" w:rsidP="00BD5FD8">
            <w:pPr>
              <w:spacing w:after="0" w:line="240" w:lineRule="auto"/>
              <w:jc w:val="both"/>
              <w:rPr>
                <w:rFonts w:ascii="Arial Narrow" w:hAnsi="Arial Narrow" w:cs="Arial"/>
                <w:sz w:val="16"/>
                <w:szCs w:val="16"/>
                <w:lang w:val="es-PE" w:eastAsia="es-PE"/>
              </w:rPr>
            </w:pPr>
          </w:p>
        </w:tc>
        <w:tc>
          <w:tcPr>
            <w:tcW w:w="1406"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Educación técnica</w:t>
            </w:r>
          </w:p>
        </w:tc>
        <w:tc>
          <w:tcPr>
            <w:tcW w:w="1004"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1 mes</w:t>
            </w:r>
          </w:p>
        </w:tc>
      </w:tr>
      <w:tr w:rsidR="00543357" w:rsidRPr="00484520" w:rsidTr="00A318E2">
        <w:trPr>
          <w:trHeight w:val="675"/>
        </w:trPr>
        <w:tc>
          <w:tcPr>
            <w:tcW w:w="522" w:type="dxa"/>
            <w:tcBorders>
              <w:right w:val="nil"/>
            </w:tcBorders>
            <w:shd w:val="clear" w:color="auto" w:fill="auto"/>
          </w:tcPr>
          <w:p w:rsidR="00543357" w:rsidRPr="00484520" w:rsidRDefault="00543357" w:rsidP="00543357">
            <w:pPr>
              <w:spacing w:after="0" w:line="240" w:lineRule="auto"/>
              <w:jc w:val="center"/>
              <w:rPr>
                <w:rFonts w:ascii="Arial Narrow" w:hAnsi="Arial Narrow" w:cs="Arial"/>
                <w:b/>
                <w:bCs/>
                <w:sz w:val="16"/>
                <w:szCs w:val="16"/>
                <w:lang w:eastAsia="es-PE"/>
              </w:rPr>
            </w:pPr>
            <w:r w:rsidRPr="00484520">
              <w:rPr>
                <w:rFonts w:ascii="Arial Narrow" w:hAnsi="Arial Narrow" w:cs="Arial"/>
                <w:b/>
                <w:bCs/>
                <w:sz w:val="16"/>
                <w:szCs w:val="16"/>
                <w:lang w:eastAsia="es-PE"/>
              </w:rPr>
              <w:t>19</w:t>
            </w:r>
          </w:p>
        </w:tc>
        <w:tc>
          <w:tcPr>
            <w:tcW w:w="1561"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w:sz w:val="16"/>
                <w:szCs w:val="16"/>
                <w:lang w:val="es-PE" w:eastAsia="es-PE"/>
              </w:rPr>
              <w:t xml:space="preserve">- </w:t>
            </w:r>
            <w:r w:rsidRPr="00484520">
              <w:rPr>
                <w:rFonts w:ascii="Arial Narrow" w:hAnsi="Arial Narrow" w:cs="Arial Narrow"/>
                <w:sz w:val="16"/>
                <w:szCs w:val="16"/>
                <w:lang w:val="es-PE" w:eastAsia="es-PE"/>
              </w:rPr>
              <w:t>Necesidad de Inventariado</w:t>
            </w:r>
          </w:p>
          <w:p w:rsidR="00543357" w:rsidRPr="00484520" w:rsidRDefault="00543357" w:rsidP="00543357">
            <w:pPr>
              <w:spacing w:after="0" w:line="240" w:lineRule="auto"/>
              <w:rPr>
                <w:rFonts w:ascii="Arial Narrow" w:hAnsi="Arial Narrow" w:cs="Arial"/>
                <w:sz w:val="16"/>
                <w:szCs w:val="16"/>
                <w:lang w:val="es-PE" w:eastAsia="es-PE"/>
              </w:rPr>
            </w:pPr>
          </w:p>
        </w:tc>
        <w:tc>
          <w:tcPr>
            <w:tcW w:w="1498"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Inventariado de Talleres de Educación Técnica</w:t>
            </w:r>
          </w:p>
        </w:tc>
        <w:tc>
          <w:tcPr>
            <w:tcW w:w="2111" w:type="dxa"/>
            <w:tcBorders>
              <w:left w:val="nil"/>
              <w:right w:val="nil"/>
            </w:tcBorders>
            <w:shd w:val="clear" w:color="auto" w:fill="auto"/>
          </w:tcPr>
          <w:p w:rsidR="00543357" w:rsidRPr="006C32BE" w:rsidRDefault="00543357" w:rsidP="00543357">
            <w:pPr>
              <w:spacing w:after="0" w:line="240" w:lineRule="auto"/>
              <w:rPr>
                <w:rFonts w:ascii="Arial Narrow" w:hAnsi="Arial Narrow" w:cs="Arial Narrow"/>
                <w:sz w:val="16"/>
                <w:szCs w:val="16"/>
                <w:lang w:val="es-PE" w:eastAsia="es-PE"/>
              </w:rPr>
            </w:pPr>
            <w:r w:rsidRPr="006C32BE">
              <w:rPr>
                <w:rFonts w:ascii="Arial Narrow" w:hAnsi="Arial Narrow" w:cs="Arial Narrow"/>
                <w:sz w:val="16"/>
                <w:szCs w:val="16"/>
                <w:lang w:val="es-PE" w:eastAsia="es-PE"/>
              </w:rPr>
              <w:t>- Equipamiento entregado</w:t>
            </w:r>
          </w:p>
          <w:p w:rsidR="00543357" w:rsidRPr="00484520" w:rsidRDefault="00543357" w:rsidP="00543357">
            <w:pPr>
              <w:spacing w:after="0" w:line="240" w:lineRule="auto"/>
              <w:rPr>
                <w:rFonts w:ascii="Arial Narrow" w:hAnsi="Arial Narrow" w:cs="Arial"/>
                <w:sz w:val="16"/>
                <w:szCs w:val="16"/>
                <w:lang w:val="es-PE" w:eastAsia="es-PE"/>
              </w:rPr>
            </w:pPr>
            <w:r w:rsidRPr="006C32BE">
              <w:rPr>
                <w:rFonts w:ascii="Arial Narrow" w:hAnsi="Arial Narrow" w:cs="Arial Narrow"/>
                <w:sz w:val="16"/>
                <w:szCs w:val="16"/>
                <w:lang w:val="es-PE" w:eastAsia="es-PE"/>
              </w:rPr>
              <w:t>- Capacitación Realizada</w:t>
            </w:r>
          </w:p>
        </w:tc>
        <w:tc>
          <w:tcPr>
            <w:tcW w:w="4622" w:type="dxa"/>
            <w:tcBorders>
              <w:left w:val="nil"/>
              <w:right w:val="nil"/>
            </w:tcBorders>
            <w:shd w:val="clear" w:color="auto" w:fill="auto"/>
          </w:tcPr>
          <w:p w:rsidR="00543357" w:rsidRDefault="00543357" w:rsidP="00BD5FD8">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El Jefe de Educación Técnica percibe la necesidad de inventariado,  a la cual responde con la lista de equipos a comprar enviada al proceso de aprovisionamiento de recursos.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Asimismo, el proceso de Participación en concursos del Departamento de Proyectos comparte las necesidades pendientes que no pudieron ser cubiertas y que Educación Técnica tiene que aprovisionar. Además, la lista de necesidades de maquinarias es comunicada al proceso de Planificación del Departamento de Proyectos para que pueda ser integrado en el listado de requerimientos institucionales.</w:t>
            </w:r>
          </w:p>
          <w:p w:rsidR="00543357" w:rsidRPr="00484520" w:rsidRDefault="00543357" w:rsidP="00BD5FD8">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Una vez terminado el proceso de inventariado se verifica que el equipamiento solicitado haya sido entregado y se haya efectuado la capacitación del mismo.</w:t>
            </w:r>
          </w:p>
        </w:tc>
        <w:tc>
          <w:tcPr>
            <w:tcW w:w="1406"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Educación Técnica</w:t>
            </w:r>
          </w:p>
        </w:tc>
        <w:tc>
          <w:tcPr>
            <w:tcW w:w="1004"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1 mes</w:t>
            </w:r>
          </w:p>
        </w:tc>
      </w:tr>
      <w:tr w:rsidR="00543357" w:rsidRPr="00484520" w:rsidTr="00A318E2">
        <w:trPr>
          <w:trHeight w:val="675"/>
        </w:trPr>
        <w:tc>
          <w:tcPr>
            <w:tcW w:w="522" w:type="dxa"/>
            <w:tcBorders>
              <w:right w:val="nil"/>
            </w:tcBorders>
            <w:shd w:val="clear" w:color="auto" w:fill="BFBFBF"/>
          </w:tcPr>
          <w:p w:rsidR="00543357" w:rsidRPr="00484520" w:rsidRDefault="00543357" w:rsidP="00543357">
            <w:pPr>
              <w:spacing w:after="0" w:line="240" w:lineRule="auto"/>
              <w:jc w:val="center"/>
              <w:rPr>
                <w:rFonts w:ascii="Arial Narrow" w:hAnsi="Arial Narrow" w:cs="Arial"/>
                <w:b/>
                <w:bCs/>
                <w:sz w:val="16"/>
                <w:szCs w:val="16"/>
                <w:lang w:eastAsia="es-PE"/>
              </w:rPr>
            </w:pPr>
            <w:r w:rsidRPr="00484520">
              <w:rPr>
                <w:rFonts w:ascii="Arial Narrow" w:hAnsi="Arial Narrow" w:cs="Arial"/>
                <w:b/>
                <w:bCs/>
                <w:sz w:val="16"/>
                <w:szCs w:val="16"/>
                <w:lang w:eastAsia="es-PE"/>
              </w:rPr>
              <w:t>20</w:t>
            </w:r>
          </w:p>
        </w:tc>
        <w:tc>
          <w:tcPr>
            <w:tcW w:w="1561"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Narrow"/>
                <w:sz w:val="16"/>
                <w:szCs w:val="16"/>
                <w:lang w:val="es-PE" w:eastAsia="es-PE"/>
              </w:rPr>
              <w:t>- Docentes capacitados</w:t>
            </w:r>
          </w:p>
        </w:tc>
        <w:tc>
          <w:tcPr>
            <w:tcW w:w="1498"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Capacitaci</w:t>
            </w:r>
            <w:r>
              <w:rPr>
                <w:rFonts w:ascii="Arial Narrow" w:hAnsi="Arial Narrow" w:cs="Arial"/>
                <w:sz w:val="16"/>
                <w:szCs w:val="16"/>
                <w:lang w:val="es-PE" w:eastAsia="es-PE"/>
              </w:rPr>
              <w:t>o</w:t>
            </w:r>
            <w:r w:rsidRPr="00484520">
              <w:rPr>
                <w:rFonts w:ascii="Arial Narrow" w:hAnsi="Arial Narrow" w:cs="Arial"/>
                <w:sz w:val="16"/>
                <w:szCs w:val="16"/>
                <w:lang w:val="es-PE" w:eastAsia="es-PE"/>
              </w:rPr>
              <w:t>n</w:t>
            </w:r>
            <w:r>
              <w:rPr>
                <w:rFonts w:ascii="Arial Narrow" w:hAnsi="Arial Narrow" w:cs="Arial"/>
                <w:sz w:val="16"/>
                <w:szCs w:val="16"/>
                <w:lang w:val="es-PE" w:eastAsia="es-PE"/>
              </w:rPr>
              <w:t>es</w:t>
            </w:r>
            <w:r w:rsidRPr="00484520">
              <w:rPr>
                <w:rFonts w:ascii="Arial Narrow" w:hAnsi="Arial Narrow" w:cs="Arial"/>
                <w:sz w:val="16"/>
                <w:szCs w:val="16"/>
                <w:lang w:val="es-PE" w:eastAsia="es-PE"/>
              </w:rPr>
              <w:t xml:space="preserve"> de Educación Técnica</w:t>
            </w:r>
          </w:p>
        </w:tc>
        <w:tc>
          <w:tcPr>
            <w:tcW w:w="2111"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Narrow"/>
                <w:sz w:val="16"/>
                <w:szCs w:val="16"/>
                <w:lang w:val="es-PE" w:eastAsia="es-PE"/>
              </w:rPr>
              <w:t>- Informe</w:t>
            </w:r>
          </w:p>
        </w:tc>
        <w:tc>
          <w:tcPr>
            <w:tcW w:w="4622" w:type="dxa"/>
            <w:tcBorders>
              <w:left w:val="nil"/>
              <w:right w:val="nil"/>
            </w:tcBorders>
            <w:shd w:val="clear" w:color="auto" w:fill="BFBFBF"/>
          </w:tcPr>
          <w:p w:rsidR="00543357" w:rsidRPr="00484520"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Se realiza la capacitación en mejores técnicas de enseñanza de acorde  a lo detectado en las fichas de satisfacción y evaluación. Durante la realización del proceso de capacitación se procede a realizar las invitaciones a capacitaciones a los docentes de los centros educativos, como se ve por medio del mensaje Invitación a Capacitación hacia el proceso Gestión de Personal del PIAE F y A 34 (Propuesta de Implementación de Arquitectura Empresarial Colegio Fe y Alegría 34)</w:t>
            </w:r>
            <w:r>
              <w:rPr>
                <w:rFonts w:ascii="Arial Narrow" w:hAnsi="Arial Narrow" w:cs="Arial"/>
                <w:sz w:val="16"/>
                <w:szCs w:val="16"/>
                <w:lang w:val="es-PE" w:eastAsia="es-PE"/>
              </w:rPr>
              <w:t xml:space="preserve"> y se recibe la confirmación a está junto con la lista de participantes</w:t>
            </w:r>
            <w:r w:rsidRPr="00484520">
              <w:rPr>
                <w:rFonts w:ascii="Arial Narrow" w:hAnsi="Arial Narrow" w:cs="Arial"/>
                <w:sz w:val="16"/>
                <w:szCs w:val="16"/>
                <w:lang w:val="es-PE" w:eastAsia="es-PE"/>
              </w:rPr>
              <w:t xml:space="preserve">. Antes de la ejecución de la capacitación se solicitan los recursos necesarios al proceso Aprovisionamiento de Recursos por medio de </w:t>
            </w:r>
            <w:smartTag w:uri="urn:schemas-microsoft-com:office:smarttags" w:element="PersonName">
              <w:smartTagPr>
                <w:attr w:name="ProductID" w:val="la Lista"/>
              </w:smartTagPr>
              <w:r w:rsidRPr="00484520">
                <w:rPr>
                  <w:rFonts w:ascii="Arial Narrow" w:hAnsi="Arial Narrow" w:cs="Arial"/>
                  <w:sz w:val="16"/>
                  <w:szCs w:val="16"/>
                  <w:lang w:val="es-PE" w:eastAsia="es-PE"/>
                </w:rPr>
                <w:t>la Lista</w:t>
              </w:r>
            </w:smartTag>
            <w:r w:rsidRPr="00484520">
              <w:rPr>
                <w:rFonts w:ascii="Arial Narrow" w:hAnsi="Arial Narrow" w:cs="Arial"/>
                <w:sz w:val="16"/>
                <w:szCs w:val="16"/>
                <w:lang w:val="es-PE" w:eastAsia="es-PE"/>
              </w:rPr>
              <w:t xml:space="preserve"> de </w:t>
            </w:r>
            <w:r>
              <w:rPr>
                <w:rFonts w:ascii="Arial Narrow" w:hAnsi="Arial Narrow" w:cs="Arial"/>
                <w:sz w:val="16"/>
                <w:szCs w:val="16"/>
                <w:lang w:val="es-PE" w:eastAsia="es-PE"/>
              </w:rPr>
              <w:t>Recursos</w:t>
            </w:r>
            <w:r w:rsidRPr="00484520">
              <w:rPr>
                <w:rFonts w:ascii="Arial Narrow" w:hAnsi="Arial Narrow" w:cs="Arial"/>
                <w:sz w:val="16"/>
                <w:szCs w:val="16"/>
                <w:lang w:val="es-PE" w:eastAsia="es-PE"/>
              </w:rPr>
              <w:t xml:space="preserve">.  </w:t>
            </w:r>
          </w:p>
        </w:tc>
        <w:tc>
          <w:tcPr>
            <w:tcW w:w="1406"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Educación técnica</w:t>
            </w:r>
          </w:p>
        </w:tc>
        <w:tc>
          <w:tcPr>
            <w:tcW w:w="1004"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1 mes</w:t>
            </w:r>
          </w:p>
        </w:tc>
      </w:tr>
      <w:tr w:rsidR="00543357" w:rsidRPr="00484520" w:rsidTr="00A318E2">
        <w:trPr>
          <w:trHeight w:val="675"/>
        </w:trPr>
        <w:tc>
          <w:tcPr>
            <w:tcW w:w="522" w:type="dxa"/>
            <w:tcBorders>
              <w:right w:val="nil"/>
            </w:tcBorders>
            <w:shd w:val="clear" w:color="auto" w:fill="auto"/>
          </w:tcPr>
          <w:p w:rsidR="00543357" w:rsidRPr="00484520" w:rsidRDefault="00543357" w:rsidP="00543357">
            <w:pPr>
              <w:spacing w:after="0" w:line="240" w:lineRule="auto"/>
              <w:jc w:val="center"/>
              <w:rPr>
                <w:rFonts w:ascii="Arial Narrow" w:hAnsi="Arial Narrow" w:cs="Arial"/>
                <w:b/>
                <w:bCs/>
                <w:sz w:val="16"/>
                <w:szCs w:val="16"/>
                <w:lang w:eastAsia="es-PE"/>
              </w:rPr>
            </w:pPr>
            <w:r w:rsidRPr="00484520">
              <w:rPr>
                <w:rFonts w:ascii="Arial Narrow" w:hAnsi="Arial Narrow" w:cs="Arial"/>
                <w:b/>
                <w:bCs/>
                <w:sz w:val="16"/>
                <w:szCs w:val="16"/>
                <w:lang w:eastAsia="es-PE"/>
              </w:rPr>
              <w:t>21</w:t>
            </w:r>
          </w:p>
        </w:tc>
        <w:tc>
          <w:tcPr>
            <w:tcW w:w="1561"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Narrow"/>
                <w:sz w:val="16"/>
                <w:szCs w:val="16"/>
                <w:lang w:val="es-PE" w:eastAsia="es-PE"/>
              </w:rPr>
              <w:t>- Currícula desactualizada</w:t>
            </w:r>
          </w:p>
        </w:tc>
        <w:tc>
          <w:tcPr>
            <w:tcW w:w="1498"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Actualización de curr</w:t>
            </w:r>
            <w:r>
              <w:rPr>
                <w:rFonts w:ascii="Arial Narrow" w:hAnsi="Arial Narrow" w:cs="Arial"/>
                <w:sz w:val="16"/>
                <w:szCs w:val="16"/>
                <w:lang w:val="es-PE" w:eastAsia="es-PE"/>
              </w:rPr>
              <w:t>í</w:t>
            </w:r>
            <w:r w:rsidRPr="00484520">
              <w:rPr>
                <w:rFonts w:ascii="Arial Narrow" w:hAnsi="Arial Narrow" w:cs="Arial"/>
                <w:sz w:val="16"/>
                <w:szCs w:val="16"/>
                <w:lang w:val="es-PE" w:eastAsia="es-PE"/>
              </w:rPr>
              <w:t>culas de educación técnica</w:t>
            </w:r>
          </w:p>
        </w:tc>
        <w:tc>
          <w:tcPr>
            <w:tcW w:w="2111"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Narrow"/>
                <w:sz w:val="16"/>
                <w:szCs w:val="16"/>
                <w:lang w:val="es-PE" w:eastAsia="es-PE"/>
              </w:rPr>
              <w:t>- Currícula técnica actualizada</w:t>
            </w:r>
          </w:p>
        </w:tc>
        <w:tc>
          <w:tcPr>
            <w:tcW w:w="4622" w:type="dxa"/>
            <w:tcBorders>
              <w:left w:val="nil"/>
              <w:right w:val="nil"/>
            </w:tcBorders>
            <w:shd w:val="clear" w:color="auto" w:fill="auto"/>
          </w:tcPr>
          <w:p w:rsidR="00543357" w:rsidRPr="00484520"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Se procede a realizar la actualización de las curriculas de los talleres a fin de mejorar su desempeño. Para ello se realiza una reunión con los docentes de Educación Técnica, por lo que se envía al proceso Gestión Curricular del PIAE F y A 34 (Propuesta de Implementación de Arquitectura Empresarial Colegio Fe y Alegría 34) la invitación a reunión y se recibe la confirmación de la asistencia a la reunión.</w:t>
            </w:r>
          </w:p>
        </w:tc>
        <w:tc>
          <w:tcPr>
            <w:tcW w:w="1406"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Educación técnica</w:t>
            </w:r>
          </w:p>
        </w:tc>
        <w:tc>
          <w:tcPr>
            <w:tcW w:w="1004"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1 mes</w:t>
            </w:r>
          </w:p>
        </w:tc>
      </w:tr>
      <w:tr w:rsidR="00543357" w:rsidRPr="00484520" w:rsidTr="00A318E2">
        <w:trPr>
          <w:trHeight w:val="675"/>
        </w:trPr>
        <w:tc>
          <w:tcPr>
            <w:tcW w:w="522" w:type="dxa"/>
            <w:tcBorders>
              <w:right w:val="nil"/>
            </w:tcBorders>
            <w:shd w:val="clear" w:color="auto" w:fill="BFBFBF"/>
          </w:tcPr>
          <w:p w:rsidR="00543357" w:rsidRPr="00484520" w:rsidRDefault="00543357" w:rsidP="00543357">
            <w:pPr>
              <w:spacing w:after="0" w:line="240" w:lineRule="auto"/>
              <w:jc w:val="center"/>
              <w:rPr>
                <w:rFonts w:ascii="Arial Narrow" w:hAnsi="Arial Narrow" w:cs="Arial"/>
                <w:b/>
                <w:bCs/>
                <w:sz w:val="16"/>
                <w:szCs w:val="16"/>
                <w:lang w:eastAsia="es-PE"/>
              </w:rPr>
            </w:pPr>
            <w:r w:rsidRPr="00484520">
              <w:rPr>
                <w:rFonts w:ascii="Arial Narrow" w:hAnsi="Arial Narrow" w:cs="Arial"/>
                <w:b/>
                <w:bCs/>
                <w:sz w:val="16"/>
                <w:szCs w:val="16"/>
                <w:lang w:eastAsia="es-PE"/>
              </w:rPr>
              <w:t>22</w:t>
            </w:r>
          </w:p>
        </w:tc>
        <w:tc>
          <w:tcPr>
            <w:tcW w:w="1561"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Narrow"/>
                <w:sz w:val="16"/>
                <w:szCs w:val="16"/>
                <w:lang w:val="es-PE" w:eastAsia="es-PE"/>
              </w:rPr>
              <w:t>- Solicitud de elaboración de POA</w:t>
            </w:r>
          </w:p>
        </w:tc>
        <w:tc>
          <w:tcPr>
            <w:tcW w:w="1498"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Planificación de Pastoral y Educación en Valores</w:t>
            </w:r>
          </w:p>
        </w:tc>
        <w:tc>
          <w:tcPr>
            <w:tcW w:w="2111"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Notificación enviada</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No faltan actividades</w:t>
            </w:r>
          </w:p>
        </w:tc>
        <w:tc>
          <w:tcPr>
            <w:tcW w:w="4622" w:type="dxa"/>
            <w:tcBorders>
              <w:left w:val="nil"/>
              <w:right w:val="nil"/>
            </w:tcBorders>
            <w:shd w:val="clear" w:color="auto" w:fill="BFBFBF"/>
          </w:tcPr>
          <w:p w:rsidR="00543357" w:rsidRPr="00484520"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El Jefe de Pastoral y Educación en Valores se reúne con su equipo para realizar la evaluación de las actividades realizadas durante el año. Posteriormente el equipo elabora el Plan Operativo Anual de Pastoral y Educación en Valores y lo presenta en la reunión de diciembre, donde se recibe la retroalimentación del mismo. Luego, con la retroalimentación y el cronograma de actividades pastorales desarrollado en la reunión de coordinadores de pastoral, se elabora la versión final del Plan Operativo Anual de Pastoral y Educación en Valores. Este proceso se relaciona con el proceso Planificación de actividades del PIAE F y A 34 por medio del envío del mensaje fecha de reunión y la recepción del mensaje fecha para actividades, colegio.</w:t>
            </w:r>
          </w:p>
        </w:tc>
        <w:tc>
          <w:tcPr>
            <w:tcW w:w="1406"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Pastoral y Educación en Valores</w:t>
            </w:r>
          </w:p>
        </w:tc>
        <w:tc>
          <w:tcPr>
            <w:tcW w:w="1004"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BFBFBF"/>
          </w:tcPr>
          <w:p w:rsidR="00543357" w:rsidRPr="00484520" w:rsidRDefault="00543357" w:rsidP="00543357">
            <w:pPr>
              <w:keepNext/>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1</w:t>
            </w:r>
            <w:r>
              <w:rPr>
                <w:rFonts w:ascii="Arial Narrow" w:hAnsi="Arial Narrow" w:cs="Arial"/>
                <w:sz w:val="16"/>
                <w:szCs w:val="16"/>
                <w:lang w:val="es-PE" w:eastAsia="es-PE"/>
              </w:rPr>
              <w:t xml:space="preserve"> </w:t>
            </w:r>
            <w:r w:rsidRPr="00484520">
              <w:rPr>
                <w:rFonts w:ascii="Arial Narrow" w:hAnsi="Arial Narrow" w:cs="Arial"/>
                <w:sz w:val="16"/>
                <w:szCs w:val="16"/>
                <w:lang w:val="es-PE" w:eastAsia="es-PE"/>
              </w:rPr>
              <w:t>mes</w:t>
            </w:r>
          </w:p>
        </w:tc>
      </w:tr>
      <w:tr w:rsidR="00543357" w:rsidRPr="00484520" w:rsidTr="00A318E2">
        <w:trPr>
          <w:trHeight w:val="675"/>
        </w:trPr>
        <w:tc>
          <w:tcPr>
            <w:tcW w:w="522" w:type="dxa"/>
            <w:tcBorders>
              <w:right w:val="nil"/>
            </w:tcBorders>
            <w:shd w:val="clear" w:color="auto" w:fill="auto"/>
          </w:tcPr>
          <w:p w:rsidR="00543357" w:rsidRPr="00484520" w:rsidRDefault="00543357" w:rsidP="00543357">
            <w:pPr>
              <w:spacing w:after="0" w:line="240" w:lineRule="auto"/>
              <w:jc w:val="center"/>
              <w:rPr>
                <w:rFonts w:ascii="Arial Narrow" w:hAnsi="Arial Narrow" w:cs="Arial"/>
                <w:b/>
                <w:bCs/>
                <w:sz w:val="16"/>
                <w:szCs w:val="16"/>
                <w:lang w:eastAsia="es-PE"/>
              </w:rPr>
            </w:pPr>
            <w:r w:rsidRPr="00484520">
              <w:rPr>
                <w:rFonts w:ascii="Arial Narrow" w:hAnsi="Arial Narrow" w:cs="Arial"/>
                <w:b/>
                <w:bCs/>
                <w:sz w:val="16"/>
                <w:szCs w:val="16"/>
                <w:lang w:eastAsia="es-PE"/>
              </w:rPr>
              <w:t>23</w:t>
            </w:r>
          </w:p>
        </w:tc>
        <w:tc>
          <w:tcPr>
            <w:tcW w:w="1561"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Notificación enviada</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No faltan actividades</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xml:space="preserve">- </w:t>
            </w:r>
            <w:r w:rsidRPr="00484520">
              <w:rPr>
                <w:rFonts w:ascii="Arial Narrow" w:hAnsi="Arial Narrow" w:cs="Arial Narrow"/>
                <w:sz w:val="16"/>
                <w:szCs w:val="16"/>
                <w:lang w:val="es-PE" w:eastAsia="es-PE"/>
              </w:rPr>
              <w:t>Fecha de visita</w:t>
            </w:r>
          </w:p>
        </w:tc>
        <w:tc>
          <w:tcPr>
            <w:tcW w:w="1498"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Acompañamiento de Pastoral y Educación en Valores</w:t>
            </w:r>
          </w:p>
        </w:tc>
        <w:tc>
          <w:tcPr>
            <w:tcW w:w="2111"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Informe anual de la marcha pastoral y necesidades de formación</w:t>
            </w:r>
          </w:p>
        </w:tc>
        <w:tc>
          <w:tcPr>
            <w:tcW w:w="4622" w:type="dxa"/>
            <w:tcBorders>
              <w:left w:val="nil"/>
              <w:right w:val="nil"/>
            </w:tcBorders>
            <w:shd w:val="clear" w:color="auto" w:fill="auto"/>
          </w:tcPr>
          <w:p w:rsidR="00543357" w:rsidRPr="00484520"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Luego de que el Plan Operativo anual de Pastoral y Educación en Valores se encuentra terminado,  dado que no existen actividades faltantes a este o solo se están agregando algunas otras.</w:t>
            </w:r>
            <w:r>
              <w:rPr>
                <w:rFonts w:ascii="Arial Narrow" w:hAnsi="Arial Narrow" w:cs="Arial"/>
                <w:sz w:val="16"/>
                <w:szCs w:val="16"/>
                <w:lang w:val="es-PE" w:eastAsia="es-PE"/>
              </w:rPr>
              <w:t xml:space="preserve"> </w:t>
            </w:r>
            <w:r w:rsidRPr="00484520">
              <w:rPr>
                <w:rFonts w:ascii="Arial Narrow" w:hAnsi="Arial Narrow" w:cs="Arial"/>
                <w:sz w:val="16"/>
                <w:szCs w:val="16"/>
                <w:lang w:val="es-PE" w:eastAsia="es-PE"/>
              </w:rPr>
              <w:t>El equipo de Pastoral y Educación en valores</w:t>
            </w:r>
            <w:r>
              <w:rPr>
                <w:rFonts w:ascii="Arial Narrow" w:hAnsi="Arial Narrow" w:cs="Arial"/>
                <w:sz w:val="16"/>
                <w:szCs w:val="16"/>
                <w:lang w:val="es-PE" w:eastAsia="es-PE"/>
              </w:rPr>
              <w:t xml:space="preserve">, de acorde a la fecha de visita, procede a </w:t>
            </w:r>
            <w:r w:rsidRPr="00484520">
              <w:rPr>
                <w:rFonts w:ascii="Arial Narrow" w:hAnsi="Arial Narrow" w:cs="Arial"/>
                <w:sz w:val="16"/>
                <w:szCs w:val="16"/>
                <w:lang w:val="es-PE" w:eastAsia="es-PE"/>
              </w:rPr>
              <w:t>realiza</w:t>
            </w:r>
            <w:r>
              <w:rPr>
                <w:rFonts w:ascii="Arial Narrow" w:hAnsi="Arial Narrow" w:cs="Arial"/>
                <w:sz w:val="16"/>
                <w:szCs w:val="16"/>
                <w:lang w:val="es-PE" w:eastAsia="es-PE"/>
              </w:rPr>
              <w:t>r</w:t>
            </w:r>
            <w:r w:rsidRPr="00484520">
              <w:rPr>
                <w:rFonts w:ascii="Arial Narrow" w:hAnsi="Arial Narrow" w:cs="Arial"/>
                <w:sz w:val="16"/>
                <w:szCs w:val="16"/>
                <w:lang w:val="es-PE" w:eastAsia="es-PE"/>
              </w:rPr>
              <w:t xml:space="preserve"> el acompañamiento a los coordinadores de pastoral </w:t>
            </w:r>
            <w:r>
              <w:rPr>
                <w:rFonts w:ascii="Arial Narrow" w:hAnsi="Arial Narrow" w:cs="Arial"/>
                <w:sz w:val="16"/>
                <w:szCs w:val="16"/>
                <w:lang w:val="es-PE" w:eastAsia="es-PE"/>
              </w:rPr>
              <w:t>de</w:t>
            </w:r>
            <w:r w:rsidRPr="00484520">
              <w:rPr>
                <w:rFonts w:ascii="Arial Narrow" w:hAnsi="Arial Narrow" w:cs="Arial"/>
                <w:sz w:val="16"/>
                <w:szCs w:val="16"/>
                <w:lang w:val="es-PE" w:eastAsia="es-PE"/>
              </w:rPr>
              <w:t xml:space="preserve"> cada centro educativo, durante el mismo, se retroalimenta al coordinador para qu</w:t>
            </w:r>
            <w:r>
              <w:rPr>
                <w:rFonts w:ascii="Arial Narrow" w:hAnsi="Arial Narrow" w:cs="Arial"/>
                <w:sz w:val="16"/>
                <w:szCs w:val="16"/>
                <w:lang w:val="es-PE" w:eastAsia="es-PE"/>
              </w:rPr>
              <w:t xml:space="preserve">e mejore el desarrollo </w:t>
            </w:r>
            <w:r w:rsidRPr="00484520">
              <w:rPr>
                <w:rFonts w:ascii="Arial Narrow" w:hAnsi="Arial Narrow" w:cs="Arial"/>
                <w:sz w:val="16"/>
                <w:szCs w:val="16"/>
                <w:lang w:val="es-PE" w:eastAsia="es-PE"/>
              </w:rPr>
              <w:t xml:space="preserve">pastoral </w:t>
            </w:r>
            <w:r>
              <w:rPr>
                <w:rFonts w:ascii="Arial Narrow" w:hAnsi="Arial Narrow" w:cs="Arial"/>
                <w:sz w:val="16"/>
                <w:szCs w:val="16"/>
                <w:lang w:val="es-PE" w:eastAsia="es-PE"/>
              </w:rPr>
              <w:t xml:space="preserve">realizado </w:t>
            </w:r>
            <w:r w:rsidRPr="00484520">
              <w:rPr>
                <w:rFonts w:ascii="Arial Narrow" w:hAnsi="Arial Narrow" w:cs="Arial"/>
                <w:sz w:val="16"/>
                <w:szCs w:val="16"/>
                <w:lang w:val="es-PE" w:eastAsia="es-PE"/>
              </w:rPr>
              <w:t xml:space="preserve">en el centro educativo. Luego </w:t>
            </w:r>
            <w:r>
              <w:rPr>
                <w:rFonts w:ascii="Arial Narrow" w:hAnsi="Arial Narrow" w:cs="Arial"/>
                <w:sz w:val="16"/>
                <w:szCs w:val="16"/>
                <w:lang w:val="es-PE" w:eastAsia="es-PE"/>
              </w:rPr>
              <w:t>haber concluido el</w:t>
            </w:r>
            <w:r w:rsidRPr="00484520">
              <w:rPr>
                <w:rFonts w:ascii="Arial Narrow" w:hAnsi="Arial Narrow" w:cs="Arial"/>
                <w:sz w:val="16"/>
                <w:szCs w:val="16"/>
                <w:lang w:val="es-PE" w:eastAsia="es-PE"/>
              </w:rPr>
              <w:t xml:space="preserve"> acompañamiento se produce el Informe anual de la marcha past</w:t>
            </w:r>
            <w:r>
              <w:rPr>
                <w:rFonts w:ascii="Arial Narrow" w:hAnsi="Arial Narrow" w:cs="Arial"/>
                <w:sz w:val="16"/>
                <w:szCs w:val="16"/>
                <w:lang w:val="es-PE" w:eastAsia="es-PE"/>
              </w:rPr>
              <w:t>oral y necesidades de formación, e</w:t>
            </w:r>
            <w:r w:rsidRPr="00484520">
              <w:rPr>
                <w:rFonts w:ascii="Arial Narrow" w:hAnsi="Arial Narrow" w:cs="Arial"/>
                <w:sz w:val="16"/>
                <w:szCs w:val="16"/>
                <w:lang w:val="es-PE" w:eastAsia="es-PE"/>
              </w:rPr>
              <w:t>ste documento es recibido por el proceso de Planificación de Pastoral y Educación en valores.</w:t>
            </w:r>
          </w:p>
        </w:tc>
        <w:tc>
          <w:tcPr>
            <w:tcW w:w="1406"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Pastoral y Educación en Valores</w:t>
            </w:r>
          </w:p>
        </w:tc>
        <w:tc>
          <w:tcPr>
            <w:tcW w:w="1004"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5 meses</w:t>
            </w:r>
          </w:p>
        </w:tc>
      </w:tr>
      <w:tr w:rsidR="00543357" w:rsidRPr="00484520" w:rsidTr="00A318E2">
        <w:trPr>
          <w:trHeight w:val="675"/>
        </w:trPr>
        <w:tc>
          <w:tcPr>
            <w:tcW w:w="522" w:type="dxa"/>
            <w:tcBorders>
              <w:right w:val="nil"/>
            </w:tcBorders>
            <w:shd w:val="clear" w:color="auto" w:fill="BFBFBF"/>
          </w:tcPr>
          <w:p w:rsidR="00543357" w:rsidRPr="00484520" w:rsidRDefault="00543357" w:rsidP="00543357">
            <w:pPr>
              <w:spacing w:after="0" w:line="240" w:lineRule="auto"/>
              <w:jc w:val="center"/>
              <w:rPr>
                <w:rFonts w:ascii="Arial Narrow" w:hAnsi="Arial Narrow" w:cs="Arial"/>
                <w:b/>
                <w:bCs/>
                <w:sz w:val="16"/>
                <w:szCs w:val="16"/>
                <w:lang w:eastAsia="es-PE"/>
              </w:rPr>
            </w:pPr>
            <w:r w:rsidRPr="00484520">
              <w:rPr>
                <w:rFonts w:ascii="Arial Narrow" w:hAnsi="Arial Narrow" w:cs="Arial"/>
                <w:b/>
                <w:bCs/>
                <w:sz w:val="16"/>
                <w:szCs w:val="16"/>
                <w:lang w:eastAsia="es-PE"/>
              </w:rPr>
              <w:t>24</w:t>
            </w:r>
          </w:p>
        </w:tc>
        <w:tc>
          <w:tcPr>
            <w:tcW w:w="1561"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Informe anual de la marcha pastoral y necesidades de formación</w:t>
            </w:r>
          </w:p>
        </w:tc>
        <w:tc>
          <w:tcPr>
            <w:tcW w:w="1498"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Ejecución de talleres de Pastoral y Educación en Valores</w:t>
            </w:r>
          </w:p>
        </w:tc>
        <w:tc>
          <w:tcPr>
            <w:tcW w:w="2111"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Taller Pastoral ejecutado</w:t>
            </w:r>
          </w:p>
        </w:tc>
        <w:tc>
          <w:tcPr>
            <w:tcW w:w="4622" w:type="dxa"/>
            <w:tcBorders>
              <w:left w:val="nil"/>
              <w:right w:val="nil"/>
            </w:tcBorders>
            <w:shd w:val="clear" w:color="auto" w:fill="BFBFBF"/>
          </w:tcPr>
          <w:p w:rsidR="00543357" w:rsidRPr="00484520"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El equipo de Pastoral realiza talleres para mejorar la educación Pastoral en los centros educativos, ya que en las mismas se trabaja con los coordinadores de pastoral. Este proceso envía los recursos requeridos al proceso Aprovisionamiento de recursos para contar con los materiales necesarios para la ejecución de los talleres.</w:t>
            </w:r>
          </w:p>
        </w:tc>
        <w:tc>
          <w:tcPr>
            <w:tcW w:w="1406"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Pastoral y Educación en Valores</w:t>
            </w:r>
          </w:p>
        </w:tc>
        <w:tc>
          <w:tcPr>
            <w:tcW w:w="1004"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2 meses</w:t>
            </w:r>
          </w:p>
        </w:tc>
      </w:tr>
      <w:tr w:rsidR="00543357" w:rsidRPr="00484520" w:rsidTr="00A318E2">
        <w:trPr>
          <w:trHeight w:val="675"/>
        </w:trPr>
        <w:tc>
          <w:tcPr>
            <w:tcW w:w="522" w:type="dxa"/>
            <w:tcBorders>
              <w:right w:val="nil"/>
            </w:tcBorders>
            <w:shd w:val="clear" w:color="auto" w:fill="auto"/>
          </w:tcPr>
          <w:p w:rsidR="00543357" w:rsidRPr="00484520" w:rsidRDefault="00543357" w:rsidP="00543357">
            <w:pPr>
              <w:spacing w:after="0" w:line="240" w:lineRule="auto"/>
              <w:jc w:val="center"/>
              <w:rPr>
                <w:rFonts w:ascii="Arial Narrow" w:hAnsi="Arial Narrow" w:cs="Arial"/>
                <w:b/>
                <w:bCs/>
                <w:sz w:val="16"/>
                <w:szCs w:val="16"/>
                <w:lang w:eastAsia="es-PE"/>
              </w:rPr>
            </w:pPr>
            <w:r w:rsidRPr="00484520">
              <w:rPr>
                <w:rFonts w:ascii="Arial Narrow" w:hAnsi="Arial Narrow" w:cs="Arial"/>
                <w:b/>
                <w:bCs/>
                <w:sz w:val="16"/>
                <w:szCs w:val="16"/>
                <w:lang w:eastAsia="es-PE"/>
              </w:rPr>
              <w:t>25</w:t>
            </w:r>
          </w:p>
        </w:tc>
        <w:tc>
          <w:tcPr>
            <w:tcW w:w="1561"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Taller Pastoral ejecutado</w:t>
            </w:r>
          </w:p>
        </w:tc>
        <w:tc>
          <w:tcPr>
            <w:tcW w:w="1498"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Ejecución de retiros de Pastoral y Educación en Valores</w:t>
            </w:r>
          </w:p>
        </w:tc>
        <w:tc>
          <w:tcPr>
            <w:tcW w:w="2111"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Narrow"/>
                <w:sz w:val="16"/>
                <w:szCs w:val="16"/>
                <w:lang w:val="es-PE" w:eastAsia="es-PE"/>
              </w:rPr>
              <w:t>- Actividades desarrolladas</w:t>
            </w:r>
          </w:p>
        </w:tc>
        <w:tc>
          <w:tcPr>
            <w:tcW w:w="4622" w:type="dxa"/>
            <w:tcBorders>
              <w:left w:val="nil"/>
              <w:right w:val="nil"/>
            </w:tcBorders>
            <w:shd w:val="clear" w:color="auto" w:fill="auto"/>
          </w:tcPr>
          <w:p w:rsidR="00543357" w:rsidRPr="00484520"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 xml:space="preserve">El equipo de Pastoral realiza retiros con estudiantes, docentes y padres de familia para trabajar con mayor profundidad la temática pastoral. Para ello, el Centro Educativo, por medio de su proceso Planificación de actividades, comunica los temas, cantidad de participantes y las características del grupo. Asimismo, se cuenta con el proceso “Preparación de retiro” de la propia casa de Retiro donde solicita el dinero para preparar el retiro. Posteriormente,  recibe la indicación que el dinero ha sido depositado para poder adecuar la casa de retiro.   </w:t>
            </w:r>
          </w:p>
        </w:tc>
        <w:tc>
          <w:tcPr>
            <w:tcW w:w="1406"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Pastoral y Educación en Valores</w:t>
            </w:r>
          </w:p>
        </w:tc>
        <w:tc>
          <w:tcPr>
            <w:tcW w:w="1004"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2 meses</w:t>
            </w:r>
          </w:p>
        </w:tc>
      </w:tr>
      <w:tr w:rsidR="00543357" w:rsidRPr="00484520" w:rsidTr="00A318E2">
        <w:trPr>
          <w:trHeight w:val="675"/>
        </w:trPr>
        <w:tc>
          <w:tcPr>
            <w:tcW w:w="522" w:type="dxa"/>
            <w:tcBorders>
              <w:right w:val="nil"/>
            </w:tcBorders>
            <w:shd w:val="clear" w:color="auto" w:fill="BFBFBF"/>
          </w:tcPr>
          <w:p w:rsidR="00543357" w:rsidRPr="00484520" w:rsidRDefault="00543357" w:rsidP="00543357">
            <w:pPr>
              <w:spacing w:after="0" w:line="240" w:lineRule="auto"/>
              <w:jc w:val="center"/>
              <w:rPr>
                <w:rFonts w:ascii="Arial Narrow" w:hAnsi="Arial Narrow" w:cs="Arial"/>
                <w:b/>
                <w:bCs/>
                <w:sz w:val="16"/>
                <w:szCs w:val="16"/>
                <w:lang w:eastAsia="es-PE"/>
              </w:rPr>
            </w:pPr>
            <w:r w:rsidRPr="00484520">
              <w:rPr>
                <w:rFonts w:ascii="Arial Narrow" w:hAnsi="Arial Narrow" w:cs="Arial"/>
                <w:b/>
                <w:bCs/>
                <w:sz w:val="16"/>
                <w:szCs w:val="16"/>
                <w:lang w:eastAsia="es-PE"/>
              </w:rPr>
              <w:t>26</w:t>
            </w:r>
          </w:p>
        </w:tc>
        <w:tc>
          <w:tcPr>
            <w:tcW w:w="1561"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xml:space="preserve">- Necesidad de evaluación interna </w:t>
            </w:r>
          </w:p>
        </w:tc>
        <w:tc>
          <w:tcPr>
            <w:tcW w:w="1498"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Planificación del Departamento de Formación</w:t>
            </w:r>
          </w:p>
        </w:tc>
        <w:tc>
          <w:tcPr>
            <w:tcW w:w="2111"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Notificación enviada</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No faltan actividades</w:t>
            </w:r>
          </w:p>
        </w:tc>
        <w:tc>
          <w:tcPr>
            <w:tcW w:w="4622" w:type="dxa"/>
            <w:tcBorders>
              <w:left w:val="nil"/>
              <w:right w:val="nil"/>
            </w:tcBorders>
            <w:shd w:val="clear" w:color="auto" w:fill="BFBFBF"/>
          </w:tcPr>
          <w:p w:rsidR="00543357" w:rsidRDefault="00543357" w:rsidP="00BD5FD8">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De acorde a la necesidad de evaluación interna, el Director  del Departamento de Formación junto con su equipo pedagógico  evalúa el desempeño del año y elaboran una matriz base o Plan Operativo Anua del Departamento de Formación, la cual se presentará en </w:t>
            </w:r>
            <w:smartTag w:uri="urn:schemas-microsoft-com:office:smarttags" w:element="PersonName">
              <w:smartTagPr>
                <w:attr w:name="ProductID" w:val="la Reuni￳n"/>
              </w:smartTagPr>
              <w:r>
                <w:rPr>
                  <w:rFonts w:ascii="Arial Narrow" w:hAnsi="Arial Narrow" w:cs="Arial"/>
                  <w:sz w:val="16"/>
                  <w:szCs w:val="16"/>
                  <w:lang w:val="es-PE" w:eastAsia="es-PE"/>
                </w:rPr>
                <w:t>la Reunión</w:t>
              </w:r>
            </w:smartTag>
            <w:r>
              <w:rPr>
                <w:rFonts w:ascii="Arial Narrow" w:hAnsi="Arial Narrow" w:cs="Arial"/>
                <w:sz w:val="16"/>
                <w:szCs w:val="16"/>
                <w:lang w:val="es-PE" w:eastAsia="es-PE"/>
              </w:rPr>
              <w:t xml:space="preserve"> de Diciembre para recibir una retroalimentación y mejorar así la matriz base o Plan Operativo Anual del Departamento de Formación.  </w:t>
            </w:r>
          </w:p>
          <w:p w:rsidR="00543357" w:rsidRDefault="00543357" w:rsidP="00BD5FD8">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Durante el desarrollo de este plan operativo anual, el Director  del Departamento de Formación despejara cualquier duda consultando al Jefe del Departamento de Planificación a fin de encontrar una solución.</w:t>
            </w:r>
          </w:p>
          <w:p w:rsidR="00543357" w:rsidRPr="00484520" w:rsidRDefault="00543357" w:rsidP="00BD5FD8">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Asimismo, terminado el Plan Operativo Anual del Departamento de Planificación se procederá a realizar la entrega del mismo al Departamento de Planificación a fin de que sea incluido en el Plan Operativo Anual Institucional.</w:t>
            </w:r>
          </w:p>
        </w:tc>
        <w:tc>
          <w:tcPr>
            <w:tcW w:w="1406"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Departamento de Formación</w:t>
            </w:r>
          </w:p>
        </w:tc>
        <w:tc>
          <w:tcPr>
            <w:tcW w:w="1004"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1 mes</w:t>
            </w:r>
          </w:p>
        </w:tc>
      </w:tr>
      <w:tr w:rsidR="00543357" w:rsidRPr="00484520" w:rsidTr="00A318E2">
        <w:trPr>
          <w:trHeight w:val="675"/>
        </w:trPr>
        <w:tc>
          <w:tcPr>
            <w:tcW w:w="522" w:type="dxa"/>
            <w:tcBorders>
              <w:right w:val="nil"/>
            </w:tcBorders>
            <w:shd w:val="clear" w:color="auto" w:fill="auto"/>
          </w:tcPr>
          <w:p w:rsidR="00543357" w:rsidRPr="00484520" w:rsidRDefault="00543357" w:rsidP="00543357">
            <w:pPr>
              <w:spacing w:after="0" w:line="240" w:lineRule="auto"/>
              <w:jc w:val="center"/>
              <w:rPr>
                <w:rFonts w:ascii="Arial Narrow" w:hAnsi="Arial Narrow" w:cs="Arial"/>
                <w:b/>
                <w:bCs/>
                <w:sz w:val="16"/>
                <w:szCs w:val="16"/>
                <w:lang w:eastAsia="es-PE"/>
              </w:rPr>
            </w:pPr>
            <w:r w:rsidRPr="00484520">
              <w:rPr>
                <w:rFonts w:ascii="Arial Narrow" w:hAnsi="Arial Narrow" w:cs="Arial"/>
                <w:b/>
                <w:bCs/>
                <w:sz w:val="16"/>
                <w:szCs w:val="16"/>
                <w:lang w:eastAsia="es-PE"/>
              </w:rPr>
              <w:t>27</w:t>
            </w:r>
          </w:p>
        </w:tc>
        <w:tc>
          <w:tcPr>
            <w:tcW w:w="1561"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Fecha inicio de año</w:t>
            </w:r>
          </w:p>
        </w:tc>
        <w:tc>
          <w:tcPr>
            <w:tcW w:w="1498"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xml:space="preserve">Acompañamiento del Departamento de formación </w:t>
            </w:r>
          </w:p>
        </w:tc>
        <w:tc>
          <w:tcPr>
            <w:tcW w:w="2111"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Necesidades Pedagógicas</w:t>
            </w:r>
          </w:p>
        </w:tc>
        <w:tc>
          <w:tcPr>
            <w:tcW w:w="4622" w:type="dxa"/>
            <w:tcBorders>
              <w:left w:val="nil"/>
              <w:right w:val="nil"/>
            </w:tcBorders>
            <w:shd w:val="clear" w:color="auto" w:fill="auto"/>
          </w:tcPr>
          <w:p w:rsidR="00543357"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Se procede a realizar un seguimiento a los centros educativos a fin de evaluar la metodología de enseñanza que estos aplican. Para ello, el proceso de Gestión Pedagógica del PIAE F y A 34 (Propuesta de Implementación de Arquitectura Empresarial Colegio Fe y Alegría 34) recibe la retroalimentación del acompañamiento y envía las dudas de pedagogía que tenga.</w:t>
            </w:r>
          </w:p>
          <w:p w:rsidR="00543357" w:rsidRPr="00484520" w:rsidRDefault="00543357" w:rsidP="00BD5FD8">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Durante la ejecución de este proceso se detectan las necesidades pedagógicas de los centros educativos acompañados.</w:t>
            </w:r>
          </w:p>
        </w:tc>
        <w:tc>
          <w:tcPr>
            <w:tcW w:w="1406"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Departamento de Formación</w:t>
            </w:r>
          </w:p>
        </w:tc>
        <w:tc>
          <w:tcPr>
            <w:tcW w:w="1004"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1 mes</w:t>
            </w:r>
          </w:p>
        </w:tc>
      </w:tr>
      <w:tr w:rsidR="00543357" w:rsidRPr="00484520" w:rsidTr="00A318E2">
        <w:trPr>
          <w:trHeight w:val="675"/>
        </w:trPr>
        <w:tc>
          <w:tcPr>
            <w:tcW w:w="522" w:type="dxa"/>
            <w:tcBorders>
              <w:right w:val="nil"/>
            </w:tcBorders>
            <w:shd w:val="clear" w:color="auto" w:fill="BFBFBF"/>
          </w:tcPr>
          <w:p w:rsidR="00543357" w:rsidRPr="00484520" w:rsidRDefault="00543357" w:rsidP="00543357">
            <w:pPr>
              <w:spacing w:after="0" w:line="240" w:lineRule="auto"/>
              <w:jc w:val="center"/>
              <w:rPr>
                <w:rFonts w:ascii="Arial Narrow" w:hAnsi="Arial Narrow" w:cs="Arial"/>
                <w:b/>
                <w:bCs/>
                <w:sz w:val="16"/>
                <w:szCs w:val="16"/>
                <w:lang w:eastAsia="es-PE"/>
              </w:rPr>
            </w:pPr>
            <w:r w:rsidRPr="00484520">
              <w:rPr>
                <w:rFonts w:ascii="Arial Narrow" w:hAnsi="Arial Narrow" w:cs="Arial"/>
                <w:b/>
                <w:bCs/>
                <w:sz w:val="16"/>
                <w:szCs w:val="16"/>
                <w:lang w:eastAsia="es-PE"/>
              </w:rPr>
              <w:t>28</w:t>
            </w:r>
          </w:p>
        </w:tc>
        <w:tc>
          <w:tcPr>
            <w:tcW w:w="1561"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Necesidades Pedagógicas</w:t>
            </w:r>
          </w:p>
        </w:tc>
        <w:tc>
          <w:tcPr>
            <w:tcW w:w="1498"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Capacitacio</w:t>
            </w:r>
            <w:r w:rsidRPr="00484520">
              <w:rPr>
                <w:rFonts w:ascii="Arial Narrow" w:hAnsi="Arial Narrow" w:cs="Arial"/>
                <w:sz w:val="16"/>
                <w:szCs w:val="16"/>
                <w:lang w:val="es-PE" w:eastAsia="es-PE"/>
              </w:rPr>
              <w:t>n</w:t>
            </w:r>
            <w:r>
              <w:rPr>
                <w:rFonts w:ascii="Arial Narrow" w:hAnsi="Arial Narrow" w:cs="Arial"/>
                <w:sz w:val="16"/>
                <w:szCs w:val="16"/>
                <w:lang w:val="es-PE" w:eastAsia="es-PE"/>
              </w:rPr>
              <w:t>es</w:t>
            </w:r>
            <w:r w:rsidRPr="00484520">
              <w:rPr>
                <w:rFonts w:ascii="Arial Narrow" w:hAnsi="Arial Narrow" w:cs="Arial"/>
                <w:sz w:val="16"/>
                <w:szCs w:val="16"/>
                <w:lang w:val="es-PE" w:eastAsia="es-PE"/>
              </w:rPr>
              <w:t xml:space="preserve"> del </w:t>
            </w:r>
            <w:r>
              <w:rPr>
                <w:rFonts w:ascii="Arial Narrow" w:hAnsi="Arial Narrow" w:cs="Arial"/>
                <w:sz w:val="16"/>
                <w:szCs w:val="16"/>
                <w:lang w:val="es-PE" w:eastAsia="es-PE"/>
              </w:rPr>
              <w:t>Departamento de F</w:t>
            </w:r>
            <w:r w:rsidRPr="00484520">
              <w:rPr>
                <w:rFonts w:ascii="Arial Narrow" w:hAnsi="Arial Narrow" w:cs="Arial"/>
                <w:sz w:val="16"/>
                <w:szCs w:val="16"/>
                <w:lang w:val="es-PE" w:eastAsia="es-PE"/>
              </w:rPr>
              <w:t>ormación</w:t>
            </w:r>
          </w:p>
        </w:tc>
        <w:tc>
          <w:tcPr>
            <w:tcW w:w="2111"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Docentes capacitados</w:t>
            </w:r>
          </w:p>
        </w:tc>
        <w:tc>
          <w:tcPr>
            <w:tcW w:w="4622" w:type="dxa"/>
            <w:tcBorders>
              <w:left w:val="nil"/>
              <w:right w:val="nil"/>
            </w:tcBorders>
            <w:shd w:val="clear" w:color="auto" w:fill="BFBFBF"/>
          </w:tcPr>
          <w:p w:rsidR="00543357" w:rsidRPr="00484520"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Se realiza la capacitación en mejores técnicas de enseñanza de acorde a lo detectado en el  informe de apreciación. En este proceso, el resultado de la prueba ministerial es otro documento a considerar para planificar la capacitación; por ello, se recibe del proceso “Prueba Ministerial” del Ministerio de Educación. Durante la realización del proceso de capacitación se procede a realizar las invitaciones a capacitaciones a los docentes de los centros educativos, como se ve por medio del mensaje Invitación a Capacitación hacia el proceso Gestión de Personal del PIAE F y A 34 (Propuesta de Implementación de Arquitectura Empresarial Colegio Fe y Alegría 34)</w:t>
            </w:r>
            <w:r>
              <w:rPr>
                <w:rFonts w:ascii="Arial Narrow" w:hAnsi="Arial Narrow" w:cs="Arial"/>
                <w:sz w:val="16"/>
                <w:szCs w:val="16"/>
                <w:lang w:val="es-PE" w:eastAsia="es-PE"/>
              </w:rPr>
              <w:t xml:space="preserve"> y se recibe la lista de participante</w:t>
            </w:r>
            <w:r w:rsidRPr="00484520">
              <w:rPr>
                <w:rFonts w:ascii="Arial Narrow" w:hAnsi="Arial Narrow" w:cs="Arial"/>
                <w:sz w:val="16"/>
                <w:szCs w:val="16"/>
                <w:lang w:val="es-PE" w:eastAsia="es-PE"/>
              </w:rPr>
              <w:t xml:space="preserve">. Antes de la ejecución de la capacitación se solicitan los recursos necesarios al proceso Aprovisionamiento de Recursos por medio de </w:t>
            </w:r>
            <w:smartTag w:uri="urn:schemas-microsoft-com:office:smarttags" w:element="PersonName">
              <w:smartTagPr>
                <w:attr w:name="ProductID" w:val="la Lista"/>
              </w:smartTagPr>
              <w:r w:rsidRPr="00484520">
                <w:rPr>
                  <w:rFonts w:ascii="Arial Narrow" w:hAnsi="Arial Narrow" w:cs="Arial"/>
                  <w:sz w:val="16"/>
                  <w:szCs w:val="16"/>
                  <w:lang w:val="es-PE" w:eastAsia="es-PE"/>
                </w:rPr>
                <w:t>la Lista</w:t>
              </w:r>
            </w:smartTag>
            <w:r w:rsidRPr="00484520">
              <w:rPr>
                <w:rFonts w:ascii="Arial Narrow" w:hAnsi="Arial Narrow" w:cs="Arial"/>
                <w:sz w:val="16"/>
                <w:szCs w:val="16"/>
                <w:lang w:val="es-PE" w:eastAsia="es-PE"/>
              </w:rPr>
              <w:t xml:space="preserve"> de Requerimientos.  </w:t>
            </w:r>
          </w:p>
        </w:tc>
        <w:tc>
          <w:tcPr>
            <w:tcW w:w="1406"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Departamento de Formación</w:t>
            </w:r>
          </w:p>
        </w:tc>
        <w:tc>
          <w:tcPr>
            <w:tcW w:w="1004"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1 mes</w:t>
            </w:r>
          </w:p>
        </w:tc>
      </w:tr>
      <w:tr w:rsidR="00543357" w:rsidRPr="00484520" w:rsidTr="00A318E2">
        <w:trPr>
          <w:trHeight w:val="675"/>
        </w:trPr>
        <w:tc>
          <w:tcPr>
            <w:tcW w:w="522" w:type="dxa"/>
            <w:tcBorders>
              <w:right w:val="nil"/>
            </w:tcBorders>
            <w:shd w:val="clear" w:color="auto" w:fill="auto"/>
          </w:tcPr>
          <w:p w:rsidR="00543357" w:rsidRPr="00484520" w:rsidRDefault="00543357" w:rsidP="00543357">
            <w:pPr>
              <w:spacing w:after="0" w:line="240" w:lineRule="auto"/>
              <w:jc w:val="center"/>
              <w:rPr>
                <w:rFonts w:ascii="Arial Narrow" w:hAnsi="Arial Narrow" w:cs="Arial"/>
                <w:b/>
                <w:bCs/>
                <w:sz w:val="16"/>
                <w:szCs w:val="16"/>
                <w:lang w:eastAsia="es-PE"/>
              </w:rPr>
            </w:pPr>
            <w:r w:rsidRPr="00484520">
              <w:rPr>
                <w:rFonts w:ascii="Arial Narrow" w:hAnsi="Arial Narrow" w:cs="Arial"/>
                <w:b/>
                <w:bCs/>
                <w:sz w:val="16"/>
                <w:szCs w:val="16"/>
                <w:lang w:eastAsia="es-PE"/>
              </w:rPr>
              <w:t>29</w:t>
            </w:r>
          </w:p>
        </w:tc>
        <w:tc>
          <w:tcPr>
            <w:tcW w:w="1561"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Narrow"/>
                <w:sz w:val="16"/>
                <w:szCs w:val="16"/>
                <w:lang w:val="es-PE" w:eastAsia="es-PE"/>
              </w:rPr>
              <w:t>- Solicitud de elaboración de POA</w:t>
            </w:r>
          </w:p>
        </w:tc>
        <w:tc>
          <w:tcPr>
            <w:tcW w:w="1498"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Planificación de Administración y Abastecimiento</w:t>
            </w:r>
          </w:p>
        </w:tc>
        <w:tc>
          <w:tcPr>
            <w:tcW w:w="2111"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Notificación enviada</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No faltan actividades</w:t>
            </w:r>
          </w:p>
        </w:tc>
        <w:tc>
          <w:tcPr>
            <w:tcW w:w="4622" w:type="dxa"/>
            <w:tcBorders>
              <w:left w:val="nil"/>
              <w:right w:val="nil"/>
            </w:tcBorders>
            <w:shd w:val="clear" w:color="auto" w:fill="auto"/>
          </w:tcPr>
          <w:p w:rsidR="00543357" w:rsidRDefault="00543357" w:rsidP="00BD5FD8">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El Administrador   evalúa las actividades realizadas durante el año y elabora una primera versión del Plan Operativo Anual del Departamento de Administración y Abastecimiento. Luego, en la reunión de diciembre expone los resultados  junto al Plan Operativo Anual del Departamento de Administración y Abastecimiento y recibe una retroalimentación sobre lo expuesto y elabora la versión final del Plan Operativo Anual del Departamento de Administración y Abastecimientos.  </w:t>
            </w:r>
          </w:p>
          <w:p w:rsidR="00543357" w:rsidRDefault="00543357" w:rsidP="00BD5FD8">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Durante el desarrollo de este plan operativo anual, el Administrador   despejara cualquier duda consultando al Jefe del Departamento de Planificación a fin de encontrar una solución.</w:t>
            </w:r>
          </w:p>
          <w:p w:rsidR="00543357" w:rsidRPr="00484520" w:rsidRDefault="00543357" w:rsidP="00BD5FD8">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Asimismo, terminado el Plan Operativo Anual del Departamento de Planificación se procederá a realizar la entrega del mismo al Departamento de Planificación a fin de que sea incluido en el Plan Operativo Anual Institucional.</w:t>
            </w:r>
          </w:p>
        </w:tc>
        <w:tc>
          <w:tcPr>
            <w:tcW w:w="1406"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Administración y Abastecimiento</w:t>
            </w:r>
          </w:p>
        </w:tc>
        <w:tc>
          <w:tcPr>
            <w:tcW w:w="1004"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1 mes</w:t>
            </w:r>
          </w:p>
        </w:tc>
      </w:tr>
      <w:tr w:rsidR="00543357" w:rsidRPr="00484520" w:rsidTr="00A318E2">
        <w:trPr>
          <w:trHeight w:val="675"/>
        </w:trPr>
        <w:tc>
          <w:tcPr>
            <w:tcW w:w="522" w:type="dxa"/>
            <w:tcBorders>
              <w:right w:val="nil"/>
            </w:tcBorders>
            <w:shd w:val="clear" w:color="auto" w:fill="BFBFBF"/>
          </w:tcPr>
          <w:p w:rsidR="00543357" w:rsidRPr="00484520" w:rsidRDefault="00543357" w:rsidP="00543357">
            <w:pPr>
              <w:spacing w:after="0" w:line="240" w:lineRule="auto"/>
              <w:jc w:val="center"/>
              <w:rPr>
                <w:rFonts w:ascii="Arial Narrow" w:hAnsi="Arial Narrow" w:cs="Arial"/>
                <w:b/>
                <w:bCs/>
                <w:sz w:val="16"/>
                <w:szCs w:val="16"/>
                <w:lang w:eastAsia="es-PE"/>
              </w:rPr>
            </w:pPr>
            <w:r w:rsidRPr="00484520">
              <w:rPr>
                <w:rFonts w:ascii="Arial Narrow" w:hAnsi="Arial Narrow" w:cs="Arial"/>
                <w:b/>
                <w:bCs/>
                <w:sz w:val="16"/>
                <w:szCs w:val="16"/>
                <w:lang w:eastAsia="es-PE"/>
              </w:rPr>
              <w:t>30</w:t>
            </w:r>
          </w:p>
        </w:tc>
        <w:tc>
          <w:tcPr>
            <w:tcW w:w="1561"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Notificación enviada</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No faltan actividades</w:t>
            </w:r>
          </w:p>
        </w:tc>
        <w:tc>
          <w:tcPr>
            <w:tcW w:w="1498"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Recopilación de requerimientos institucionales</w:t>
            </w:r>
          </w:p>
        </w:tc>
        <w:tc>
          <w:tcPr>
            <w:tcW w:w="2111" w:type="dxa"/>
            <w:tcBorders>
              <w:left w:val="nil"/>
              <w:right w:val="nil"/>
            </w:tcBorders>
            <w:shd w:val="clear" w:color="auto" w:fill="BFBFBF"/>
          </w:tcPr>
          <w:p w:rsidR="00543357" w:rsidRDefault="00543357" w:rsidP="00543357">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Lista de Requerimientos institucionales</w:t>
            </w:r>
          </w:p>
          <w:p w:rsidR="00543357" w:rsidRPr="00484520" w:rsidRDefault="00543357" w:rsidP="00543357">
            <w:pPr>
              <w:spacing w:after="0" w:line="240" w:lineRule="auto"/>
              <w:rPr>
                <w:rFonts w:ascii="Arial Narrow" w:hAnsi="Arial Narrow" w:cs="Arial Narrow"/>
                <w:sz w:val="16"/>
                <w:szCs w:val="16"/>
                <w:lang w:val="es-PE" w:eastAsia="es-PE"/>
              </w:rPr>
            </w:pPr>
            <w:r>
              <w:rPr>
                <w:rFonts w:ascii="Arial Narrow" w:hAnsi="Arial Narrow" w:cs="Arial"/>
                <w:sz w:val="16"/>
                <w:szCs w:val="16"/>
                <w:lang w:val="es-PE" w:eastAsia="es-PE"/>
              </w:rPr>
              <w:t xml:space="preserve"> </w:t>
            </w:r>
            <w:r w:rsidRPr="00484520">
              <w:rPr>
                <w:rFonts w:ascii="Arial Narrow" w:hAnsi="Arial Narrow" w:cs="Arial"/>
                <w:sz w:val="16"/>
                <w:szCs w:val="16"/>
                <w:lang w:val="es-PE" w:eastAsia="es-PE"/>
              </w:rPr>
              <w:t xml:space="preserve">- </w:t>
            </w:r>
            <w:r w:rsidRPr="00484520">
              <w:rPr>
                <w:rFonts w:ascii="Arial Narrow" w:hAnsi="Arial Narrow" w:cs="Arial Narrow"/>
                <w:sz w:val="16"/>
                <w:szCs w:val="16"/>
                <w:lang w:val="es-PE" w:eastAsia="es-PE"/>
              </w:rPr>
              <w:t>Necesidad de Inventariado</w:t>
            </w:r>
          </w:p>
          <w:p w:rsidR="00543357" w:rsidRPr="00484520" w:rsidRDefault="00543357" w:rsidP="00543357">
            <w:pPr>
              <w:spacing w:after="0" w:line="240" w:lineRule="auto"/>
              <w:rPr>
                <w:rFonts w:ascii="Arial Narrow" w:hAnsi="Arial Narrow" w:cs="Arial"/>
                <w:sz w:val="16"/>
                <w:szCs w:val="16"/>
                <w:lang w:val="es-PE" w:eastAsia="es-PE"/>
              </w:rPr>
            </w:pPr>
          </w:p>
        </w:tc>
        <w:tc>
          <w:tcPr>
            <w:tcW w:w="4622" w:type="dxa"/>
            <w:tcBorders>
              <w:left w:val="nil"/>
              <w:right w:val="nil"/>
            </w:tcBorders>
            <w:shd w:val="clear" w:color="auto" w:fill="BFBFBF"/>
          </w:tcPr>
          <w:p w:rsidR="00543357"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 xml:space="preserve">Luego de que el Plan Operativo anual de </w:t>
            </w:r>
            <w:r>
              <w:rPr>
                <w:rFonts w:ascii="Arial Narrow" w:hAnsi="Arial Narrow" w:cs="Arial"/>
                <w:sz w:val="16"/>
                <w:szCs w:val="16"/>
                <w:lang w:val="es-PE" w:eastAsia="es-PE"/>
              </w:rPr>
              <w:t>Administración y Abastecimiento</w:t>
            </w:r>
            <w:r w:rsidRPr="00484520">
              <w:rPr>
                <w:rFonts w:ascii="Arial Narrow" w:hAnsi="Arial Narrow" w:cs="Arial"/>
                <w:sz w:val="16"/>
                <w:szCs w:val="16"/>
                <w:lang w:val="es-PE" w:eastAsia="es-PE"/>
              </w:rPr>
              <w:t xml:space="preserve"> se encuentra terminado,  dado que no existen actividades faltantes a este o solo se están agregando algunas otras.</w:t>
            </w:r>
            <w:r>
              <w:rPr>
                <w:rFonts w:ascii="Arial Narrow" w:hAnsi="Arial Narrow" w:cs="Arial"/>
                <w:sz w:val="16"/>
                <w:szCs w:val="16"/>
                <w:lang w:val="es-PE" w:eastAsia="es-PE"/>
              </w:rPr>
              <w:t xml:space="preserve"> Se procede a </w:t>
            </w:r>
            <w:r w:rsidRPr="00484520">
              <w:rPr>
                <w:rFonts w:ascii="Arial Narrow" w:hAnsi="Arial Narrow" w:cs="Arial"/>
                <w:sz w:val="16"/>
                <w:szCs w:val="16"/>
                <w:lang w:val="es-PE" w:eastAsia="es-PE"/>
              </w:rPr>
              <w:t>recopilar todas las necesidades que tengan los diversos centros educativos</w:t>
            </w:r>
            <w:r>
              <w:rPr>
                <w:rFonts w:ascii="Arial Narrow" w:hAnsi="Arial Narrow" w:cs="Arial"/>
                <w:sz w:val="16"/>
                <w:szCs w:val="16"/>
                <w:lang w:val="es-PE" w:eastAsia="es-PE"/>
              </w:rPr>
              <w:t xml:space="preserve"> </w:t>
            </w:r>
            <w:r w:rsidRPr="00484520">
              <w:rPr>
                <w:rFonts w:ascii="Arial Narrow" w:hAnsi="Arial Narrow" w:cs="Arial"/>
                <w:sz w:val="16"/>
                <w:szCs w:val="16"/>
                <w:lang w:val="es-PE" w:eastAsia="es-PE"/>
              </w:rPr>
              <w:t>y la Oficina Centra</w:t>
            </w:r>
            <w:r>
              <w:rPr>
                <w:rFonts w:ascii="Arial Narrow" w:hAnsi="Arial Narrow" w:cs="Arial"/>
                <w:sz w:val="16"/>
                <w:szCs w:val="16"/>
                <w:lang w:val="es-PE" w:eastAsia="es-PE"/>
              </w:rPr>
              <w:t>l, y se elabora la Lista de requerimientos institucionales.</w:t>
            </w:r>
            <w:r w:rsidRPr="00484520">
              <w:rPr>
                <w:rFonts w:ascii="Arial Narrow" w:hAnsi="Arial Narrow" w:cs="Arial"/>
                <w:sz w:val="16"/>
                <w:szCs w:val="16"/>
                <w:lang w:val="es-PE" w:eastAsia="es-PE"/>
              </w:rPr>
              <w:t xml:space="preserve"> </w:t>
            </w:r>
          </w:p>
          <w:p w:rsidR="00543357" w:rsidRPr="00484520" w:rsidRDefault="00543357" w:rsidP="00BD5FD8">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Está lista de requerimientos institucionales será empleada por el proceso de</w:t>
            </w:r>
            <w:r w:rsidRPr="00484520">
              <w:rPr>
                <w:rFonts w:ascii="Arial Narrow" w:hAnsi="Arial Narrow" w:cs="Arial"/>
                <w:sz w:val="16"/>
                <w:szCs w:val="16"/>
                <w:lang w:val="es-PE" w:eastAsia="es-PE"/>
              </w:rPr>
              <w:t xml:space="preserve"> Planificación del Departamento de Proyectos</w:t>
            </w:r>
            <w:r>
              <w:rPr>
                <w:rFonts w:ascii="Arial Narrow" w:hAnsi="Arial Narrow" w:cs="Arial"/>
                <w:sz w:val="16"/>
                <w:szCs w:val="16"/>
                <w:lang w:val="es-PE" w:eastAsia="es-PE"/>
              </w:rPr>
              <w:t xml:space="preserve"> y el proceso de Aprovisionamiento de R</w:t>
            </w:r>
            <w:r w:rsidRPr="00484520">
              <w:rPr>
                <w:rFonts w:ascii="Arial Narrow" w:hAnsi="Arial Narrow" w:cs="Arial"/>
                <w:sz w:val="16"/>
                <w:szCs w:val="16"/>
                <w:lang w:val="es-PE" w:eastAsia="es-PE"/>
              </w:rPr>
              <w:t>ecursos.</w:t>
            </w:r>
            <w:r>
              <w:rPr>
                <w:rFonts w:ascii="Arial Narrow" w:hAnsi="Arial Narrow" w:cs="Arial"/>
                <w:sz w:val="16"/>
                <w:szCs w:val="16"/>
                <w:lang w:val="es-PE" w:eastAsia="es-PE"/>
              </w:rPr>
              <w:t xml:space="preserve"> Asimismo, durante el desarrollo de este proceso surge la necesidad de inventariado hacia los centros educativos.</w:t>
            </w:r>
          </w:p>
        </w:tc>
        <w:tc>
          <w:tcPr>
            <w:tcW w:w="1406"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Administración y Abastecimiento</w:t>
            </w:r>
          </w:p>
        </w:tc>
        <w:tc>
          <w:tcPr>
            <w:tcW w:w="1004"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1 semana</w:t>
            </w:r>
          </w:p>
        </w:tc>
      </w:tr>
      <w:tr w:rsidR="00543357" w:rsidRPr="00484520" w:rsidTr="00A318E2">
        <w:trPr>
          <w:trHeight w:val="675"/>
        </w:trPr>
        <w:tc>
          <w:tcPr>
            <w:tcW w:w="522" w:type="dxa"/>
            <w:tcBorders>
              <w:right w:val="nil"/>
            </w:tcBorders>
            <w:shd w:val="clear" w:color="auto" w:fill="auto"/>
          </w:tcPr>
          <w:p w:rsidR="00543357" w:rsidRPr="00484520" w:rsidRDefault="00543357" w:rsidP="00543357">
            <w:pPr>
              <w:spacing w:after="0" w:line="240" w:lineRule="auto"/>
              <w:jc w:val="center"/>
              <w:rPr>
                <w:rFonts w:ascii="Arial Narrow" w:hAnsi="Arial Narrow" w:cs="Arial"/>
                <w:b/>
                <w:bCs/>
                <w:sz w:val="16"/>
                <w:szCs w:val="16"/>
                <w:lang w:eastAsia="es-PE"/>
              </w:rPr>
            </w:pPr>
            <w:r w:rsidRPr="00484520">
              <w:rPr>
                <w:rFonts w:ascii="Arial Narrow" w:hAnsi="Arial Narrow" w:cs="Arial"/>
                <w:b/>
                <w:bCs/>
                <w:sz w:val="16"/>
                <w:szCs w:val="16"/>
                <w:lang w:eastAsia="es-PE"/>
              </w:rPr>
              <w:t>31</w:t>
            </w:r>
          </w:p>
        </w:tc>
        <w:tc>
          <w:tcPr>
            <w:tcW w:w="1561" w:type="dxa"/>
            <w:tcBorders>
              <w:left w:val="nil"/>
              <w:right w:val="nil"/>
            </w:tcBorders>
            <w:shd w:val="clear" w:color="auto" w:fill="auto"/>
          </w:tcPr>
          <w:p w:rsidR="00543357" w:rsidRDefault="00543357" w:rsidP="00543357">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Lista de Requerimientos institucionales </w:t>
            </w:r>
          </w:p>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w:sz w:val="16"/>
                <w:szCs w:val="16"/>
                <w:lang w:val="es-PE" w:eastAsia="es-PE"/>
              </w:rPr>
              <w:t xml:space="preserve">- </w:t>
            </w:r>
            <w:r w:rsidRPr="00484520">
              <w:rPr>
                <w:rFonts w:ascii="Arial Narrow" w:hAnsi="Arial Narrow" w:cs="Arial Narrow"/>
                <w:sz w:val="16"/>
                <w:szCs w:val="16"/>
                <w:lang w:val="es-PE" w:eastAsia="es-PE"/>
              </w:rPr>
              <w:t>Necesidad de Inventariado</w:t>
            </w:r>
          </w:p>
          <w:p w:rsidR="00543357" w:rsidRPr="00484520" w:rsidRDefault="00543357" w:rsidP="00543357">
            <w:pPr>
              <w:spacing w:after="0" w:line="240" w:lineRule="auto"/>
              <w:rPr>
                <w:rFonts w:ascii="Arial Narrow" w:hAnsi="Arial Narrow" w:cs="Arial"/>
                <w:sz w:val="16"/>
                <w:szCs w:val="16"/>
                <w:lang w:val="es-PE" w:eastAsia="es-PE"/>
              </w:rPr>
            </w:pPr>
          </w:p>
        </w:tc>
        <w:tc>
          <w:tcPr>
            <w:tcW w:w="1498"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Repartir</w:t>
            </w:r>
          </w:p>
        </w:tc>
        <w:tc>
          <w:tcPr>
            <w:tcW w:w="2111" w:type="dxa"/>
            <w:tcBorders>
              <w:left w:val="nil"/>
              <w:right w:val="nil"/>
            </w:tcBorders>
            <w:shd w:val="clear" w:color="auto" w:fill="auto"/>
          </w:tcPr>
          <w:p w:rsidR="00543357" w:rsidRDefault="00543357" w:rsidP="00543357">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Lista de Requerimientos institucionales</w:t>
            </w:r>
          </w:p>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w:sz w:val="16"/>
                <w:szCs w:val="16"/>
                <w:lang w:val="es-PE" w:eastAsia="es-PE"/>
              </w:rPr>
              <w:t xml:space="preserve">- </w:t>
            </w:r>
            <w:r w:rsidRPr="00484520">
              <w:rPr>
                <w:rFonts w:ascii="Arial Narrow" w:hAnsi="Arial Narrow" w:cs="Arial Narrow"/>
                <w:sz w:val="16"/>
                <w:szCs w:val="16"/>
                <w:lang w:val="es-PE" w:eastAsia="es-PE"/>
              </w:rPr>
              <w:t>Necesidad de Inventariado</w:t>
            </w:r>
          </w:p>
          <w:p w:rsidR="00543357" w:rsidRPr="00484520" w:rsidRDefault="00543357" w:rsidP="00543357">
            <w:pPr>
              <w:spacing w:after="0" w:line="240" w:lineRule="auto"/>
              <w:rPr>
                <w:rFonts w:ascii="Arial Narrow" w:hAnsi="Arial Narrow" w:cs="Arial"/>
                <w:sz w:val="16"/>
                <w:szCs w:val="16"/>
                <w:lang w:val="es-PE" w:eastAsia="es-PE"/>
              </w:rPr>
            </w:pPr>
          </w:p>
        </w:tc>
        <w:tc>
          <w:tcPr>
            <w:tcW w:w="4622" w:type="dxa"/>
            <w:tcBorders>
              <w:left w:val="nil"/>
              <w:right w:val="nil"/>
            </w:tcBorders>
            <w:shd w:val="clear" w:color="auto" w:fill="auto"/>
          </w:tcPr>
          <w:p w:rsidR="00543357" w:rsidRPr="00484520"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Se procede a realizar la distribución de la información que será empleada por él proceso: Aprovisionamiento de recursos.</w:t>
            </w:r>
          </w:p>
          <w:p w:rsidR="00543357" w:rsidRPr="00484520"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 xml:space="preserve">Asimismo, la necesidad de inventariado </w:t>
            </w:r>
            <w:r>
              <w:rPr>
                <w:rFonts w:ascii="Arial Narrow" w:hAnsi="Arial Narrow" w:cs="Arial"/>
                <w:sz w:val="16"/>
                <w:szCs w:val="16"/>
                <w:lang w:val="es-PE" w:eastAsia="es-PE"/>
              </w:rPr>
              <w:t>es transmitida al</w:t>
            </w:r>
            <w:r w:rsidRPr="00484520">
              <w:rPr>
                <w:rFonts w:ascii="Arial Narrow" w:hAnsi="Arial Narrow" w:cs="Arial"/>
                <w:sz w:val="16"/>
                <w:szCs w:val="16"/>
                <w:lang w:val="es-PE" w:eastAsia="es-PE"/>
              </w:rPr>
              <w:t xml:space="preserve"> proceso Inventariado de Talleres de Educación Técnica.</w:t>
            </w:r>
          </w:p>
        </w:tc>
        <w:tc>
          <w:tcPr>
            <w:tcW w:w="1406"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Administración y Abastecimiento</w:t>
            </w:r>
          </w:p>
        </w:tc>
        <w:tc>
          <w:tcPr>
            <w:tcW w:w="1004"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1 min.</w:t>
            </w:r>
          </w:p>
        </w:tc>
      </w:tr>
      <w:tr w:rsidR="00543357" w:rsidRPr="00484520" w:rsidTr="00A318E2">
        <w:trPr>
          <w:trHeight w:val="675"/>
        </w:trPr>
        <w:tc>
          <w:tcPr>
            <w:tcW w:w="522" w:type="dxa"/>
            <w:tcBorders>
              <w:right w:val="nil"/>
            </w:tcBorders>
            <w:shd w:val="clear" w:color="auto" w:fill="BFBFBF"/>
          </w:tcPr>
          <w:p w:rsidR="00543357" w:rsidRPr="00484520" w:rsidRDefault="00543357" w:rsidP="00543357">
            <w:pPr>
              <w:spacing w:after="0" w:line="240" w:lineRule="auto"/>
              <w:jc w:val="center"/>
              <w:rPr>
                <w:rFonts w:ascii="Arial Narrow" w:hAnsi="Arial Narrow" w:cs="Arial"/>
                <w:b/>
                <w:bCs/>
                <w:sz w:val="16"/>
                <w:szCs w:val="16"/>
                <w:lang w:eastAsia="es-PE"/>
              </w:rPr>
            </w:pPr>
            <w:r w:rsidRPr="00484520">
              <w:rPr>
                <w:rFonts w:ascii="Arial Narrow" w:hAnsi="Arial Narrow" w:cs="Arial"/>
                <w:b/>
                <w:bCs/>
                <w:sz w:val="16"/>
                <w:szCs w:val="16"/>
                <w:lang w:eastAsia="es-PE"/>
              </w:rPr>
              <w:t>32</w:t>
            </w:r>
          </w:p>
        </w:tc>
        <w:tc>
          <w:tcPr>
            <w:tcW w:w="1561" w:type="dxa"/>
            <w:tcBorders>
              <w:left w:val="nil"/>
              <w:right w:val="nil"/>
            </w:tcBorders>
            <w:shd w:val="clear" w:color="auto" w:fill="BFBFBF"/>
          </w:tcPr>
          <w:p w:rsidR="00543357" w:rsidRDefault="00543357" w:rsidP="00543357">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xml:space="preserve">- Lista de Requerimientos institucionales </w:t>
            </w:r>
          </w:p>
          <w:p w:rsidR="00543357" w:rsidRPr="00484520" w:rsidRDefault="00543357" w:rsidP="00543357">
            <w:pPr>
              <w:spacing w:after="0" w:line="240" w:lineRule="auto"/>
              <w:rPr>
                <w:rFonts w:ascii="Arial Narrow" w:hAnsi="Arial Narrow" w:cs="Arial"/>
                <w:sz w:val="16"/>
                <w:szCs w:val="16"/>
                <w:lang w:val="es-PE" w:eastAsia="es-PE"/>
              </w:rPr>
            </w:pPr>
          </w:p>
        </w:tc>
        <w:tc>
          <w:tcPr>
            <w:tcW w:w="1498"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Planificación y Ejecución de Obra Civil</w:t>
            </w:r>
          </w:p>
        </w:tc>
        <w:tc>
          <w:tcPr>
            <w:tcW w:w="2111"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Obra civil ejecutada</w:t>
            </w:r>
          </w:p>
        </w:tc>
        <w:tc>
          <w:tcPr>
            <w:tcW w:w="4622" w:type="dxa"/>
            <w:tcBorders>
              <w:left w:val="nil"/>
              <w:right w:val="nil"/>
            </w:tcBorders>
            <w:shd w:val="clear" w:color="auto" w:fill="BFBFBF"/>
          </w:tcPr>
          <w:p w:rsidR="00543357" w:rsidRPr="00484520" w:rsidRDefault="00543357" w:rsidP="00BD5FD8">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 xml:space="preserve">De acorde a la lista de requerimientos institucionales y los requerimientos de construcción </w:t>
            </w:r>
            <w:r w:rsidRPr="00484520">
              <w:rPr>
                <w:rFonts w:ascii="Arial Narrow" w:hAnsi="Arial Narrow" w:cs="Arial"/>
                <w:sz w:val="16"/>
                <w:szCs w:val="16"/>
                <w:lang w:val="es-PE" w:eastAsia="es-PE"/>
              </w:rPr>
              <w:t>del proceso de Ejecución de Proyectos del Departamento de Proyectos</w:t>
            </w:r>
            <w:r>
              <w:rPr>
                <w:rFonts w:ascii="Arial Narrow" w:hAnsi="Arial Narrow" w:cs="Arial"/>
                <w:sz w:val="16"/>
                <w:szCs w:val="16"/>
                <w:lang w:val="es-PE" w:eastAsia="es-PE"/>
              </w:rPr>
              <w:t xml:space="preserve"> s</w:t>
            </w:r>
            <w:r w:rsidRPr="00484520">
              <w:rPr>
                <w:rFonts w:ascii="Arial Narrow" w:hAnsi="Arial Narrow" w:cs="Arial"/>
                <w:sz w:val="16"/>
                <w:szCs w:val="16"/>
                <w:lang w:val="es-PE" w:eastAsia="es-PE"/>
              </w:rPr>
              <w:t>e realizan las tareas necesarias para la planificación y la ejecución de obras civiles.</w:t>
            </w:r>
          </w:p>
        </w:tc>
        <w:tc>
          <w:tcPr>
            <w:tcW w:w="1406"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Administración y Abastecimiento</w:t>
            </w:r>
          </w:p>
        </w:tc>
        <w:tc>
          <w:tcPr>
            <w:tcW w:w="1004"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Duración de la obra</w:t>
            </w:r>
          </w:p>
        </w:tc>
      </w:tr>
      <w:tr w:rsidR="00543357" w:rsidRPr="00484520" w:rsidTr="00A318E2">
        <w:trPr>
          <w:trHeight w:val="675"/>
        </w:trPr>
        <w:tc>
          <w:tcPr>
            <w:tcW w:w="522" w:type="dxa"/>
            <w:tcBorders>
              <w:right w:val="nil"/>
            </w:tcBorders>
            <w:shd w:val="clear" w:color="auto" w:fill="auto"/>
          </w:tcPr>
          <w:p w:rsidR="00543357" w:rsidRPr="00484520" w:rsidRDefault="00543357" w:rsidP="00543357">
            <w:pPr>
              <w:spacing w:after="0" w:line="240" w:lineRule="auto"/>
              <w:jc w:val="center"/>
              <w:rPr>
                <w:rFonts w:ascii="Arial Narrow" w:hAnsi="Arial Narrow" w:cs="Arial"/>
                <w:b/>
                <w:bCs/>
                <w:sz w:val="16"/>
                <w:szCs w:val="16"/>
                <w:lang w:eastAsia="es-PE"/>
              </w:rPr>
            </w:pPr>
            <w:r w:rsidRPr="00484520">
              <w:rPr>
                <w:rFonts w:ascii="Arial Narrow" w:hAnsi="Arial Narrow" w:cs="Arial"/>
                <w:b/>
                <w:bCs/>
                <w:sz w:val="16"/>
                <w:szCs w:val="16"/>
                <w:lang w:eastAsia="es-PE"/>
              </w:rPr>
              <w:t>33</w:t>
            </w:r>
          </w:p>
        </w:tc>
        <w:tc>
          <w:tcPr>
            <w:tcW w:w="1561" w:type="dxa"/>
            <w:tcBorders>
              <w:left w:val="nil"/>
              <w:right w:val="nil"/>
            </w:tcBorders>
            <w:shd w:val="clear" w:color="auto" w:fill="auto"/>
          </w:tcPr>
          <w:p w:rsidR="00543357" w:rsidRDefault="00543357" w:rsidP="00543357">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 Lista de Requerimientos institucionales</w:t>
            </w:r>
          </w:p>
          <w:p w:rsidR="00543357" w:rsidRPr="00484520" w:rsidRDefault="00543357" w:rsidP="00543357">
            <w:pPr>
              <w:spacing w:after="0" w:line="240" w:lineRule="auto"/>
              <w:rPr>
                <w:rFonts w:ascii="Arial Narrow" w:hAnsi="Arial Narrow" w:cs="Arial"/>
                <w:sz w:val="16"/>
                <w:szCs w:val="16"/>
                <w:lang w:val="es-PE" w:eastAsia="es-PE"/>
              </w:rPr>
            </w:pPr>
          </w:p>
        </w:tc>
        <w:tc>
          <w:tcPr>
            <w:tcW w:w="1498"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Aprovisionamiento de recursos</w:t>
            </w:r>
          </w:p>
        </w:tc>
        <w:tc>
          <w:tcPr>
            <w:tcW w:w="2111"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Listado de recursos aprovisionados</w:t>
            </w:r>
          </w:p>
        </w:tc>
        <w:tc>
          <w:tcPr>
            <w:tcW w:w="4622" w:type="dxa"/>
            <w:tcBorders>
              <w:left w:val="nil"/>
              <w:right w:val="nil"/>
            </w:tcBorders>
            <w:shd w:val="clear" w:color="auto" w:fill="auto"/>
          </w:tcPr>
          <w:p w:rsidR="00543357" w:rsidRPr="00484520"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En función a l</w:t>
            </w:r>
            <w:r>
              <w:rPr>
                <w:rFonts w:ascii="Arial Narrow" w:hAnsi="Arial Narrow" w:cs="Arial"/>
                <w:sz w:val="16"/>
                <w:szCs w:val="16"/>
                <w:lang w:val="es-PE" w:eastAsia="es-PE"/>
              </w:rPr>
              <w:t xml:space="preserve">a lista de </w:t>
            </w:r>
            <w:r w:rsidRPr="00484520">
              <w:rPr>
                <w:rFonts w:ascii="Arial Narrow" w:hAnsi="Arial Narrow" w:cs="Arial"/>
                <w:sz w:val="16"/>
                <w:szCs w:val="16"/>
                <w:lang w:val="es-PE" w:eastAsia="es-PE"/>
              </w:rPr>
              <w:t xml:space="preserve">requerimientos institucionales recibido del proceso de recopilación de requerimientos institucionales y </w:t>
            </w:r>
            <w:r>
              <w:rPr>
                <w:rFonts w:ascii="Arial Narrow" w:hAnsi="Arial Narrow" w:cs="Arial"/>
                <w:sz w:val="16"/>
                <w:szCs w:val="16"/>
                <w:lang w:val="es-PE" w:eastAsia="es-PE"/>
              </w:rPr>
              <w:t>el Listado de equipos a comprar</w:t>
            </w:r>
            <w:r w:rsidRPr="00484520">
              <w:rPr>
                <w:rFonts w:ascii="Arial Narrow" w:hAnsi="Arial Narrow" w:cs="Arial"/>
                <w:sz w:val="16"/>
                <w:szCs w:val="16"/>
                <w:lang w:val="es-PE" w:eastAsia="es-PE"/>
              </w:rPr>
              <w:t xml:space="preserve"> del proceso de Inventariado de Talleres de Educación Técnica, se procede a aprovisionar los recursos solicitados. Asimismo, los diversos procesos que requieren recursos especiales para la realización de sus actividades, proceden a enviar su lista de recursos a este proceso</w:t>
            </w:r>
            <w:r>
              <w:rPr>
                <w:rFonts w:ascii="Arial Narrow" w:hAnsi="Arial Narrow" w:cs="Arial"/>
                <w:sz w:val="16"/>
                <w:szCs w:val="16"/>
                <w:lang w:val="es-PE" w:eastAsia="es-PE"/>
              </w:rPr>
              <w:t>;</w:t>
            </w:r>
            <w:r w:rsidRPr="00484520">
              <w:rPr>
                <w:rFonts w:ascii="Arial Narrow" w:hAnsi="Arial Narrow" w:cs="Arial"/>
                <w:sz w:val="16"/>
                <w:szCs w:val="16"/>
                <w:lang w:val="es-PE" w:eastAsia="es-PE"/>
              </w:rPr>
              <w:t xml:space="preserve"> los procesos que le envían listas son: Elaboración de campaña publicitaria del Departamento de Donaciones e Imagen Institucional, Capacitaciones de Educación Técnica, Ejecución de proyectos del Departamento de Proyectos y Ejecución de Talleres de Pastoral y Educación en Valores.</w:t>
            </w:r>
          </w:p>
        </w:tc>
        <w:tc>
          <w:tcPr>
            <w:tcW w:w="1406"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Administración y Abastecimiento</w:t>
            </w:r>
          </w:p>
        </w:tc>
        <w:tc>
          <w:tcPr>
            <w:tcW w:w="1004"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1 semana</w:t>
            </w:r>
          </w:p>
        </w:tc>
      </w:tr>
      <w:tr w:rsidR="00543357" w:rsidRPr="00484520" w:rsidTr="00A318E2">
        <w:trPr>
          <w:trHeight w:val="675"/>
        </w:trPr>
        <w:tc>
          <w:tcPr>
            <w:tcW w:w="522" w:type="dxa"/>
            <w:tcBorders>
              <w:right w:val="nil"/>
            </w:tcBorders>
            <w:shd w:val="clear" w:color="auto" w:fill="BFBFBF"/>
          </w:tcPr>
          <w:p w:rsidR="00543357" w:rsidRPr="00484520" w:rsidRDefault="00543357" w:rsidP="00543357">
            <w:pPr>
              <w:spacing w:after="0" w:line="240" w:lineRule="auto"/>
              <w:jc w:val="center"/>
              <w:rPr>
                <w:rFonts w:ascii="Arial Narrow" w:hAnsi="Arial Narrow" w:cs="Arial"/>
                <w:b/>
                <w:bCs/>
                <w:sz w:val="16"/>
                <w:szCs w:val="16"/>
                <w:lang w:eastAsia="es-PE"/>
              </w:rPr>
            </w:pPr>
            <w:r w:rsidRPr="00484520">
              <w:rPr>
                <w:rFonts w:ascii="Arial Narrow" w:hAnsi="Arial Narrow" w:cs="Arial"/>
                <w:b/>
                <w:bCs/>
                <w:sz w:val="16"/>
                <w:szCs w:val="16"/>
                <w:lang w:eastAsia="es-PE"/>
              </w:rPr>
              <w:t>34</w:t>
            </w:r>
          </w:p>
        </w:tc>
        <w:tc>
          <w:tcPr>
            <w:tcW w:w="1561"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Equipamiento entregado</w:t>
            </w:r>
          </w:p>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Capacitación Realizada</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Listado de recursos aprovisionados</w:t>
            </w:r>
          </w:p>
        </w:tc>
        <w:tc>
          <w:tcPr>
            <w:tcW w:w="1498"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Pr>
                <w:rFonts w:ascii="Arial Narrow" w:hAnsi="Arial Narrow" w:cs="Arial"/>
                <w:sz w:val="16"/>
                <w:szCs w:val="16"/>
                <w:lang w:val="es-PE" w:eastAsia="es-PE"/>
              </w:rPr>
              <w:t>Repartir</w:t>
            </w:r>
          </w:p>
        </w:tc>
        <w:tc>
          <w:tcPr>
            <w:tcW w:w="2111"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Listado de recursos aprovisionados</w:t>
            </w:r>
          </w:p>
          <w:p w:rsidR="00543357" w:rsidRPr="00484520" w:rsidRDefault="00543357" w:rsidP="00543357">
            <w:pPr>
              <w:spacing w:after="0" w:line="240" w:lineRule="auto"/>
              <w:rPr>
                <w:rFonts w:ascii="Arial Narrow" w:hAnsi="Arial Narrow" w:cs="Arial"/>
                <w:sz w:val="16"/>
                <w:szCs w:val="16"/>
                <w:lang w:val="es-PE" w:eastAsia="es-PE"/>
              </w:rPr>
            </w:pPr>
          </w:p>
        </w:tc>
        <w:tc>
          <w:tcPr>
            <w:tcW w:w="4622" w:type="dxa"/>
            <w:tcBorders>
              <w:left w:val="nil"/>
              <w:right w:val="nil"/>
            </w:tcBorders>
            <w:shd w:val="clear" w:color="auto" w:fill="BFBFBF"/>
          </w:tcPr>
          <w:p w:rsidR="00543357" w:rsidRPr="00484520"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Los procesos de Inventariado de Talleres de Educación Técnica y Aprovisionamiento de recursos, deben estar concluidos para poder dar inicio al proceso Pago de Personal</w:t>
            </w:r>
            <w:r>
              <w:rPr>
                <w:rFonts w:ascii="Arial Narrow" w:hAnsi="Arial Narrow" w:cs="Arial"/>
                <w:sz w:val="16"/>
                <w:szCs w:val="16"/>
                <w:lang w:val="es-PE" w:eastAsia="es-PE"/>
              </w:rPr>
              <w:t xml:space="preserve"> entregando el listado de recursos aprovisionados</w:t>
            </w:r>
          </w:p>
        </w:tc>
        <w:tc>
          <w:tcPr>
            <w:tcW w:w="1406"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Administración y Abastecimiento</w:t>
            </w:r>
          </w:p>
        </w:tc>
        <w:tc>
          <w:tcPr>
            <w:tcW w:w="1004"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1 día</w:t>
            </w:r>
          </w:p>
        </w:tc>
      </w:tr>
      <w:tr w:rsidR="00543357" w:rsidRPr="00484520" w:rsidTr="00A318E2">
        <w:trPr>
          <w:trHeight w:val="675"/>
        </w:trPr>
        <w:tc>
          <w:tcPr>
            <w:tcW w:w="522" w:type="dxa"/>
            <w:tcBorders>
              <w:right w:val="nil"/>
            </w:tcBorders>
            <w:shd w:val="clear" w:color="auto" w:fill="auto"/>
          </w:tcPr>
          <w:p w:rsidR="00543357" w:rsidRPr="00484520" w:rsidRDefault="00543357" w:rsidP="00543357">
            <w:pPr>
              <w:spacing w:after="0" w:line="240" w:lineRule="auto"/>
              <w:jc w:val="center"/>
              <w:rPr>
                <w:rFonts w:ascii="Arial Narrow" w:hAnsi="Arial Narrow" w:cs="Arial"/>
                <w:b/>
                <w:bCs/>
                <w:sz w:val="16"/>
                <w:szCs w:val="16"/>
                <w:lang w:eastAsia="es-PE"/>
              </w:rPr>
            </w:pPr>
            <w:r w:rsidRPr="00484520">
              <w:rPr>
                <w:rFonts w:ascii="Arial Narrow" w:hAnsi="Arial Narrow" w:cs="Arial"/>
                <w:b/>
                <w:bCs/>
                <w:sz w:val="16"/>
                <w:szCs w:val="16"/>
                <w:lang w:eastAsia="es-PE"/>
              </w:rPr>
              <w:t>35</w:t>
            </w:r>
          </w:p>
        </w:tc>
        <w:tc>
          <w:tcPr>
            <w:tcW w:w="1561"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Listado de recursos aprovisionados</w:t>
            </w:r>
          </w:p>
        </w:tc>
        <w:tc>
          <w:tcPr>
            <w:tcW w:w="1498"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Pago de Personal</w:t>
            </w:r>
          </w:p>
        </w:tc>
        <w:tc>
          <w:tcPr>
            <w:tcW w:w="2111"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Planilla pagada</w:t>
            </w:r>
          </w:p>
        </w:tc>
        <w:tc>
          <w:tcPr>
            <w:tcW w:w="4622" w:type="dxa"/>
            <w:tcBorders>
              <w:left w:val="nil"/>
              <w:right w:val="nil"/>
            </w:tcBorders>
            <w:shd w:val="clear" w:color="auto" w:fill="auto"/>
          </w:tcPr>
          <w:p w:rsidR="00543357" w:rsidRPr="00484520"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Una vez que se han aprovisionado los recursos necesarios, se requiere pagar a los empleados que laboran en la Oficina Central Fe y Alegría, debido a que los docentes de los centros educativos Fe y Alegría reciben su sueldo del estado. Para hacer esto posible el proceso de Planificación del Presupuesto Institucional Anual envía el Listado de pago de personal por fuente de financiamiento.</w:t>
            </w:r>
          </w:p>
        </w:tc>
        <w:tc>
          <w:tcPr>
            <w:tcW w:w="1406"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Administración y Abastecimiento</w:t>
            </w:r>
          </w:p>
        </w:tc>
        <w:tc>
          <w:tcPr>
            <w:tcW w:w="1004" w:type="dxa"/>
            <w:tcBorders>
              <w:left w:val="nil"/>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2 días</w:t>
            </w:r>
          </w:p>
        </w:tc>
      </w:tr>
      <w:tr w:rsidR="00543357" w:rsidRPr="00484520" w:rsidTr="00A318E2">
        <w:trPr>
          <w:trHeight w:val="675"/>
        </w:trPr>
        <w:tc>
          <w:tcPr>
            <w:tcW w:w="522" w:type="dxa"/>
            <w:tcBorders>
              <w:right w:val="nil"/>
            </w:tcBorders>
            <w:shd w:val="clear" w:color="auto" w:fill="C0C0C0"/>
          </w:tcPr>
          <w:p w:rsidR="00543357" w:rsidRPr="00484520" w:rsidRDefault="00543357" w:rsidP="00543357">
            <w:pPr>
              <w:spacing w:after="0" w:line="240" w:lineRule="auto"/>
              <w:jc w:val="center"/>
              <w:rPr>
                <w:rFonts w:ascii="Arial Narrow" w:hAnsi="Arial Narrow" w:cs="Arial"/>
                <w:b/>
                <w:bCs/>
                <w:sz w:val="16"/>
                <w:szCs w:val="16"/>
                <w:lang w:eastAsia="es-PE"/>
              </w:rPr>
            </w:pPr>
            <w:r w:rsidRPr="00484520">
              <w:rPr>
                <w:rFonts w:ascii="Arial Narrow" w:hAnsi="Arial Narrow" w:cs="Arial"/>
                <w:b/>
                <w:bCs/>
                <w:sz w:val="16"/>
                <w:szCs w:val="16"/>
                <w:lang w:eastAsia="es-PE"/>
              </w:rPr>
              <w:t>36</w:t>
            </w:r>
          </w:p>
        </w:tc>
        <w:tc>
          <w:tcPr>
            <w:tcW w:w="1561" w:type="dxa"/>
            <w:tcBorders>
              <w:left w:val="nil"/>
              <w:righ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Presupuesto institucional por rubro contable y financiamiento</w:t>
            </w:r>
          </w:p>
        </w:tc>
        <w:tc>
          <w:tcPr>
            <w:tcW w:w="1498" w:type="dxa"/>
            <w:tcBorders>
              <w:left w:val="nil"/>
              <w:righ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Presupuesto Ejecutado</w:t>
            </w:r>
          </w:p>
        </w:tc>
        <w:tc>
          <w:tcPr>
            <w:tcW w:w="2111" w:type="dxa"/>
            <w:tcBorders>
              <w:left w:val="nil"/>
              <w:righ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Presupuesto ejecutado actualizado</w:t>
            </w:r>
          </w:p>
        </w:tc>
        <w:tc>
          <w:tcPr>
            <w:tcW w:w="4622" w:type="dxa"/>
            <w:tcBorders>
              <w:left w:val="nil"/>
              <w:right w:val="nil"/>
            </w:tcBorders>
            <w:shd w:val="clear" w:color="auto" w:fill="C0C0C0"/>
          </w:tcPr>
          <w:p w:rsidR="00543357" w:rsidRPr="00484520" w:rsidRDefault="00543357" w:rsidP="00BD5FD8">
            <w:pPr>
              <w:spacing w:after="0" w:line="240" w:lineRule="auto"/>
              <w:jc w:val="both"/>
              <w:rPr>
                <w:rFonts w:ascii="Arial Narrow" w:hAnsi="Arial Narrow" w:cs="Arial"/>
                <w:sz w:val="16"/>
                <w:szCs w:val="16"/>
                <w:lang w:val="es-PE" w:eastAsia="es-PE"/>
              </w:rPr>
            </w:pPr>
            <w:r>
              <w:rPr>
                <w:rFonts w:ascii="Arial Narrow" w:hAnsi="Arial Narrow" w:cs="Arial"/>
                <w:sz w:val="16"/>
                <w:szCs w:val="16"/>
                <w:lang w:val="es-PE" w:eastAsia="es-PE"/>
              </w:rPr>
              <w:t>En base al Presupuesto institucional por rubro contable y financiamiento y de acorde a las transacciones que se hayan efectuado sobre este, se procede a realizar la actualización del presupuesto ejecutado.</w:t>
            </w:r>
          </w:p>
        </w:tc>
        <w:tc>
          <w:tcPr>
            <w:tcW w:w="1406" w:type="dxa"/>
            <w:tcBorders>
              <w:left w:val="nil"/>
              <w:righ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Administración y Abastecimiento</w:t>
            </w:r>
          </w:p>
        </w:tc>
        <w:tc>
          <w:tcPr>
            <w:tcW w:w="1004" w:type="dxa"/>
            <w:tcBorders>
              <w:left w:val="nil"/>
              <w:righ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C0C0C0"/>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3 días</w:t>
            </w:r>
          </w:p>
        </w:tc>
      </w:tr>
      <w:tr w:rsidR="00543357" w:rsidRPr="00484520" w:rsidTr="00A318E2">
        <w:trPr>
          <w:trHeight w:val="675"/>
        </w:trPr>
        <w:tc>
          <w:tcPr>
            <w:tcW w:w="522" w:type="dxa"/>
            <w:tcBorders>
              <w:bottom w:val="single" w:sz="8" w:space="0" w:color="404040"/>
              <w:right w:val="nil"/>
            </w:tcBorders>
            <w:shd w:val="clear" w:color="auto" w:fill="auto"/>
          </w:tcPr>
          <w:p w:rsidR="00543357" w:rsidRPr="00484520" w:rsidRDefault="00543357" w:rsidP="00543357">
            <w:pPr>
              <w:spacing w:after="0" w:line="240" w:lineRule="auto"/>
              <w:jc w:val="center"/>
              <w:rPr>
                <w:rFonts w:ascii="Arial Narrow" w:hAnsi="Arial Narrow" w:cs="Arial"/>
                <w:b/>
                <w:bCs/>
                <w:sz w:val="16"/>
                <w:szCs w:val="16"/>
                <w:lang w:eastAsia="es-PE"/>
              </w:rPr>
            </w:pPr>
            <w:r w:rsidRPr="00484520">
              <w:rPr>
                <w:rFonts w:ascii="Arial Narrow" w:hAnsi="Arial Narrow" w:cs="Arial"/>
                <w:b/>
                <w:bCs/>
                <w:sz w:val="16"/>
                <w:szCs w:val="16"/>
                <w:lang w:eastAsia="es-PE"/>
              </w:rPr>
              <w:t>37</w:t>
            </w:r>
          </w:p>
        </w:tc>
        <w:tc>
          <w:tcPr>
            <w:tcW w:w="1561" w:type="dxa"/>
            <w:tcBorders>
              <w:left w:val="nil"/>
              <w:bottom w:val="single" w:sz="8" w:space="0" w:color="404040"/>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Presupuesto ejecutado actualizado</w:t>
            </w:r>
          </w:p>
        </w:tc>
        <w:tc>
          <w:tcPr>
            <w:tcW w:w="1498" w:type="dxa"/>
            <w:tcBorders>
              <w:left w:val="nil"/>
              <w:bottom w:val="single" w:sz="8" w:space="0" w:color="404040"/>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Elaboración de flujo de caja</w:t>
            </w:r>
          </w:p>
        </w:tc>
        <w:tc>
          <w:tcPr>
            <w:tcW w:w="2111" w:type="dxa"/>
            <w:tcBorders>
              <w:left w:val="nil"/>
              <w:bottom w:val="single" w:sz="8" w:space="0" w:color="404040"/>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Informe flujo de caja</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Necesidad de realizar seguimiento presupuestal</w:t>
            </w:r>
          </w:p>
        </w:tc>
        <w:tc>
          <w:tcPr>
            <w:tcW w:w="4622" w:type="dxa"/>
            <w:tcBorders>
              <w:left w:val="nil"/>
              <w:bottom w:val="single" w:sz="8" w:space="0" w:color="404040"/>
              <w:right w:val="nil"/>
            </w:tcBorders>
            <w:shd w:val="clear" w:color="auto" w:fill="auto"/>
          </w:tcPr>
          <w:p w:rsidR="00543357" w:rsidRPr="00484520"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 xml:space="preserve">Tomando como base el presupuesto ejecutado actualizado, se procede a elaborar el Informe de Flujo de Caja. </w:t>
            </w:r>
          </w:p>
          <w:p w:rsidR="00543357" w:rsidRPr="00484520"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Asimismo, durante la ejecución de este proceso surge la necesidad de realizar el seguimiento presupuestal.</w:t>
            </w:r>
          </w:p>
        </w:tc>
        <w:tc>
          <w:tcPr>
            <w:tcW w:w="1406" w:type="dxa"/>
            <w:tcBorders>
              <w:left w:val="nil"/>
              <w:bottom w:val="single" w:sz="8" w:space="0" w:color="404040"/>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Administración y Abastecimiento</w:t>
            </w:r>
          </w:p>
        </w:tc>
        <w:tc>
          <w:tcPr>
            <w:tcW w:w="1004" w:type="dxa"/>
            <w:tcBorders>
              <w:left w:val="nil"/>
              <w:bottom w:val="single" w:sz="8" w:space="0" w:color="404040"/>
              <w:right w:val="nil"/>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bottom w:val="single" w:sz="8" w:space="0" w:color="404040"/>
            </w:tcBorders>
            <w:shd w:val="clear" w:color="auto" w:fill="auto"/>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1 día</w:t>
            </w:r>
          </w:p>
        </w:tc>
      </w:tr>
      <w:tr w:rsidR="00543357" w:rsidRPr="00484520" w:rsidTr="00A318E2">
        <w:trPr>
          <w:trHeight w:val="675"/>
        </w:trPr>
        <w:tc>
          <w:tcPr>
            <w:tcW w:w="522" w:type="dxa"/>
            <w:tcBorders>
              <w:right w:val="nil"/>
            </w:tcBorders>
            <w:shd w:val="clear" w:color="auto" w:fill="BFBFBF"/>
          </w:tcPr>
          <w:p w:rsidR="00543357" w:rsidRPr="00484520" w:rsidRDefault="00543357" w:rsidP="00543357">
            <w:pPr>
              <w:spacing w:after="0" w:line="240" w:lineRule="auto"/>
              <w:jc w:val="center"/>
              <w:rPr>
                <w:rFonts w:ascii="Arial Narrow" w:hAnsi="Arial Narrow" w:cs="Arial"/>
                <w:b/>
                <w:bCs/>
                <w:sz w:val="16"/>
                <w:szCs w:val="16"/>
                <w:lang w:eastAsia="es-PE"/>
              </w:rPr>
            </w:pPr>
            <w:r w:rsidRPr="00484520">
              <w:rPr>
                <w:rFonts w:ascii="Arial Narrow" w:hAnsi="Arial Narrow" w:cs="Arial"/>
                <w:b/>
                <w:bCs/>
                <w:sz w:val="16"/>
                <w:szCs w:val="16"/>
                <w:lang w:eastAsia="es-PE"/>
              </w:rPr>
              <w:t>38</w:t>
            </w:r>
          </w:p>
        </w:tc>
        <w:tc>
          <w:tcPr>
            <w:tcW w:w="1561" w:type="dxa"/>
            <w:tcBorders>
              <w:left w:val="nil"/>
              <w:right w:val="nil"/>
            </w:tcBorders>
            <w:shd w:val="clear" w:color="auto" w:fill="BFBFBF"/>
          </w:tcPr>
          <w:p w:rsidR="00543357"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Medidas a tomar</w:t>
            </w:r>
          </w:p>
          <w:p w:rsidR="00543357"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Boletín electrónico publicado</w:t>
            </w:r>
          </w:p>
          <w:p w:rsidR="00543357"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Resultado de donación</w:t>
            </w:r>
          </w:p>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Lista de recursos a distribuir</w:t>
            </w:r>
          </w:p>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Campaña supervisada</w:t>
            </w:r>
          </w:p>
          <w:p w:rsidR="00543357"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Observaciones de desarrollo de la campaña</w:t>
            </w:r>
          </w:p>
          <w:p w:rsidR="00543357"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Entrevista registrada</w:t>
            </w:r>
          </w:p>
          <w:p w:rsidR="00543357" w:rsidRDefault="00543357" w:rsidP="00543357">
            <w:pPr>
              <w:spacing w:after="0" w:line="240" w:lineRule="auto"/>
              <w:rPr>
                <w:rFonts w:ascii="Arial Narrow" w:hAnsi="Arial Narrow" w:cs="Arial Narrow"/>
                <w:sz w:val="16"/>
                <w:szCs w:val="16"/>
                <w:lang w:val="pt-BR" w:eastAsia="es-PE"/>
              </w:rPr>
            </w:pPr>
            <w:r w:rsidRPr="00484520">
              <w:rPr>
                <w:rFonts w:ascii="Arial Narrow" w:hAnsi="Arial Narrow" w:cs="Arial"/>
                <w:sz w:val="16"/>
                <w:szCs w:val="16"/>
                <w:lang w:val="es-PE" w:eastAsia="es-PE"/>
              </w:rPr>
              <w:t xml:space="preserve">- </w:t>
            </w:r>
            <w:r w:rsidRPr="00484520">
              <w:rPr>
                <w:rFonts w:ascii="Arial Narrow" w:hAnsi="Arial Narrow" w:cs="Arial Narrow"/>
                <w:sz w:val="16"/>
                <w:szCs w:val="16"/>
                <w:lang w:val="pt-BR" w:eastAsia="es-PE"/>
              </w:rPr>
              <w:t>Auditoria entregada a ONG Aliada</w:t>
            </w:r>
          </w:p>
          <w:p w:rsidR="00543357"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Currícula técnica actualizada</w:t>
            </w:r>
          </w:p>
          <w:p w:rsidR="00543357"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Actividades desarrolladas</w:t>
            </w:r>
          </w:p>
          <w:p w:rsidR="00543357"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Docentes capacitados</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Informe flujo de caja</w:t>
            </w:r>
          </w:p>
          <w:p w:rsidR="00543357"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Necesidad de realizar seguimiento presupuestal</w:t>
            </w:r>
          </w:p>
          <w:p w:rsidR="00543357"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Informe</w:t>
            </w:r>
          </w:p>
          <w:p w:rsidR="00543357"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Obra civil ejecutada</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Planilla pagada</w:t>
            </w:r>
          </w:p>
        </w:tc>
        <w:tc>
          <w:tcPr>
            <w:tcW w:w="1498"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Consolidar</w:t>
            </w:r>
          </w:p>
        </w:tc>
        <w:tc>
          <w:tcPr>
            <w:tcW w:w="2111" w:type="dxa"/>
            <w:tcBorders>
              <w:left w:val="nil"/>
              <w:right w:val="nil"/>
            </w:tcBorders>
            <w:shd w:val="clear" w:color="auto" w:fill="BFBFBF"/>
          </w:tcPr>
          <w:p w:rsidR="00543357"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Medidas a tomar</w:t>
            </w:r>
          </w:p>
          <w:p w:rsidR="00543357"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Boletín electrónico publicado</w:t>
            </w:r>
          </w:p>
          <w:p w:rsidR="00543357"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Resultado de donación</w:t>
            </w:r>
          </w:p>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Lista de recursos a distribuir</w:t>
            </w:r>
          </w:p>
          <w:p w:rsidR="00543357" w:rsidRPr="00484520"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Campaña supervisada</w:t>
            </w:r>
          </w:p>
          <w:p w:rsidR="00543357"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Observaciones de desarrollo de la campaña</w:t>
            </w:r>
          </w:p>
          <w:p w:rsidR="00543357"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Entrevista registrada</w:t>
            </w:r>
          </w:p>
          <w:p w:rsidR="00543357" w:rsidRDefault="00543357" w:rsidP="00543357">
            <w:pPr>
              <w:spacing w:after="0" w:line="240" w:lineRule="auto"/>
              <w:rPr>
                <w:rFonts w:ascii="Arial Narrow" w:hAnsi="Arial Narrow" w:cs="Arial Narrow"/>
                <w:sz w:val="16"/>
                <w:szCs w:val="16"/>
                <w:lang w:val="pt-BR" w:eastAsia="es-PE"/>
              </w:rPr>
            </w:pPr>
            <w:r w:rsidRPr="00484520">
              <w:rPr>
                <w:rFonts w:ascii="Arial Narrow" w:hAnsi="Arial Narrow" w:cs="Arial"/>
                <w:sz w:val="16"/>
                <w:szCs w:val="16"/>
                <w:lang w:val="es-PE" w:eastAsia="es-PE"/>
              </w:rPr>
              <w:t xml:space="preserve">- </w:t>
            </w:r>
            <w:r w:rsidRPr="00484520">
              <w:rPr>
                <w:rFonts w:ascii="Arial Narrow" w:hAnsi="Arial Narrow" w:cs="Arial Narrow"/>
                <w:sz w:val="16"/>
                <w:szCs w:val="16"/>
                <w:lang w:val="pt-BR" w:eastAsia="es-PE"/>
              </w:rPr>
              <w:t>Auditoria entregada a ONG Aliada</w:t>
            </w:r>
          </w:p>
          <w:p w:rsidR="00543357"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Currícula técnica actualizada</w:t>
            </w:r>
          </w:p>
          <w:p w:rsidR="00543357"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Actividades desarrolladas</w:t>
            </w:r>
          </w:p>
          <w:p w:rsidR="00543357"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Docentes capacitados</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Informe flujo de caja</w:t>
            </w:r>
          </w:p>
          <w:p w:rsidR="00543357"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Necesidad de realizar seguimiento presupuestal</w:t>
            </w:r>
          </w:p>
          <w:p w:rsidR="00543357" w:rsidRDefault="00543357" w:rsidP="00543357">
            <w:pPr>
              <w:spacing w:after="0" w:line="240" w:lineRule="auto"/>
              <w:rPr>
                <w:rFonts w:ascii="Arial Narrow" w:hAnsi="Arial Narrow" w:cs="Arial Narrow"/>
                <w:sz w:val="16"/>
                <w:szCs w:val="16"/>
                <w:lang w:val="es-PE" w:eastAsia="es-PE"/>
              </w:rPr>
            </w:pPr>
            <w:r w:rsidRPr="00484520">
              <w:rPr>
                <w:rFonts w:ascii="Arial Narrow" w:hAnsi="Arial Narrow" w:cs="Arial Narrow"/>
                <w:sz w:val="16"/>
                <w:szCs w:val="16"/>
                <w:lang w:val="es-PE" w:eastAsia="es-PE"/>
              </w:rPr>
              <w:t>- Informe</w:t>
            </w:r>
          </w:p>
          <w:p w:rsidR="00543357"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Obra civil ejecutada</w:t>
            </w:r>
          </w:p>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 Planilla pagada</w:t>
            </w:r>
          </w:p>
        </w:tc>
        <w:tc>
          <w:tcPr>
            <w:tcW w:w="4622" w:type="dxa"/>
            <w:tcBorders>
              <w:left w:val="nil"/>
              <w:right w:val="nil"/>
            </w:tcBorders>
            <w:shd w:val="clear" w:color="auto" w:fill="BFBFBF"/>
          </w:tcPr>
          <w:p w:rsidR="00543357" w:rsidRPr="00484520" w:rsidRDefault="00543357" w:rsidP="00BD5FD8">
            <w:pPr>
              <w:spacing w:after="0" w:line="240" w:lineRule="auto"/>
              <w:jc w:val="both"/>
              <w:rPr>
                <w:rFonts w:ascii="Arial Narrow" w:hAnsi="Arial Narrow" w:cs="Arial"/>
                <w:sz w:val="16"/>
                <w:szCs w:val="16"/>
                <w:lang w:val="es-PE" w:eastAsia="es-PE"/>
              </w:rPr>
            </w:pPr>
            <w:r w:rsidRPr="00484520">
              <w:rPr>
                <w:rFonts w:ascii="Arial Narrow" w:hAnsi="Arial Narrow" w:cs="Arial"/>
                <w:sz w:val="16"/>
                <w:szCs w:val="16"/>
                <w:lang w:val="es-PE" w:eastAsia="es-PE"/>
              </w:rPr>
              <w:t>La arquitectura de procesos requiere de la consolidación de todos los resultados señalados para poder finalizar el proceso.</w:t>
            </w:r>
          </w:p>
        </w:tc>
        <w:tc>
          <w:tcPr>
            <w:tcW w:w="1406"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Departamento de Planificación</w:t>
            </w:r>
          </w:p>
        </w:tc>
        <w:tc>
          <w:tcPr>
            <w:tcW w:w="1004" w:type="dxa"/>
            <w:tcBorders>
              <w:left w:val="nil"/>
              <w:righ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Manual</w:t>
            </w:r>
          </w:p>
        </w:tc>
        <w:tc>
          <w:tcPr>
            <w:tcW w:w="851" w:type="dxa"/>
            <w:tcBorders>
              <w:left w:val="nil"/>
            </w:tcBorders>
            <w:shd w:val="clear" w:color="auto" w:fill="BFBFBF"/>
          </w:tcPr>
          <w:p w:rsidR="00543357" w:rsidRPr="00484520" w:rsidRDefault="00543357" w:rsidP="00543357">
            <w:pPr>
              <w:spacing w:after="0" w:line="240" w:lineRule="auto"/>
              <w:rPr>
                <w:rFonts w:ascii="Arial Narrow" w:hAnsi="Arial Narrow" w:cs="Arial"/>
                <w:sz w:val="16"/>
                <w:szCs w:val="16"/>
                <w:lang w:val="es-PE" w:eastAsia="es-PE"/>
              </w:rPr>
            </w:pPr>
            <w:r w:rsidRPr="00484520">
              <w:rPr>
                <w:rFonts w:ascii="Arial Narrow" w:hAnsi="Arial Narrow" w:cs="Arial"/>
                <w:sz w:val="16"/>
                <w:szCs w:val="16"/>
                <w:lang w:val="es-PE" w:eastAsia="es-PE"/>
              </w:rPr>
              <w:t>1 día</w:t>
            </w:r>
          </w:p>
        </w:tc>
      </w:tr>
    </w:tbl>
    <w:p w:rsidR="00543357" w:rsidRPr="00BD5FD8" w:rsidRDefault="00543357" w:rsidP="00543357">
      <w:pPr>
        <w:pStyle w:val="Caption"/>
        <w:jc w:val="center"/>
        <w:rPr>
          <w:rFonts w:asciiTheme="majorHAnsi" w:hAnsiTheme="majorHAnsi"/>
          <w:sz w:val="16"/>
          <w:szCs w:val="16"/>
        </w:rPr>
      </w:pPr>
      <w:bookmarkStart w:id="357" w:name="_Toc266031757"/>
      <w:r w:rsidRPr="00BD5FD8">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71</w:t>
      </w:r>
      <w:r w:rsidR="00C74554">
        <w:rPr>
          <w:rFonts w:asciiTheme="majorHAnsi" w:hAnsiTheme="majorHAnsi"/>
          <w:sz w:val="16"/>
          <w:szCs w:val="16"/>
        </w:rPr>
        <w:fldChar w:fldCharType="end"/>
      </w:r>
      <w:r w:rsidRPr="00BD5FD8">
        <w:rPr>
          <w:rFonts w:asciiTheme="majorHAnsi" w:hAnsiTheme="majorHAnsi"/>
          <w:sz w:val="16"/>
          <w:szCs w:val="16"/>
        </w:rPr>
        <w:t>.- Caracterización de la arquitectura de procesos</w:t>
      </w:r>
      <w:bookmarkEnd w:id="357"/>
    </w:p>
    <w:p w:rsidR="00543357" w:rsidRPr="00BD5FD8" w:rsidRDefault="00543357" w:rsidP="00543357">
      <w:pPr>
        <w:pStyle w:val="Caption"/>
        <w:jc w:val="center"/>
        <w:rPr>
          <w:rFonts w:asciiTheme="majorHAnsi" w:hAnsiTheme="majorHAnsi"/>
          <w:sz w:val="16"/>
          <w:szCs w:val="16"/>
        </w:rPr>
      </w:pPr>
      <w:r w:rsidRPr="00BD5FD8">
        <w:rPr>
          <w:rFonts w:asciiTheme="majorHAnsi" w:hAnsiTheme="majorHAnsi"/>
          <w:sz w:val="16"/>
          <w:szCs w:val="16"/>
        </w:rPr>
        <w:t>Fuente: Elaboración Propia</w:t>
      </w:r>
    </w:p>
    <w:p w:rsidR="00543357" w:rsidRDefault="00543357" w:rsidP="003A5985">
      <w:pPr>
        <w:rPr>
          <w:rFonts w:eastAsia="Calibri" w:cs="Times New Roman"/>
          <w:b/>
          <w:bCs/>
          <w:sz w:val="16"/>
          <w:szCs w:val="16"/>
          <w:lang w:val="es-PE" w:eastAsia="es-ES" w:bidi="ar-SA"/>
        </w:rPr>
        <w:sectPr w:rsidR="00543357" w:rsidSect="00A318E2">
          <w:headerReference w:type="default" r:id="rId125"/>
          <w:footerReference w:type="default" r:id="rId126"/>
          <w:pgSz w:w="16839" w:h="11907" w:orient="landscape" w:code="9"/>
          <w:pgMar w:top="1417" w:right="1701" w:bottom="1417" w:left="1701" w:header="709" w:footer="709" w:gutter="0"/>
          <w:cols w:space="708"/>
          <w:docGrid w:linePitch="360"/>
        </w:sectPr>
      </w:pPr>
    </w:p>
    <w:p w:rsidR="00341713" w:rsidRPr="00341713" w:rsidRDefault="00341713" w:rsidP="00EF1133">
      <w:pPr>
        <w:pStyle w:val="Heading2"/>
        <w:numPr>
          <w:ilvl w:val="1"/>
          <w:numId w:val="2"/>
        </w:numPr>
        <w:spacing w:after="240"/>
        <w:jc w:val="both"/>
        <w:rPr>
          <w:b/>
          <w:smallCaps w:val="0"/>
          <w:sz w:val="24"/>
          <w:szCs w:val="24"/>
          <w:u w:val="single"/>
        </w:rPr>
      </w:pPr>
      <w:bookmarkStart w:id="358" w:name="_Toc266033432"/>
      <w:r w:rsidRPr="00341713">
        <w:rPr>
          <w:b/>
          <w:smallCaps w:val="0"/>
          <w:sz w:val="24"/>
          <w:szCs w:val="24"/>
          <w:u w:val="single"/>
        </w:rPr>
        <w:t xml:space="preserve">MATRIZ DE </w:t>
      </w:r>
      <w:bookmarkStart w:id="359" w:name="OLE_LINK3"/>
      <w:r w:rsidRPr="00341713">
        <w:rPr>
          <w:b/>
          <w:smallCaps w:val="0"/>
          <w:sz w:val="24"/>
          <w:szCs w:val="24"/>
          <w:u w:val="single"/>
        </w:rPr>
        <w:t>ASIGNACIÓN DE RESPONSABILIDADES (</w:t>
      </w:r>
      <w:bookmarkEnd w:id="359"/>
      <w:r w:rsidRPr="00341713">
        <w:rPr>
          <w:b/>
          <w:smallCaps w:val="0"/>
          <w:sz w:val="24"/>
          <w:szCs w:val="24"/>
          <w:u w:val="single"/>
        </w:rPr>
        <w:t>RAM)</w:t>
      </w:r>
      <w:bookmarkEnd w:id="107"/>
      <w:bookmarkEnd w:id="358"/>
    </w:p>
    <w:p w:rsidR="00341713" w:rsidRPr="00341713" w:rsidRDefault="00341713" w:rsidP="00341713">
      <w:pPr>
        <w:spacing w:line="360" w:lineRule="auto"/>
        <w:jc w:val="both"/>
        <w:rPr>
          <w:sz w:val="24"/>
          <w:szCs w:val="24"/>
        </w:rPr>
      </w:pPr>
      <w:r w:rsidRPr="00341713">
        <w:rPr>
          <w:sz w:val="24"/>
          <w:szCs w:val="24"/>
        </w:rPr>
        <w:t xml:space="preserve">La matriz de asignación de responsabilidades, realizada para </w:t>
      </w:r>
      <w:smartTag w:uri="urn:schemas-microsoft-com:office:smarttags" w:element="PersonName">
        <w:smartTagPr>
          <w:attr w:name="ProductID" w:val="la Oficina Central"/>
        </w:smartTagPr>
        <w:r w:rsidRPr="00341713">
          <w:rPr>
            <w:sz w:val="24"/>
            <w:szCs w:val="24"/>
          </w:rPr>
          <w:t>la Oficina Central</w:t>
        </w:r>
      </w:smartTag>
      <w:r w:rsidRPr="00341713">
        <w:rPr>
          <w:sz w:val="24"/>
          <w:szCs w:val="24"/>
        </w:rPr>
        <w:t xml:space="preserve"> de Fe y Alegría Perú, cuenta con un cuadro de doble entrada, en el que se registran los procesos y las áreas funcionales. Cada intersección puede contener 3 letras: A (Apoya), R (Recibe) y M (Modifica), según sea la interacción de cada área funcional con cada proceso.</w:t>
      </w:r>
    </w:p>
    <w:p w:rsidR="00341713" w:rsidRPr="00B866D7" w:rsidRDefault="00341713" w:rsidP="00341713">
      <w:pPr>
        <w:rPr>
          <w:rFonts w:ascii="Arial Narrow" w:hAnsi="Arial Narrow"/>
        </w:rPr>
      </w:pPr>
    </w:p>
    <w:tbl>
      <w:tblPr>
        <w:tblW w:w="14185" w:type="dxa"/>
        <w:tblInd w:w="50" w:type="dxa"/>
        <w:tblCellMar>
          <w:left w:w="70" w:type="dxa"/>
          <w:right w:w="70" w:type="dxa"/>
        </w:tblCellMar>
        <w:tblLook w:val="04A0"/>
      </w:tblPr>
      <w:tblGrid>
        <w:gridCol w:w="1438"/>
        <w:gridCol w:w="3397"/>
        <w:gridCol w:w="780"/>
        <w:gridCol w:w="780"/>
        <w:gridCol w:w="779"/>
        <w:gridCol w:w="779"/>
        <w:gridCol w:w="779"/>
        <w:gridCol w:w="779"/>
        <w:gridCol w:w="779"/>
        <w:gridCol w:w="779"/>
        <w:gridCol w:w="779"/>
        <w:gridCol w:w="779"/>
        <w:gridCol w:w="779"/>
        <w:gridCol w:w="779"/>
      </w:tblGrid>
      <w:tr w:rsidR="00341713" w:rsidRPr="00B866D7" w:rsidTr="00326F36">
        <w:trPr>
          <w:trHeight w:val="375"/>
          <w:tblHeader/>
        </w:trPr>
        <w:tc>
          <w:tcPr>
            <w:tcW w:w="4835" w:type="dxa"/>
            <w:gridSpan w:val="2"/>
            <w:vMerge w:val="restart"/>
            <w:tcBorders>
              <w:top w:val="nil"/>
              <w:left w:val="nil"/>
              <w:bottom w:val="single" w:sz="8" w:space="0" w:color="000000"/>
              <w:right w:val="single" w:sz="8" w:space="0" w:color="000000"/>
            </w:tcBorders>
            <w:shd w:val="clear" w:color="auto" w:fill="auto"/>
            <w:noWrap/>
            <w:vAlign w:val="center"/>
          </w:tcPr>
          <w:p w:rsidR="00341713" w:rsidRPr="00B866D7" w:rsidRDefault="00341713" w:rsidP="00326F36">
            <w:pPr>
              <w:jc w:val="center"/>
              <w:rPr>
                <w:rFonts w:ascii="Arial Narrow" w:eastAsia="Times New Roman" w:hAnsi="Arial Narrow" w:cs="Calibri"/>
                <w:b/>
                <w:bCs/>
                <w:color w:val="000000"/>
              </w:rPr>
            </w:pPr>
            <w:r w:rsidRPr="00B866D7">
              <w:rPr>
                <w:rFonts w:ascii="Arial Narrow" w:eastAsia="Times New Roman" w:hAnsi="Arial Narrow" w:cs="Calibri"/>
                <w:b/>
                <w:bCs/>
                <w:color w:val="000000"/>
              </w:rPr>
              <w:t>R</w:t>
            </w:r>
            <w:r w:rsidRPr="00B866D7">
              <w:rPr>
                <w:rFonts w:ascii="Arial Narrow" w:eastAsia="Times New Roman" w:hAnsi="Arial Narrow" w:cs="Calibri"/>
                <w:color w:val="000000"/>
              </w:rPr>
              <w:t>= Recibe,</w:t>
            </w:r>
            <w:r w:rsidRPr="00B866D7">
              <w:rPr>
                <w:rFonts w:ascii="Arial Narrow" w:eastAsia="Times New Roman" w:hAnsi="Arial Narrow" w:cs="Calibri"/>
                <w:b/>
                <w:bCs/>
                <w:color w:val="000000"/>
              </w:rPr>
              <w:t xml:space="preserve"> A</w:t>
            </w:r>
            <w:r w:rsidRPr="00B866D7">
              <w:rPr>
                <w:rFonts w:ascii="Arial Narrow" w:eastAsia="Times New Roman" w:hAnsi="Arial Narrow" w:cs="Calibri"/>
                <w:color w:val="000000"/>
              </w:rPr>
              <w:t xml:space="preserve">= Apoya, </w:t>
            </w:r>
            <w:r w:rsidRPr="00B866D7">
              <w:rPr>
                <w:rFonts w:ascii="Arial Narrow" w:eastAsia="Times New Roman" w:hAnsi="Arial Narrow" w:cs="Calibri"/>
                <w:b/>
                <w:bCs/>
                <w:color w:val="000000"/>
              </w:rPr>
              <w:t>M</w:t>
            </w:r>
            <w:r w:rsidRPr="00B866D7">
              <w:rPr>
                <w:rFonts w:ascii="Arial Narrow" w:eastAsia="Times New Roman" w:hAnsi="Arial Narrow" w:cs="Calibri"/>
                <w:color w:val="000000"/>
              </w:rPr>
              <w:t>= Modifica</w:t>
            </w:r>
          </w:p>
        </w:tc>
        <w:tc>
          <w:tcPr>
            <w:tcW w:w="9350" w:type="dxa"/>
            <w:gridSpan w:val="12"/>
            <w:tcBorders>
              <w:top w:val="single" w:sz="8" w:space="0" w:color="auto"/>
              <w:left w:val="nil"/>
              <w:bottom w:val="single" w:sz="4" w:space="0" w:color="auto"/>
              <w:right w:val="single" w:sz="8" w:space="0" w:color="000000"/>
            </w:tcBorders>
            <w:shd w:val="clear" w:color="000000" w:fill="000000"/>
            <w:noWrap/>
            <w:vAlign w:val="center"/>
          </w:tcPr>
          <w:p w:rsidR="00341713" w:rsidRPr="00B866D7" w:rsidRDefault="00341713" w:rsidP="000728DA">
            <w:pPr>
              <w:spacing w:after="0"/>
              <w:jc w:val="center"/>
              <w:rPr>
                <w:rFonts w:ascii="Arial Narrow" w:eastAsia="Times New Roman" w:hAnsi="Arial Narrow" w:cs="Calibri"/>
                <w:b/>
                <w:bCs/>
                <w:color w:val="FFFFFF"/>
                <w:sz w:val="16"/>
                <w:szCs w:val="16"/>
              </w:rPr>
            </w:pPr>
            <w:r w:rsidRPr="00B866D7">
              <w:rPr>
                <w:rFonts w:ascii="Arial Narrow" w:eastAsia="Times New Roman" w:hAnsi="Arial Narrow" w:cs="Calibri"/>
                <w:b/>
                <w:bCs/>
                <w:color w:val="FFFFFF"/>
                <w:sz w:val="16"/>
                <w:szCs w:val="16"/>
              </w:rPr>
              <w:t>AREAS FUNCIONALES</w:t>
            </w:r>
          </w:p>
        </w:tc>
      </w:tr>
      <w:tr w:rsidR="00341713" w:rsidRPr="00B866D7" w:rsidTr="00326F36">
        <w:trPr>
          <w:trHeight w:val="1284"/>
          <w:tblHeader/>
        </w:trPr>
        <w:tc>
          <w:tcPr>
            <w:tcW w:w="4835" w:type="dxa"/>
            <w:gridSpan w:val="2"/>
            <w:vMerge/>
            <w:tcBorders>
              <w:top w:val="nil"/>
              <w:left w:val="nil"/>
              <w:bottom w:val="single" w:sz="8" w:space="0" w:color="000000"/>
              <w:right w:val="single" w:sz="8" w:space="0" w:color="000000"/>
            </w:tcBorders>
            <w:vAlign w:val="center"/>
          </w:tcPr>
          <w:p w:rsidR="00341713" w:rsidRPr="00B866D7" w:rsidRDefault="00341713" w:rsidP="00341713">
            <w:pPr>
              <w:spacing w:after="0"/>
              <w:rPr>
                <w:rFonts w:ascii="Arial Narrow" w:eastAsia="Times New Roman" w:hAnsi="Arial Narrow" w:cs="Calibri"/>
                <w:b/>
                <w:bCs/>
                <w:color w:val="000000"/>
              </w:rPr>
            </w:pPr>
          </w:p>
        </w:tc>
        <w:tc>
          <w:tcPr>
            <w:tcW w:w="780" w:type="dxa"/>
            <w:vMerge w:val="restart"/>
            <w:tcBorders>
              <w:top w:val="nil"/>
              <w:left w:val="single" w:sz="8" w:space="0" w:color="auto"/>
              <w:bottom w:val="single" w:sz="4" w:space="0" w:color="auto"/>
              <w:right w:val="single" w:sz="4" w:space="0" w:color="auto"/>
            </w:tcBorders>
            <w:shd w:val="clear" w:color="auto" w:fill="auto"/>
            <w:textDirection w:val="btLr"/>
            <w:vAlign w:val="center"/>
          </w:tcPr>
          <w:p w:rsidR="00341713" w:rsidRPr="00B866D7" w:rsidRDefault="00341713" w:rsidP="00341713">
            <w:pPr>
              <w:spacing w:after="0" w:line="240" w:lineRule="auto"/>
              <w:ind w:left="113" w:right="113"/>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Junta General Asociación Fe y Alegría del Perú</w:t>
            </w:r>
          </w:p>
        </w:tc>
        <w:tc>
          <w:tcPr>
            <w:tcW w:w="780" w:type="dxa"/>
            <w:vMerge w:val="restart"/>
            <w:tcBorders>
              <w:top w:val="nil"/>
              <w:left w:val="single" w:sz="4" w:space="0" w:color="auto"/>
              <w:bottom w:val="single" w:sz="4" w:space="0" w:color="auto"/>
              <w:right w:val="single" w:sz="4" w:space="0" w:color="auto"/>
            </w:tcBorders>
            <w:shd w:val="clear" w:color="auto" w:fill="auto"/>
            <w:textDirection w:val="btLr"/>
            <w:vAlign w:val="center"/>
          </w:tcPr>
          <w:p w:rsidR="00341713" w:rsidRPr="00B866D7" w:rsidRDefault="00341713" w:rsidP="00341713">
            <w:pPr>
              <w:spacing w:after="0" w:line="240" w:lineRule="auto"/>
              <w:ind w:left="113" w:right="113"/>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Administración y Abastecimientos</w:t>
            </w:r>
          </w:p>
        </w:tc>
        <w:tc>
          <w:tcPr>
            <w:tcW w:w="779" w:type="dxa"/>
            <w:vMerge w:val="restart"/>
            <w:tcBorders>
              <w:top w:val="nil"/>
              <w:left w:val="single" w:sz="4" w:space="0" w:color="auto"/>
              <w:bottom w:val="single" w:sz="4" w:space="0" w:color="auto"/>
              <w:right w:val="single" w:sz="4" w:space="0" w:color="auto"/>
            </w:tcBorders>
            <w:shd w:val="clear" w:color="auto" w:fill="auto"/>
            <w:textDirection w:val="btLr"/>
            <w:vAlign w:val="center"/>
          </w:tcPr>
          <w:p w:rsidR="00341713" w:rsidRPr="00B866D7" w:rsidRDefault="00341713" w:rsidP="00341713">
            <w:pPr>
              <w:spacing w:after="0" w:line="240" w:lineRule="auto"/>
              <w:ind w:left="113" w:right="113"/>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Dirección</w:t>
            </w:r>
          </w:p>
        </w:tc>
        <w:tc>
          <w:tcPr>
            <w:tcW w:w="779" w:type="dxa"/>
            <w:vMerge w:val="restart"/>
            <w:tcBorders>
              <w:top w:val="nil"/>
              <w:left w:val="single" w:sz="4" w:space="0" w:color="auto"/>
              <w:bottom w:val="single" w:sz="4" w:space="0" w:color="auto"/>
              <w:right w:val="single" w:sz="4" w:space="0" w:color="auto"/>
            </w:tcBorders>
            <w:shd w:val="clear" w:color="auto" w:fill="auto"/>
            <w:textDirection w:val="btLr"/>
            <w:vAlign w:val="center"/>
          </w:tcPr>
          <w:p w:rsidR="00341713" w:rsidRPr="00B866D7" w:rsidRDefault="00341713" w:rsidP="00341713">
            <w:pPr>
              <w:spacing w:after="0" w:line="240" w:lineRule="auto"/>
              <w:ind w:left="113" w:right="113"/>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Secretaría General</w:t>
            </w:r>
          </w:p>
        </w:tc>
        <w:tc>
          <w:tcPr>
            <w:tcW w:w="779" w:type="dxa"/>
            <w:vMerge w:val="restart"/>
            <w:tcBorders>
              <w:top w:val="nil"/>
              <w:left w:val="single" w:sz="4" w:space="0" w:color="auto"/>
              <w:bottom w:val="single" w:sz="4" w:space="0" w:color="auto"/>
              <w:right w:val="single" w:sz="4" w:space="0" w:color="auto"/>
            </w:tcBorders>
            <w:shd w:val="clear" w:color="auto" w:fill="auto"/>
            <w:textDirection w:val="btLr"/>
            <w:vAlign w:val="center"/>
          </w:tcPr>
          <w:p w:rsidR="00341713" w:rsidRPr="00B866D7" w:rsidRDefault="00341713" w:rsidP="00341713">
            <w:pPr>
              <w:spacing w:after="0" w:line="240" w:lineRule="auto"/>
              <w:ind w:left="113" w:right="113"/>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Consejo Directivo</w:t>
            </w:r>
          </w:p>
        </w:tc>
        <w:tc>
          <w:tcPr>
            <w:tcW w:w="779" w:type="dxa"/>
            <w:vMerge w:val="restart"/>
            <w:tcBorders>
              <w:top w:val="nil"/>
              <w:left w:val="single" w:sz="4" w:space="0" w:color="auto"/>
              <w:bottom w:val="single" w:sz="8" w:space="0" w:color="000000"/>
              <w:right w:val="single" w:sz="4" w:space="0" w:color="auto"/>
            </w:tcBorders>
            <w:shd w:val="clear" w:color="auto" w:fill="auto"/>
            <w:textDirection w:val="btLr"/>
            <w:vAlign w:val="center"/>
          </w:tcPr>
          <w:p w:rsidR="00341713" w:rsidRPr="00B866D7" w:rsidRDefault="00341713" w:rsidP="00341713">
            <w:pPr>
              <w:spacing w:after="0" w:line="240" w:lineRule="auto"/>
              <w:ind w:left="113" w:right="113"/>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Departamento de Planificación</w:t>
            </w:r>
          </w:p>
        </w:tc>
        <w:tc>
          <w:tcPr>
            <w:tcW w:w="779" w:type="dxa"/>
            <w:vMerge w:val="restart"/>
            <w:tcBorders>
              <w:top w:val="nil"/>
              <w:left w:val="single" w:sz="4" w:space="0" w:color="auto"/>
              <w:bottom w:val="single" w:sz="4" w:space="0" w:color="auto"/>
              <w:right w:val="single" w:sz="4" w:space="0" w:color="auto"/>
            </w:tcBorders>
            <w:shd w:val="clear" w:color="auto" w:fill="auto"/>
            <w:textDirection w:val="btLr"/>
            <w:vAlign w:val="center"/>
          </w:tcPr>
          <w:p w:rsidR="00341713" w:rsidRPr="00B866D7" w:rsidRDefault="00341713" w:rsidP="00341713">
            <w:pPr>
              <w:spacing w:after="0" w:line="240" w:lineRule="auto"/>
              <w:ind w:left="113" w:right="113"/>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Departamento de Donaciones e</w:t>
            </w:r>
          </w:p>
          <w:p w:rsidR="00341713" w:rsidRPr="00B866D7" w:rsidRDefault="00341713" w:rsidP="00341713">
            <w:pPr>
              <w:spacing w:after="0" w:line="240" w:lineRule="auto"/>
              <w:ind w:left="113" w:right="113"/>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 xml:space="preserve"> Imagen Institucional</w:t>
            </w:r>
          </w:p>
        </w:tc>
        <w:tc>
          <w:tcPr>
            <w:tcW w:w="779" w:type="dxa"/>
            <w:vMerge w:val="restart"/>
            <w:tcBorders>
              <w:top w:val="nil"/>
              <w:left w:val="single" w:sz="4" w:space="0" w:color="auto"/>
              <w:bottom w:val="single" w:sz="4" w:space="0" w:color="auto"/>
              <w:right w:val="single" w:sz="4" w:space="0" w:color="auto"/>
            </w:tcBorders>
            <w:shd w:val="clear" w:color="auto" w:fill="auto"/>
            <w:textDirection w:val="btLr"/>
            <w:vAlign w:val="center"/>
          </w:tcPr>
          <w:p w:rsidR="00341713" w:rsidRPr="00B866D7" w:rsidRDefault="00341713" w:rsidP="00341713">
            <w:pPr>
              <w:spacing w:after="0" w:line="240" w:lineRule="auto"/>
              <w:ind w:left="113" w:right="113"/>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Departamento de Construcciones</w:t>
            </w:r>
          </w:p>
        </w:tc>
        <w:tc>
          <w:tcPr>
            <w:tcW w:w="779" w:type="dxa"/>
            <w:vMerge w:val="restart"/>
            <w:tcBorders>
              <w:top w:val="nil"/>
              <w:left w:val="single" w:sz="4" w:space="0" w:color="auto"/>
              <w:bottom w:val="single" w:sz="4" w:space="0" w:color="auto"/>
              <w:right w:val="single" w:sz="4" w:space="0" w:color="auto"/>
            </w:tcBorders>
            <w:shd w:val="clear" w:color="auto" w:fill="auto"/>
            <w:textDirection w:val="btLr"/>
            <w:vAlign w:val="center"/>
          </w:tcPr>
          <w:p w:rsidR="00341713" w:rsidRPr="00B866D7" w:rsidRDefault="00341713" w:rsidP="00341713">
            <w:pPr>
              <w:spacing w:after="0" w:line="240" w:lineRule="auto"/>
              <w:ind w:left="113" w:right="113"/>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Departamento de Formación</w:t>
            </w:r>
          </w:p>
        </w:tc>
        <w:tc>
          <w:tcPr>
            <w:tcW w:w="779" w:type="dxa"/>
            <w:vMerge w:val="restart"/>
            <w:tcBorders>
              <w:top w:val="nil"/>
              <w:left w:val="single" w:sz="4" w:space="0" w:color="auto"/>
              <w:bottom w:val="single" w:sz="4" w:space="0" w:color="auto"/>
              <w:right w:val="single" w:sz="4" w:space="0" w:color="auto"/>
            </w:tcBorders>
            <w:shd w:val="clear" w:color="auto" w:fill="auto"/>
            <w:textDirection w:val="btLr"/>
            <w:vAlign w:val="center"/>
          </w:tcPr>
          <w:p w:rsidR="00341713" w:rsidRPr="00B866D7" w:rsidRDefault="00341713" w:rsidP="00341713">
            <w:pPr>
              <w:spacing w:after="0" w:line="240" w:lineRule="auto"/>
              <w:ind w:left="113" w:right="113"/>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Departamento de Proyectos</w:t>
            </w:r>
          </w:p>
        </w:tc>
        <w:tc>
          <w:tcPr>
            <w:tcW w:w="779" w:type="dxa"/>
            <w:vMerge w:val="restart"/>
            <w:tcBorders>
              <w:top w:val="nil"/>
              <w:left w:val="single" w:sz="4" w:space="0" w:color="auto"/>
              <w:bottom w:val="single" w:sz="4" w:space="0" w:color="auto"/>
              <w:right w:val="single" w:sz="4" w:space="0" w:color="auto"/>
            </w:tcBorders>
            <w:shd w:val="clear" w:color="auto" w:fill="auto"/>
            <w:textDirection w:val="btLr"/>
            <w:vAlign w:val="center"/>
          </w:tcPr>
          <w:p w:rsidR="00341713" w:rsidRPr="00B866D7" w:rsidRDefault="00341713" w:rsidP="00341713">
            <w:pPr>
              <w:spacing w:after="0" w:line="240" w:lineRule="auto"/>
              <w:ind w:left="113" w:right="113"/>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Educación Técnica</w:t>
            </w:r>
          </w:p>
        </w:tc>
        <w:tc>
          <w:tcPr>
            <w:tcW w:w="779" w:type="dxa"/>
            <w:vMerge w:val="restart"/>
            <w:tcBorders>
              <w:top w:val="nil"/>
              <w:left w:val="single" w:sz="4" w:space="0" w:color="auto"/>
              <w:bottom w:val="single" w:sz="4" w:space="0" w:color="auto"/>
              <w:right w:val="single" w:sz="8" w:space="0" w:color="auto"/>
            </w:tcBorders>
            <w:shd w:val="clear" w:color="auto" w:fill="auto"/>
            <w:textDirection w:val="btLr"/>
            <w:vAlign w:val="center"/>
          </w:tcPr>
          <w:p w:rsidR="00341713" w:rsidRPr="00B866D7" w:rsidRDefault="00341713" w:rsidP="00341713">
            <w:pPr>
              <w:spacing w:after="0" w:line="240" w:lineRule="auto"/>
              <w:ind w:left="113" w:right="113"/>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Pastoral y Educación En Valores</w:t>
            </w:r>
          </w:p>
        </w:tc>
      </w:tr>
      <w:tr w:rsidR="00341713" w:rsidRPr="00B866D7" w:rsidTr="00326F36">
        <w:trPr>
          <w:trHeight w:val="375"/>
          <w:tblHeader/>
        </w:trPr>
        <w:tc>
          <w:tcPr>
            <w:tcW w:w="4835" w:type="dxa"/>
            <w:gridSpan w:val="2"/>
            <w:tcBorders>
              <w:top w:val="single" w:sz="8" w:space="0" w:color="auto"/>
              <w:left w:val="single" w:sz="8" w:space="0" w:color="auto"/>
              <w:bottom w:val="single" w:sz="8" w:space="0" w:color="auto"/>
              <w:right w:val="single" w:sz="8" w:space="0" w:color="000000"/>
            </w:tcBorders>
            <w:shd w:val="clear" w:color="000000" w:fill="000000"/>
            <w:noWrap/>
            <w:vAlign w:val="center"/>
          </w:tcPr>
          <w:p w:rsidR="00341713" w:rsidRPr="00B866D7" w:rsidRDefault="00341713" w:rsidP="000728DA">
            <w:pPr>
              <w:spacing w:after="0"/>
              <w:jc w:val="center"/>
              <w:rPr>
                <w:rFonts w:ascii="Arial Narrow" w:eastAsia="Times New Roman" w:hAnsi="Arial Narrow" w:cs="Calibri"/>
                <w:b/>
                <w:bCs/>
                <w:color w:val="FFFFFF"/>
                <w:sz w:val="16"/>
                <w:szCs w:val="16"/>
              </w:rPr>
            </w:pPr>
            <w:r w:rsidRPr="00B866D7">
              <w:rPr>
                <w:rFonts w:ascii="Arial Narrow" w:eastAsia="Times New Roman" w:hAnsi="Arial Narrow" w:cs="Calibri"/>
                <w:b/>
                <w:bCs/>
                <w:color w:val="FFFFFF"/>
                <w:sz w:val="16"/>
                <w:szCs w:val="16"/>
              </w:rPr>
              <w:t>PROCESOS</w:t>
            </w:r>
          </w:p>
        </w:tc>
        <w:tc>
          <w:tcPr>
            <w:tcW w:w="780" w:type="dxa"/>
            <w:vMerge/>
            <w:tcBorders>
              <w:top w:val="nil"/>
              <w:left w:val="single" w:sz="8" w:space="0" w:color="auto"/>
              <w:bottom w:val="single" w:sz="4" w:space="0" w:color="auto"/>
              <w:right w:val="single" w:sz="4" w:space="0" w:color="auto"/>
            </w:tcBorders>
            <w:vAlign w:val="center"/>
          </w:tcPr>
          <w:p w:rsidR="00341713" w:rsidRPr="00B866D7" w:rsidRDefault="00341713" w:rsidP="00326F36">
            <w:pPr>
              <w:rPr>
                <w:rFonts w:ascii="Arial Narrow" w:eastAsia="Times New Roman" w:hAnsi="Arial Narrow" w:cs="Calibri"/>
                <w:color w:val="000000"/>
                <w:sz w:val="16"/>
                <w:szCs w:val="16"/>
              </w:rPr>
            </w:pPr>
          </w:p>
        </w:tc>
        <w:tc>
          <w:tcPr>
            <w:tcW w:w="780" w:type="dxa"/>
            <w:vMerge/>
            <w:tcBorders>
              <w:top w:val="nil"/>
              <w:left w:val="single" w:sz="4" w:space="0" w:color="auto"/>
              <w:bottom w:val="single" w:sz="4" w:space="0" w:color="auto"/>
              <w:right w:val="single" w:sz="4" w:space="0" w:color="auto"/>
            </w:tcBorders>
            <w:vAlign w:val="center"/>
          </w:tcPr>
          <w:p w:rsidR="00341713" w:rsidRPr="00B866D7" w:rsidRDefault="00341713" w:rsidP="00326F36">
            <w:pPr>
              <w:rPr>
                <w:rFonts w:ascii="Arial Narrow" w:eastAsia="Times New Roman" w:hAnsi="Arial Narrow" w:cs="Calibri"/>
                <w:color w:val="000000"/>
                <w:sz w:val="16"/>
                <w:szCs w:val="16"/>
              </w:rPr>
            </w:pPr>
          </w:p>
        </w:tc>
        <w:tc>
          <w:tcPr>
            <w:tcW w:w="779" w:type="dxa"/>
            <w:vMerge/>
            <w:tcBorders>
              <w:top w:val="nil"/>
              <w:left w:val="single" w:sz="4" w:space="0" w:color="auto"/>
              <w:bottom w:val="single" w:sz="4" w:space="0" w:color="auto"/>
              <w:right w:val="single" w:sz="4" w:space="0" w:color="auto"/>
            </w:tcBorders>
            <w:vAlign w:val="center"/>
          </w:tcPr>
          <w:p w:rsidR="00341713" w:rsidRPr="00B866D7" w:rsidRDefault="00341713" w:rsidP="00326F36">
            <w:pPr>
              <w:rPr>
                <w:rFonts w:ascii="Arial Narrow" w:eastAsia="Times New Roman" w:hAnsi="Arial Narrow" w:cs="Calibri"/>
                <w:color w:val="000000"/>
                <w:sz w:val="16"/>
                <w:szCs w:val="16"/>
              </w:rPr>
            </w:pPr>
          </w:p>
        </w:tc>
        <w:tc>
          <w:tcPr>
            <w:tcW w:w="779" w:type="dxa"/>
            <w:vMerge/>
            <w:tcBorders>
              <w:top w:val="nil"/>
              <w:left w:val="single" w:sz="4" w:space="0" w:color="auto"/>
              <w:bottom w:val="single" w:sz="4" w:space="0" w:color="auto"/>
              <w:right w:val="single" w:sz="4" w:space="0" w:color="auto"/>
            </w:tcBorders>
            <w:vAlign w:val="center"/>
          </w:tcPr>
          <w:p w:rsidR="00341713" w:rsidRPr="00B866D7" w:rsidRDefault="00341713" w:rsidP="00326F36">
            <w:pPr>
              <w:rPr>
                <w:rFonts w:ascii="Arial Narrow" w:eastAsia="Times New Roman" w:hAnsi="Arial Narrow" w:cs="Calibri"/>
                <w:color w:val="000000"/>
                <w:sz w:val="16"/>
                <w:szCs w:val="16"/>
              </w:rPr>
            </w:pPr>
          </w:p>
        </w:tc>
        <w:tc>
          <w:tcPr>
            <w:tcW w:w="779" w:type="dxa"/>
            <w:vMerge/>
            <w:tcBorders>
              <w:top w:val="nil"/>
              <w:left w:val="single" w:sz="4" w:space="0" w:color="auto"/>
              <w:bottom w:val="single" w:sz="4" w:space="0" w:color="auto"/>
              <w:right w:val="single" w:sz="4" w:space="0" w:color="auto"/>
            </w:tcBorders>
            <w:vAlign w:val="center"/>
          </w:tcPr>
          <w:p w:rsidR="00341713" w:rsidRPr="00B866D7" w:rsidRDefault="00341713" w:rsidP="00326F36">
            <w:pPr>
              <w:rPr>
                <w:rFonts w:ascii="Arial Narrow" w:eastAsia="Times New Roman" w:hAnsi="Arial Narrow" w:cs="Calibri"/>
                <w:color w:val="000000"/>
                <w:sz w:val="16"/>
                <w:szCs w:val="16"/>
              </w:rPr>
            </w:pPr>
          </w:p>
        </w:tc>
        <w:tc>
          <w:tcPr>
            <w:tcW w:w="779" w:type="dxa"/>
            <w:vMerge/>
            <w:tcBorders>
              <w:top w:val="nil"/>
              <w:left w:val="single" w:sz="4" w:space="0" w:color="auto"/>
              <w:bottom w:val="single" w:sz="8" w:space="0" w:color="000000"/>
              <w:right w:val="single" w:sz="4" w:space="0" w:color="auto"/>
            </w:tcBorders>
            <w:vAlign w:val="center"/>
          </w:tcPr>
          <w:p w:rsidR="00341713" w:rsidRPr="00B866D7" w:rsidRDefault="00341713" w:rsidP="00326F36">
            <w:pPr>
              <w:rPr>
                <w:rFonts w:ascii="Arial Narrow" w:eastAsia="Times New Roman" w:hAnsi="Arial Narrow" w:cs="Calibri"/>
                <w:color w:val="000000"/>
                <w:sz w:val="16"/>
                <w:szCs w:val="16"/>
              </w:rPr>
            </w:pPr>
          </w:p>
        </w:tc>
        <w:tc>
          <w:tcPr>
            <w:tcW w:w="779" w:type="dxa"/>
            <w:vMerge/>
            <w:tcBorders>
              <w:top w:val="nil"/>
              <w:left w:val="single" w:sz="4" w:space="0" w:color="auto"/>
              <w:bottom w:val="single" w:sz="4" w:space="0" w:color="auto"/>
              <w:right w:val="single" w:sz="4" w:space="0" w:color="auto"/>
            </w:tcBorders>
            <w:vAlign w:val="center"/>
          </w:tcPr>
          <w:p w:rsidR="00341713" w:rsidRPr="00B866D7" w:rsidRDefault="00341713" w:rsidP="00326F36">
            <w:pPr>
              <w:rPr>
                <w:rFonts w:ascii="Arial Narrow" w:eastAsia="Times New Roman" w:hAnsi="Arial Narrow" w:cs="Calibri"/>
                <w:color w:val="000000"/>
                <w:sz w:val="16"/>
                <w:szCs w:val="16"/>
              </w:rPr>
            </w:pPr>
          </w:p>
        </w:tc>
        <w:tc>
          <w:tcPr>
            <w:tcW w:w="779" w:type="dxa"/>
            <w:vMerge/>
            <w:tcBorders>
              <w:top w:val="nil"/>
              <w:left w:val="single" w:sz="4" w:space="0" w:color="auto"/>
              <w:bottom w:val="single" w:sz="4" w:space="0" w:color="auto"/>
              <w:right w:val="single" w:sz="4" w:space="0" w:color="auto"/>
            </w:tcBorders>
            <w:vAlign w:val="center"/>
          </w:tcPr>
          <w:p w:rsidR="00341713" w:rsidRPr="00B866D7" w:rsidRDefault="00341713" w:rsidP="00326F36">
            <w:pPr>
              <w:rPr>
                <w:rFonts w:ascii="Arial Narrow" w:eastAsia="Times New Roman" w:hAnsi="Arial Narrow" w:cs="Calibri"/>
                <w:color w:val="000000"/>
                <w:sz w:val="16"/>
                <w:szCs w:val="16"/>
              </w:rPr>
            </w:pPr>
          </w:p>
        </w:tc>
        <w:tc>
          <w:tcPr>
            <w:tcW w:w="779" w:type="dxa"/>
            <w:vMerge/>
            <w:tcBorders>
              <w:top w:val="nil"/>
              <w:left w:val="single" w:sz="4" w:space="0" w:color="auto"/>
              <w:bottom w:val="single" w:sz="4" w:space="0" w:color="auto"/>
              <w:right w:val="single" w:sz="4" w:space="0" w:color="auto"/>
            </w:tcBorders>
            <w:vAlign w:val="center"/>
          </w:tcPr>
          <w:p w:rsidR="00341713" w:rsidRPr="00B866D7" w:rsidRDefault="00341713" w:rsidP="00326F36">
            <w:pPr>
              <w:rPr>
                <w:rFonts w:ascii="Arial Narrow" w:eastAsia="Times New Roman" w:hAnsi="Arial Narrow" w:cs="Calibri"/>
                <w:color w:val="000000"/>
                <w:sz w:val="16"/>
                <w:szCs w:val="16"/>
              </w:rPr>
            </w:pPr>
          </w:p>
        </w:tc>
        <w:tc>
          <w:tcPr>
            <w:tcW w:w="779" w:type="dxa"/>
            <w:vMerge/>
            <w:tcBorders>
              <w:top w:val="nil"/>
              <w:left w:val="single" w:sz="4" w:space="0" w:color="auto"/>
              <w:bottom w:val="single" w:sz="4" w:space="0" w:color="auto"/>
              <w:right w:val="single" w:sz="4" w:space="0" w:color="auto"/>
            </w:tcBorders>
            <w:vAlign w:val="center"/>
          </w:tcPr>
          <w:p w:rsidR="00341713" w:rsidRPr="00B866D7" w:rsidRDefault="00341713" w:rsidP="00326F36">
            <w:pPr>
              <w:rPr>
                <w:rFonts w:ascii="Arial Narrow" w:eastAsia="Times New Roman" w:hAnsi="Arial Narrow" w:cs="Calibri"/>
                <w:color w:val="000000"/>
                <w:sz w:val="16"/>
                <w:szCs w:val="16"/>
              </w:rPr>
            </w:pPr>
          </w:p>
        </w:tc>
        <w:tc>
          <w:tcPr>
            <w:tcW w:w="779" w:type="dxa"/>
            <w:vMerge/>
            <w:tcBorders>
              <w:top w:val="nil"/>
              <w:left w:val="single" w:sz="4" w:space="0" w:color="auto"/>
              <w:bottom w:val="single" w:sz="4" w:space="0" w:color="auto"/>
              <w:right w:val="single" w:sz="4" w:space="0" w:color="auto"/>
            </w:tcBorders>
            <w:vAlign w:val="center"/>
          </w:tcPr>
          <w:p w:rsidR="00341713" w:rsidRPr="00B866D7" w:rsidRDefault="00341713" w:rsidP="00326F36">
            <w:pPr>
              <w:rPr>
                <w:rFonts w:ascii="Arial Narrow" w:eastAsia="Times New Roman" w:hAnsi="Arial Narrow" w:cs="Calibri"/>
                <w:color w:val="000000"/>
                <w:sz w:val="16"/>
                <w:szCs w:val="16"/>
              </w:rPr>
            </w:pPr>
          </w:p>
        </w:tc>
        <w:tc>
          <w:tcPr>
            <w:tcW w:w="779" w:type="dxa"/>
            <w:vMerge/>
            <w:tcBorders>
              <w:top w:val="nil"/>
              <w:left w:val="single" w:sz="4" w:space="0" w:color="auto"/>
              <w:bottom w:val="single" w:sz="4" w:space="0" w:color="auto"/>
              <w:right w:val="single" w:sz="8" w:space="0" w:color="auto"/>
            </w:tcBorders>
            <w:vAlign w:val="center"/>
          </w:tcPr>
          <w:p w:rsidR="00341713" w:rsidRPr="00B866D7" w:rsidRDefault="00341713" w:rsidP="00326F36">
            <w:pPr>
              <w:rPr>
                <w:rFonts w:ascii="Arial Narrow" w:eastAsia="Times New Roman" w:hAnsi="Arial Narrow" w:cs="Calibri"/>
                <w:color w:val="000000"/>
                <w:sz w:val="16"/>
                <w:szCs w:val="16"/>
              </w:rPr>
            </w:pPr>
          </w:p>
        </w:tc>
      </w:tr>
      <w:tr w:rsidR="00341713" w:rsidRPr="00B866D7" w:rsidTr="00326F36">
        <w:trPr>
          <w:trHeight w:val="750"/>
        </w:trPr>
        <w:tc>
          <w:tcPr>
            <w:tcW w:w="1438" w:type="dxa"/>
            <w:vMerge w:val="restart"/>
            <w:tcBorders>
              <w:top w:val="nil"/>
              <w:left w:val="single" w:sz="8" w:space="0" w:color="auto"/>
              <w:bottom w:val="single" w:sz="4" w:space="0" w:color="auto"/>
              <w:right w:val="single" w:sz="4" w:space="0" w:color="auto"/>
            </w:tcBorders>
            <w:shd w:val="clear" w:color="000000" w:fill="C0C0C0"/>
            <w:vAlign w:val="center"/>
          </w:tcPr>
          <w:p w:rsidR="00341713" w:rsidRPr="00B866D7" w:rsidRDefault="00341713" w:rsidP="00341713">
            <w:pPr>
              <w:spacing w:after="0"/>
              <w:jc w:val="center"/>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 xml:space="preserve">MACRO PROCESO: Planificación </w:t>
            </w:r>
          </w:p>
        </w:tc>
        <w:tc>
          <w:tcPr>
            <w:tcW w:w="3397" w:type="dxa"/>
            <w:tcBorders>
              <w:top w:val="nil"/>
              <w:left w:val="nil"/>
              <w:bottom w:val="single" w:sz="4" w:space="0" w:color="auto"/>
              <w:right w:val="nil"/>
            </w:tcBorders>
            <w:shd w:val="clear" w:color="000000" w:fill="C0C0C0"/>
            <w:vAlign w:val="center"/>
          </w:tcPr>
          <w:p w:rsidR="00341713" w:rsidRPr="00B866D7" w:rsidRDefault="00341713" w:rsidP="00341713">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Planificación del Departamento de Donaciones e Imagen Institucional</w:t>
            </w:r>
          </w:p>
        </w:tc>
        <w:tc>
          <w:tcPr>
            <w:tcW w:w="780" w:type="dxa"/>
            <w:tcBorders>
              <w:top w:val="single" w:sz="8" w:space="0" w:color="auto"/>
              <w:left w:val="single" w:sz="8" w:space="0" w:color="auto"/>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80" w:type="dxa"/>
            <w:tcBorders>
              <w:top w:val="single" w:sz="8" w:space="0" w:color="auto"/>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single" w:sz="8" w:space="0" w:color="auto"/>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single" w:sz="8" w:space="0" w:color="auto"/>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single" w:sz="8" w:space="0" w:color="auto"/>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w:t>
            </w:r>
          </w:p>
        </w:tc>
        <w:tc>
          <w:tcPr>
            <w:tcW w:w="779" w:type="dxa"/>
            <w:tcBorders>
              <w:top w:val="single" w:sz="8" w:space="0" w:color="auto"/>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RAM</w:t>
            </w:r>
          </w:p>
        </w:tc>
        <w:tc>
          <w:tcPr>
            <w:tcW w:w="779" w:type="dxa"/>
            <w:tcBorders>
              <w:top w:val="single" w:sz="8" w:space="0" w:color="auto"/>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single" w:sz="8" w:space="0" w:color="auto"/>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single" w:sz="8" w:space="0" w:color="auto"/>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single" w:sz="8" w:space="0" w:color="auto"/>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single" w:sz="8" w:space="0" w:color="auto"/>
              <w:left w:val="nil"/>
              <w:bottom w:val="single" w:sz="4" w:space="0" w:color="auto"/>
              <w:right w:val="single" w:sz="8"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r>
      <w:tr w:rsidR="00341713" w:rsidRPr="00B866D7" w:rsidTr="00326F36">
        <w:trPr>
          <w:trHeight w:val="750"/>
        </w:trPr>
        <w:tc>
          <w:tcPr>
            <w:tcW w:w="1438" w:type="dxa"/>
            <w:vMerge/>
            <w:tcBorders>
              <w:top w:val="nil"/>
              <w:left w:val="single" w:sz="8" w:space="0" w:color="auto"/>
              <w:bottom w:val="single" w:sz="4" w:space="0" w:color="auto"/>
              <w:right w:val="single" w:sz="4" w:space="0" w:color="auto"/>
            </w:tcBorders>
            <w:vAlign w:val="center"/>
          </w:tcPr>
          <w:p w:rsidR="00341713" w:rsidRPr="00B866D7" w:rsidRDefault="00341713" w:rsidP="00341713">
            <w:pPr>
              <w:spacing w:after="0"/>
              <w:rPr>
                <w:rFonts w:ascii="Arial Narrow" w:eastAsia="Times New Roman" w:hAnsi="Arial Narrow" w:cs="Calibri"/>
                <w:color w:val="000000"/>
                <w:sz w:val="16"/>
                <w:szCs w:val="16"/>
              </w:rPr>
            </w:pPr>
          </w:p>
        </w:tc>
        <w:tc>
          <w:tcPr>
            <w:tcW w:w="3397" w:type="dxa"/>
            <w:tcBorders>
              <w:top w:val="nil"/>
              <w:left w:val="nil"/>
              <w:bottom w:val="single" w:sz="4" w:space="0" w:color="auto"/>
              <w:right w:val="nil"/>
            </w:tcBorders>
            <w:shd w:val="clear" w:color="000000" w:fill="C0C0C0"/>
            <w:vAlign w:val="center"/>
          </w:tcPr>
          <w:p w:rsidR="00341713" w:rsidRPr="00B866D7" w:rsidRDefault="00341713" w:rsidP="00341713">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Planificación del Departamento de Proyectos</w:t>
            </w:r>
          </w:p>
        </w:tc>
        <w:tc>
          <w:tcPr>
            <w:tcW w:w="780" w:type="dxa"/>
            <w:tcBorders>
              <w:top w:val="nil"/>
              <w:left w:val="single" w:sz="8" w:space="0" w:color="auto"/>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80"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r>
              <w:rPr>
                <w:rFonts w:ascii="Arial Narrow" w:eastAsia="Times New Roman" w:hAnsi="Arial Narrow" w:cs="Calibri"/>
                <w:b/>
                <w:bCs/>
                <w:color w:val="000000"/>
                <w:sz w:val="20"/>
                <w:szCs w:val="20"/>
              </w:rPr>
              <w:t>A</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Pr>
                <w:rFonts w:ascii="Arial Narrow" w:eastAsia="Times New Roman" w:hAnsi="Arial Narrow" w:cs="Calibri"/>
                <w:b/>
                <w:bCs/>
                <w:color w:val="000000"/>
                <w:sz w:val="20"/>
                <w:szCs w:val="20"/>
              </w:rPr>
              <w:t>R</w:t>
            </w: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RAM</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Pr>
                <w:rFonts w:ascii="Arial Narrow" w:eastAsia="Times New Roman" w:hAnsi="Arial Narrow" w:cs="Calibri"/>
                <w:b/>
                <w:bCs/>
                <w:color w:val="000000"/>
                <w:sz w:val="20"/>
                <w:szCs w:val="20"/>
              </w:rPr>
              <w:t>A</w:t>
            </w:r>
          </w:p>
        </w:tc>
        <w:tc>
          <w:tcPr>
            <w:tcW w:w="779" w:type="dxa"/>
            <w:tcBorders>
              <w:top w:val="nil"/>
              <w:left w:val="nil"/>
              <w:bottom w:val="single" w:sz="4" w:space="0" w:color="auto"/>
              <w:right w:val="single" w:sz="8"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r>
      <w:tr w:rsidR="00341713" w:rsidRPr="00B866D7" w:rsidTr="00326F36">
        <w:trPr>
          <w:trHeight w:val="750"/>
        </w:trPr>
        <w:tc>
          <w:tcPr>
            <w:tcW w:w="1438" w:type="dxa"/>
            <w:vMerge/>
            <w:tcBorders>
              <w:top w:val="nil"/>
              <w:left w:val="single" w:sz="8" w:space="0" w:color="auto"/>
              <w:bottom w:val="single" w:sz="4" w:space="0" w:color="auto"/>
              <w:right w:val="single" w:sz="4" w:space="0" w:color="auto"/>
            </w:tcBorders>
            <w:vAlign w:val="center"/>
          </w:tcPr>
          <w:p w:rsidR="00341713" w:rsidRPr="00B866D7" w:rsidRDefault="00341713" w:rsidP="00341713">
            <w:pPr>
              <w:spacing w:after="0"/>
              <w:rPr>
                <w:rFonts w:ascii="Arial Narrow" w:eastAsia="Times New Roman" w:hAnsi="Arial Narrow" w:cs="Calibri"/>
                <w:color w:val="000000"/>
                <w:sz w:val="16"/>
                <w:szCs w:val="16"/>
              </w:rPr>
            </w:pPr>
          </w:p>
        </w:tc>
        <w:tc>
          <w:tcPr>
            <w:tcW w:w="3397" w:type="dxa"/>
            <w:tcBorders>
              <w:top w:val="nil"/>
              <w:left w:val="nil"/>
              <w:bottom w:val="single" w:sz="4" w:space="0" w:color="auto"/>
              <w:right w:val="nil"/>
            </w:tcBorders>
            <w:shd w:val="clear" w:color="000000" w:fill="C0C0C0"/>
            <w:vAlign w:val="center"/>
          </w:tcPr>
          <w:p w:rsidR="00341713" w:rsidRPr="00B866D7" w:rsidRDefault="00341713" w:rsidP="00341713">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Planificación de Actividades de Educación Técnica</w:t>
            </w:r>
          </w:p>
        </w:tc>
        <w:tc>
          <w:tcPr>
            <w:tcW w:w="780" w:type="dxa"/>
            <w:tcBorders>
              <w:top w:val="nil"/>
              <w:left w:val="single" w:sz="8" w:space="0" w:color="auto"/>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80"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RAM</w:t>
            </w:r>
          </w:p>
        </w:tc>
        <w:tc>
          <w:tcPr>
            <w:tcW w:w="779" w:type="dxa"/>
            <w:tcBorders>
              <w:top w:val="nil"/>
              <w:left w:val="nil"/>
              <w:bottom w:val="single" w:sz="4" w:space="0" w:color="auto"/>
              <w:right w:val="single" w:sz="8"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r>
      <w:tr w:rsidR="00341713" w:rsidRPr="00B866D7" w:rsidTr="00326F36">
        <w:trPr>
          <w:trHeight w:val="750"/>
        </w:trPr>
        <w:tc>
          <w:tcPr>
            <w:tcW w:w="1438" w:type="dxa"/>
            <w:vMerge/>
            <w:tcBorders>
              <w:top w:val="nil"/>
              <w:left w:val="single" w:sz="8" w:space="0" w:color="auto"/>
              <w:bottom w:val="single" w:sz="4" w:space="0" w:color="auto"/>
              <w:right w:val="single" w:sz="4" w:space="0" w:color="auto"/>
            </w:tcBorders>
            <w:vAlign w:val="center"/>
          </w:tcPr>
          <w:p w:rsidR="00341713" w:rsidRPr="00B866D7" w:rsidRDefault="00341713" w:rsidP="00341713">
            <w:pPr>
              <w:spacing w:after="0"/>
              <w:rPr>
                <w:rFonts w:ascii="Arial Narrow" w:eastAsia="Times New Roman" w:hAnsi="Arial Narrow" w:cs="Calibri"/>
                <w:color w:val="000000"/>
                <w:sz w:val="16"/>
                <w:szCs w:val="16"/>
              </w:rPr>
            </w:pPr>
          </w:p>
        </w:tc>
        <w:tc>
          <w:tcPr>
            <w:tcW w:w="3397" w:type="dxa"/>
            <w:tcBorders>
              <w:top w:val="nil"/>
              <w:left w:val="nil"/>
              <w:bottom w:val="single" w:sz="4" w:space="0" w:color="auto"/>
              <w:right w:val="nil"/>
            </w:tcBorders>
            <w:shd w:val="clear" w:color="000000" w:fill="C0C0C0"/>
            <w:vAlign w:val="center"/>
          </w:tcPr>
          <w:p w:rsidR="00341713" w:rsidRPr="00B866D7" w:rsidRDefault="00341713" w:rsidP="00341713">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Planificación de Pastoral y Educación en Valores</w:t>
            </w:r>
          </w:p>
        </w:tc>
        <w:tc>
          <w:tcPr>
            <w:tcW w:w="780" w:type="dxa"/>
            <w:tcBorders>
              <w:top w:val="nil"/>
              <w:left w:val="single" w:sz="8" w:space="0" w:color="auto"/>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80"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Pr>
                <w:rFonts w:ascii="Arial Narrow" w:eastAsia="Times New Roman" w:hAnsi="Arial Narrow" w:cs="Calibri"/>
                <w:b/>
                <w:bCs/>
                <w:color w:val="000000"/>
                <w:sz w:val="20"/>
                <w:szCs w:val="20"/>
              </w:rPr>
              <w:t>R</w:t>
            </w:r>
            <w:r w:rsidRPr="00B866D7">
              <w:rPr>
                <w:rFonts w:ascii="Arial Narrow" w:eastAsia="Times New Roman" w:hAnsi="Arial Narrow" w:cs="Calibri"/>
                <w:b/>
                <w:bCs/>
                <w:color w:val="000000"/>
                <w:sz w:val="20"/>
                <w:szCs w:val="20"/>
              </w:rPr>
              <w:t>A</w:t>
            </w:r>
            <w:r>
              <w:rPr>
                <w:rFonts w:ascii="Arial Narrow" w:eastAsia="Times New Roman" w:hAnsi="Arial Narrow" w:cs="Calibri"/>
                <w:b/>
                <w:bCs/>
                <w:color w:val="000000"/>
                <w:sz w:val="20"/>
                <w:szCs w:val="20"/>
              </w:rPr>
              <w:t>M</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8"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RAM</w:t>
            </w:r>
          </w:p>
        </w:tc>
      </w:tr>
      <w:tr w:rsidR="00341713" w:rsidRPr="00B866D7" w:rsidTr="00326F36">
        <w:trPr>
          <w:trHeight w:val="750"/>
        </w:trPr>
        <w:tc>
          <w:tcPr>
            <w:tcW w:w="1438" w:type="dxa"/>
            <w:vMerge/>
            <w:tcBorders>
              <w:top w:val="nil"/>
              <w:left w:val="single" w:sz="8" w:space="0" w:color="auto"/>
              <w:bottom w:val="single" w:sz="4" w:space="0" w:color="auto"/>
              <w:right w:val="single" w:sz="4" w:space="0" w:color="auto"/>
            </w:tcBorders>
            <w:vAlign w:val="center"/>
          </w:tcPr>
          <w:p w:rsidR="00341713" w:rsidRPr="00B866D7" w:rsidRDefault="00341713" w:rsidP="00341713">
            <w:pPr>
              <w:spacing w:after="0"/>
              <w:rPr>
                <w:rFonts w:ascii="Arial Narrow" w:eastAsia="Times New Roman" w:hAnsi="Arial Narrow" w:cs="Calibri"/>
                <w:color w:val="000000"/>
                <w:sz w:val="16"/>
                <w:szCs w:val="16"/>
              </w:rPr>
            </w:pPr>
          </w:p>
        </w:tc>
        <w:tc>
          <w:tcPr>
            <w:tcW w:w="3397" w:type="dxa"/>
            <w:tcBorders>
              <w:top w:val="nil"/>
              <w:left w:val="nil"/>
              <w:bottom w:val="single" w:sz="4" w:space="0" w:color="auto"/>
              <w:right w:val="nil"/>
            </w:tcBorders>
            <w:shd w:val="clear" w:color="000000" w:fill="C0C0C0"/>
            <w:vAlign w:val="center"/>
          </w:tcPr>
          <w:p w:rsidR="00341713" w:rsidRPr="00B866D7" w:rsidRDefault="00341713" w:rsidP="00341713">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Planificación del Departamento de Formación</w:t>
            </w:r>
          </w:p>
        </w:tc>
        <w:tc>
          <w:tcPr>
            <w:tcW w:w="780" w:type="dxa"/>
            <w:tcBorders>
              <w:top w:val="nil"/>
              <w:left w:val="single" w:sz="8" w:space="0" w:color="auto"/>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80"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RAM</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8"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r>
      <w:tr w:rsidR="00341713" w:rsidRPr="00B866D7" w:rsidTr="00326F36">
        <w:trPr>
          <w:trHeight w:val="750"/>
        </w:trPr>
        <w:tc>
          <w:tcPr>
            <w:tcW w:w="1438" w:type="dxa"/>
            <w:vMerge/>
            <w:tcBorders>
              <w:top w:val="nil"/>
              <w:left w:val="single" w:sz="8" w:space="0" w:color="auto"/>
              <w:bottom w:val="single" w:sz="4" w:space="0" w:color="auto"/>
              <w:right w:val="single" w:sz="4" w:space="0" w:color="auto"/>
            </w:tcBorders>
            <w:vAlign w:val="center"/>
          </w:tcPr>
          <w:p w:rsidR="00341713" w:rsidRPr="00B866D7" w:rsidRDefault="00341713" w:rsidP="00341713">
            <w:pPr>
              <w:spacing w:after="0"/>
              <w:rPr>
                <w:rFonts w:ascii="Arial Narrow" w:eastAsia="Times New Roman" w:hAnsi="Arial Narrow" w:cs="Calibri"/>
                <w:color w:val="000000"/>
                <w:sz w:val="16"/>
                <w:szCs w:val="16"/>
              </w:rPr>
            </w:pPr>
          </w:p>
        </w:tc>
        <w:tc>
          <w:tcPr>
            <w:tcW w:w="3397" w:type="dxa"/>
            <w:tcBorders>
              <w:top w:val="nil"/>
              <w:left w:val="nil"/>
              <w:bottom w:val="single" w:sz="4" w:space="0" w:color="auto"/>
              <w:right w:val="nil"/>
            </w:tcBorders>
            <w:shd w:val="clear" w:color="000000" w:fill="C0C0C0"/>
            <w:vAlign w:val="center"/>
          </w:tcPr>
          <w:p w:rsidR="00341713" w:rsidRPr="00B866D7" w:rsidRDefault="00341713" w:rsidP="00341713">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Elaboración del Plan Operativo Institucional</w:t>
            </w:r>
          </w:p>
        </w:tc>
        <w:tc>
          <w:tcPr>
            <w:tcW w:w="780" w:type="dxa"/>
            <w:tcBorders>
              <w:top w:val="nil"/>
              <w:left w:val="single" w:sz="8" w:space="0" w:color="auto"/>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p>
        </w:tc>
        <w:tc>
          <w:tcPr>
            <w:tcW w:w="780"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RAM</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Pr>
                <w:rFonts w:ascii="Arial Narrow" w:eastAsia="Times New Roman" w:hAnsi="Arial Narrow" w:cs="Calibri"/>
                <w:b/>
                <w:bCs/>
                <w:color w:val="000000"/>
                <w:sz w:val="20"/>
                <w:szCs w:val="20"/>
              </w:rPr>
              <w:t>R</w:t>
            </w:r>
            <w:r w:rsidRPr="00B866D7">
              <w:rPr>
                <w:rFonts w:ascii="Arial Narrow" w:eastAsia="Times New Roman" w:hAnsi="Arial Narrow" w:cs="Calibri"/>
                <w:b/>
                <w:bCs/>
                <w:color w:val="000000"/>
                <w:sz w:val="20"/>
                <w:szCs w:val="20"/>
              </w:rPr>
              <w:t>A</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Pr>
                <w:rFonts w:ascii="Arial Narrow" w:eastAsia="Times New Roman" w:hAnsi="Arial Narrow" w:cs="Calibri"/>
                <w:b/>
                <w:bCs/>
                <w:color w:val="000000"/>
                <w:sz w:val="20"/>
                <w:szCs w:val="20"/>
              </w:rPr>
              <w:t>R</w:t>
            </w:r>
            <w:r w:rsidRPr="00B866D7">
              <w:rPr>
                <w:rFonts w:ascii="Arial Narrow" w:eastAsia="Times New Roman" w:hAnsi="Arial Narrow" w:cs="Calibri"/>
                <w:b/>
                <w:bCs/>
                <w:color w:val="000000"/>
                <w:sz w:val="20"/>
                <w:szCs w:val="20"/>
              </w:rPr>
              <w:t>A</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Pr>
                <w:rFonts w:ascii="Arial Narrow" w:eastAsia="Times New Roman" w:hAnsi="Arial Narrow" w:cs="Calibri"/>
                <w:b/>
                <w:bCs/>
                <w:color w:val="000000"/>
                <w:sz w:val="20"/>
                <w:szCs w:val="20"/>
              </w:rPr>
              <w:t>R</w:t>
            </w:r>
            <w:r w:rsidRPr="00B866D7">
              <w:rPr>
                <w:rFonts w:ascii="Arial Narrow" w:eastAsia="Times New Roman" w:hAnsi="Arial Narrow" w:cs="Calibri"/>
                <w:b/>
                <w:bCs/>
                <w:color w:val="000000"/>
                <w:sz w:val="20"/>
                <w:szCs w:val="20"/>
              </w:rPr>
              <w:t>A</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Pr>
                <w:rFonts w:ascii="Arial Narrow" w:eastAsia="Times New Roman" w:hAnsi="Arial Narrow" w:cs="Calibri"/>
                <w:b/>
                <w:bCs/>
                <w:color w:val="000000"/>
                <w:sz w:val="20"/>
                <w:szCs w:val="20"/>
              </w:rPr>
              <w:t>R</w:t>
            </w:r>
            <w:r w:rsidRPr="00B866D7">
              <w:rPr>
                <w:rFonts w:ascii="Arial Narrow" w:eastAsia="Times New Roman" w:hAnsi="Arial Narrow" w:cs="Calibri"/>
                <w:b/>
                <w:bCs/>
                <w:color w:val="000000"/>
                <w:sz w:val="20"/>
                <w:szCs w:val="20"/>
              </w:rPr>
              <w:t>A</w:t>
            </w:r>
          </w:p>
        </w:tc>
        <w:tc>
          <w:tcPr>
            <w:tcW w:w="779" w:type="dxa"/>
            <w:tcBorders>
              <w:top w:val="nil"/>
              <w:left w:val="nil"/>
              <w:bottom w:val="single" w:sz="4" w:space="0" w:color="auto"/>
              <w:right w:val="single" w:sz="8"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Pr>
                <w:rFonts w:ascii="Arial Narrow" w:eastAsia="Times New Roman" w:hAnsi="Arial Narrow" w:cs="Calibri"/>
                <w:b/>
                <w:bCs/>
                <w:color w:val="000000"/>
                <w:sz w:val="20"/>
                <w:szCs w:val="20"/>
              </w:rPr>
              <w:t>R</w:t>
            </w:r>
            <w:r w:rsidRPr="00B866D7">
              <w:rPr>
                <w:rFonts w:ascii="Arial Narrow" w:eastAsia="Times New Roman" w:hAnsi="Arial Narrow" w:cs="Calibri"/>
                <w:b/>
                <w:bCs/>
                <w:color w:val="000000"/>
                <w:sz w:val="20"/>
                <w:szCs w:val="20"/>
              </w:rPr>
              <w:t>A</w:t>
            </w:r>
          </w:p>
        </w:tc>
      </w:tr>
      <w:tr w:rsidR="00341713" w:rsidRPr="00B866D7" w:rsidTr="00326F36">
        <w:trPr>
          <w:trHeight w:val="750"/>
        </w:trPr>
        <w:tc>
          <w:tcPr>
            <w:tcW w:w="1438" w:type="dxa"/>
            <w:vMerge w:val="restart"/>
            <w:tcBorders>
              <w:top w:val="nil"/>
              <w:left w:val="single" w:sz="8" w:space="0" w:color="auto"/>
              <w:bottom w:val="single" w:sz="4" w:space="0" w:color="auto"/>
              <w:right w:val="single" w:sz="4" w:space="0" w:color="auto"/>
            </w:tcBorders>
            <w:shd w:val="clear" w:color="auto" w:fill="auto"/>
            <w:vAlign w:val="center"/>
          </w:tcPr>
          <w:p w:rsidR="00341713" w:rsidRPr="00B866D7" w:rsidRDefault="00341713" w:rsidP="00341713">
            <w:pPr>
              <w:spacing w:after="0"/>
              <w:jc w:val="center"/>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MACRO PROCESO: Gestión de Imagen Institucional y Donaciones</w:t>
            </w:r>
          </w:p>
        </w:tc>
        <w:tc>
          <w:tcPr>
            <w:tcW w:w="3397" w:type="dxa"/>
            <w:tcBorders>
              <w:top w:val="nil"/>
              <w:left w:val="nil"/>
              <w:bottom w:val="single" w:sz="4" w:space="0" w:color="auto"/>
              <w:right w:val="nil"/>
            </w:tcBorders>
            <w:shd w:val="clear" w:color="auto" w:fill="auto"/>
            <w:vAlign w:val="center"/>
          </w:tcPr>
          <w:p w:rsidR="00341713" w:rsidRPr="00B866D7" w:rsidRDefault="00341713" w:rsidP="00341713">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Canalización de Donaciones del Departamento de Donaciones e Imagen Institucional</w:t>
            </w:r>
          </w:p>
        </w:tc>
        <w:tc>
          <w:tcPr>
            <w:tcW w:w="780" w:type="dxa"/>
            <w:tcBorders>
              <w:top w:val="nil"/>
              <w:left w:val="single" w:sz="8" w:space="0" w:color="auto"/>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80"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RAM</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w:t>
            </w:r>
            <w:r>
              <w:rPr>
                <w:rFonts w:ascii="Arial Narrow" w:eastAsia="Times New Roman" w:hAnsi="Arial Narrow" w:cs="Calibri"/>
                <w:b/>
                <w:bCs/>
                <w:color w:val="000000"/>
                <w:sz w:val="20"/>
                <w:szCs w:val="20"/>
              </w:rPr>
              <w:t>A</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8"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r>
      <w:tr w:rsidR="00341713" w:rsidRPr="00B866D7" w:rsidTr="00326F36">
        <w:trPr>
          <w:trHeight w:val="750"/>
        </w:trPr>
        <w:tc>
          <w:tcPr>
            <w:tcW w:w="1438" w:type="dxa"/>
            <w:vMerge/>
            <w:tcBorders>
              <w:top w:val="nil"/>
              <w:left w:val="single" w:sz="8" w:space="0" w:color="auto"/>
              <w:bottom w:val="single" w:sz="4" w:space="0" w:color="auto"/>
              <w:right w:val="single" w:sz="4" w:space="0" w:color="auto"/>
            </w:tcBorders>
            <w:vAlign w:val="center"/>
          </w:tcPr>
          <w:p w:rsidR="00341713" w:rsidRPr="00B866D7" w:rsidRDefault="00341713" w:rsidP="00341713">
            <w:pPr>
              <w:spacing w:after="0"/>
              <w:rPr>
                <w:rFonts w:ascii="Arial Narrow" w:eastAsia="Times New Roman" w:hAnsi="Arial Narrow" w:cs="Calibri"/>
                <w:color w:val="000000"/>
                <w:sz w:val="16"/>
                <w:szCs w:val="16"/>
              </w:rPr>
            </w:pPr>
          </w:p>
        </w:tc>
        <w:tc>
          <w:tcPr>
            <w:tcW w:w="3397" w:type="dxa"/>
            <w:tcBorders>
              <w:top w:val="nil"/>
              <w:left w:val="nil"/>
              <w:bottom w:val="single" w:sz="4" w:space="0" w:color="auto"/>
              <w:right w:val="nil"/>
            </w:tcBorders>
            <w:shd w:val="clear" w:color="auto" w:fill="auto"/>
            <w:vAlign w:val="center"/>
          </w:tcPr>
          <w:p w:rsidR="00341713" w:rsidRPr="00B866D7" w:rsidRDefault="00341713" w:rsidP="00341713">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Elaboración de campaña publicitaria del Departamento de Donaciones e Imagen Institucional</w:t>
            </w:r>
          </w:p>
        </w:tc>
        <w:tc>
          <w:tcPr>
            <w:tcW w:w="780" w:type="dxa"/>
            <w:tcBorders>
              <w:top w:val="nil"/>
              <w:left w:val="single" w:sz="8" w:space="0" w:color="auto"/>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80"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Pr>
                <w:rFonts w:ascii="Arial Narrow" w:eastAsia="Times New Roman" w:hAnsi="Arial Narrow" w:cs="Calibri"/>
                <w:b/>
                <w:bCs/>
                <w:color w:val="000000"/>
                <w:sz w:val="20"/>
                <w:szCs w:val="20"/>
              </w:rPr>
              <w:t>R</w:t>
            </w: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RAM</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8"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r>
      <w:tr w:rsidR="00341713" w:rsidRPr="00B866D7" w:rsidTr="00326F36">
        <w:trPr>
          <w:trHeight w:val="750"/>
        </w:trPr>
        <w:tc>
          <w:tcPr>
            <w:tcW w:w="1438" w:type="dxa"/>
            <w:vMerge/>
            <w:tcBorders>
              <w:top w:val="nil"/>
              <w:left w:val="single" w:sz="8" w:space="0" w:color="auto"/>
              <w:bottom w:val="single" w:sz="4" w:space="0" w:color="auto"/>
              <w:right w:val="single" w:sz="4" w:space="0" w:color="auto"/>
            </w:tcBorders>
            <w:vAlign w:val="center"/>
          </w:tcPr>
          <w:p w:rsidR="00341713" w:rsidRPr="00B866D7" w:rsidRDefault="00341713" w:rsidP="00341713">
            <w:pPr>
              <w:spacing w:after="0"/>
              <w:rPr>
                <w:rFonts w:ascii="Arial Narrow" w:eastAsia="Times New Roman" w:hAnsi="Arial Narrow" w:cs="Calibri"/>
                <w:color w:val="000000"/>
                <w:sz w:val="16"/>
                <w:szCs w:val="16"/>
              </w:rPr>
            </w:pPr>
          </w:p>
        </w:tc>
        <w:tc>
          <w:tcPr>
            <w:tcW w:w="3397" w:type="dxa"/>
            <w:tcBorders>
              <w:top w:val="nil"/>
              <w:left w:val="nil"/>
              <w:bottom w:val="single" w:sz="4" w:space="0" w:color="auto"/>
              <w:right w:val="nil"/>
            </w:tcBorders>
            <w:shd w:val="clear" w:color="auto" w:fill="auto"/>
            <w:vAlign w:val="center"/>
          </w:tcPr>
          <w:p w:rsidR="00341713" w:rsidRPr="00B866D7" w:rsidRDefault="00341713" w:rsidP="00341713">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Elaboración de campaña periodística del Departamento de Donaciones e Imagen Institucional</w:t>
            </w:r>
          </w:p>
        </w:tc>
        <w:tc>
          <w:tcPr>
            <w:tcW w:w="780" w:type="dxa"/>
            <w:tcBorders>
              <w:top w:val="nil"/>
              <w:left w:val="single" w:sz="8" w:space="0" w:color="auto"/>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80"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Pr>
                <w:rFonts w:ascii="Arial Narrow" w:eastAsia="Times New Roman" w:hAnsi="Arial Narrow" w:cs="Calibri"/>
                <w:b/>
                <w:bCs/>
                <w:color w:val="000000"/>
                <w:sz w:val="20"/>
                <w:szCs w:val="20"/>
              </w:rPr>
              <w:t>RAM</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RAM</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8"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r>
      <w:tr w:rsidR="00341713" w:rsidRPr="00B866D7" w:rsidTr="00326F36">
        <w:trPr>
          <w:trHeight w:val="750"/>
        </w:trPr>
        <w:tc>
          <w:tcPr>
            <w:tcW w:w="1438" w:type="dxa"/>
            <w:vMerge/>
            <w:tcBorders>
              <w:top w:val="nil"/>
              <w:left w:val="single" w:sz="8" w:space="0" w:color="auto"/>
              <w:bottom w:val="single" w:sz="4" w:space="0" w:color="auto"/>
              <w:right w:val="single" w:sz="4" w:space="0" w:color="auto"/>
            </w:tcBorders>
            <w:vAlign w:val="center"/>
          </w:tcPr>
          <w:p w:rsidR="00341713" w:rsidRPr="00B866D7" w:rsidRDefault="00341713" w:rsidP="00341713">
            <w:pPr>
              <w:spacing w:after="0"/>
              <w:rPr>
                <w:rFonts w:ascii="Arial Narrow" w:eastAsia="Times New Roman" w:hAnsi="Arial Narrow" w:cs="Calibri"/>
                <w:color w:val="000000"/>
                <w:sz w:val="16"/>
                <w:szCs w:val="16"/>
              </w:rPr>
            </w:pPr>
          </w:p>
        </w:tc>
        <w:tc>
          <w:tcPr>
            <w:tcW w:w="3397" w:type="dxa"/>
            <w:tcBorders>
              <w:top w:val="nil"/>
              <w:left w:val="nil"/>
              <w:bottom w:val="single" w:sz="4" w:space="0" w:color="auto"/>
              <w:right w:val="nil"/>
            </w:tcBorders>
            <w:shd w:val="clear" w:color="auto" w:fill="auto"/>
            <w:vAlign w:val="center"/>
          </w:tcPr>
          <w:p w:rsidR="00341713" w:rsidRPr="00B866D7" w:rsidRDefault="00341713" w:rsidP="00341713">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 xml:space="preserve">PROCESO: Elaboración de comunicación interna del Departamento de Donaciones e Imagen Institucional </w:t>
            </w:r>
          </w:p>
        </w:tc>
        <w:tc>
          <w:tcPr>
            <w:tcW w:w="780" w:type="dxa"/>
            <w:tcBorders>
              <w:top w:val="nil"/>
              <w:left w:val="single" w:sz="8" w:space="0" w:color="auto"/>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80"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w:t>
            </w:r>
            <w:r>
              <w:rPr>
                <w:rFonts w:ascii="Arial Narrow" w:eastAsia="Times New Roman" w:hAnsi="Arial Narrow" w:cs="Calibri"/>
                <w:b/>
                <w:bCs/>
                <w:color w:val="000000"/>
                <w:sz w:val="20"/>
                <w:szCs w:val="20"/>
              </w:rPr>
              <w:t>M</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RAM</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8"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r>
      <w:tr w:rsidR="00341713" w:rsidRPr="00B866D7" w:rsidTr="00326F36">
        <w:trPr>
          <w:trHeight w:val="750"/>
        </w:trPr>
        <w:tc>
          <w:tcPr>
            <w:tcW w:w="1438" w:type="dxa"/>
            <w:vMerge w:val="restart"/>
            <w:tcBorders>
              <w:top w:val="nil"/>
              <w:left w:val="single" w:sz="8" w:space="0" w:color="auto"/>
              <w:bottom w:val="single" w:sz="4" w:space="0" w:color="auto"/>
              <w:right w:val="single" w:sz="4" w:space="0" w:color="auto"/>
            </w:tcBorders>
            <w:shd w:val="clear" w:color="000000" w:fill="C0C0C0"/>
            <w:vAlign w:val="center"/>
          </w:tcPr>
          <w:p w:rsidR="00341713" w:rsidRPr="00B866D7" w:rsidRDefault="00341713" w:rsidP="00341713">
            <w:pPr>
              <w:spacing w:after="0"/>
              <w:jc w:val="center"/>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 xml:space="preserve">MACRO PROCESO: Gestión de Aseguramiento de </w:t>
            </w:r>
            <w:smartTag w:uri="urn:schemas-microsoft-com:office:smarttags" w:element="PersonName">
              <w:smartTagPr>
                <w:attr w:name="ProductID" w:val="la Calidad Educativa"/>
              </w:smartTagPr>
              <w:r w:rsidRPr="00B866D7">
                <w:rPr>
                  <w:rFonts w:ascii="Arial Narrow" w:eastAsia="Times New Roman" w:hAnsi="Arial Narrow" w:cs="Calibri"/>
                  <w:color w:val="000000"/>
                  <w:sz w:val="16"/>
                  <w:szCs w:val="16"/>
                </w:rPr>
                <w:t>la Calidad Educativa</w:t>
              </w:r>
            </w:smartTag>
            <w:r w:rsidRPr="00B866D7">
              <w:rPr>
                <w:rFonts w:ascii="Arial Narrow" w:eastAsia="Times New Roman" w:hAnsi="Arial Narrow" w:cs="Calibri"/>
                <w:color w:val="000000"/>
                <w:sz w:val="16"/>
                <w:szCs w:val="16"/>
              </w:rPr>
              <w:t xml:space="preserve"> </w:t>
            </w:r>
          </w:p>
        </w:tc>
        <w:tc>
          <w:tcPr>
            <w:tcW w:w="3397" w:type="dxa"/>
            <w:tcBorders>
              <w:top w:val="nil"/>
              <w:left w:val="nil"/>
              <w:bottom w:val="single" w:sz="4" w:space="0" w:color="auto"/>
              <w:right w:val="nil"/>
            </w:tcBorders>
            <w:shd w:val="clear" w:color="000000" w:fill="C0C0C0"/>
            <w:vAlign w:val="center"/>
          </w:tcPr>
          <w:p w:rsidR="00341713" w:rsidRPr="00B866D7" w:rsidRDefault="00341713" w:rsidP="00341713">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Acompañamiento de Educación Técnica</w:t>
            </w:r>
          </w:p>
        </w:tc>
        <w:tc>
          <w:tcPr>
            <w:tcW w:w="780" w:type="dxa"/>
            <w:tcBorders>
              <w:top w:val="nil"/>
              <w:left w:val="single" w:sz="8" w:space="0" w:color="auto"/>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80"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w:t>
            </w:r>
            <w:r>
              <w:rPr>
                <w:rFonts w:ascii="Arial Narrow" w:eastAsia="Times New Roman" w:hAnsi="Arial Narrow" w:cs="Calibri"/>
                <w:b/>
                <w:bCs/>
                <w:color w:val="000000"/>
                <w:sz w:val="20"/>
                <w:szCs w:val="20"/>
              </w:rPr>
              <w:t>AM</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RAM</w:t>
            </w:r>
          </w:p>
        </w:tc>
        <w:tc>
          <w:tcPr>
            <w:tcW w:w="779" w:type="dxa"/>
            <w:tcBorders>
              <w:top w:val="nil"/>
              <w:left w:val="nil"/>
              <w:bottom w:val="single" w:sz="4" w:space="0" w:color="auto"/>
              <w:right w:val="single" w:sz="8"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r>
      <w:tr w:rsidR="00341713" w:rsidRPr="00B866D7" w:rsidTr="00326F36">
        <w:trPr>
          <w:trHeight w:val="750"/>
        </w:trPr>
        <w:tc>
          <w:tcPr>
            <w:tcW w:w="1438" w:type="dxa"/>
            <w:vMerge/>
            <w:tcBorders>
              <w:top w:val="nil"/>
              <w:left w:val="single" w:sz="8" w:space="0" w:color="auto"/>
              <w:bottom w:val="single" w:sz="4" w:space="0" w:color="auto"/>
              <w:right w:val="single" w:sz="4" w:space="0" w:color="auto"/>
            </w:tcBorders>
            <w:vAlign w:val="center"/>
          </w:tcPr>
          <w:p w:rsidR="00341713" w:rsidRPr="00B866D7" w:rsidRDefault="00341713" w:rsidP="00341713">
            <w:pPr>
              <w:spacing w:after="0"/>
              <w:rPr>
                <w:rFonts w:ascii="Arial Narrow" w:eastAsia="Times New Roman" w:hAnsi="Arial Narrow" w:cs="Calibri"/>
                <w:color w:val="000000"/>
                <w:sz w:val="16"/>
                <w:szCs w:val="16"/>
              </w:rPr>
            </w:pPr>
          </w:p>
        </w:tc>
        <w:tc>
          <w:tcPr>
            <w:tcW w:w="3397" w:type="dxa"/>
            <w:tcBorders>
              <w:top w:val="nil"/>
              <w:left w:val="nil"/>
              <w:bottom w:val="single" w:sz="4" w:space="0" w:color="auto"/>
              <w:right w:val="nil"/>
            </w:tcBorders>
            <w:shd w:val="clear" w:color="000000" w:fill="C0C0C0"/>
            <w:vAlign w:val="center"/>
          </w:tcPr>
          <w:p w:rsidR="00341713" w:rsidRPr="00B866D7" w:rsidRDefault="00341713" w:rsidP="00341713">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Actualización de currícula de Educación Técnica</w:t>
            </w:r>
          </w:p>
        </w:tc>
        <w:tc>
          <w:tcPr>
            <w:tcW w:w="780" w:type="dxa"/>
            <w:tcBorders>
              <w:top w:val="nil"/>
              <w:left w:val="single" w:sz="8" w:space="0" w:color="auto"/>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80"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RAM</w:t>
            </w:r>
          </w:p>
        </w:tc>
        <w:tc>
          <w:tcPr>
            <w:tcW w:w="779" w:type="dxa"/>
            <w:tcBorders>
              <w:top w:val="nil"/>
              <w:left w:val="nil"/>
              <w:bottom w:val="single" w:sz="4" w:space="0" w:color="auto"/>
              <w:right w:val="single" w:sz="8"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r>
      <w:tr w:rsidR="00341713" w:rsidRPr="00B866D7" w:rsidTr="00326F36">
        <w:trPr>
          <w:trHeight w:val="750"/>
        </w:trPr>
        <w:tc>
          <w:tcPr>
            <w:tcW w:w="1438" w:type="dxa"/>
            <w:vMerge/>
            <w:tcBorders>
              <w:top w:val="nil"/>
              <w:left w:val="single" w:sz="8" w:space="0" w:color="auto"/>
              <w:bottom w:val="single" w:sz="4" w:space="0" w:color="auto"/>
              <w:right w:val="single" w:sz="4" w:space="0" w:color="auto"/>
            </w:tcBorders>
            <w:vAlign w:val="center"/>
          </w:tcPr>
          <w:p w:rsidR="00341713" w:rsidRPr="00B866D7" w:rsidRDefault="00341713" w:rsidP="00341713">
            <w:pPr>
              <w:spacing w:after="0"/>
              <w:rPr>
                <w:rFonts w:ascii="Arial Narrow" w:eastAsia="Times New Roman" w:hAnsi="Arial Narrow" w:cs="Calibri"/>
                <w:color w:val="000000"/>
                <w:sz w:val="16"/>
                <w:szCs w:val="16"/>
              </w:rPr>
            </w:pPr>
          </w:p>
        </w:tc>
        <w:tc>
          <w:tcPr>
            <w:tcW w:w="3397" w:type="dxa"/>
            <w:tcBorders>
              <w:top w:val="nil"/>
              <w:left w:val="nil"/>
              <w:bottom w:val="single" w:sz="4" w:space="0" w:color="auto"/>
              <w:right w:val="nil"/>
            </w:tcBorders>
            <w:shd w:val="clear" w:color="000000" w:fill="C0C0C0"/>
            <w:vAlign w:val="center"/>
          </w:tcPr>
          <w:p w:rsidR="00341713" w:rsidRPr="00B866D7" w:rsidRDefault="00341713" w:rsidP="00341713">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Capacitaciones de Educación Técnica</w:t>
            </w:r>
          </w:p>
        </w:tc>
        <w:tc>
          <w:tcPr>
            <w:tcW w:w="780" w:type="dxa"/>
            <w:tcBorders>
              <w:top w:val="nil"/>
              <w:left w:val="single" w:sz="8" w:space="0" w:color="auto"/>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80"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Pr>
                <w:rFonts w:ascii="Arial Narrow" w:eastAsia="Times New Roman" w:hAnsi="Arial Narrow" w:cs="Calibri"/>
                <w:b/>
                <w:bCs/>
                <w:color w:val="000000"/>
                <w:sz w:val="20"/>
                <w:szCs w:val="20"/>
              </w:rPr>
              <w:t>R</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RAM</w:t>
            </w:r>
          </w:p>
        </w:tc>
        <w:tc>
          <w:tcPr>
            <w:tcW w:w="779" w:type="dxa"/>
            <w:tcBorders>
              <w:top w:val="nil"/>
              <w:left w:val="nil"/>
              <w:bottom w:val="single" w:sz="4" w:space="0" w:color="auto"/>
              <w:right w:val="single" w:sz="8"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r>
      <w:tr w:rsidR="00341713" w:rsidRPr="00B866D7" w:rsidTr="00326F36">
        <w:trPr>
          <w:trHeight w:val="750"/>
        </w:trPr>
        <w:tc>
          <w:tcPr>
            <w:tcW w:w="1438" w:type="dxa"/>
            <w:vMerge/>
            <w:tcBorders>
              <w:top w:val="nil"/>
              <w:left w:val="single" w:sz="8" w:space="0" w:color="auto"/>
              <w:bottom w:val="single" w:sz="4" w:space="0" w:color="auto"/>
              <w:right w:val="single" w:sz="4" w:space="0" w:color="auto"/>
            </w:tcBorders>
            <w:vAlign w:val="center"/>
          </w:tcPr>
          <w:p w:rsidR="00341713" w:rsidRPr="00B866D7" w:rsidRDefault="00341713" w:rsidP="00341713">
            <w:pPr>
              <w:spacing w:after="0"/>
              <w:rPr>
                <w:rFonts w:ascii="Arial Narrow" w:eastAsia="Times New Roman" w:hAnsi="Arial Narrow" w:cs="Calibri"/>
                <w:color w:val="000000"/>
                <w:sz w:val="16"/>
                <w:szCs w:val="16"/>
              </w:rPr>
            </w:pPr>
          </w:p>
        </w:tc>
        <w:tc>
          <w:tcPr>
            <w:tcW w:w="3397" w:type="dxa"/>
            <w:tcBorders>
              <w:top w:val="nil"/>
              <w:left w:val="nil"/>
              <w:bottom w:val="single" w:sz="4" w:space="0" w:color="auto"/>
              <w:right w:val="nil"/>
            </w:tcBorders>
            <w:shd w:val="clear" w:color="000000" w:fill="C0C0C0"/>
            <w:vAlign w:val="center"/>
          </w:tcPr>
          <w:p w:rsidR="00341713" w:rsidRPr="00B866D7" w:rsidRDefault="00341713" w:rsidP="00341713">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Acompañamiento del Departamento de Formación</w:t>
            </w:r>
          </w:p>
        </w:tc>
        <w:tc>
          <w:tcPr>
            <w:tcW w:w="780" w:type="dxa"/>
            <w:tcBorders>
              <w:top w:val="nil"/>
              <w:left w:val="single" w:sz="8" w:space="0" w:color="auto"/>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80"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RAM</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8"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r>
      <w:tr w:rsidR="00341713" w:rsidRPr="00B866D7" w:rsidTr="00326F36">
        <w:trPr>
          <w:trHeight w:val="750"/>
        </w:trPr>
        <w:tc>
          <w:tcPr>
            <w:tcW w:w="1438" w:type="dxa"/>
            <w:vMerge/>
            <w:tcBorders>
              <w:top w:val="nil"/>
              <w:left w:val="single" w:sz="8" w:space="0" w:color="auto"/>
              <w:bottom w:val="single" w:sz="4" w:space="0" w:color="auto"/>
              <w:right w:val="single" w:sz="4" w:space="0" w:color="auto"/>
            </w:tcBorders>
            <w:vAlign w:val="center"/>
          </w:tcPr>
          <w:p w:rsidR="00341713" w:rsidRPr="00B866D7" w:rsidRDefault="00341713" w:rsidP="00341713">
            <w:pPr>
              <w:spacing w:after="0"/>
              <w:rPr>
                <w:rFonts w:ascii="Arial Narrow" w:eastAsia="Times New Roman" w:hAnsi="Arial Narrow" w:cs="Calibri"/>
                <w:color w:val="000000"/>
                <w:sz w:val="16"/>
                <w:szCs w:val="16"/>
              </w:rPr>
            </w:pPr>
          </w:p>
        </w:tc>
        <w:tc>
          <w:tcPr>
            <w:tcW w:w="3397" w:type="dxa"/>
            <w:tcBorders>
              <w:top w:val="nil"/>
              <w:left w:val="nil"/>
              <w:bottom w:val="single" w:sz="4" w:space="0" w:color="auto"/>
              <w:right w:val="nil"/>
            </w:tcBorders>
            <w:shd w:val="clear" w:color="000000" w:fill="C0C0C0"/>
            <w:vAlign w:val="center"/>
          </w:tcPr>
          <w:p w:rsidR="00341713" w:rsidRPr="00B866D7" w:rsidRDefault="00341713" w:rsidP="00341713">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Capacitaciones del Departamento de Formación</w:t>
            </w:r>
          </w:p>
        </w:tc>
        <w:tc>
          <w:tcPr>
            <w:tcW w:w="780" w:type="dxa"/>
            <w:tcBorders>
              <w:top w:val="nil"/>
              <w:left w:val="single" w:sz="8" w:space="0" w:color="auto"/>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80"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Pr>
                <w:rFonts w:ascii="Arial Narrow" w:eastAsia="Times New Roman" w:hAnsi="Arial Narrow" w:cs="Calibri"/>
                <w:b/>
                <w:bCs/>
                <w:color w:val="000000"/>
                <w:sz w:val="20"/>
                <w:szCs w:val="20"/>
              </w:rPr>
              <w:t>R</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RAM</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8"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r>
      <w:tr w:rsidR="00341713" w:rsidRPr="00B866D7" w:rsidTr="00326F36">
        <w:trPr>
          <w:trHeight w:val="750"/>
        </w:trPr>
        <w:tc>
          <w:tcPr>
            <w:tcW w:w="1438" w:type="dxa"/>
            <w:tcBorders>
              <w:top w:val="nil"/>
              <w:left w:val="single" w:sz="8" w:space="0" w:color="auto"/>
              <w:bottom w:val="single" w:sz="4" w:space="0" w:color="auto"/>
              <w:right w:val="single" w:sz="4" w:space="0" w:color="auto"/>
            </w:tcBorders>
            <w:shd w:val="clear" w:color="auto" w:fill="auto"/>
            <w:vAlign w:val="center"/>
          </w:tcPr>
          <w:p w:rsidR="00341713" w:rsidRPr="00B866D7" w:rsidRDefault="00341713" w:rsidP="00341713">
            <w:pPr>
              <w:spacing w:after="0"/>
              <w:jc w:val="center"/>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MACRO PROCESO: Gestión de Abastecimiento</w:t>
            </w:r>
          </w:p>
        </w:tc>
        <w:tc>
          <w:tcPr>
            <w:tcW w:w="3397" w:type="dxa"/>
            <w:tcBorders>
              <w:top w:val="nil"/>
              <w:left w:val="nil"/>
              <w:bottom w:val="single" w:sz="4" w:space="0" w:color="auto"/>
              <w:right w:val="nil"/>
            </w:tcBorders>
            <w:shd w:val="clear" w:color="auto" w:fill="auto"/>
            <w:vAlign w:val="center"/>
          </w:tcPr>
          <w:p w:rsidR="00341713" w:rsidRPr="00B866D7" w:rsidRDefault="00341713" w:rsidP="00341713">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Inventariado de Talleres de Educación Técnica</w:t>
            </w:r>
          </w:p>
        </w:tc>
        <w:tc>
          <w:tcPr>
            <w:tcW w:w="780" w:type="dxa"/>
            <w:tcBorders>
              <w:top w:val="nil"/>
              <w:left w:val="single" w:sz="8" w:space="0" w:color="auto"/>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80"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w:t>
            </w:r>
            <w:r>
              <w:rPr>
                <w:rFonts w:ascii="Arial Narrow" w:eastAsia="Times New Roman" w:hAnsi="Arial Narrow" w:cs="Calibri"/>
                <w:b/>
                <w:bCs/>
                <w:color w:val="000000"/>
                <w:sz w:val="20"/>
                <w:szCs w:val="20"/>
              </w:rPr>
              <w:t>A</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r>
              <w:rPr>
                <w:rFonts w:ascii="Arial Narrow" w:eastAsia="Times New Roman" w:hAnsi="Arial Narrow" w:cs="Calibri"/>
                <w:b/>
                <w:bCs/>
                <w:color w:val="000000"/>
                <w:sz w:val="20"/>
                <w:szCs w:val="20"/>
              </w:rPr>
              <w:t>RAM</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w:t>
            </w:r>
            <w:r>
              <w:rPr>
                <w:rFonts w:ascii="Arial Narrow" w:eastAsia="Times New Roman" w:hAnsi="Arial Narrow" w:cs="Calibri"/>
                <w:b/>
                <w:bCs/>
                <w:color w:val="000000"/>
                <w:sz w:val="20"/>
                <w:szCs w:val="20"/>
              </w:rPr>
              <w:t>A</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RAM</w:t>
            </w:r>
          </w:p>
        </w:tc>
        <w:tc>
          <w:tcPr>
            <w:tcW w:w="779" w:type="dxa"/>
            <w:tcBorders>
              <w:top w:val="nil"/>
              <w:left w:val="nil"/>
              <w:bottom w:val="single" w:sz="4" w:space="0" w:color="auto"/>
              <w:right w:val="single" w:sz="8"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r>
      <w:tr w:rsidR="00341713" w:rsidRPr="00B866D7" w:rsidTr="00326F36">
        <w:trPr>
          <w:trHeight w:val="750"/>
        </w:trPr>
        <w:tc>
          <w:tcPr>
            <w:tcW w:w="1438" w:type="dxa"/>
            <w:vMerge w:val="restart"/>
            <w:tcBorders>
              <w:top w:val="nil"/>
              <w:left w:val="single" w:sz="8" w:space="0" w:color="auto"/>
              <w:bottom w:val="single" w:sz="4" w:space="0" w:color="auto"/>
              <w:right w:val="single" w:sz="4" w:space="0" w:color="auto"/>
            </w:tcBorders>
            <w:shd w:val="clear" w:color="000000" w:fill="C0C0C0"/>
            <w:vAlign w:val="center"/>
          </w:tcPr>
          <w:p w:rsidR="00341713" w:rsidRPr="00B866D7" w:rsidRDefault="00341713" w:rsidP="00341713">
            <w:pPr>
              <w:spacing w:after="0"/>
              <w:jc w:val="center"/>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MACRO PROCESO: Gestión de Proyectos</w:t>
            </w:r>
          </w:p>
        </w:tc>
        <w:tc>
          <w:tcPr>
            <w:tcW w:w="3397" w:type="dxa"/>
            <w:tcBorders>
              <w:top w:val="nil"/>
              <w:left w:val="nil"/>
              <w:bottom w:val="single" w:sz="4" w:space="0" w:color="auto"/>
              <w:right w:val="nil"/>
            </w:tcBorders>
            <w:shd w:val="clear" w:color="000000" w:fill="C0C0C0"/>
            <w:vAlign w:val="center"/>
          </w:tcPr>
          <w:p w:rsidR="00341713" w:rsidRPr="00B866D7" w:rsidRDefault="00341713" w:rsidP="00341713">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Participación en concurso del Departamento de Proyectos</w:t>
            </w:r>
          </w:p>
        </w:tc>
        <w:tc>
          <w:tcPr>
            <w:tcW w:w="780" w:type="dxa"/>
            <w:tcBorders>
              <w:top w:val="nil"/>
              <w:left w:val="single" w:sz="8" w:space="0" w:color="auto"/>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80"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RAM</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Pr>
                <w:rFonts w:ascii="Arial Narrow" w:eastAsia="Times New Roman" w:hAnsi="Arial Narrow" w:cs="Calibri"/>
                <w:b/>
                <w:bCs/>
                <w:color w:val="000000"/>
                <w:sz w:val="20"/>
                <w:szCs w:val="20"/>
              </w:rPr>
              <w:t>R</w:t>
            </w: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8"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r>
      <w:tr w:rsidR="00341713" w:rsidRPr="00B866D7" w:rsidTr="00326F36">
        <w:trPr>
          <w:trHeight w:val="750"/>
        </w:trPr>
        <w:tc>
          <w:tcPr>
            <w:tcW w:w="1438" w:type="dxa"/>
            <w:vMerge/>
            <w:tcBorders>
              <w:top w:val="nil"/>
              <w:left w:val="single" w:sz="8" w:space="0" w:color="auto"/>
              <w:bottom w:val="single" w:sz="4" w:space="0" w:color="auto"/>
              <w:right w:val="single" w:sz="4" w:space="0" w:color="auto"/>
            </w:tcBorders>
            <w:vAlign w:val="center"/>
          </w:tcPr>
          <w:p w:rsidR="00341713" w:rsidRPr="00B866D7" w:rsidRDefault="00341713" w:rsidP="00341713">
            <w:pPr>
              <w:spacing w:after="0"/>
              <w:rPr>
                <w:rFonts w:ascii="Arial Narrow" w:eastAsia="Times New Roman" w:hAnsi="Arial Narrow" w:cs="Calibri"/>
                <w:color w:val="000000"/>
                <w:sz w:val="16"/>
                <w:szCs w:val="16"/>
              </w:rPr>
            </w:pPr>
          </w:p>
        </w:tc>
        <w:tc>
          <w:tcPr>
            <w:tcW w:w="3397" w:type="dxa"/>
            <w:tcBorders>
              <w:top w:val="nil"/>
              <w:left w:val="nil"/>
              <w:bottom w:val="single" w:sz="4" w:space="0" w:color="auto"/>
              <w:right w:val="nil"/>
            </w:tcBorders>
            <w:shd w:val="clear" w:color="000000" w:fill="C0C0C0"/>
            <w:vAlign w:val="center"/>
          </w:tcPr>
          <w:p w:rsidR="00341713" w:rsidRPr="00B866D7" w:rsidRDefault="00341713" w:rsidP="00341713">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Ejecución de Proyectos del Departamento de Proyectos</w:t>
            </w:r>
          </w:p>
        </w:tc>
        <w:tc>
          <w:tcPr>
            <w:tcW w:w="780" w:type="dxa"/>
            <w:tcBorders>
              <w:top w:val="nil"/>
              <w:left w:val="single" w:sz="8" w:space="0" w:color="auto"/>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80"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Pr>
                <w:rFonts w:ascii="Arial Narrow" w:eastAsia="Times New Roman" w:hAnsi="Arial Narrow" w:cs="Calibri"/>
                <w:b/>
                <w:bCs/>
                <w:color w:val="000000"/>
                <w:sz w:val="20"/>
                <w:szCs w:val="20"/>
              </w:rPr>
              <w:t>R</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r>
              <w:rPr>
                <w:rFonts w:ascii="Arial Narrow" w:eastAsia="Times New Roman" w:hAnsi="Arial Narrow" w:cs="Calibri"/>
                <w:b/>
                <w:bCs/>
                <w:color w:val="000000"/>
                <w:sz w:val="20"/>
                <w:szCs w:val="20"/>
              </w:rPr>
              <w:t>A</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RAM</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8"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r>
      <w:tr w:rsidR="00341713" w:rsidRPr="00B866D7" w:rsidTr="00326F36">
        <w:trPr>
          <w:trHeight w:val="750"/>
        </w:trPr>
        <w:tc>
          <w:tcPr>
            <w:tcW w:w="1438" w:type="dxa"/>
            <w:vMerge/>
            <w:tcBorders>
              <w:top w:val="nil"/>
              <w:left w:val="single" w:sz="8" w:space="0" w:color="auto"/>
              <w:bottom w:val="single" w:sz="4" w:space="0" w:color="auto"/>
              <w:right w:val="single" w:sz="4" w:space="0" w:color="auto"/>
            </w:tcBorders>
            <w:vAlign w:val="center"/>
          </w:tcPr>
          <w:p w:rsidR="00341713" w:rsidRPr="00B866D7" w:rsidRDefault="00341713" w:rsidP="00341713">
            <w:pPr>
              <w:spacing w:after="0"/>
              <w:rPr>
                <w:rFonts w:ascii="Arial Narrow" w:eastAsia="Times New Roman" w:hAnsi="Arial Narrow" w:cs="Calibri"/>
                <w:color w:val="000000"/>
                <w:sz w:val="16"/>
                <w:szCs w:val="16"/>
              </w:rPr>
            </w:pPr>
          </w:p>
        </w:tc>
        <w:tc>
          <w:tcPr>
            <w:tcW w:w="3397" w:type="dxa"/>
            <w:tcBorders>
              <w:top w:val="nil"/>
              <w:left w:val="nil"/>
              <w:bottom w:val="single" w:sz="4" w:space="0" w:color="auto"/>
              <w:right w:val="nil"/>
            </w:tcBorders>
            <w:shd w:val="clear" w:color="000000" w:fill="C0C0C0"/>
            <w:vAlign w:val="center"/>
          </w:tcPr>
          <w:p w:rsidR="00341713" w:rsidRPr="00B866D7" w:rsidRDefault="00341713" w:rsidP="00341713">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Auditoría del Departamento de Proyectos</w:t>
            </w:r>
          </w:p>
        </w:tc>
        <w:tc>
          <w:tcPr>
            <w:tcW w:w="780" w:type="dxa"/>
            <w:tcBorders>
              <w:top w:val="nil"/>
              <w:left w:val="single" w:sz="8" w:space="0" w:color="auto"/>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80"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RAM</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8"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r>
      <w:tr w:rsidR="00341713" w:rsidRPr="00B866D7" w:rsidTr="00326F36">
        <w:trPr>
          <w:trHeight w:val="750"/>
        </w:trPr>
        <w:tc>
          <w:tcPr>
            <w:tcW w:w="1438" w:type="dxa"/>
            <w:vMerge w:val="restart"/>
            <w:tcBorders>
              <w:top w:val="nil"/>
              <w:left w:val="single" w:sz="8" w:space="0" w:color="auto"/>
              <w:bottom w:val="single" w:sz="4" w:space="0" w:color="auto"/>
              <w:right w:val="single" w:sz="4" w:space="0" w:color="auto"/>
            </w:tcBorders>
            <w:shd w:val="clear" w:color="auto" w:fill="auto"/>
            <w:vAlign w:val="center"/>
          </w:tcPr>
          <w:p w:rsidR="00341713" w:rsidRPr="00B866D7" w:rsidRDefault="00341713" w:rsidP="00341713">
            <w:pPr>
              <w:spacing w:after="0"/>
              <w:jc w:val="center"/>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MACRO PROCESO: Gestión de Orientación Pastoral</w:t>
            </w:r>
          </w:p>
        </w:tc>
        <w:tc>
          <w:tcPr>
            <w:tcW w:w="3397" w:type="dxa"/>
            <w:tcBorders>
              <w:top w:val="nil"/>
              <w:left w:val="nil"/>
              <w:bottom w:val="single" w:sz="4" w:space="0" w:color="auto"/>
              <w:right w:val="nil"/>
            </w:tcBorders>
            <w:shd w:val="clear" w:color="auto" w:fill="auto"/>
            <w:vAlign w:val="center"/>
          </w:tcPr>
          <w:p w:rsidR="00341713" w:rsidRPr="00B866D7" w:rsidRDefault="00341713" w:rsidP="00341713">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Acompañamiento de Pastoral y Educación en Valores</w:t>
            </w:r>
          </w:p>
        </w:tc>
        <w:tc>
          <w:tcPr>
            <w:tcW w:w="780" w:type="dxa"/>
            <w:tcBorders>
              <w:top w:val="nil"/>
              <w:left w:val="single" w:sz="8" w:space="0" w:color="auto"/>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80"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8"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RAM</w:t>
            </w:r>
          </w:p>
        </w:tc>
      </w:tr>
      <w:tr w:rsidR="00341713" w:rsidRPr="00B866D7" w:rsidTr="00326F36">
        <w:trPr>
          <w:trHeight w:val="750"/>
        </w:trPr>
        <w:tc>
          <w:tcPr>
            <w:tcW w:w="1438" w:type="dxa"/>
            <w:vMerge/>
            <w:tcBorders>
              <w:top w:val="nil"/>
              <w:left w:val="single" w:sz="8" w:space="0" w:color="auto"/>
              <w:bottom w:val="single" w:sz="4" w:space="0" w:color="auto"/>
              <w:right w:val="single" w:sz="4" w:space="0" w:color="auto"/>
            </w:tcBorders>
            <w:vAlign w:val="center"/>
          </w:tcPr>
          <w:p w:rsidR="00341713" w:rsidRPr="00B866D7" w:rsidRDefault="00341713" w:rsidP="00341713">
            <w:pPr>
              <w:spacing w:after="0"/>
              <w:rPr>
                <w:rFonts w:ascii="Arial Narrow" w:eastAsia="Times New Roman" w:hAnsi="Arial Narrow" w:cs="Calibri"/>
                <w:color w:val="000000"/>
                <w:sz w:val="16"/>
                <w:szCs w:val="16"/>
              </w:rPr>
            </w:pPr>
          </w:p>
        </w:tc>
        <w:tc>
          <w:tcPr>
            <w:tcW w:w="3397" w:type="dxa"/>
            <w:tcBorders>
              <w:top w:val="nil"/>
              <w:left w:val="nil"/>
              <w:bottom w:val="single" w:sz="4" w:space="0" w:color="auto"/>
              <w:right w:val="nil"/>
            </w:tcBorders>
            <w:shd w:val="clear" w:color="auto" w:fill="auto"/>
            <w:vAlign w:val="center"/>
          </w:tcPr>
          <w:p w:rsidR="00341713" w:rsidRPr="00B866D7" w:rsidRDefault="00341713" w:rsidP="00341713">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Ejecución de retiros de Pastoral y Educación en Valores</w:t>
            </w:r>
          </w:p>
        </w:tc>
        <w:tc>
          <w:tcPr>
            <w:tcW w:w="780" w:type="dxa"/>
            <w:tcBorders>
              <w:top w:val="nil"/>
              <w:left w:val="single" w:sz="8" w:space="0" w:color="auto"/>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80"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Pr>
                <w:rFonts w:ascii="Arial Narrow" w:eastAsia="Times New Roman" w:hAnsi="Arial Narrow" w:cs="Calibri"/>
                <w:b/>
                <w:bCs/>
                <w:color w:val="000000"/>
                <w:sz w:val="20"/>
                <w:szCs w:val="20"/>
              </w:rPr>
              <w:t>R</w:t>
            </w:r>
            <w:r w:rsidRPr="00B866D7">
              <w:rPr>
                <w:rFonts w:ascii="Arial Narrow" w:eastAsia="Times New Roman" w:hAnsi="Arial Narrow" w:cs="Calibri"/>
                <w:b/>
                <w:bCs/>
                <w:color w:val="000000"/>
                <w:sz w:val="20"/>
                <w:szCs w:val="20"/>
              </w:rPr>
              <w:t>A</w:t>
            </w:r>
            <w:r>
              <w:rPr>
                <w:rFonts w:ascii="Arial Narrow" w:eastAsia="Times New Roman" w:hAnsi="Arial Narrow" w:cs="Calibri"/>
                <w:b/>
                <w:bCs/>
                <w:color w:val="000000"/>
                <w:sz w:val="20"/>
                <w:szCs w:val="20"/>
              </w:rPr>
              <w:t>M</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8"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RAM</w:t>
            </w:r>
          </w:p>
        </w:tc>
      </w:tr>
      <w:tr w:rsidR="00341713" w:rsidRPr="00B866D7" w:rsidTr="00326F36">
        <w:trPr>
          <w:trHeight w:val="750"/>
        </w:trPr>
        <w:tc>
          <w:tcPr>
            <w:tcW w:w="1438" w:type="dxa"/>
            <w:vMerge/>
            <w:tcBorders>
              <w:top w:val="nil"/>
              <w:left w:val="single" w:sz="8" w:space="0" w:color="auto"/>
              <w:bottom w:val="single" w:sz="4" w:space="0" w:color="auto"/>
              <w:right w:val="single" w:sz="4" w:space="0" w:color="auto"/>
            </w:tcBorders>
            <w:vAlign w:val="center"/>
          </w:tcPr>
          <w:p w:rsidR="00341713" w:rsidRPr="00B866D7" w:rsidRDefault="00341713" w:rsidP="00341713">
            <w:pPr>
              <w:spacing w:after="0"/>
              <w:rPr>
                <w:rFonts w:ascii="Arial Narrow" w:eastAsia="Times New Roman" w:hAnsi="Arial Narrow" w:cs="Calibri"/>
                <w:color w:val="000000"/>
                <w:sz w:val="16"/>
                <w:szCs w:val="16"/>
              </w:rPr>
            </w:pPr>
          </w:p>
        </w:tc>
        <w:tc>
          <w:tcPr>
            <w:tcW w:w="3397" w:type="dxa"/>
            <w:tcBorders>
              <w:top w:val="nil"/>
              <w:left w:val="nil"/>
              <w:bottom w:val="single" w:sz="4" w:space="0" w:color="auto"/>
              <w:right w:val="nil"/>
            </w:tcBorders>
            <w:shd w:val="clear" w:color="auto" w:fill="auto"/>
            <w:vAlign w:val="center"/>
          </w:tcPr>
          <w:p w:rsidR="00341713" w:rsidRPr="00B866D7" w:rsidRDefault="00341713" w:rsidP="00341713">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Ejecución de talleres de Pastoral y Educación en Valores</w:t>
            </w:r>
          </w:p>
        </w:tc>
        <w:tc>
          <w:tcPr>
            <w:tcW w:w="780" w:type="dxa"/>
            <w:tcBorders>
              <w:top w:val="nil"/>
              <w:left w:val="single" w:sz="8" w:space="0" w:color="auto"/>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80"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Pr>
                <w:rFonts w:ascii="Arial Narrow" w:eastAsia="Times New Roman" w:hAnsi="Arial Narrow" w:cs="Calibri"/>
                <w:b/>
                <w:bCs/>
                <w:color w:val="000000"/>
                <w:sz w:val="20"/>
                <w:szCs w:val="20"/>
              </w:rPr>
              <w:t>R</w:t>
            </w:r>
            <w:r w:rsidRPr="00B866D7">
              <w:rPr>
                <w:rFonts w:ascii="Arial Narrow" w:eastAsia="Times New Roman" w:hAnsi="Arial Narrow" w:cs="Calibri"/>
                <w:b/>
                <w:bCs/>
                <w:color w:val="000000"/>
                <w:sz w:val="20"/>
                <w:szCs w:val="20"/>
              </w:rPr>
              <w:t>A</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8" w:space="0" w:color="auto"/>
            </w:tcBorders>
            <w:shd w:val="clear" w:color="auto" w:fill="auto"/>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RAM</w:t>
            </w:r>
          </w:p>
        </w:tc>
      </w:tr>
      <w:tr w:rsidR="00341713" w:rsidRPr="00B866D7" w:rsidTr="00326F36">
        <w:trPr>
          <w:trHeight w:val="750"/>
        </w:trPr>
        <w:tc>
          <w:tcPr>
            <w:tcW w:w="1438" w:type="dxa"/>
            <w:vMerge w:val="restart"/>
            <w:tcBorders>
              <w:top w:val="nil"/>
              <w:left w:val="single" w:sz="8" w:space="0" w:color="auto"/>
              <w:bottom w:val="single" w:sz="8" w:space="0" w:color="000000"/>
              <w:right w:val="single" w:sz="4" w:space="0" w:color="auto"/>
            </w:tcBorders>
            <w:shd w:val="clear" w:color="000000" w:fill="C0C0C0"/>
            <w:vAlign w:val="center"/>
          </w:tcPr>
          <w:p w:rsidR="00341713" w:rsidRPr="00B866D7" w:rsidRDefault="00341713" w:rsidP="00341713">
            <w:pPr>
              <w:spacing w:after="0"/>
              <w:jc w:val="center"/>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MACRO PROCESO: Contabilidad y Presupuestos</w:t>
            </w:r>
          </w:p>
        </w:tc>
        <w:tc>
          <w:tcPr>
            <w:tcW w:w="3397" w:type="dxa"/>
            <w:tcBorders>
              <w:top w:val="nil"/>
              <w:left w:val="nil"/>
              <w:bottom w:val="single" w:sz="4" w:space="0" w:color="auto"/>
              <w:right w:val="nil"/>
            </w:tcBorders>
            <w:shd w:val="clear" w:color="000000" w:fill="C0C0C0"/>
            <w:vAlign w:val="center"/>
          </w:tcPr>
          <w:p w:rsidR="00341713" w:rsidRPr="00B866D7" w:rsidRDefault="00341713" w:rsidP="00341713">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Planificación del Presupuesto Institucional Anual</w:t>
            </w:r>
          </w:p>
        </w:tc>
        <w:tc>
          <w:tcPr>
            <w:tcW w:w="780" w:type="dxa"/>
            <w:tcBorders>
              <w:top w:val="nil"/>
              <w:left w:val="single" w:sz="8" w:space="0" w:color="auto"/>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80"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RAM</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4" w:space="0" w:color="auto"/>
              <w:right w:val="single" w:sz="8"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r>
      <w:tr w:rsidR="00341713" w:rsidRPr="00B866D7" w:rsidTr="00326F36">
        <w:trPr>
          <w:trHeight w:val="750"/>
        </w:trPr>
        <w:tc>
          <w:tcPr>
            <w:tcW w:w="1438" w:type="dxa"/>
            <w:vMerge/>
            <w:tcBorders>
              <w:top w:val="nil"/>
              <w:left w:val="single" w:sz="8" w:space="0" w:color="auto"/>
              <w:bottom w:val="single" w:sz="8" w:space="0" w:color="000000"/>
              <w:right w:val="single" w:sz="4" w:space="0" w:color="auto"/>
            </w:tcBorders>
            <w:vAlign w:val="center"/>
          </w:tcPr>
          <w:p w:rsidR="00341713" w:rsidRPr="00B866D7" w:rsidRDefault="00341713" w:rsidP="00341713">
            <w:pPr>
              <w:spacing w:after="0"/>
              <w:rPr>
                <w:rFonts w:ascii="Arial Narrow" w:eastAsia="Times New Roman" w:hAnsi="Arial Narrow" w:cs="Calibri"/>
                <w:color w:val="000000"/>
                <w:sz w:val="16"/>
                <w:szCs w:val="16"/>
              </w:rPr>
            </w:pPr>
          </w:p>
        </w:tc>
        <w:tc>
          <w:tcPr>
            <w:tcW w:w="3397" w:type="dxa"/>
            <w:tcBorders>
              <w:top w:val="nil"/>
              <w:left w:val="nil"/>
              <w:bottom w:val="single" w:sz="8" w:space="0" w:color="auto"/>
              <w:right w:val="nil"/>
            </w:tcBorders>
            <w:shd w:val="clear" w:color="000000" w:fill="C0C0C0"/>
            <w:vAlign w:val="center"/>
          </w:tcPr>
          <w:p w:rsidR="00341713" w:rsidRPr="00B866D7" w:rsidRDefault="00341713" w:rsidP="00341713">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Seguimiento Presupuestal</w:t>
            </w:r>
          </w:p>
        </w:tc>
        <w:tc>
          <w:tcPr>
            <w:tcW w:w="780" w:type="dxa"/>
            <w:tcBorders>
              <w:top w:val="nil"/>
              <w:left w:val="single" w:sz="8" w:space="0" w:color="auto"/>
              <w:bottom w:val="single" w:sz="8"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80" w:type="dxa"/>
            <w:tcBorders>
              <w:top w:val="nil"/>
              <w:left w:val="nil"/>
              <w:bottom w:val="single" w:sz="8"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A</w:t>
            </w:r>
          </w:p>
        </w:tc>
        <w:tc>
          <w:tcPr>
            <w:tcW w:w="779" w:type="dxa"/>
            <w:tcBorders>
              <w:top w:val="nil"/>
              <w:left w:val="nil"/>
              <w:bottom w:val="single" w:sz="8"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p>
        </w:tc>
        <w:tc>
          <w:tcPr>
            <w:tcW w:w="779" w:type="dxa"/>
            <w:tcBorders>
              <w:top w:val="nil"/>
              <w:left w:val="nil"/>
              <w:bottom w:val="single" w:sz="8"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8"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p>
        </w:tc>
        <w:tc>
          <w:tcPr>
            <w:tcW w:w="779" w:type="dxa"/>
            <w:tcBorders>
              <w:top w:val="nil"/>
              <w:left w:val="nil"/>
              <w:bottom w:val="single" w:sz="8"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RAM</w:t>
            </w:r>
          </w:p>
        </w:tc>
        <w:tc>
          <w:tcPr>
            <w:tcW w:w="779" w:type="dxa"/>
            <w:tcBorders>
              <w:top w:val="nil"/>
              <w:left w:val="nil"/>
              <w:bottom w:val="single" w:sz="8"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8"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8"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8"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8" w:space="0" w:color="auto"/>
              <w:right w:val="single" w:sz="4" w:space="0" w:color="auto"/>
            </w:tcBorders>
            <w:shd w:val="clear" w:color="000000" w:fill="C0C0C0"/>
            <w:noWrap/>
            <w:vAlign w:val="center"/>
          </w:tcPr>
          <w:p w:rsidR="00341713" w:rsidRPr="00B866D7" w:rsidRDefault="00341713" w:rsidP="00341713">
            <w:pPr>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c>
          <w:tcPr>
            <w:tcW w:w="779" w:type="dxa"/>
            <w:tcBorders>
              <w:top w:val="nil"/>
              <w:left w:val="nil"/>
              <w:bottom w:val="single" w:sz="8" w:space="0" w:color="auto"/>
              <w:right w:val="single" w:sz="8" w:space="0" w:color="auto"/>
            </w:tcBorders>
            <w:shd w:val="clear" w:color="000000" w:fill="C0C0C0"/>
            <w:noWrap/>
            <w:vAlign w:val="center"/>
          </w:tcPr>
          <w:p w:rsidR="00341713" w:rsidRPr="00B866D7" w:rsidRDefault="00341713" w:rsidP="00341713">
            <w:pPr>
              <w:keepNext/>
              <w:spacing w:after="0"/>
              <w:jc w:val="center"/>
              <w:rPr>
                <w:rFonts w:ascii="Arial Narrow" w:eastAsia="Times New Roman" w:hAnsi="Arial Narrow" w:cs="Calibri"/>
                <w:b/>
                <w:bCs/>
                <w:color w:val="000000"/>
                <w:sz w:val="20"/>
                <w:szCs w:val="20"/>
              </w:rPr>
            </w:pPr>
            <w:r w:rsidRPr="00B866D7">
              <w:rPr>
                <w:rFonts w:ascii="Arial Narrow" w:eastAsia="Times New Roman" w:hAnsi="Arial Narrow" w:cs="Calibri"/>
                <w:b/>
                <w:bCs/>
                <w:color w:val="000000"/>
                <w:sz w:val="20"/>
                <w:szCs w:val="20"/>
              </w:rPr>
              <w:t> </w:t>
            </w:r>
          </w:p>
        </w:tc>
      </w:tr>
    </w:tbl>
    <w:p w:rsidR="00341713" w:rsidRPr="00341713" w:rsidRDefault="00341713" w:rsidP="00341713">
      <w:pPr>
        <w:pStyle w:val="Caption"/>
        <w:jc w:val="center"/>
        <w:rPr>
          <w:rFonts w:asciiTheme="majorHAnsi" w:hAnsiTheme="majorHAnsi"/>
          <w:sz w:val="16"/>
          <w:szCs w:val="16"/>
        </w:rPr>
      </w:pPr>
      <w:bookmarkStart w:id="360" w:name="_Toc266031758"/>
      <w:r w:rsidRPr="00341713">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72</w:t>
      </w:r>
      <w:r w:rsidR="00C74554">
        <w:rPr>
          <w:rFonts w:asciiTheme="majorHAnsi" w:hAnsiTheme="majorHAnsi"/>
          <w:sz w:val="16"/>
          <w:szCs w:val="16"/>
        </w:rPr>
        <w:fldChar w:fldCharType="end"/>
      </w:r>
      <w:r w:rsidRPr="00341713">
        <w:rPr>
          <w:rFonts w:asciiTheme="majorHAnsi" w:hAnsiTheme="majorHAnsi"/>
          <w:sz w:val="16"/>
          <w:szCs w:val="16"/>
        </w:rPr>
        <w:t>.- Matriz de asignación de responsabilidades (RAM)</w:t>
      </w:r>
      <w:bookmarkEnd w:id="360"/>
    </w:p>
    <w:p w:rsidR="00341713" w:rsidRDefault="00341713" w:rsidP="00341713">
      <w:pPr>
        <w:pStyle w:val="Caption"/>
        <w:jc w:val="center"/>
        <w:rPr>
          <w:rFonts w:asciiTheme="majorHAnsi" w:hAnsiTheme="majorHAnsi"/>
          <w:sz w:val="16"/>
          <w:szCs w:val="16"/>
        </w:rPr>
      </w:pPr>
      <w:r w:rsidRPr="00341713">
        <w:rPr>
          <w:rFonts w:asciiTheme="majorHAnsi" w:hAnsiTheme="majorHAnsi"/>
          <w:sz w:val="16"/>
          <w:szCs w:val="16"/>
        </w:rPr>
        <w:t>Fuente: Elaboración propia</w:t>
      </w:r>
    </w:p>
    <w:p w:rsidR="00341713" w:rsidRDefault="00341713" w:rsidP="00341713">
      <w:pPr>
        <w:rPr>
          <w:lang w:val="es-PE" w:eastAsia="es-ES" w:bidi="ar-SA"/>
        </w:rPr>
      </w:pPr>
    </w:p>
    <w:p w:rsidR="00341713" w:rsidRDefault="00341713" w:rsidP="00341713">
      <w:pPr>
        <w:rPr>
          <w:lang w:val="es-PE" w:eastAsia="es-ES" w:bidi="ar-SA"/>
        </w:rPr>
        <w:sectPr w:rsidR="00341713" w:rsidSect="00A474BC">
          <w:footerReference w:type="default" r:id="rId127"/>
          <w:pgSz w:w="16839" w:h="11907" w:orient="landscape" w:code="9"/>
          <w:pgMar w:top="1701" w:right="1417" w:bottom="1701" w:left="1417" w:header="708" w:footer="708" w:gutter="0"/>
          <w:cols w:space="708"/>
          <w:docGrid w:linePitch="360"/>
        </w:sectPr>
      </w:pPr>
    </w:p>
    <w:p w:rsidR="00341713" w:rsidRPr="00341713" w:rsidRDefault="00341713" w:rsidP="00EF1133">
      <w:pPr>
        <w:pStyle w:val="Heading2"/>
        <w:numPr>
          <w:ilvl w:val="1"/>
          <w:numId w:val="2"/>
        </w:numPr>
        <w:spacing w:after="240"/>
        <w:jc w:val="both"/>
        <w:rPr>
          <w:b/>
          <w:smallCaps w:val="0"/>
          <w:sz w:val="24"/>
          <w:szCs w:val="24"/>
          <w:u w:val="single"/>
        </w:rPr>
      </w:pPr>
      <w:bookmarkStart w:id="361" w:name="_Toc265485362"/>
      <w:bookmarkStart w:id="362" w:name="_Toc266033433"/>
      <w:r w:rsidRPr="00341713">
        <w:rPr>
          <w:b/>
          <w:smallCaps w:val="0"/>
          <w:sz w:val="24"/>
          <w:szCs w:val="24"/>
          <w:u w:val="single"/>
        </w:rPr>
        <w:t>STAKEHOLDERS EMPRESARIALES</w:t>
      </w:r>
      <w:bookmarkEnd w:id="361"/>
      <w:bookmarkEnd w:id="362"/>
    </w:p>
    <w:p w:rsidR="00341713" w:rsidRPr="00341713" w:rsidRDefault="00341713" w:rsidP="00341713">
      <w:pPr>
        <w:spacing w:line="360" w:lineRule="auto"/>
        <w:jc w:val="both"/>
        <w:rPr>
          <w:sz w:val="24"/>
        </w:rPr>
      </w:pPr>
      <w:r w:rsidRPr="00341713">
        <w:rPr>
          <w:sz w:val="24"/>
        </w:rPr>
        <w:t xml:space="preserve">Los stakeholders empresariales representan a las personas o entidades que afectan o pueden ser afectados por las actividades de la </w:t>
      </w:r>
      <w:r w:rsidR="00F23A14">
        <w:rPr>
          <w:sz w:val="24"/>
        </w:rPr>
        <w:t>de la Oficina Central Fe y Alegría Perú</w:t>
      </w:r>
      <w:r w:rsidRPr="00341713">
        <w:rPr>
          <w:sz w:val="24"/>
        </w:rPr>
        <w:t>. Esta información se rescata de los pools de los diagramas de procesos</w:t>
      </w:r>
      <w:r w:rsidR="00F23A14">
        <w:rPr>
          <w:sz w:val="24"/>
        </w:rPr>
        <w:t xml:space="preserve"> detallados en el punto 3.7</w:t>
      </w:r>
      <w:r w:rsidRPr="00341713">
        <w:rPr>
          <w:sz w:val="24"/>
        </w:rPr>
        <w:t>.</w:t>
      </w:r>
    </w:p>
    <w:p w:rsidR="00341713" w:rsidRPr="00B866D7" w:rsidRDefault="00341713" w:rsidP="00341713">
      <w:pPr>
        <w:pStyle w:val="ListParagraph"/>
        <w:jc w:val="both"/>
        <w:rPr>
          <w:rFonts w:ascii="Arial Narrow" w:hAnsi="Arial Narrow"/>
        </w:rPr>
      </w:pPr>
    </w:p>
    <w:p w:rsidR="00341713" w:rsidRPr="00B866D7" w:rsidRDefault="00341713" w:rsidP="00341713">
      <w:pPr>
        <w:pStyle w:val="ListParagraph"/>
        <w:keepNext/>
        <w:ind w:left="0"/>
        <w:jc w:val="center"/>
        <w:rPr>
          <w:rFonts w:ascii="Arial Narrow" w:hAnsi="Arial Narrow"/>
        </w:rPr>
      </w:pPr>
      <w:r>
        <w:rPr>
          <w:rFonts w:ascii="Arial Narrow" w:hAnsi="Arial Narrow"/>
          <w:noProof/>
          <w:lang w:eastAsia="es-ES" w:bidi="ar-SA"/>
        </w:rPr>
        <w:drawing>
          <wp:inline distT="0" distB="0" distL="0" distR="0">
            <wp:extent cx="5610225" cy="5743575"/>
            <wp:effectExtent l="0" t="0" r="0" b="0"/>
            <wp:docPr id="11"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17321" cy="9337104"/>
                      <a:chOff x="1648272" y="72008"/>
                      <a:chExt cx="9117321" cy="9337104"/>
                    </a:xfrm>
                  </a:grpSpPr>
                  <a:sp>
                    <a:nvSpPr>
                      <a:cNvPr id="4" name="Oval 3"/>
                      <a:cNvSpPr/>
                    </a:nvSpPr>
                    <a:spPr>
                      <a:xfrm>
                        <a:off x="1648272" y="72008"/>
                        <a:ext cx="9117321" cy="9337104"/>
                      </a:xfrm>
                      <a:prstGeom prst="ellipse">
                        <a:avLst/>
                      </a:prstGeom>
                    </a:spPr>
                    <a:txSp>
                      <a:txBody>
                        <a:bodyPr lIns="122191" tIns="61096" rIns="122191" bIns="61096" rtlCol="0" anchor="ctr"/>
                        <a:lstStyle>
                          <a:defPPr>
                            <a:defRPr lang="es-ES"/>
                          </a:defPPr>
                          <a:lvl1pPr marL="0" algn="l" defTabSz="1221913" rtl="0" eaLnBrk="1" latinLnBrk="0" hangingPunct="1">
                            <a:defRPr sz="2400" kern="1200">
                              <a:solidFill>
                                <a:schemeClr val="lt1"/>
                              </a:solidFill>
                              <a:latin typeface="+mn-lt"/>
                              <a:ea typeface="+mn-ea"/>
                              <a:cs typeface="+mn-cs"/>
                            </a:defRPr>
                          </a:lvl1pPr>
                          <a:lvl2pPr marL="610956" algn="l" defTabSz="1221913" rtl="0" eaLnBrk="1" latinLnBrk="0" hangingPunct="1">
                            <a:defRPr sz="2400" kern="1200">
                              <a:solidFill>
                                <a:schemeClr val="lt1"/>
                              </a:solidFill>
                              <a:latin typeface="+mn-lt"/>
                              <a:ea typeface="+mn-ea"/>
                              <a:cs typeface="+mn-cs"/>
                            </a:defRPr>
                          </a:lvl2pPr>
                          <a:lvl3pPr marL="1221913" algn="l" defTabSz="1221913" rtl="0" eaLnBrk="1" latinLnBrk="0" hangingPunct="1">
                            <a:defRPr sz="2400" kern="1200">
                              <a:solidFill>
                                <a:schemeClr val="lt1"/>
                              </a:solidFill>
                              <a:latin typeface="+mn-lt"/>
                              <a:ea typeface="+mn-ea"/>
                              <a:cs typeface="+mn-cs"/>
                            </a:defRPr>
                          </a:lvl3pPr>
                          <a:lvl4pPr marL="1832869" algn="l" defTabSz="1221913" rtl="0" eaLnBrk="1" latinLnBrk="0" hangingPunct="1">
                            <a:defRPr sz="2400" kern="1200">
                              <a:solidFill>
                                <a:schemeClr val="lt1"/>
                              </a:solidFill>
                              <a:latin typeface="+mn-lt"/>
                              <a:ea typeface="+mn-ea"/>
                              <a:cs typeface="+mn-cs"/>
                            </a:defRPr>
                          </a:lvl4pPr>
                          <a:lvl5pPr marL="2443825" algn="l" defTabSz="1221913" rtl="0" eaLnBrk="1" latinLnBrk="0" hangingPunct="1">
                            <a:defRPr sz="2400" kern="1200">
                              <a:solidFill>
                                <a:schemeClr val="lt1"/>
                              </a:solidFill>
                              <a:latin typeface="+mn-lt"/>
                              <a:ea typeface="+mn-ea"/>
                              <a:cs typeface="+mn-cs"/>
                            </a:defRPr>
                          </a:lvl5pPr>
                          <a:lvl6pPr marL="3054782" algn="l" defTabSz="1221913" rtl="0" eaLnBrk="1" latinLnBrk="0" hangingPunct="1">
                            <a:defRPr sz="2400" kern="1200">
                              <a:solidFill>
                                <a:schemeClr val="lt1"/>
                              </a:solidFill>
                              <a:latin typeface="+mn-lt"/>
                              <a:ea typeface="+mn-ea"/>
                              <a:cs typeface="+mn-cs"/>
                            </a:defRPr>
                          </a:lvl6pPr>
                          <a:lvl7pPr marL="3665738" algn="l" defTabSz="1221913" rtl="0" eaLnBrk="1" latinLnBrk="0" hangingPunct="1">
                            <a:defRPr sz="2400" kern="1200">
                              <a:solidFill>
                                <a:schemeClr val="lt1"/>
                              </a:solidFill>
                              <a:latin typeface="+mn-lt"/>
                              <a:ea typeface="+mn-ea"/>
                              <a:cs typeface="+mn-cs"/>
                            </a:defRPr>
                          </a:lvl7pPr>
                          <a:lvl8pPr marL="4276695" algn="l" defTabSz="1221913" rtl="0" eaLnBrk="1" latinLnBrk="0" hangingPunct="1">
                            <a:defRPr sz="2400" kern="1200">
                              <a:solidFill>
                                <a:schemeClr val="lt1"/>
                              </a:solidFill>
                              <a:latin typeface="+mn-lt"/>
                              <a:ea typeface="+mn-ea"/>
                              <a:cs typeface="+mn-cs"/>
                            </a:defRPr>
                          </a:lvl8pPr>
                          <a:lvl9pPr marL="4887651" algn="l" defTabSz="1221913" rtl="0" eaLnBrk="1" latinLnBrk="0" hangingPunct="1">
                            <a:defRPr sz="2400" kern="1200">
                              <a:solidFill>
                                <a:schemeClr val="lt1"/>
                              </a:solidFill>
                              <a:latin typeface="+mn-lt"/>
                              <a:ea typeface="+mn-ea"/>
                              <a:cs typeface="+mn-cs"/>
                            </a:defRPr>
                          </a:lvl9pPr>
                        </a:lstStyle>
                        <a:p>
                          <a:pPr algn="ctr"/>
                          <a:endParaRPr lang="es-ES" sz="1000"/>
                        </a:p>
                      </a:txBody>
                      <a:useSpRect/>
                    </a:txSp>
                    <a:style>
                      <a:lnRef idx="0">
                        <a:schemeClr val="accent3"/>
                      </a:lnRef>
                      <a:fillRef idx="3">
                        <a:schemeClr val="accent3"/>
                      </a:fillRef>
                      <a:effectRef idx="3">
                        <a:schemeClr val="accent3"/>
                      </a:effectRef>
                      <a:fontRef idx="minor">
                        <a:schemeClr val="lt1"/>
                      </a:fontRef>
                    </a:style>
                  </a:sp>
                  <a:sp>
                    <a:nvSpPr>
                      <a:cNvPr id="5" name="Oval 4"/>
                      <a:cNvSpPr/>
                    </a:nvSpPr>
                    <a:spPr>
                      <a:xfrm>
                        <a:off x="3160440" y="1704256"/>
                        <a:ext cx="6120680" cy="6192688"/>
                      </a:xfrm>
                      <a:prstGeom prst="ellipse">
                        <a:avLst/>
                      </a:prstGeom>
                    </a:spPr>
                    <a:txSp>
                      <a:txBody>
                        <a:bodyPr lIns="122191" tIns="61096" rIns="122191" bIns="61096" rtlCol="0" anchor="ctr"/>
                        <a:lstStyle>
                          <a:defPPr>
                            <a:defRPr lang="es-ES"/>
                          </a:defPPr>
                          <a:lvl1pPr marL="0" algn="l" defTabSz="1221913" rtl="0" eaLnBrk="1" latinLnBrk="0" hangingPunct="1">
                            <a:defRPr sz="2400" kern="1200">
                              <a:solidFill>
                                <a:schemeClr val="lt1"/>
                              </a:solidFill>
                              <a:latin typeface="+mn-lt"/>
                              <a:ea typeface="+mn-ea"/>
                              <a:cs typeface="+mn-cs"/>
                            </a:defRPr>
                          </a:lvl1pPr>
                          <a:lvl2pPr marL="610956" algn="l" defTabSz="1221913" rtl="0" eaLnBrk="1" latinLnBrk="0" hangingPunct="1">
                            <a:defRPr sz="2400" kern="1200">
                              <a:solidFill>
                                <a:schemeClr val="lt1"/>
                              </a:solidFill>
                              <a:latin typeface="+mn-lt"/>
                              <a:ea typeface="+mn-ea"/>
                              <a:cs typeface="+mn-cs"/>
                            </a:defRPr>
                          </a:lvl2pPr>
                          <a:lvl3pPr marL="1221913" algn="l" defTabSz="1221913" rtl="0" eaLnBrk="1" latinLnBrk="0" hangingPunct="1">
                            <a:defRPr sz="2400" kern="1200">
                              <a:solidFill>
                                <a:schemeClr val="lt1"/>
                              </a:solidFill>
                              <a:latin typeface="+mn-lt"/>
                              <a:ea typeface="+mn-ea"/>
                              <a:cs typeface="+mn-cs"/>
                            </a:defRPr>
                          </a:lvl3pPr>
                          <a:lvl4pPr marL="1832869" algn="l" defTabSz="1221913" rtl="0" eaLnBrk="1" latinLnBrk="0" hangingPunct="1">
                            <a:defRPr sz="2400" kern="1200">
                              <a:solidFill>
                                <a:schemeClr val="lt1"/>
                              </a:solidFill>
                              <a:latin typeface="+mn-lt"/>
                              <a:ea typeface="+mn-ea"/>
                              <a:cs typeface="+mn-cs"/>
                            </a:defRPr>
                          </a:lvl4pPr>
                          <a:lvl5pPr marL="2443825" algn="l" defTabSz="1221913" rtl="0" eaLnBrk="1" latinLnBrk="0" hangingPunct="1">
                            <a:defRPr sz="2400" kern="1200">
                              <a:solidFill>
                                <a:schemeClr val="lt1"/>
                              </a:solidFill>
                              <a:latin typeface="+mn-lt"/>
                              <a:ea typeface="+mn-ea"/>
                              <a:cs typeface="+mn-cs"/>
                            </a:defRPr>
                          </a:lvl5pPr>
                          <a:lvl6pPr marL="3054782" algn="l" defTabSz="1221913" rtl="0" eaLnBrk="1" latinLnBrk="0" hangingPunct="1">
                            <a:defRPr sz="2400" kern="1200">
                              <a:solidFill>
                                <a:schemeClr val="lt1"/>
                              </a:solidFill>
                              <a:latin typeface="+mn-lt"/>
                              <a:ea typeface="+mn-ea"/>
                              <a:cs typeface="+mn-cs"/>
                            </a:defRPr>
                          </a:lvl6pPr>
                          <a:lvl7pPr marL="3665738" algn="l" defTabSz="1221913" rtl="0" eaLnBrk="1" latinLnBrk="0" hangingPunct="1">
                            <a:defRPr sz="2400" kern="1200">
                              <a:solidFill>
                                <a:schemeClr val="lt1"/>
                              </a:solidFill>
                              <a:latin typeface="+mn-lt"/>
                              <a:ea typeface="+mn-ea"/>
                              <a:cs typeface="+mn-cs"/>
                            </a:defRPr>
                          </a:lvl7pPr>
                          <a:lvl8pPr marL="4276695" algn="l" defTabSz="1221913" rtl="0" eaLnBrk="1" latinLnBrk="0" hangingPunct="1">
                            <a:defRPr sz="2400" kern="1200">
                              <a:solidFill>
                                <a:schemeClr val="lt1"/>
                              </a:solidFill>
                              <a:latin typeface="+mn-lt"/>
                              <a:ea typeface="+mn-ea"/>
                              <a:cs typeface="+mn-cs"/>
                            </a:defRPr>
                          </a:lvl8pPr>
                          <a:lvl9pPr marL="4887651" algn="l" defTabSz="1221913" rtl="0" eaLnBrk="1" latinLnBrk="0" hangingPunct="1">
                            <a:defRPr sz="2400" kern="1200">
                              <a:solidFill>
                                <a:schemeClr val="lt1"/>
                              </a:solidFill>
                              <a:latin typeface="+mn-lt"/>
                              <a:ea typeface="+mn-ea"/>
                              <a:cs typeface="+mn-cs"/>
                            </a:defRPr>
                          </a:lvl9pPr>
                        </a:lstStyle>
                        <a:p>
                          <a:pPr algn="ctr"/>
                          <a:endParaRPr lang="es-ES" sz="1000"/>
                        </a:p>
                      </a:txBody>
                      <a:useSpRect/>
                    </a:txSp>
                    <a:style>
                      <a:lnRef idx="0">
                        <a:schemeClr val="accent6"/>
                      </a:lnRef>
                      <a:fillRef idx="3">
                        <a:schemeClr val="accent6"/>
                      </a:fillRef>
                      <a:effectRef idx="3">
                        <a:schemeClr val="accent6"/>
                      </a:effectRef>
                      <a:fontRef idx="minor">
                        <a:schemeClr val="lt1"/>
                      </a:fontRef>
                    </a:style>
                  </a:sp>
                  <a:sp>
                    <a:nvSpPr>
                      <a:cNvPr id="6" name="TextBox 5"/>
                      <a:cNvSpPr txBox="1"/>
                    </a:nvSpPr>
                    <a:spPr>
                      <a:xfrm>
                        <a:off x="5104656" y="2302112"/>
                        <a:ext cx="2088232" cy="554272"/>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PE" sz="2800" b="1" dirty="0" smtClean="0">
                              <a:solidFill>
                                <a:schemeClr val="bg1"/>
                              </a:solidFill>
                            </a:rPr>
                            <a:t>INTERNOS</a:t>
                          </a:r>
                          <a:endParaRPr lang="es-ES" sz="2800" b="1" dirty="0">
                            <a:solidFill>
                              <a:schemeClr val="bg1"/>
                            </a:solidFill>
                          </a:endParaRPr>
                        </a:p>
                      </a:txBody>
                      <a:useSpRect/>
                    </a:txSp>
                  </a:sp>
                  <a:sp>
                    <a:nvSpPr>
                      <a:cNvPr id="7" name="TextBox 6"/>
                      <a:cNvSpPr txBox="1"/>
                    </a:nvSpPr>
                    <a:spPr>
                      <a:xfrm>
                        <a:off x="4960640" y="696144"/>
                        <a:ext cx="2304256" cy="554272"/>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PE" sz="2800" b="1" dirty="0" smtClean="0">
                              <a:solidFill>
                                <a:schemeClr val="bg1"/>
                              </a:solidFill>
                            </a:rPr>
                            <a:t>EXTERNOS</a:t>
                          </a:r>
                          <a:endParaRPr lang="es-ES" sz="2800" b="1" dirty="0">
                            <a:solidFill>
                              <a:schemeClr val="bg1"/>
                            </a:solidFill>
                          </a:endParaRPr>
                        </a:p>
                      </a:txBody>
                      <a:useSpRect/>
                    </a:txSp>
                  </a:sp>
                  <a:pic>
                    <a:nvPicPr>
                      <a:cNvPr id="1026" name="Picture 2"/>
                      <a:cNvPicPr>
                        <a:picLocks noChangeAspect="1" noChangeArrowheads="1"/>
                      </a:cNvPicPr>
                    </a:nvPicPr>
                    <a:blipFill>
                      <a:blip r:embed="rId128" cstate="print">
                        <a:clrChange>
                          <a:clrFrom>
                            <a:srgbClr val="FFFFFF"/>
                          </a:clrFrom>
                          <a:clrTo>
                            <a:srgbClr val="FFFFFF">
                              <a:alpha val="0"/>
                            </a:srgbClr>
                          </a:clrTo>
                        </a:clrChange>
                      </a:blip>
                      <a:srcRect/>
                      <a:stretch>
                        <a:fillRect/>
                      </a:stretch>
                    </a:blipFill>
                    <a:spPr bwMode="auto">
                      <a:xfrm>
                        <a:off x="6160667" y="4210862"/>
                        <a:ext cx="189847" cy="270891"/>
                      </a:xfrm>
                      <a:prstGeom prst="rect">
                        <a:avLst/>
                      </a:prstGeom>
                      <a:noFill/>
                      <a:ln w="9525">
                        <a:noFill/>
                        <a:miter lim="800000"/>
                        <a:headEnd/>
                        <a:tailEnd/>
                      </a:ln>
                    </a:spPr>
                  </a:pic>
                  <a:sp>
                    <a:nvSpPr>
                      <a:cNvPr id="11" name="TextBox 10"/>
                      <a:cNvSpPr txBox="1"/>
                    </a:nvSpPr>
                    <a:spPr>
                      <a:xfrm>
                        <a:off x="3060737" y="4512568"/>
                        <a:ext cx="1395847" cy="585050"/>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ES" sz="1000" i="1" dirty="0">
                              <a:solidFill>
                                <a:schemeClr val="bg1"/>
                              </a:solidFill>
                              <a:latin typeface="Arial Narrow"/>
                            </a:rPr>
                            <a:t>Coordinador de Imagen Institucional</a:t>
                          </a:r>
                        </a:p>
                        <a:p>
                          <a:pPr algn="ctr"/>
                          <a:endParaRPr lang="es-ES" sz="1000" i="1" dirty="0">
                            <a:solidFill>
                              <a:schemeClr val="bg1"/>
                            </a:solidFill>
                          </a:endParaRPr>
                        </a:p>
                      </a:txBody>
                      <a:useSpRect/>
                    </a:txSp>
                  </a:sp>
                  <a:sp>
                    <a:nvSpPr>
                      <a:cNvPr id="12" name="TextBox 11"/>
                      <a:cNvSpPr txBox="1"/>
                    </a:nvSpPr>
                    <a:spPr>
                      <a:xfrm>
                        <a:off x="3160440" y="5376664"/>
                        <a:ext cx="1395847" cy="585050"/>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ES" sz="1000" i="1" dirty="0">
                              <a:solidFill>
                                <a:schemeClr val="bg1"/>
                              </a:solidFill>
                              <a:latin typeface="Arial Narrow"/>
                            </a:rPr>
                            <a:t>Coordinador de Donaciones</a:t>
                          </a:r>
                        </a:p>
                        <a:p>
                          <a:pPr algn="ctr"/>
                          <a:endParaRPr lang="es-ES" sz="1000" i="1" dirty="0">
                            <a:solidFill>
                              <a:schemeClr val="bg1"/>
                            </a:solidFill>
                          </a:endParaRPr>
                        </a:p>
                      </a:txBody>
                      <a:useSpRect/>
                    </a:txSp>
                  </a:sp>
                  <a:sp>
                    <a:nvSpPr>
                      <a:cNvPr id="13" name="TextBox 12"/>
                      <a:cNvSpPr txBox="1"/>
                    </a:nvSpPr>
                    <a:spPr>
                      <a:xfrm>
                        <a:off x="3376464" y="3576464"/>
                        <a:ext cx="1395847" cy="585050"/>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ES" sz="1000" i="1" dirty="0">
                              <a:solidFill>
                                <a:schemeClr val="bg1"/>
                              </a:solidFill>
                              <a:latin typeface="Arial Narrow"/>
                            </a:rPr>
                            <a:t>Asistente de Imagen Institucional</a:t>
                          </a:r>
                        </a:p>
                        <a:p>
                          <a:pPr algn="ctr"/>
                          <a:endParaRPr lang="es-ES" sz="1000" i="1" dirty="0">
                            <a:solidFill>
                              <a:schemeClr val="bg1"/>
                            </a:solidFill>
                          </a:endParaRPr>
                        </a:p>
                      </a:txBody>
                      <a:useSpRect/>
                    </a:txSp>
                  </a:sp>
                  <a:sp>
                    <a:nvSpPr>
                      <a:cNvPr id="14" name="TextBox 13"/>
                      <a:cNvSpPr txBox="1"/>
                    </a:nvSpPr>
                    <a:spPr>
                      <a:xfrm>
                        <a:off x="6616824" y="3731238"/>
                        <a:ext cx="744452" cy="277274"/>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ES" sz="1000" i="1" dirty="0">
                              <a:solidFill>
                                <a:schemeClr val="bg1"/>
                              </a:solidFill>
                              <a:latin typeface="Arial Narrow"/>
                            </a:rPr>
                            <a:t>Directivos</a:t>
                          </a:r>
                          <a:endParaRPr lang="es-ES" sz="1000" i="1" dirty="0">
                            <a:solidFill>
                              <a:schemeClr val="bg1"/>
                            </a:solidFill>
                          </a:endParaRPr>
                        </a:p>
                      </a:txBody>
                      <a:useSpRect/>
                    </a:txSp>
                  </a:sp>
                  <a:sp>
                    <a:nvSpPr>
                      <a:cNvPr id="15" name="TextBox 14"/>
                      <a:cNvSpPr txBox="1"/>
                    </a:nvSpPr>
                    <a:spPr>
                      <a:xfrm>
                        <a:off x="5608712" y="5088632"/>
                        <a:ext cx="1395847" cy="738938"/>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ES" sz="1000" i="1" dirty="0">
                              <a:solidFill>
                                <a:schemeClr val="bg1"/>
                              </a:solidFill>
                              <a:latin typeface="Arial Narrow"/>
                            </a:rPr>
                            <a:t>Director del Departamento de Formación</a:t>
                          </a:r>
                        </a:p>
                        <a:p>
                          <a:pPr algn="ctr"/>
                          <a:endParaRPr lang="es-ES" sz="1000" i="1" dirty="0">
                            <a:solidFill>
                              <a:schemeClr val="bg1"/>
                            </a:solidFill>
                          </a:endParaRPr>
                        </a:p>
                      </a:txBody>
                      <a:useSpRect/>
                    </a:txSp>
                  </a:sp>
                  <a:sp>
                    <a:nvSpPr>
                      <a:cNvPr id="16" name="TextBox 15"/>
                      <a:cNvSpPr txBox="1"/>
                    </a:nvSpPr>
                    <a:spPr>
                      <a:xfrm>
                        <a:off x="7840960" y="5664696"/>
                        <a:ext cx="1395847" cy="431162"/>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ES" sz="1000" i="1" dirty="0">
                              <a:solidFill>
                                <a:schemeClr val="bg1"/>
                              </a:solidFill>
                              <a:latin typeface="Arial Narrow"/>
                            </a:rPr>
                            <a:t>Equipo Pedagógico</a:t>
                          </a:r>
                        </a:p>
                        <a:p>
                          <a:pPr algn="ctr"/>
                          <a:endParaRPr lang="es-ES" sz="1000" i="1" dirty="0">
                            <a:solidFill>
                              <a:schemeClr val="bg1"/>
                            </a:solidFill>
                          </a:endParaRPr>
                        </a:p>
                      </a:txBody>
                      <a:useSpRect/>
                    </a:txSp>
                  </a:sp>
                  <a:sp>
                    <a:nvSpPr>
                      <a:cNvPr id="17" name="TextBox 16"/>
                      <a:cNvSpPr txBox="1"/>
                    </a:nvSpPr>
                    <a:spPr>
                      <a:xfrm>
                        <a:off x="6472808" y="5736704"/>
                        <a:ext cx="1395847" cy="585050"/>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ES" sz="1000" i="1" dirty="0">
                              <a:solidFill>
                                <a:schemeClr val="bg1"/>
                              </a:solidFill>
                              <a:latin typeface="Arial Narrow"/>
                            </a:rPr>
                            <a:t>Jefe de Pastoral y Educación en Valores</a:t>
                          </a:r>
                        </a:p>
                        <a:p>
                          <a:pPr algn="ctr"/>
                          <a:endParaRPr lang="es-ES" sz="1000" i="1" dirty="0">
                            <a:solidFill>
                              <a:schemeClr val="bg1"/>
                            </a:solidFill>
                          </a:endParaRPr>
                        </a:p>
                      </a:txBody>
                      <a:useSpRect/>
                    </a:txSp>
                  </a:sp>
                  <a:sp>
                    <a:nvSpPr>
                      <a:cNvPr id="18" name="TextBox 17"/>
                      <a:cNvSpPr txBox="1"/>
                    </a:nvSpPr>
                    <a:spPr>
                      <a:xfrm>
                        <a:off x="7120880" y="6312768"/>
                        <a:ext cx="1395847" cy="738938"/>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ES" sz="1000" i="1" dirty="0">
                              <a:solidFill>
                                <a:schemeClr val="bg1"/>
                              </a:solidFill>
                              <a:latin typeface="Arial Narrow"/>
                            </a:rPr>
                            <a:t>Equipo Pedagógico de Pastoral y Educación en Valores</a:t>
                          </a:r>
                        </a:p>
                        <a:p>
                          <a:pPr algn="ctr"/>
                          <a:endParaRPr lang="es-ES" sz="1000" i="1" dirty="0">
                            <a:solidFill>
                              <a:schemeClr val="bg1"/>
                            </a:solidFill>
                          </a:endParaRPr>
                        </a:p>
                      </a:txBody>
                      <a:useSpRect/>
                    </a:txSp>
                  </a:sp>
                  <a:sp>
                    <a:nvSpPr>
                      <a:cNvPr id="19" name="TextBox 18"/>
                      <a:cNvSpPr txBox="1"/>
                    </a:nvSpPr>
                    <a:spPr>
                      <a:xfrm>
                        <a:off x="4600600" y="3711494"/>
                        <a:ext cx="1395847" cy="585050"/>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ES" sz="1000" i="1" dirty="0">
                              <a:solidFill>
                                <a:schemeClr val="bg1"/>
                              </a:solidFill>
                              <a:latin typeface="Arial Narrow"/>
                            </a:rPr>
                            <a:t>Jefe del Departamento de Planificación</a:t>
                          </a:r>
                        </a:p>
                        <a:p>
                          <a:pPr algn="ctr"/>
                          <a:endParaRPr lang="es-ES" sz="1000" i="1" dirty="0">
                            <a:solidFill>
                              <a:schemeClr val="bg1"/>
                            </a:solidFill>
                          </a:endParaRPr>
                        </a:p>
                      </a:txBody>
                      <a:useSpRect/>
                    </a:txSp>
                  </a:sp>
                  <a:sp>
                    <a:nvSpPr>
                      <a:cNvPr id="20" name="TextBox 19"/>
                      <a:cNvSpPr txBox="1"/>
                    </a:nvSpPr>
                    <a:spPr>
                      <a:xfrm>
                        <a:off x="6904856" y="4739931"/>
                        <a:ext cx="1152128" cy="738938"/>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ES" sz="1000" i="1" dirty="0">
                              <a:solidFill>
                                <a:schemeClr val="bg1"/>
                              </a:solidFill>
                              <a:latin typeface="Arial Narrow"/>
                            </a:rPr>
                            <a:t>Jefe del Departamento de Proyectos</a:t>
                          </a:r>
                        </a:p>
                        <a:p>
                          <a:pPr algn="ctr"/>
                          <a:endParaRPr lang="es-ES" sz="1000" i="1" dirty="0">
                            <a:solidFill>
                              <a:schemeClr val="bg1"/>
                            </a:solidFill>
                          </a:endParaRPr>
                        </a:p>
                      </a:txBody>
                      <a:useSpRect/>
                    </a:txSp>
                  </a:sp>
                  <a:sp>
                    <a:nvSpPr>
                      <a:cNvPr id="21" name="TextBox 20"/>
                      <a:cNvSpPr txBox="1"/>
                    </a:nvSpPr>
                    <a:spPr>
                      <a:xfrm>
                        <a:off x="8273009" y="4224536"/>
                        <a:ext cx="1008112" cy="738938"/>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ES" sz="1000" i="1" dirty="0">
                              <a:solidFill>
                                <a:schemeClr val="bg1"/>
                              </a:solidFill>
                              <a:latin typeface="Arial Narrow"/>
                            </a:rPr>
                            <a:t>Oficial de Proyectos</a:t>
                          </a:r>
                        </a:p>
                        <a:p>
                          <a:pPr algn="ctr"/>
                          <a:endParaRPr lang="es-ES" sz="1000" i="1" dirty="0">
                            <a:solidFill>
                              <a:schemeClr val="bg1"/>
                            </a:solidFill>
                            <a:latin typeface="Arial Narrow"/>
                          </a:endParaRPr>
                        </a:p>
                        <a:p>
                          <a:pPr algn="ctr"/>
                          <a:endParaRPr lang="es-ES" sz="1000" i="1" dirty="0">
                            <a:solidFill>
                              <a:schemeClr val="bg1"/>
                            </a:solidFill>
                          </a:endParaRPr>
                        </a:p>
                      </a:txBody>
                      <a:useSpRect/>
                    </a:txSp>
                  </a:sp>
                  <a:sp>
                    <a:nvSpPr>
                      <a:cNvPr id="22" name="TextBox 21"/>
                      <a:cNvSpPr txBox="1"/>
                    </a:nvSpPr>
                    <a:spPr>
                      <a:xfrm>
                        <a:off x="8273009" y="5016624"/>
                        <a:ext cx="1008112" cy="585050"/>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PE" sz="1000" i="1" dirty="0">
                              <a:solidFill>
                                <a:schemeClr val="bg1"/>
                              </a:solidFill>
                              <a:latin typeface="Arial Narrow"/>
                            </a:rPr>
                            <a:t>Áreas Ejecutoras</a:t>
                          </a:r>
                          <a:endParaRPr lang="es-ES" sz="1000" i="1" dirty="0">
                            <a:solidFill>
                              <a:schemeClr val="bg1"/>
                            </a:solidFill>
                            <a:latin typeface="Arial Narrow"/>
                          </a:endParaRPr>
                        </a:p>
                        <a:p>
                          <a:pPr algn="ctr"/>
                          <a:endParaRPr lang="es-ES" sz="1000" i="1" dirty="0">
                            <a:solidFill>
                              <a:schemeClr val="bg1"/>
                            </a:solidFill>
                          </a:endParaRPr>
                        </a:p>
                      </a:txBody>
                      <a:useSpRect/>
                    </a:txSp>
                  </a:sp>
                  <a:sp>
                    <a:nvSpPr>
                      <a:cNvPr id="23" name="TextBox 22"/>
                      <a:cNvSpPr txBox="1"/>
                    </a:nvSpPr>
                    <a:spPr>
                      <a:xfrm>
                        <a:off x="4960640" y="5880720"/>
                        <a:ext cx="1395847" cy="585050"/>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ES" sz="1000" i="1" dirty="0">
                              <a:solidFill>
                                <a:schemeClr val="bg1"/>
                              </a:solidFill>
                              <a:latin typeface="Arial Narrow"/>
                            </a:rPr>
                            <a:t>Jefe de Educación Técnica</a:t>
                          </a:r>
                        </a:p>
                        <a:p>
                          <a:pPr algn="ctr"/>
                          <a:endParaRPr lang="es-ES" sz="1000" i="1" dirty="0">
                            <a:solidFill>
                              <a:schemeClr val="bg1"/>
                            </a:solidFill>
                          </a:endParaRPr>
                        </a:p>
                      </a:txBody>
                      <a:useSpRect/>
                    </a:txSp>
                  </a:sp>
                  <a:sp>
                    <a:nvSpPr>
                      <a:cNvPr id="24" name="TextBox 23"/>
                      <a:cNvSpPr txBox="1"/>
                    </a:nvSpPr>
                    <a:spPr>
                      <a:xfrm>
                        <a:off x="5392688" y="6744816"/>
                        <a:ext cx="1395847" cy="585050"/>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ES" sz="1000" i="1" dirty="0">
                              <a:solidFill>
                                <a:schemeClr val="bg1"/>
                              </a:solidFill>
                              <a:latin typeface="Arial Narrow"/>
                            </a:rPr>
                            <a:t>Equipo pedagógico de Técnica</a:t>
                          </a:r>
                        </a:p>
                        <a:p>
                          <a:pPr algn="ctr"/>
                          <a:endParaRPr lang="es-ES" sz="1000" i="1" dirty="0">
                            <a:solidFill>
                              <a:schemeClr val="bg1"/>
                            </a:solidFill>
                            <a:latin typeface="Arial Narrow"/>
                          </a:endParaRPr>
                        </a:p>
                      </a:txBody>
                      <a:useSpRect/>
                    </a:txSp>
                  </a:sp>
                  <a:sp>
                    <a:nvSpPr>
                      <a:cNvPr id="25" name="TextBox 24"/>
                      <a:cNvSpPr txBox="1"/>
                    </a:nvSpPr>
                    <a:spPr>
                      <a:xfrm>
                        <a:off x="4312568" y="6456784"/>
                        <a:ext cx="744452" cy="738938"/>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ES" sz="1000" i="1" dirty="0">
                              <a:solidFill>
                                <a:schemeClr val="bg1"/>
                              </a:solidFill>
                              <a:latin typeface="Arial Narrow"/>
                            </a:rPr>
                            <a:t>Secretaria de Técnica</a:t>
                          </a:r>
                        </a:p>
                        <a:p>
                          <a:pPr algn="ctr"/>
                          <a:endParaRPr lang="es-ES" sz="1000" i="1" dirty="0">
                            <a:solidFill>
                              <a:schemeClr val="bg1"/>
                            </a:solidFill>
                          </a:endParaRPr>
                        </a:p>
                      </a:txBody>
                      <a:useSpRect/>
                    </a:txSp>
                  </a:sp>
                  <a:sp>
                    <a:nvSpPr>
                      <a:cNvPr id="26" name="TextBox 25"/>
                      <a:cNvSpPr txBox="1"/>
                    </a:nvSpPr>
                    <a:spPr>
                      <a:xfrm>
                        <a:off x="5581017" y="4512568"/>
                        <a:ext cx="1395847" cy="585050"/>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ES" sz="1000" i="1" dirty="0">
                              <a:solidFill>
                                <a:schemeClr val="bg1"/>
                              </a:solidFill>
                              <a:latin typeface="Arial Narrow"/>
                            </a:rPr>
                            <a:t>Director </a:t>
                          </a:r>
                          <a:r>
                            <a:rPr lang="es-ES" sz="1000" i="1" dirty="0" smtClean="0">
                              <a:solidFill>
                                <a:schemeClr val="bg1"/>
                              </a:solidFill>
                              <a:latin typeface="Arial Narrow"/>
                            </a:rPr>
                            <a:t>Fe y Alegría Perú</a:t>
                          </a:r>
                          <a:endParaRPr lang="es-ES" sz="1000" i="1" dirty="0">
                            <a:solidFill>
                              <a:schemeClr val="bg1"/>
                            </a:solidFill>
                            <a:latin typeface="Arial Narrow"/>
                          </a:endParaRPr>
                        </a:p>
                        <a:p>
                          <a:pPr algn="ctr"/>
                          <a:endParaRPr lang="es-ES" sz="1000" i="1" dirty="0">
                            <a:solidFill>
                              <a:schemeClr val="bg1"/>
                            </a:solidFill>
                            <a:latin typeface="Arial Narrow"/>
                          </a:endParaRPr>
                        </a:p>
                      </a:txBody>
                      <a:useSpRect/>
                    </a:txSp>
                  </a:sp>
                  <a:sp>
                    <a:nvSpPr>
                      <a:cNvPr id="27" name="TextBox 26"/>
                      <a:cNvSpPr txBox="1"/>
                    </a:nvSpPr>
                    <a:spPr>
                      <a:xfrm>
                        <a:off x="6877161" y="4152528"/>
                        <a:ext cx="1395847" cy="277274"/>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ES" sz="1000" i="1" dirty="0" smtClean="0">
                              <a:solidFill>
                                <a:schemeClr val="bg1"/>
                              </a:solidFill>
                              <a:latin typeface="Arial Narrow"/>
                            </a:rPr>
                            <a:t>Secretaria de Dirección</a:t>
                          </a:r>
                          <a:endParaRPr lang="es-ES" sz="1000" i="1" dirty="0">
                            <a:solidFill>
                              <a:schemeClr val="bg1"/>
                            </a:solidFill>
                            <a:latin typeface="Arial Narrow"/>
                          </a:endParaRPr>
                        </a:p>
                      </a:txBody>
                      <a:useSpRect/>
                    </a:txSp>
                  </a:sp>
                  <a:sp>
                    <a:nvSpPr>
                      <a:cNvPr id="28" name="TextBox 27"/>
                      <a:cNvSpPr txBox="1"/>
                    </a:nvSpPr>
                    <a:spPr>
                      <a:xfrm>
                        <a:off x="4384576" y="4584576"/>
                        <a:ext cx="1395847" cy="738938"/>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ES" sz="1000" i="1" dirty="0">
                              <a:solidFill>
                                <a:schemeClr val="bg1"/>
                              </a:solidFill>
                              <a:latin typeface="Arial Narrow"/>
                            </a:rPr>
                            <a:t>Jefe de </a:t>
                          </a:r>
                          <a:r>
                            <a:rPr lang="es-ES" sz="1000" i="1" dirty="0" smtClean="0">
                              <a:solidFill>
                                <a:schemeClr val="bg1"/>
                              </a:solidFill>
                              <a:latin typeface="Arial Narrow"/>
                            </a:rPr>
                            <a:t>Departamento de Donaciones e Imagen Institucional</a:t>
                          </a:r>
                          <a:endParaRPr lang="es-ES" sz="1000" i="1" dirty="0">
                            <a:solidFill>
                              <a:schemeClr val="bg1"/>
                            </a:solidFill>
                            <a:latin typeface="Arial Narrow"/>
                          </a:endParaRPr>
                        </a:p>
                        <a:p>
                          <a:pPr algn="ctr"/>
                          <a:endParaRPr lang="es-ES" sz="1000" i="1" dirty="0">
                            <a:solidFill>
                              <a:schemeClr val="bg1"/>
                            </a:solidFill>
                          </a:endParaRPr>
                        </a:p>
                      </a:txBody>
                      <a:useSpRect/>
                    </a:txSp>
                  </a:sp>
                  <a:pic>
                    <a:nvPicPr>
                      <a:cNvPr id="29" name="Picture 2"/>
                      <a:cNvPicPr>
                        <a:picLocks noChangeAspect="1" noChangeArrowheads="1"/>
                      </a:cNvPicPr>
                    </a:nvPicPr>
                    <a:blipFill>
                      <a:blip r:embed="rId128" cstate="print">
                        <a:clrChange>
                          <a:clrFrom>
                            <a:srgbClr val="FFFFFF"/>
                          </a:clrFrom>
                          <a:clrTo>
                            <a:srgbClr val="FFFFFF">
                              <a:alpha val="0"/>
                            </a:srgbClr>
                          </a:clrTo>
                        </a:clrChange>
                      </a:blip>
                      <a:srcRect/>
                      <a:stretch>
                        <a:fillRect/>
                      </a:stretch>
                    </a:blipFill>
                    <a:spPr bwMode="auto">
                      <a:xfrm>
                        <a:off x="4960640" y="4296544"/>
                        <a:ext cx="189847" cy="270891"/>
                      </a:xfrm>
                      <a:prstGeom prst="rect">
                        <a:avLst/>
                      </a:prstGeom>
                      <a:noFill/>
                      <a:ln w="9525">
                        <a:noFill/>
                        <a:miter lim="800000"/>
                        <a:headEnd/>
                        <a:tailEnd/>
                      </a:ln>
                    </a:spPr>
                  </a:pic>
                  <a:pic>
                    <a:nvPicPr>
                      <a:cNvPr id="30" name="Picture 2"/>
                      <a:cNvPicPr>
                        <a:picLocks noChangeAspect="1" noChangeArrowheads="1"/>
                      </a:cNvPicPr>
                    </a:nvPicPr>
                    <a:blipFill>
                      <a:blip r:embed="rId128" cstate="print">
                        <a:clrChange>
                          <a:clrFrom>
                            <a:srgbClr val="FFFFFF"/>
                          </a:clrFrom>
                          <a:clrTo>
                            <a:srgbClr val="FFFFFF">
                              <a:alpha val="0"/>
                            </a:srgbClr>
                          </a:clrTo>
                        </a:clrChange>
                      </a:blip>
                      <a:srcRect/>
                      <a:stretch>
                        <a:fillRect/>
                      </a:stretch>
                    </a:blipFill>
                    <a:spPr bwMode="auto">
                      <a:xfrm>
                        <a:off x="5274849" y="3432448"/>
                        <a:ext cx="189847" cy="270891"/>
                      </a:xfrm>
                      <a:prstGeom prst="rect">
                        <a:avLst/>
                      </a:prstGeom>
                      <a:noFill/>
                      <a:ln w="9525">
                        <a:noFill/>
                        <a:miter lim="800000"/>
                        <a:headEnd/>
                        <a:tailEnd/>
                      </a:ln>
                    </a:spPr>
                  </a:pic>
                  <a:pic>
                    <a:nvPicPr>
                      <a:cNvPr id="31" name="Picture 2"/>
                      <a:cNvPicPr>
                        <a:picLocks noChangeAspect="1" noChangeArrowheads="1"/>
                      </a:cNvPicPr>
                    </a:nvPicPr>
                    <a:blipFill>
                      <a:blip r:embed="rId128" cstate="print">
                        <a:clrChange>
                          <a:clrFrom>
                            <a:srgbClr val="FFFFFF"/>
                          </a:clrFrom>
                          <a:clrTo>
                            <a:srgbClr val="FFFFFF">
                              <a:alpha val="0"/>
                            </a:srgbClr>
                          </a:clrTo>
                        </a:clrChange>
                      </a:blip>
                      <a:srcRect/>
                      <a:stretch>
                        <a:fillRect/>
                      </a:stretch>
                    </a:blipFill>
                    <a:spPr bwMode="auto">
                      <a:xfrm>
                        <a:off x="6904856" y="3504456"/>
                        <a:ext cx="189847" cy="270891"/>
                      </a:xfrm>
                      <a:prstGeom prst="rect">
                        <a:avLst/>
                      </a:prstGeom>
                      <a:noFill/>
                      <a:ln w="9525">
                        <a:noFill/>
                        <a:miter lim="800000"/>
                        <a:headEnd/>
                        <a:tailEnd/>
                      </a:ln>
                    </a:spPr>
                  </a:pic>
                  <a:pic>
                    <a:nvPicPr>
                      <a:cNvPr id="32" name="Picture 2"/>
                      <a:cNvPicPr>
                        <a:picLocks noChangeAspect="1" noChangeArrowheads="1"/>
                      </a:cNvPicPr>
                    </a:nvPicPr>
                    <a:blipFill>
                      <a:blip r:embed="rId128" cstate="print">
                        <a:clrChange>
                          <a:clrFrom>
                            <a:srgbClr val="FFFFFF"/>
                          </a:clrFrom>
                          <a:clrTo>
                            <a:srgbClr val="FFFFFF">
                              <a:alpha val="0"/>
                            </a:srgbClr>
                          </a:clrTo>
                        </a:clrChange>
                      </a:blip>
                      <a:srcRect/>
                      <a:stretch>
                        <a:fillRect/>
                      </a:stretch>
                    </a:blipFill>
                    <a:spPr bwMode="auto">
                      <a:xfrm>
                        <a:off x="6184776" y="4872608"/>
                        <a:ext cx="189847" cy="270891"/>
                      </a:xfrm>
                      <a:prstGeom prst="rect">
                        <a:avLst/>
                      </a:prstGeom>
                      <a:noFill/>
                      <a:ln w="9525">
                        <a:noFill/>
                        <a:miter lim="800000"/>
                        <a:headEnd/>
                        <a:tailEnd/>
                      </a:ln>
                    </a:spPr>
                  </a:pic>
                  <a:pic>
                    <a:nvPicPr>
                      <a:cNvPr id="33" name="Picture 2"/>
                      <a:cNvPicPr>
                        <a:picLocks noChangeAspect="1" noChangeArrowheads="1"/>
                      </a:cNvPicPr>
                    </a:nvPicPr>
                    <a:blipFill>
                      <a:blip r:embed="rId128" cstate="print">
                        <a:clrChange>
                          <a:clrFrom>
                            <a:srgbClr val="FFFFFF"/>
                          </a:clrFrom>
                          <a:clrTo>
                            <a:srgbClr val="FFFFFF">
                              <a:alpha val="0"/>
                            </a:srgbClr>
                          </a:clrTo>
                        </a:clrChange>
                      </a:blip>
                      <a:srcRect/>
                      <a:stretch>
                        <a:fillRect/>
                      </a:stretch>
                    </a:blipFill>
                    <a:spPr bwMode="auto">
                      <a:xfrm>
                        <a:off x="7408912" y="4512568"/>
                        <a:ext cx="189847" cy="270891"/>
                      </a:xfrm>
                      <a:prstGeom prst="rect">
                        <a:avLst/>
                      </a:prstGeom>
                      <a:noFill/>
                      <a:ln w="9525">
                        <a:noFill/>
                        <a:miter lim="800000"/>
                        <a:headEnd/>
                        <a:tailEnd/>
                      </a:ln>
                    </a:spPr>
                  </a:pic>
                  <a:pic>
                    <a:nvPicPr>
                      <a:cNvPr id="34" name="Picture 2"/>
                      <a:cNvPicPr>
                        <a:picLocks noChangeAspect="1" noChangeArrowheads="1"/>
                      </a:cNvPicPr>
                    </a:nvPicPr>
                    <a:blipFill>
                      <a:blip r:embed="rId128" cstate="print">
                        <a:clrChange>
                          <a:clrFrom>
                            <a:srgbClr val="FFFFFF"/>
                          </a:clrFrom>
                          <a:clrTo>
                            <a:srgbClr val="FFFFFF">
                              <a:alpha val="0"/>
                            </a:srgbClr>
                          </a:clrTo>
                        </a:clrChange>
                      </a:blip>
                      <a:srcRect/>
                      <a:stretch>
                        <a:fillRect/>
                      </a:stretch>
                    </a:blipFill>
                    <a:spPr bwMode="auto">
                      <a:xfrm>
                        <a:off x="7453225" y="3936504"/>
                        <a:ext cx="189847" cy="270891"/>
                      </a:xfrm>
                      <a:prstGeom prst="rect">
                        <a:avLst/>
                      </a:prstGeom>
                      <a:noFill/>
                      <a:ln w="9525">
                        <a:noFill/>
                        <a:miter lim="800000"/>
                        <a:headEnd/>
                        <a:tailEnd/>
                      </a:ln>
                    </a:spPr>
                  </a:pic>
                  <a:pic>
                    <a:nvPicPr>
                      <a:cNvPr id="35" name="Picture 2"/>
                      <a:cNvPicPr>
                        <a:picLocks noChangeAspect="1" noChangeArrowheads="1"/>
                      </a:cNvPicPr>
                    </a:nvPicPr>
                    <a:blipFill>
                      <a:blip r:embed="rId128" cstate="print">
                        <a:clrChange>
                          <a:clrFrom>
                            <a:srgbClr val="FFFFFF"/>
                          </a:clrFrom>
                          <a:clrTo>
                            <a:srgbClr val="FFFFFF">
                              <a:alpha val="0"/>
                            </a:srgbClr>
                          </a:clrTo>
                        </a:clrChange>
                      </a:blip>
                      <a:srcRect/>
                      <a:stretch>
                        <a:fillRect/>
                      </a:stretch>
                    </a:blipFill>
                    <a:spPr bwMode="auto">
                      <a:xfrm>
                        <a:off x="7120880" y="5520680"/>
                        <a:ext cx="189847" cy="270891"/>
                      </a:xfrm>
                      <a:prstGeom prst="rect">
                        <a:avLst/>
                      </a:prstGeom>
                      <a:noFill/>
                      <a:ln w="9525">
                        <a:noFill/>
                        <a:miter lim="800000"/>
                        <a:headEnd/>
                        <a:tailEnd/>
                      </a:ln>
                    </a:spPr>
                  </a:pic>
                  <a:pic>
                    <a:nvPicPr>
                      <a:cNvPr id="36" name="Picture 2"/>
                      <a:cNvPicPr>
                        <a:picLocks noChangeAspect="1" noChangeArrowheads="1"/>
                      </a:cNvPicPr>
                    </a:nvPicPr>
                    <a:blipFill>
                      <a:blip r:embed="rId128" cstate="print">
                        <a:clrChange>
                          <a:clrFrom>
                            <a:srgbClr val="FFFFFF"/>
                          </a:clrFrom>
                          <a:clrTo>
                            <a:srgbClr val="FFFFFF">
                              <a:alpha val="0"/>
                            </a:srgbClr>
                          </a:clrTo>
                        </a:clrChange>
                      </a:blip>
                      <a:srcRect/>
                      <a:stretch>
                        <a:fillRect/>
                      </a:stretch>
                    </a:blipFill>
                    <a:spPr bwMode="auto">
                      <a:xfrm>
                        <a:off x="3808512" y="3360440"/>
                        <a:ext cx="189847" cy="270891"/>
                      </a:xfrm>
                      <a:prstGeom prst="rect">
                        <a:avLst/>
                      </a:prstGeom>
                      <a:noFill/>
                      <a:ln w="9525">
                        <a:noFill/>
                        <a:miter lim="800000"/>
                        <a:headEnd/>
                        <a:tailEnd/>
                      </a:ln>
                    </a:spPr>
                  </a:pic>
                  <a:pic>
                    <a:nvPicPr>
                      <a:cNvPr id="37" name="Picture 2"/>
                      <a:cNvPicPr>
                        <a:picLocks noChangeAspect="1" noChangeArrowheads="1"/>
                      </a:cNvPicPr>
                    </a:nvPicPr>
                    <a:blipFill>
                      <a:blip r:embed="rId128" cstate="print">
                        <a:clrChange>
                          <a:clrFrom>
                            <a:srgbClr val="FFFFFF"/>
                          </a:clrFrom>
                          <a:clrTo>
                            <a:srgbClr val="FFFFFF">
                              <a:alpha val="0"/>
                            </a:srgbClr>
                          </a:clrTo>
                        </a:clrChange>
                      </a:blip>
                      <a:srcRect/>
                      <a:stretch>
                        <a:fillRect/>
                      </a:stretch>
                    </a:blipFill>
                    <a:spPr bwMode="auto">
                      <a:xfrm>
                        <a:off x="3664496" y="4296544"/>
                        <a:ext cx="189847" cy="270891"/>
                      </a:xfrm>
                      <a:prstGeom prst="rect">
                        <a:avLst/>
                      </a:prstGeom>
                      <a:noFill/>
                      <a:ln w="9525">
                        <a:noFill/>
                        <a:miter lim="800000"/>
                        <a:headEnd/>
                        <a:tailEnd/>
                      </a:ln>
                    </a:spPr>
                  </a:pic>
                  <a:pic>
                    <a:nvPicPr>
                      <a:cNvPr id="38" name="Picture 2"/>
                      <a:cNvPicPr>
                        <a:picLocks noChangeAspect="1" noChangeArrowheads="1"/>
                      </a:cNvPicPr>
                    </a:nvPicPr>
                    <a:blipFill>
                      <a:blip r:embed="rId128" cstate="print">
                        <a:clrChange>
                          <a:clrFrom>
                            <a:srgbClr val="FFFFFF"/>
                          </a:clrFrom>
                          <a:clrTo>
                            <a:srgbClr val="FFFFFF">
                              <a:alpha val="0"/>
                            </a:srgbClr>
                          </a:clrTo>
                        </a:clrChange>
                      </a:blip>
                      <a:srcRect/>
                      <a:stretch>
                        <a:fillRect/>
                      </a:stretch>
                    </a:blipFill>
                    <a:spPr bwMode="auto">
                      <a:xfrm>
                        <a:off x="3736504" y="5160640"/>
                        <a:ext cx="189847" cy="270891"/>
                      </a:xfrm>
                      <a:prstGeom prst="rect">
                        <a:avLst/>
                      </a:prstGeom>
                      <a:noFill/>
                      <a:ln w="9525">
                        <a:noFill/>
                        <a:miter lim="800000"/>
                        <a:headEnd/>
                        <a:tailEnd/>
                      </a:ln>
                    </a:spPr>
                  </a:pic>
                  <a:pic>
                    <a:nvPicPr>
                      <a:cNvPr id="39" name="Picture 2"/>
                      <a:cNvPicPr>
                        <a:picLocks noChangeAspect="1" noChangeArrowheads="1"/>
                      </a:cNvPicPr>
                    </a:nvPicPr>
                    <a:blipFill>
                      <a:blip r:embed="rId128" cstate="print">
                        <a:clrChange>
                          <a:clrFrom>
                            <a:srgbClr val="FFFFFF"/>
                          </a:clrFrom>
                          <a:clrTo>
                            <a:srgbClr val="FFFFFF">
                              <a:alpha val="0"/>
                            </a:srgbClr>
                          </a:clrTo>
                        </a:clrChange>
                      </a:blip>
                      <a:srcRect/>
                      <a:stretch>
                        <a:fillRect/>
                      </a:stretch>
                    </a:blipFill>
                    <a:spPr bwMode="auto">
                      <a:xfrm>
                        <a:off x="5536704" y="5664696"/>
                        <a:ext cx="189847" cy="270891"/>
                      </a:xfrm>
                      <a:prstGeom prst="rect">
                        <a:avLst/>
                      </a:prstGeom>
                      <a:noFill/>
                      <a:ln w="9525">
                        <a:noFill/>
                        <a:miter lim="800000"/>
                        <a:headEnd/>
                        <a:tailEnd/>
                      </a:ln>
                    </a:spPr>
                  </a:pic>
                  <a:pic>
                    <a:nvPicPr>
                      <a:cNvPr id="40" name="Picture 2"/>
                      <a:cNvPicPr>
                        <a:picLocks noChangeAspect="1" noChangeArrowheads="1"/>
                      </a:cNvPicPr>
                    </a:nvPicPr>
                    <a:blipFill>
                      <a:blip r:embed="rId128" cstate="print">
                        <a:clrChange>
                          <a:clrFrom>
                            <a:srgbClr val="FFFFFF"/>
                          </a:clrFrom>
                          <a:clrTo>
                            <a:srgbClr val="FFFFFF">
                              <a:alpha val="0"/>
                            </a:srgbClr>
                          </a:clrTo>
                        </a:clrChange>
                      </a:blip>
                      <a:srcRect/>
                      <a:stretch>
                        <a:fillRect/>
                      </a:stretch>
                    </a:blipFill>
                    <a:spPr bwMode="auto">
                      <a:xfrm>
                        <a:off x="4600600" y="6240760"/>
                        <a:ext cx="189847" cy="270891"/>
                      </a:xfrm>
                      <a:prstGeom prst="rect">
                        <a:avLst/>
                      </a:prstGeom>
                      <a:noFill/>
                      <a:ln w="9525">
                        <a:noFill/>
                        <a:miter lim="800000"/>
                        <a:headEnd/>
                        <a:tailEnd/>
                      </a:ln>
                    </a:spPr>
                  </a:pic>
                  <a:pic>
                    <a:nvPicPr>
                      <a:cNvPr id="41" name="Picture 2"/>
                      <a:cNvPicPr>
                        <a:picLocks noChangeAspect="1" noChangeArrowheads="1"/>
                      </a:cNvPicPr>
                    </a:nvPicPr>
                    <a:blipFill>
                      <a:blip r:embed="rId128" cstate="print">
                        <a:clrChange>
                          <a:clrFrom>
                            <a:srgbClr val="FFFFFF"/>
                          </a:clrFrom>
                          <a:clrTo>
                            <a:srgbClr val="FFFFFF">
                              <a:alpha val="0"/>
                            </a:srgbClr>
                          </a:clrTo>
                        </a:clrChange>
                      </a:blip>
                      <a:srcRect/>
                      <a:stretch>
                        <a:fillRect/>
                      </a:stretch>
                    </a:blipFill>
                    <a:spPr bwMode="auto">
                      <a:xfrm>
                        <a:off x="5968752" y="6528792"/>
                        <a:ext cx="189847" cy="270891"/>
                      </a:xfrm>
                      <a:prstGeom prst="rect">
                        <a:avLst/>
                      </a:prstGeom>
                      <a:noFill/>
                      <a:ln w="9525">
                        <a:noFill/>
                        <a:miter lim="800000"/>
                        <a:headEnd/>
                        <a:tailEnd/>
                      </a:ln>
                    </a:spPr>
                  </a:pic>
                  <a:pic>
                    <a:nvPicPr>
                      <a:cNvPr id="42" name="Picture 2"/>
                      <a:cNvPicPr>
                        <a:picLocks noChangeAspect="1" noChangeArrowheads="1"/>
                      </a:cNvPicPr>
                    </a:nvPicPr>
                    <a:blipFill>
                      <a:blip r:embed="rId128" cstate="print">
                        <a:clrChange>
                          <a:clrFrom>
                            <a:srgbClr val="FFFFFF"/>
                          </a:clrFrom>
                          <a:clrTo>
                            <a:srgbClr val="FFFFFF">
                              <a:alpha val="0"/>
                            </a:srgbClr>
                          </a:clrTo>
                        </a:clrChange>
                      </a:blip>
                      <a:srcRect/>
                      <a:stretch>
                        <a:fillRect/>
                      </a:stretch>
                    </a:blipFill>
                    <a:spPr bwMode="auto">
                      <a:xfrm>
                        <a:off x="7696944" y="6024736"/>
                        <a:ext cx="189847" cy="270891"/>
                      </a:xfrm>
                      <a:prstGeom prst="rect">
                        <a:avLst/>
                      </a:prstGeom>
                      <a:noFill/>
                      <a:ln w="9525">
                        <a:noFill/>
                        <a:miter lim="800000"/>
                        <a:headEnd/>
                        <a:tailEnd/>
                      </a:ln>
                    </a:spPr>
                  </a:pic>
                  <a:pic>
                    <a:nvPicPr>
                      <a:cNvPr id="43" name="Picture 2"/>
                      <a:cNvPicPr>
                        <a:picLocks noChangeAspect="1" noChangeArrowheads="1"/>
                      </a:cNvPicPr>
                    </a:nvPicPr>
                    <a:blipFill>
                      <a:blip r:embed="rId128" cstate="print">
                        <a:clrChange>
                          <a:clrFrom>
                            <a:srgbClr val="FFFFFF"/>
                          </a:clrFrom>
                          <a:clrTo>
                            <a:srgbClr val="FFFFFF">
                              <a:alpha val="0"/>
                            </a:srgbClr>
                          </a:clrTo>
                        </a:clrChange>
                      </a:blip>
                      <a:srcRect/>
                      <a:stretch>
                        <a:fillRect/>
                      </a:stretch>
                    </a:blipFill>
                    <a:spPr bwMode="auto">
                      <a:xfrm>
                        <a:off x="8345016" y="5448672"/>
                        <a:ext cx="189847" cy="270891"/>
                      </a:xfrm>
                      <a:prstGeom prst="rect">
                        <a:avLst/>
                      </a:prstGeom>
                      <a:noFill/>
                      <a:ln w="9525">
                        <a:noFill/>
                        <a:miter lim="800000"/>
                        <a:headEnd/>
                        <a:tailEnd/>
                      </a:ln>
                    </a:spPr>
                  </a:pic>
                  <a:pic>
                    <a:nvPicPr>
                      <a:cNvPr id="44" name="Picture 2"/>
                      <a:cNvPicPr>
                        <a:picLocks noChangeAspect="1" noChangeArrowheads="1"/>
                      </a:cNvPicPr>
                    </a:nvPicPr>
                    <a:blipFill>
                      <a:blip r:embed="rId128" cstate="print">
                        <a:clrChange>
                          <a:clrFrom>
                            <a:srgbClr val="FFFFFF"/>
                          </a:clrFrom>
                          <a:clrTo>
                            <a:srgbClr val="FFFFFF">
                              <a:alpha val="0"/>
                            </a:srgbClr>
                          </a:clrTo>
                        </a:clrChange>
                      </a:blip>
                      <a:srcRect/>
                      <a:stretch>
                        <a:fillRect/>
                      </a:stretch>
                    </a:blipFill>
                    <a:spPr bwMode="auto">
                      <a:xfrm>
                        <a:off x="8633048" y="4800600"/>
                        <a:ext cx="189847" cy="270891"/>
                      </a:xfrm>
                      <a:prstGeom prst="rect">
                        <a:avLst/>
                      </a:prstGeom>
                      <a:noFill/>
                      <a:ln w="9525">
                        <a:noFill/>
                        <a:miter lim="800000"/>
                        <a:headEnd/>
                        <a:tailEnd/>
                      </a:ln>
                    </a:spPr>
                  </a:pic>
                  <a:pic>
                    <a:nvPicPr>
                      <a:cNvPr id="45" name="Picture 2"/>
                      <a:cNvPicPr>
                        <a:picLocks noChangeAspect="1" noChangeArrowheads="1"/>
                      </a:cNvPicPr>
                    </a:nvPicPr>
                    <a:blipFill>
                      <a:blip r:embed="rId128" cstate="print">
                        <a:clrChange>
                          <a:clrFrom>
                            <a:srgbClr val="FFFFFF"/>
                          </a:clrFrom>
                          <a:clrTo>
                            <a:srgbClr val="FFFFFF">
                              <a:alpha val="0"/>
                            </a:srgbClr>
                          </a:clrTo>
                        </a:clrChange>
                      </a:blip>
                      <a:srcRect/>
                      <a:stretch>
                        <a:fillRect/>
                      </a:stretch>
                    </a:blipFill>
                    <a:spPr bwMode="auto">
                      <a:xfrm>
                        <a:off x="8633048" y="4008512"/>
                        <a:ext cx="189847" cy="270891"/>
                      </a:xfrm>
                      <a:prstGeom prst="rect">
                        <a:avLst/>
                      </a:prstGeom>
                      <a:noFill/>
                      <a:ln w="9525">
                        <a:noFill/>
                        <a:miter lim="800000"/>
                        <a:headEnd/>
                        <a:tailEnd/>
                      </a:ln>
                    </a:spPr>
                  </a:pic>
                  <a:cxnSp>
                    <a:nvCxnSpPr>
                      <a:cNvPr id="47" name="Straight Connector 46"/>
                      <a:cNvCxnSpPr>
                        <a:stCxn id="30" idx="2"/>
                        <a:endCxn id="1026" idx="1"/>
                      </a:cNvCxnSpPr>
                    </a:nvCxnSpPr>
                    <a:spPr>
                      <a:xfrm rot="16200000" flipH="1">
                        <a:off x="5443736" y="3629376"/>
                        <a:ext cx="642969" cy="790894"/>
                      </a:xfrm>
                      <a:prstGeom prst="line">
                        <a:avLst/>
                      </a:prstGeom>
                      <a:ln>
                        <a:solidFill>
                          <a:srgbClr val="0000FF"/>
                        </a:solidFill>
                        <a:prstDash val="sysDash"/>
                      </a:ln>
                    </a:spPr>
                    <a:style>
                      <a:lnRef idx="1">
                        <a:schemeClr val="accent1"/>
                      </a:lnRef>
                      <a:fillRef idx="0">
                        <a:schemeClr val="accent1"/>
                      </a:fillRef>
                      <a:effectRef idx="0">
                        <a:schemeClr val="accent1"/>
                      </a:effectRef>
                      <a:fontRef idx="minor">
                        <a:schemeClr val="tx1"/>
                      </a:fontRef>
                    </a:style>
                  </a:cxnSp>
                  <a:cxnSp>
                    <a:nvCxnSpPr>
                      <a:cNvPr id="50" name="Straight Connector 49"/>
                      <a:cNvCxnSpPr>
                        <a:stCxn id="31" idx="2"/>
                        <a:endCxn id="1026" idx="3"/>
                      </a:cNvCxnSpPr>
                    </a:nvCxnSpPr>
                    <a:spPr>
                      <a:xfrm rot="5400000">
                        <a:off x="6389667" y="3736194"/>
                        <a:ext cx="570961" cy="649266"/>
                      </a:xfrm>
                      <a:prstGeom prst="line">
                        <a:avLst/>
                      </a:prstGeom>
                      <a:ln>
                        <a:solidFill>
                          <a:srgbClr val="0000FF"/>
                        </a:solidFill>
                        <a:prstDash val="sysDash"/>
                      </a:ln>
                    </a:spPr>
                    <a:style>
                      <a:lnRef idx="1">
                        <a:schemeClr val="accent1"/>
                      </a:lnRef>
                      <a:fillRef idx="0">
                        <a:schemeClr val="accent1"/>
                      </a:fillRef>
                      <a:effectRef idx="0">
                        <a:schemeClr val="accent1"/>
                      </a:effectRef>
                      <a:fontRef idx="minor">
                        <a:schemeClr val="tx1"/>
                      </a:fontRef>
                    </a:style>
                  </a:cxnSp>
                  <a:cxnSp>
                    <a:nvCxnSpPr>
                      <a:cNvPr id="53" name="Straight Connector 52"/>
                      <a:cNvCxnSpPr>
                        <a:stCxn id="34" idx="1"/>
                        <a:endCxn id="1026" idx="3"/>
                      </a:cNvCxnSpPr>
                    </a:nvCxnSpPr>
                    <a:spPr>
                      <a:xfrm rot="10800000" flipV="1">
                        <a:off x="6350515" y="4071950"/>
                        <a:ext cx="1102711" cy="274358"/>
                      </a:xfrm>
                      <a:prstGeom prst="line">
                        <a:avLst/>
                      </a:prstGeom>
                      <a:ln>
                        <a:solidFill>
                          <a:srgbClr val="0000FF"/>
                        </a:solidFill>
                        <a:prstDash val="sysDash"/>
                      </a:ln>
                    </a:spPr>
                    <a:style>
                      <a:lnRef idx="1">
                        <a:schemeClr val="accent1"/>
                      </a:lnRef>
                      <a:fillRef idx="0">
                        <a:schemeClr val="accent1"/>
                      </a:fillRef>
                      <a:effectRef idx="0">
                        <a:schemeClr val="accent1"/>
                      </a:effectRef>
                      <a:fontRef idx="minor">
                        <a:schemeClr val="tx1"/>
                      </a:fontRef>
                    </a:style>
                  </a:cxnSp>
                  <a:cxnSp>
                    <a:nvCxnSpPr>
                      <a:cNvPr id="56" name="Straight Connector 55"/>
                      <a:cNvCxnSpPr>
                        <a:stCxn id="33" idx="1"/>
                        <a:endCxn id="1026" idx="3"/>
                      </a:cNvCxnSpPr>
                    </a:nvCxnSpPr>
                    <a:spPr>
                      <a:xfrm rot="10800000">
                        <a:off x="6350514" y="4346308"/>
                        <a:ext cx="1058398" cy="301706"/>
                      </a:xfrm>
                      <a:prstGeom prst="line">
                        <a:avLst/>
                      </a:prstGeom>
                      <a:ln>
                        <a:solidFill>
                          <a:srgbClr val="0000FF"/>
                        </a:solidFill>
                        <a:prstDash val="sysDash"/>
                      </a:ln>
                    </a:spPr>
                    <a:style>
                      <a:lnRef idx="1">
                        <a:schemeClr val="accent1"/>
                      </a:lnRef>
                      <a:fillRef idx="0">
                        <a:schemeClr val="accent1"/>
                      </a:fillRef>
                      <a:effectRef idx="0">
                        <a:schemeClr val="accent1"/>
                      </a:effectRef>
                      <a:fontRef idx="minor">
                        <a:schemeClr val="tx1"/>
                      </a:fontRef>
                    </a:style>
                  </a:cxnSp>
                  <a:cxnSp>
                    <a:nvCxnSpPr>
                      <a:cNvPr id="59" name="Straight Connector 58"/>
                      <a:cNvCxnSpPr>
                        <a:stCxn id="26" idx="0"/>
                        <a:endCxn id="32" idx="0"/>
                      </a:cNvCxnSpPr>
                    </a:nvCxnSpPr>
                    <a:spPr>
                      <a:xfrm rot="16200000" flipH="1">
                        <a:off x="6099300" y="4692209"/>
                        <a:ext cx="360040" cy="759"/>
                      </a:xfrm>
                      <a:prstGeom prst="line">
                        <a:avLst/>
                      </a:prstGeom>
                      <a:ln>
                        <a:solidFill>
                          <a:srgbClr val="0000FF"/>
                        </a:solidFill>
                        <a:prstDash val="sysDash"/>
                      </a:ln>
                    </a:spPr>
                    <a:style>
                      <a:lnRef idx="1">
                        <a:schemeClr val="accent1"/>
                      </a:lnRef>
                      <a:fillRef idx="0">
                        <a:schemeClr val="accent1"/>
                      </a:fillRef>
                      <a:effectRef idx="0">
                        <a:schemeClr val="accent1"/>
                      </a:effectRef>
                      <a:fontRef idx="minor">
                        <a:schemeClr val="tx1"/>
                      </a:fontRef>
                    </a:style>
                  </a:cxnSp>
                  <a:cxnSp>
                    <a:nvCxnSpPr>
                      <a:cNvPr id="64" name="Straight Connector 63"/>
                      <a:cNvCxnSpPr>
                        <a:stCxn id="1026" idx="1"/>
                        <a:endCxn id="29" idx="3"/>
                      </a:cNvCxnSpPr>
                    </a:nvCxnSpPr>
                    <a:spPr>
                      <a:xfrm rot="10800000" flipV="1">
                        <a:off x="5150487" y="4346308"/>
                        <a:ext cx="1010180" cy="85682"/>
                      </a:xfrm>
                      <a:prstGeom prst="line">
                        <a:avLst/>
                      </a:prstGeom>
                      <a:ln>
                        <a:solidFill>
                          <a:srgbClr val="0000FF"/>
                        </a:solidFill>
                        <a:prstDash val="sysDash"/>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45" idx="1"/>
                        <a:endCxn id="33" idx="3"/>
                      </a:cNvCxnSpPr>
                    </a:nvCxnSpPr>
                    <a:spPr>
                      <a:xfrm rot="10800000" flipV="1">
                        <a:off x="7598760" y="4143958"/>
                        <a:ext cx="1034289" cy="504056"/>
                      </a:xfrm>
                      <a:prstGeom prst="line">
                        <a:avLst/>
                      </a:prstGeom>
                      <a:ln>
                        <a:solidFill>
                          <a:srgbClr val="0000FF"/>
                        </a:solidFill>
                        <a:prstDash val="sysDash"/>
                      </a:ln>
                    </a:spPr>
                    <a:style>
                      <a:lnRef idx="1">
                        <a:schemeClr val="accent1"/>
                      </a:lnRef>
                      <a:fillRef idx="0">
                        <a:schemeClr val="accent1"/>
                      </a:fillRef>
                      <a:effectRef idx="0">
                        <a:schemeClr val="accent1"/>
                      </a:effectRef>
                      <a:fontRef idx="minor">
                        <a:schemeClr val="tx1"/>
                      </a:fontRef>
                    </a:style>
                  </a:cxnSp>
                  <a:cxnSp>
                    <a:nvCxnSpPr>
                      <a:cNvPr id="70" name="Straight Connector 69"/>
                      <a:cNvCxnSpPr>
                        <a:stCxn id="33" idx="3"/>
                        <a:endCxn id="44" idx="1"/>
                      </a:cNvCxnSpPr>
                    </a:nvCxnSpPr>
                    <a:spPr>
                      <a:xfrm>
                        <a:off x="7598759" y="4648014"/>
                        <a:ext cx="1034289" cy="288032"/>
                      </a:xfrm>
                      <a:prstGeom prst="line">
                        <a:avLst/>
                      </a:prstGeom>
                      <a:ln>
                        <a:solidFill>
                          <a:srgbClr val="0000FF"/>
                        </a:solidFill>
                        <a:prstDash val="sysDash"/>
                      </a:ln>
                    </a:spPr>
                    <a:style>
                      <a:lnRef idx="1">
                        <a:schemeClr val="accent1"/>
                      </a:lnRef>
                      <a:fillRef idx="0">
                        <a:schemeClr val="accent1"/>
                      </a:fillRef>
                      <a:effectRef idx="0">
                        <a:schemeClr val="accent1"/>
                      </a:effectRef>
                      <a:fontRef idx="minor">
                        <a:schemeClr val="tx1"/>
                      </a:fontRef>
                    </a:style>
                  </a:cxnSp>
                  <a:cxnSp>
                    <a:nvCxnSpPr>
                      <a:cNvPr id="73" name="Straight Connector 72"/>
                      <a:cNvCxnSpPr>
                        <a:stCxn id="32" idx="2"/>
                        <a:endCxn id="43" idx="1"/>
                      </a:cNvCxnSpPr>
                    </a:nvCxnSpPr>
                    <a:spPr>
                      <a:xfrm rot="16200000" flipH="1">
                        <a:off x="7092049" y="4331150"/>
                        <a:ext cx="440619" cy="2065316"/>
                      </a:xfrm>
                      <a:prstGeom prst="line">
                        <a:avLst/>
                      </a:prstGeom>
                      <a:ln>
                        <a:solidFill>
                          <a:srgbClr val="0000FF"/>
                        </a:solidFill>
                        <a:prstDash val="sysDash"/>
                      </a:ln>
                    </a:spPr>
                    <a:style>
                      <a:lnRef idx="1">
                        <a:schemeClr val="accent1"/>
                      </a:lnRef>
                      <a:fillRef idx="0">
                        <a:schemeClr val="accent1"/>
                      </a:fillRef>
                      <a:effectRef idx="0">
                        <a:schemeClr val="accent1"/>
                      </a:effectRef>
                      <a:fontRef idx="minor">
                        <a:schemeClr val="tx1"/>
                      </a:fontRef>
                    </a:style>
                  </a:cxnSp>
                  <a:cxnSp>
                    <a:nvCxnSpPr>
                      <a:cNvPr id="76" name="Straight Connector 75"/>
                      <a:cNvCxnSpPr>
                        <a:stCxn id="32" idx="2"/>
                        <a:endCxn id="35" idx="1"/>
                      </a:cNvCxnSpPr>
                    </a:nvCxnSpPr>
                    <a:spPr>
                      <a:xfrm rot="16200000" flipH="1">
                        <a:off x="6443977" y="4979222"/>
                        <a:ext cx="512627" cy="841180"/>
                      </a:xfrm>
                      <a:prstGeom prst="line">
                        <a:avLst/>
                      </a:prstGeom>
                      <a:ln>
                        <a:solidFill>
                          <a:srgbClr val="0000FF"/>
                        </a:solidFill>
                        <a:prstDash val="sysDash"/>
                      </a:ln>
                    </a:spPr>
                    <a:style>
                      <a:lnRef idx="1">
                        <a:schemeClr val="accent1"/>
                      </a:lnRef>
                      <a:fillRef idx="0">
                        <a:schemeClr val="accent1"/>
                      </a:fillRef>
                      <a:effectRef idx="0">
                        <a:schemeClr val="accent1"/>
                      </a:effectRef>
                      <a:fontRef idx="minor">
                        <a:schemeClr val="tx1"/>
                      </a:fontRef>
                    </a:style>
                  </a:cxnSp>
                  <a:cxnSp>
                    <a:nvCxnSpPr>
                      <a:cNvPr id="79" name="Straight Connector 78"/>
                      <a:cNvCxnSpPr>
                        <a:stCxn id="32" idx="2"/>
                        <a:endCxn id="39" idx="0"/>
                      </a:cNvCxnSpPr>
                    </a:nvCxnSpPr>
                    <a:spPr>
                      <a:xfrm rot="5400000">
                        <a:off x="5695066" y="5080061"/>
                        <a:ext cx="521197" cy="648072"/>
                      </a:xfrm>
                      <a:prstGeom prst="line">
                        <a:avLst/>
                      </a:prstGeom>
                      <a:ln>
                        <a:solidFill>
                          <a:srgbClr val="0000FF"/>
                        </a:solidFill>
                        <a:prstDash val="sysDash"/>
                      </a:ln>
                    </a:spPr>
                    <a:style>
                      <a:lnRef idx="1">
                        <a:schemeClr val="accent1"/>
                      </a:lnRef>
                      <a:fillRef idx="0">
                        <a:schemeClr val="accent1"/>
                      </a:fillRef>
                      <a:effectRef idx="0">
                        <a:schemeClr val="accent1"/>
                      </a:effectRef>
                      <a:fontRef idx="minor">
                        <a:schemeClr val="tx1"/>
                      </a:fontRef>
                    </a:style>
                  </a:cxnSp>
                  <a:cxnSp>
                    <a:nvCxnSpPr>
                      <a:cNvPr id="82" name="Straight Connector 81"/>
                      <a:cNvCxnSpPr>
                        <a:stCxn id="35" idx="2"/>
                        <a:endCxn id="42" idx="1"/>
                      </a:cNvCxnSpPr>
                    </a:nvCxnSpPr>
                    <a:spPr>
                      <a:xfrm rot="16200000" flipH="1">
                        <a:off x="7272069" y="5735306"/>
                        <a:ext cx="368611" cy="481140"/>
                      </a:xfrm>
                      <a:prstGeom prst="line">
                        <a:avLst/>
                      </a:prstGeom>
                      <a:ln>
                        <a:solidFill>
                          <a:srgbClr val="0000FF"/>
                        </a:solidFill>
                        <a:prstDash val="sysDash"/>
                      </a:ln>
                    </a:spPr>
                    <a:style>
                      <a:lnRef idx="1">
                        <a:schemeClr val="accent1"/>
                      </a:lnRef>
                      <a:fillRef idx="0">
                        <a:schemeClr val="accent1"/>
                      </a:fillRef>
                      <a:effectRef idx="0">
                        <a:schemeClr val="accent1"/>
                      </a:effectRef>
                      <a:fontRef idx="minor">
                        <a:schemeClr val="tx1"/>
                      </a:fontRef>
                    </a:style>
                  </a:cxnSp>
                  <a:cxnSp>
                    <a:nvCxnSpPr>
                      <a:cNvPr id="85" name="Straight Connector 84"/>
                      <a:cNvCxnSpPr>
                        <a:stCxn id="39" idx="2"/>
                        <a:endCxn id="41" idx="1"/>
                      </a:cNvCxnSpPr>
                    </a:nvCxnSpPr>
                    <a:spPr>
                      <a:xfrm rot="16200000" flipH="1">
                        <a:off x="5435865" y="6131350"/>
                        <a:ext cx="728651" cy="337124"/>
                      </a:xfrm>
                      <a:prstGeom prst="line">
                        <a:avLst/>
                      </a:prstGeom>
                      <a:ln>
                        <a:solidFill>
                          <a:srgbClr val="0000FF"/>
                        </a:solidFill>
                        <a:prstDash val="sysDash"/>
                      </a:ln>
                    </a:spPr>
                    <a:style>
                      <a:lnRef idx="1">
                        <a:schemeClr val="accent1"/>
                      </a:lnRef>
                      <a:fillRef idx="0">
                        <a:schemeClr val="accent1"/>
                      </a:fillRef>
                      <a:effectRef idx="0">
                        <a:schemeClr val="accent1"/>
                      </a:effectRef>
                      <a:fontRef idx="minor">
                        <a:schemeClr val="tx1"/>
                      </a:fontRef>
                    </a:style>
                  </a:cxnSp>
                  <a:cxnSp>
                    <a:nvCxnSpPr>
                      <a:cNvPr id="88" name="Straight Connector 87"/>
                      <a:cNvCxnSpPr>
                        <a:stCxn id="40" idx="0"/>
                        <a:endCxn id="39" idx="1"/>
                      </a:cNvCxnSpPr>
                    </a:nvCxnSpPr>
                    <a:spPr>
                      <a:xfrm rot="5400000" flipH="1" flipV="1">
                        <a:off x="4895805" y="5599861"/>
                        <a:ext cx="440618" cy="841180"/>
                      </a:xfrm>
                      <a:prstGeom prst="line">
                        <a:avLst/>
                      </a:prstGeom>
                      <a:ln>
                        <a:solidFill>
                          <a:srgbClr val="0000FF"/>
                        </a:solidFill>
                        <a:prstDash val="sysDash"/>
                      </a:ln>
                    </a:spPr>
                    <a:style>
                      <a:lnRef idx="1">
                        <a:schemeClr val="accent1"/>
                      </a:lnRef>
                      <a:fillRef idx="0">
                        <a:schemeClr val="accent1"/>
                      </a:fillRef>
                      <a:effectRef idx="0">
                        <a:schemeClr val="accent1"/>
                      </a:effectRef>
                      <a:fontRef idx="minor">
                        <a:schemeClr val="tx1"/>
                      </a:fontRef>
                    </a:style>
                  </a:cxnSp>
                  <a:cxnSp>
                    <a:nvCxnSpPr>
                      <a:cNvPr id="92" name="Straight Connector 91"/>
                      <a:cNvCxnSpPr>
                        <a:stCxn id="38" idx="3"/>
                        <a:endCxn id="29" idx="2"/>
                      </a:cNvCxnSpPr>
                    </a:nvCxnSpPr>
                    <a:spPr>
                      <a:xfrm flipV="1">
                        <a:off x="3926351" y="4567435"/>
                        <a:ext cx="1129213" cy="728651"/>
                      </a:xfrm>
                      <a:prstGeom prst="line">
                        <a:avLst/>
                      </a:prstGeom>
                      <a:ln>
                        <a:solidFill>
                          <a:srgbClr val="0000FF"/>
                        </a:solidFill>
                        <a:prstDash val="sysDash"/>
                      </a:ln>
                    </a:spPr>
                    <a:style>
                      <a:lnRef idx="1">
                        <a:schemeClr val="accent1"/>
                      </a:lnRef>
                      <a:fillRef idx="0">
                        <a:schemeClr val="accent1"/>
                      </a:fillRef>
                      <a:effectRef idx="0">
                        <a:schemeClr val="accent1"/>
                      </a:effectRef>
                      <a:fontRef idx="minor">
                        <a:schemeClr val="tx1"/>
                      </a:fontRef>
                    </a:style>
                  </a:cxnSp>
                  <a:cxnSp>
                    <a:nvCxnSpPr>
                      <a:cNvPr id="95" name="Straight Connector 94"/>
                      <a:cNvCxnSpPr>
                        <a:stCxn id="37" idx="3"/>
                        <a:endCxn id="29" idx="1"/>
                      </a:cNvCxnSpPr>
                    </a:nvCxnSpPr>
                    <a:spPr>
                      <a:xfrm>
                        <a:off x="3854343" y="4431990"/>
                        <a:ext cx="1106297" cy="0"/>
                      </a:xfrm>
                      <a:prstGeom prst="line">
                        <a:avLst/>
                      </a:prstGeom>
                      <a:ln>
                        <a:solidFill>
                          <a:srgbClr val="0000FF"/>
                        </a:solidFill>
                        <a:prstDash val="sysDash"/>
                      </a:ln>
                    </a:spPr>
                    <a:style>
                      <a:lnRef idx="1">
                        <a:schemeClr val="accent1"/>
                      </a:lnRef>
                      <a:fillRef idx="0">
                        <a:schemeClr val="accent1"/>
                      </a:fillRef>
                      <a:effectRef idx="0">
                        <a:schemeClr val="accent1"/>
                      </a:effectRef>
                      <a:fontRef idx="minor">
                        <a:schemeClr val="tx1"/>
                      </a:fontRef>
                    </a:style>
                  </a:cxnSp>
                  <a:cxnSp>
                    <a:nvCxnSpPr>
                      <a:cNvPr id="98" name="Straight Connector 97"/>
                      <a:cNvCxnSpPr>
                        <a:stCxn id="36" idx="2"/>
                        <a:endCxn id="37" idx="0"/>
                      </a:cNvCxnSpPr>
                    </a:nvCxnSpPr>
                    <a:spPr>
                      <a:xfrm rot="5400000">
                        <a:off x="3498822" y="3891929"/>
                        <a:ext cx="665213" cy="144016"/>
                      </a:xfrm>
                      <a:prstGeom prst="line">
                        <a:avLst/>
                      </a:prstGeom>
                      <a:ln>
                        <a:solidFill>
                          <a:srgbClr val="0000FF"/>
                        </a:solidFill>
                        <a:prstDash val="sysDash"/>
                      </a:ln>
                    </a:spPr>
                    <a:style>
                      <a:lnRef idx="1">
                        <a:schemeClr val="accent1"/>
                      </a:lnRef>
                      <a:fillRef idx="0">
                        <a:schemeClr val="accent1"/>
                      </a:fillRef>
                      <a:effectRef idx="0">
                        <a:schemeClr val="accent1"/>
                      </a:effectRef>
                      <a:fontRef idx="minor">
                        <a:schemeClr val="tx1"/>
                      </a:fontRef>
                    </a:style>
                  </a:cxnSp>
                  <a:sp>
                    <a:nvSpPr>
                      <a:cNvPr id="101" name="TextBox 100"/>
                      <a:cNvSpPr txBox="1"/>
                    </a:nvSpPr>
                    <a:spPr>
                      <a:xfrm>
                        <a:off x="2224336" y="6456784"/>
                        <a:ext cx="1395847" cy="431162"/>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ES" sz="1000" i="1" dirty="0" smtClean="0">
                              <a:solidFill>
                                <a:schemeClr val="bg1"/>
                              </a:solidFill>
                              <a:latin typeface="Arial Narrow"/>
                            </a:rPr>
                            <a:t>Empresa Voluntaria</a:t>
                          </a:r>
                        </a:p>
                        <a:p>
                          <a:pPr algn="ctr"/>
                          <a:endParaRPr lang="es-ES" sz="1000" i="1" dirty="0">
                            <a:solidFill>
                              <a:schemeClr val="bg1"/>
                            </a:solidFill>
                          </a:endParaRPr>
                        </a:p>
                      </a:txBody>
                      <a:useSpRect/>
                    </a:txSp>
                  </a:sp>
                  <a:sp>
                    <a:nvSpPr>
                      <a:cNvPr id="102" name="TextBox 101"/>
                      <a:cNvSpPr txBox="1"/>
                    </a:nvSpPr>
                    <a:spPr>
                      <a:xfrm>
                        <a:off x="1792288" y="5016624"/>
                        <a:ext cx="1395847" cy="585050"/>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ES" sz="1000" i="1" dirty="0" smtClean="0">
                              <a:solidFill>
                                <a:schemeClr val="bg1"/>
                              </a:solidFill>
                              <a:latin typeface="Arial Narrow"/>
                            </a:rPr>
                            <a:t>Agencia de Publicidad (CAUSA)</a:t>
                          </a:r>
                        </a:p>
                        <a:p>
                          <a:pPr algn="ctr"/>
                          <a:endParaRPr lang="es-ES" sz="1000" i="1" dirty="0">
                            <a:solidFill>
                              <a:schemeClr val="bg1"/>
                            </a:solidFill>
                          </a:endParaRPr>
                        </a:p>
                      </a:txBody>
                      <a:useSpRect/>
                    </a:txSp>
                  </a:sp>
                  <a:sp>
                    <a:nvSpPr>
                      <a:cNvPr id="103" name="TextBox 102"/>
                      <a:cNvSpPr txBox="1"/>
                    </a:nvSpPr>
                    <a:spPr>
                      <a:xfrm>
                        <a:off x="1936304" y="3576464"/>
                        <a:ext cx="1395847" cy="277274"/>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ES" sz="1000" i="1" dirty="0" smtClean="0">
                              <a:solidFill>
                                <a:schemeClr val="bg1"/>
                              </a:solidFill>
                              <a:latin typeface="Arial Narrow"/>
                            </a:rPr>
                            <a:t>Medio de Comunicación</a:t>
                          </a:r>
                        </a:p>
                      </a:txBody>
                      <a:useSpRect/>
                    </a:txSp>
                  </a:sp>
                  <a:sp>
                    <a:nvSpPr>
                      <a:cNvPr id="104" name="TextBox 103"/>
                      <a:cNvSpPr txBox="1"/>
                    </a:nvSpPr>
                    <a:spPr>
                      <a:xfrm>
                        <a:off x="9137104" y="3072408"/>
                        <a:ext cx="864096" cy="431162"/>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ES" sz="1000" i="1" dirty="0" smtClean="0">
                              <a:solidFill>
                                <a:schemeClr val="bg1"/>
                              </a:solidFill>
                              <a:latin typeface="Arial Narrow"/>
                            </a:rPr>
                            <a:t>ONG Aliada</a:t>
                          </a:r>
                        </a:p>
                        <a:p>
                          <a:pPr algn="ctr"/>
                          <a:endParaRPr lang="es-ES" sz="1000" i="1" dirty="0" smtClean="0">
                            <a:solidFill>
                              <a:schemeClr val="bg1"/>
                            </a:solidFill>
                            <a:latin typeface="Arial Narrow"/>
                          </a:endParaRPr>
                        </a:p>
                      </a:txBody>
                      <a:useSpRect/>
                    </a:txSp>
                  </a:sp>
                  <a:sp>
                    <a:nvSpPr>
                      <a:cNvPr id="105" name="TextBox 104"/>
                      <a:cNvSpPr txBox="1"/>
                    </a:nvSpPr>
                    <a:spPr>
                      <a:xfrm>
                        <a:off x="9425136" y="4512568"/>
                        <a:ext cx="1080120" cy="431162"/>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ES" sz="1000" i="1" dirty="0" smtClean="0">
                              <a:solidFill>
                                <a:schemeClr val="bg1"/>
                              </a:solidFill>
                              <a:latin typeface="Arial Narrow"/>
                            </a:rPr>
                            <a:t>Empresa Auditora</a:t>
                          </a:r>
                        </a:p>
                        <a:p>
                          <a:pPr algn="ctr"/>
                          <a:endParaRPr lang="es-ES" sz="1000" i="1" dirty="0" smtClean="0">
                            <a:solidFill>
                              <a:schemeClr val="bg1"/>
                            </a:solidFill>
                            <a:latin typeface="Arial Narrow"/>
                          </a:endParaRPr>
                        </a:p>
                      </a:txBody>
                      <a:useSpRect/>
                    </a:txSp>
                  </a:sp>
                  <a:sp>
                    <a:nvSpPr>
                      <a:cNvPr id="106" name="TextBox 105"/>
                      <a:cNvSpPr txBox="1"/>
                    </a:nvSpPr>
                    <a:spPr>
                      <a:xfrm>
                        <a:off x="9281120" y="5952728"/>
                        <a:ext cx="1080120" cy="431162"/>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ES" sz="1000" i="1" dirty="0" smtClean="0">
                              <a:solidFill>
                                <a:schemeClr val="bg1"/>
                              </a:solidFill>
                              <a:latin typeface="Arial Narrow"/>
                            </a:rPr>
                            <a:t>Centro Educativo</a:t>
                          </a:r>
                        </a:p>
                        <a:p>
                          <a:pPr algn="ctr"/>
                          <a:endParaRPr lang="es-ES" sz="1000" i="1" dirty="0" smtClean="0">
                            <a:solidFill>
                              <a:schemeClr val="bg1"/>
                            </a:solidFill>
                            <a:latin typeface="Arial Narrow"/>
                          </a:endParaRPr>
                        </a:p>
                      </a:txBody>
                      <a:useSpRect/>
                    </a:txSp>
                  </a:sp>
                  <a:sp>
                    <a:nvSpPr>
                      <a:cNvPr id="107" name="TextBox 106"/>
                      <a:cNvSpPr txBox="1"/>
                    </a:nvSpPr>
                    <a:spPr>
                      <a:xfrm>
                        <a:off x="3736504" y="8256984"/>
                        <a:ext cx="1395847" cy="277274"/>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ES" sz="1000" i="1" dirty="0" smtClean="0">
                              <a:solidFill>
                                <a:schemeClr val="bg1"/>
                              </a:solidFill>
                              <a:latin typeface="Arial Narrow"/>
                            </a:rPr>
                            <a:t>Ministerio de Educación</a:t>
                          </a:r>
                        </a:p>
                      </a:txBody>
                      <a:useSpRect/>
                    </a:txSp>
                  </a:sp>
                  <a:sp>
                    <a:nvSpPr>
                      <a:cNvPr id="108" name="TextBox 107"/>
                      <a:cNvSpPr txBox="1"/>
                    </a:nvSpPr>
                    <a:spPr>
                      <a:xfrm>
                        <a:off x="8317321" y="7536904"/>
                        <a:ext cx="1107815" cy="431162"/>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ES" sz="1000" i="1" dirty="0" smtClean="0">
                              <a:solidFill>
                                <a:schemeClr val="bg1"/>
                              </a:solidFill>
                              <a:latin typeface="Arial Narrow"/>
                            </a:rPr>
                            <a:t>Casa de Retiro</a:t>
                          </a:r>
                        </a:p>
                        <a:p>
                          <a:pPr algn="ctr"/>
                          <a:endParaRPr lang="es-ES" sz="1000" i="1" dirty="0" smtClean="0">
                            <a:solidFill>
                              <a:schemeClr val="bg1"/>
                            </a:solidFill>
                            <a:latin typeface="Arial Narrow"/>
                          </a:endParaRPr>
                        </a:p>
                      </a:txBody>
                      <a:useSpRect/>
                    </a:txSp>
                  </a:sp>
                  <a:pic>
                    <a:nvPicPr>
                      <a:cNvPr id="1027" name="Picture 3"/>
                      <a:cNvPicPr>
                        <a:picLocks noChangeAspect="1" noChangeArrowheads="1"/>
                      </a:cNvPicPr>
                    </a:nvPicPr>
                    <a:blipFill>
                      <a:blip r:embed="rId129" cstate="print">
                        <a:clrChange>
                          <a:clrFrom>
                            <a:srgbClr val="FFFFFF"/>
                          </a:clrFrom>
                          <a:clrTo>
                            <a:srgbClr val="FFFFFF">
                              <a:alpha val="0"/>
                            </a:srgbClr>
                          </a:clrTo>
                        </a:clrChange>
                      </a:blip>
                      <a:srcRect/>
                      <a:stretch>
                        <a:fillRect/>
                      </a:stretch>
                    </a:blipFill>
                    <a:spPr bwMode="auto">
                      <a:xfrm>
                        <a:off x="4024536" y="7608912"/>
                        <a:ext cx="720080" cy="720080"/>
                      </a:xfrm>
                      <a:prstGeom prst="rect">
                        <a:avLst/>
                      </a:prstGeom>
                      <a:noFill/>
                      <a:ln w="9525">
                        <a:noFill/>
                        <a:miter lim="800000"/>
                        <a:headEnd/>
                        <a:tailEnd/>
                      </a:ln>
                    </a:spPr>
                  </a:pic>
                  <a:pic>
                    <a:nvPicPr>
                      <a:cNvPr id="1028" name="Picture 4"/>
                      <a:cNvPicPr>
                        <a:picLocks noChangeAspect="1" noChangeArrowheads="1"/>
                      </a:cNvPicPr>
                    </a:nvPicPr>
                    <a:blipFill>
                      <a:blip r:embed="rId130" cstate="print">
                        <a:clrChange>
                          <a:clrFrom>
                            <a:srgbClr val="FFFFFF"/>
                          </a:clrFrom>
                          <a:clrTo>
                            <a:srgbClr val="FFFFFF">
                              <a:alpha val="0"/>
                            </a:srgbClr>
                          </a:clrTo>
                        </a:clrChange>
                      </a:blip>
                      <a:srcRect/>
                      <a:stretch>
                        <a:fillRect/>
                      </a:stretch>
                    </a:blipFill>
                    <a:spPr bwMode="auto">
                      <a:xfrm>
                        <a:off x="8561040" y="7032848"/>
                        <a:ext cx="553914" cy="553914"/>
                      </a:xfrm>
                      <a:prstGeom prst="rect">
                        <a:avLst/>
                      </a:prstGeom>
                      <a:noFill/>
                      <a:ln w="9525">
                        <a:noFill/>
                        <a:miter lim="800000"/>
                        <a:headEnd/>
                        <a:tailEnd/>
                      </a:ln>
                    </a:spPr>
                  </a:pic>
                  <a:pic>
                    <a:nvPicPr>
                      <a:cNvPr id="1029" name="Picture 5"/>
                      <a:cNvPicPr>
                        <a:picLocks noChangeAspect="1" noChangeArrowheads="1"/>
                      </a:cNvPicPr>
                    </a:nvPicPr>
                    <a:blipFill>
                      <a:blip r:embed="rId131" cstate="print">
                        <a:clrChange>
                          <a:clrFrom>
                            <a:srgbClr val="FFFFFF"/>
                          </a:clrFrom>
                          <a:clrTo>
                            <a:srgbClr val="FFFFFF">
                              <a:alpha val="0"/>
                            </a:srgbClr>
                          </a:clrTo>
                        </a:clrChange>
                      </a:blip>
                      <a:srcRect/>
                      <a:stretch>
                        <a:fillRect/>
                      </a:stretch>
                    </a:blipFill>
                    <a:spPr bwMode="auto">
                      <a:xfrm>
                        <a:off x="9497144" y="5160640"/>
                        <a:ext cx="649253" cy="841946"/>
                      </a:xfrm>
                      <a:prstGeom prst="rect">
                        <a:avLst/>
                      </a:prstGeom>
                      <a:noFill/>
                      <a:ln w="9525">
                        <a:noFill/>
                        <a:miter lim="800000"/>
                        <a:headEnd/>
                        <a:tailEnd/>
                      </a:ln>
                    </a:spPr>
                  </a:pic>
                  <a:pic>
                    <a:nvPicPr>
                      <a:cNvPr id="1030" name="Picture 6"/>
                      <a:cNvPicPr>
                        <a:picLocks noChangeAspect="1" noChangeArrowheads="1"/>
                      </a:cNvPicPr>
                    </a:nvPicPr>
                    <a:blipFill>
                      <a:blip r:embed="rId132" cstate="print">
                        <a:clrChange>
                          <a:clrFrom>
                            <a:srgbClr val="FFFFFF"/>
                          </a:clrFrom>
                          <a:clrTo>
                            <a:srgbClr val="FFFFFF">
                              <a:alpha val="0"/>
                            </a:srgbClr>
                          </a:clrTo>
                        </a:clrChange>
                      </a:blip>
                      <a:srcRect/>
                      <a:stretch>
                        <a:fillRect/>
                      </a:stretch>
                    </a:blipFill>
                    <a:spPr bwMode="auto">
                      <a:xfrm>
                        <a:off x="9569152" y="3792488"/>
                        <a:ext cx="774486" cy="758517"/>
                      </a:xfrm>
                      <a:prstGeom prst="rect">
                        <a:avLst/>
                      </a:prstGeom>
                      <a:noFill/>
                      <a:ln w="9525">
                        <a:noFill/>
                        <a:miter lim="800000"/>
                        <a:headEnd/>
                        <a:tailEnd/>
                      </a:ln>
                    </a:spPr>
                  </a:pic>
                  <a:pic>
                    <a:nvPicPr>
                      <a:cNvPr id="113" name="Picture 6"/>
                      <a:cNvPicPr>
                        <a:picLocks noChangeAspect="1" noChangeArrowheads="1"/>
                      </a:cNvPicPr>
                    </a:nvPicPr>
                    <a:blipFill>
                      <a:blip r:embed="rId132" cstate="print">
                        <a:clrChange>
                          <a:clrFrom>
                            <a:srgbClr val="FFFFFF"/>
                          </a:clrFrom>
                          <a:clrTo>
                            <a:srgbClr val="FFFFFF">
                              <a:alpha val="0"/>
                            </a:srgbClr>
                          </a:clrTo>
                        </a:clrChange>
                      </a:blip>
                      <a:srcRect/>
                      <a:stretch>
                        <a:fillRect/>
                      </a:stretch>
                    </a:blipFill>
                    <a:spPr bwMode="auto">
                      <a:xfrm>
                        <a:off x="9065096" y="2352328"/>
                        <a:ext cx="774486" cy="758517"/>
                      </a:xfrm>
                      <a:prstGeom prst="rect">
                        <a:avLst/>
                      </a:prstGeom>
                      <a:noFill/>
                      <a:ln w="9525">
                        <a:noFill/>
                        <a:miter lim="800000"/>
                        <a:headEnd/>
                        <a:tailEnd/>
                      </a:ln>
                    </a:spPr>
                  </a:pic>
                  <a:pic>
                    <a:nvPicPr>
                      <a:cNvPr id="114" name="Picture 6"/>
                      <a:cNvPicPr>
                        <a:picLocks noChangeAspect="1" noChangeArrowheads="1"/>
                      </a:cNvPicPr>
                    </a:nvPicPr>
                    <a:blipFill>
                      <a:blip r:embed="rId132" cstate="print">
                        <a:clrChange>
                          <a:clrFrom>
                            <a:srgbClr val="FFFFFF"/>
                          </a:clrFrom>
                          <a:clrTo>
                            <a:srgbClr val="FFFFFF">
                              <a:alpha val="0"/>
                            </a:srgbClr>
                          </a:clrTo>
                        </a:clrChange>
                      </a:blip>
                      <a:srcRect/>
                      <a:stretch>
                        <a:fillRect/>
                      </a:stretch>
                    </a:blipFill>
                    <a:spPr bwMode="auto">
                      <a:xfrm>
                        <a:off x="2224336" y="2856384"/>
                        <a:ext cx="774486" cy="758517"/>
                      </a:xfrm>
                      <a:prstGeom prst="rect">
                        <a:avLst/>
                      </a:prstGeom>
                      <a:noFill/>
                      <a:ln w="9525">
                        <a:noFill/>
                        <a:miter lim="800000"/>
                        <a:headEnd/>
                        <a:tailEnd/>
                      </a:ln>
                    </a:spPr>
                  </a:pic>
                  <a:pic>
                    <a:nvPicPr>
                      <a:cNvPr id="115" name="Picture 6"/>
                      <a:cNvPicPr>
                        <a:picLocks noChangeAspect="1" noChangeArrowheads="1"/>
                      </a:cNvPicPr>
                    </a:nvPicPr>
                    <a:blipFill>
                      <a:blip r:embed="rId132" cstate="print">
                        <a:clrChange>
                          <a:clrFrom>
                            <a:srgbClr val="FFFFFF"/>
                          </a:clrFrom>
                          <a:clrTo>
                            <a:srgbClr val="FFFFFF">
                              <a:alpha val="0"/>
                            </a:srgbClr>
                          </a:clrTo>
                        </a:clrChange>
                      </a:blip>
                      <a:srcRect/>
                      <a:stretch>
                        <a:fillRect/>
                      </a:stretch>
                    </a:blipFill>
                    <a:spPr bwMode="auto">
                      <a:xfrm>
                        <a:off x="2097922" y="4296544"/>
                        <a:ext cx="774486" cy="758517"/>
                      </a:xfrm>
                      <a:prstGeom prst="rect">
                        <a:avLst/>
                      </a:prstGeom>
                      <a:noFill/>
                      <a:ln w="9525">
                        <a:noFill/>
                        <a:miter lim="800000"/>
                        <a:headEnd/>
                        <a:tailEnd/>
                      </a:ln>
                    </a:spPr>
                  </a:pic>
                  <a:pic>
                    <a:nvPicPr>
                      <a:cNvPr id="116" name="Picture 6"/>
                      <a:cNvPicPr>
                        <a:picLocks noChangeAspect="1" noChangeArrowheads="1"/>
                      </a:cNvPicPr>
                    </a:nvPicPr>
                    <a:blipFill>
                      <a:blip r:embed="rId132" cstate="print">
                        <a:clrChange>
                          <a:clrFrom>
                            <a:srgbClr val="FFFFFF"/>
                          </a:clrFrom>
                          <a:clrTo>
                            <a:srgbClr val="FFFFFF">
                              <a:alpha val="0"/>
                            </a:srgbClr>
                          </a:clrTo>
                        </a:clrChange>
                      </a:blip>
                      <a:srcRect/>
                      <a:stretch>
                        <a:fillRect/>
                      </a:stretch>
                    </a:blipFill>
                    <a:spPr bwMode="auto">
                      <a:xfrm>
                        <a:off x="2440360" y="5736704"/>
                        <a:ext cx="774486" cy="758517"/>
                      </a:xfrm>
                      <a:prstGeom prst="rect">
                        <a:avLst/>
                      </a:prstGeom>
                      <a:noFill/>
                      <a:ln w="9525">
                        <a:noFill/>
                        <a:miter lim="800000"/>
                        <a:headEnd/>
                        <a:tailEnd/>
                      </a:ln>
                    </a:spPr>
                  </a:pic>
                  <a:sp>
                    <a:nvSpPr>
                      <a:cNvPr id="75" name="TextBox 74"/>
                      <a:cNvSpPr txBox="1"/>
                    </a:nvSpPr>
                    <a:spPr>
                      <a:xfrm>
                        <a:off x="5752728" y="3144416"/>
                        <a:ext cx="1152128" cy="432048"/>
                      </a:xfrm>
                      <a:prstGeom prst="rect">
                        <a:avLst/>
                      </a:prstGeom>
                      <a:noFill/>
                    </a:spPr>
                    <a:txSp>
                      <a:txBody>
                        <a:bodyPr wrap="square" lIns="122191" tIns="61096" rIns="122191" bIns="61096" rtlCol="0">
                          <a:spAutoFit/>
                        </a:bodyPr>
                        <a:lstStyle>
                          <a:defPPr>
                            <a:defRPr lang="es-ES"/>
                          </a:defPPr>
                          <a:lvl1pPr marL="0" algn="l" defTabSz="1221913" rtl="0" eaLnBrk="1" latinLnBrk="0" hangingPunct="1">
                            <a:defRPr sz="2400" kern="1200">
                              <a:solidFill>
                                <a:schemeClr val="tx1"/>
                              </a:solidFill>
                              <a:latin typeface="+mn-lt"/>
                              <a:ea typeface="+mn-ea"/>
                              <a:cs typeface="+mn-cs"/>
                            </a:defRPr>
                          </a:lvl1pPr>
                          <a:lvl2pPr marL="610956" algn="l" defTabSz="1221913" rtl="0" eaLnBrk="1" latinLnBrk="0" hangingPunct="1">
                            <a:defRPr sz="2400" kern="1200">
                              <a:solidFill>
                                <a:schemeClr val="tx1"/>
                              </a:solidFill>
                              <a:latin typeface="+mn-lt"/>
                              <a:ea typeface="+mn-ea"/>
                              <a:cs typeface="+mn-cs"/>
                            </a:defRPr>
                          </a:lvl2pPr>
                          <a:lvl3pPr marL="1221913" algn="l" defTabSz="1221913" rtl="0" eaLnBrk="1" latinLnBrk="0" hangingPunct="1">
                            <a:defRPr sz="2400" kern="1200">
                              <a:solidFill>
                                <a:schemeClr val="tx1"/>
                              </a:solidFill>
                              <a:latin typeface="+mn-lt"/>
                              <a:ea typeface="+mn-ea"/>
                              <a:cs typeface="+mn-cs"/>
                            </a:defRPr>
                          </a:lvl3pPr>
                          <a:lvl4pPr marL="1832869" algn="l" defTabSz="1221913" rtl="0" eaLnBrk="1" latinLnBrk="0" hangingPunct="1">
                            <a:defRPr sz="2400" kern="1200">
                              <a:solidFill>
                                <a:schemeClr val="tx1"/>
                              </a:solidFill>
                              <a:latin typeface="+mn-lt"/>
                              <a:ea typeface="+mn-ea"/>
                              <a:cs typeface="+mn-cs"/>
                            </a:defRPr>
                          </a:lvl4pPr>
                          <a:lvl5pPr marL="2443825" algn="l" defTabSz="1221913" rtl="0" eaLnBrk="1" latinLnBrk="0" hangingPunct="1">
                            <a:defRPr sz="2400" kern="1200">
                              <a:solidFill>
                                <a:schemeClr val="tx1"/>
                              </a:solidFill>
                              <a:latin typeface="+mn-lt"/>
                              <a:ea typeface="+mn-ea"/>
                              <a:cs typeface="+mn-cs"/>
                            </a:defRPr>
                          </a:lvl5pPr>
                          <a:lvl6pPr marL="3054782" algn="l" defTabSz="1221913" rtl="0" eaLnBrk="1" latinLnBrk="0" hangingPunct="1">
                            <a:defRPr sz="2400" kern="1200">
                              <a:solidFill>
                                <a:schemeClr val="tx1"/>
                              </a:solidFill>
                              <a:latin typeface="+mn-lt"/>
                              <a:ea typeface="+mn-ea"/>
                              <a:cs typeface="+mn-cs"/>
                            </a:defRPr>
                          </a:lvl6pPr>
                          <a:lvl7pPr marL="3665738" algn="l" defTabSz="1221913" rtl="0" eaLnBrk="1" latinLnBrk="0" hangingPunct="1">
                            <a:defRPr sz="2400" kern="1200">
                              <a:solidFill>
                                <a:schemeClr val="tx1"/>
                              </a:solidFill>
                              <a:latin typeface="+mn-lt"/>
                              <a:ea typeface="+mn-ea"/>
                              <a:cs typeface="+mn-cs"/>
                            </a:defRPr>
                          </a:lvl7pPr>
                          <a:lvl8pPr marL="4276695" algn="l" defTabSz="1221913" rtl="0" eaLnBrk="1" latinLnBrk="0" hangingPunct="1">
                            <a:defRPr sz="2400" kern="1200">
                              <a:solidFill>
                                <a:schemeClr val="tx1"/>
                              </a:solidFill>
                              <a:latin typeface="+mn-lt"/>
                              <a:ea typeface="+mn-ea"/>
                              <a:cs typeface="+mn-cs"/>
                            </a:defRPr>
                          </a:lvl8pPr>
                          <a:lvl9pPr marL="4887651" algn="l" defTabSz="1221913" rtl="0" eaLnBrk="1" latinLnBrk="0" hangingPunct="1">
                            <a:defRPr sz="2400" kern="1200">
                              <a:solidFill>
                                <a:schemeClr val="tx1"/>
                              </a:solidFill>
                              <a:latin typeface="+mn-lt"/>
                              <a:ea typeface="+mn-ea"/>
                              <a:cs typeface="+mn-cs"/>
                            </a:defRPr>
                          </a:lvl9pPr>
                        </a:lstStyle>
                        <a:p>
                          <a:pPr algn="ctr"/>
                          <a:r>
                            <a:rPr lang="es-ES" sz="1000" i="1" dirty="0" smtClean="0">
                              <a:solidFill>
                                <a:schemeClr val="bg1"/>
                              </a:solidFill>
                              <a:latin typeface="Arial Narrow"/>
                            </a:rPr>
                            <a:t>Administrador General</a:t>
                          </a:r>
                          <a:endParaRPr lang="es-ES" sz="1000" i="1" dirty="0">
                            <a:solidFill>
                              <a:schemeClr val="bg1"/>
                            </a:solidFill>
                            <a:latin typeface="Arial Narrow"/>
                          </a:endParaRPr>
                        </a:p>
                      </a:txBody>
                      <a:useSpRect/>
                    </a:txSp>
                  </a:sp>
                  <a:pic>
                    <a:nvPicPr>
                      <a:cNvPr id="77" name="Picture 2"/>
                      <a:cNvPicPr>
                        <a:picLocks noChangeAspect="1" noChangeArrowheads="1"/>
                      </a:cNvPicPr>
                    </a:nvPicPr>
                    <a:blipFill>
                      <a:blip r:embed="rId128" cstate="print">
                        <a:clrChange>
                          <a:clrFrom>
                            <a:srgbClr val="FFFFFF"/>
                          </a:clrFrom>
                          <a:clrTo>
                            <a:srgbClr val="FFFFFF">
                              <a:alpha val="0"/>
                            </a:srgbClr>
                          </a:clrTo>
                        </a:clrChange>
                      </a:blip>
                      <a:srcRect/>
                      <a:stretch>
                        <a:fillRect/>
                      </a:stretch>
                    </a:blipFill>
                    <a:spPr bwMode="auto">
                      <a:xfrm>
                        <a:off x="6256784" y="2928392"/>
                        <a:ext cx="189847" cy="270891"/>
                      </a:xfrm>
                      <a:prstGeom prst="rect">
                        <a:avLst/>
                      </a:prstGeom>
                      <a:noFill/>
                      <a:ln w="9525">
                        <a:noFill/>
                        <a:miter lim="800000"/>
                        <a:headEnd/>
                        <a:tailEnd/>
                      </a:ln>
                    </a:spPr>
                  </a:pic>
                  <a:cxnSp>
                    <a:nvCxnSpPr>
                      <a:cNvPr id="80" name="Straight Connector 79"/>
                      <a:cNvCxnSpPr>
                        <a:stCxn id="77" idx="2"/>
                        <a:endCxn id="1026" idx="0"/>
                      </a:cNvCxnSpPr>
                    </a:nvCxnSpPr>
                    <a:spPr>
                      <a:xfrm rot="5400000">
                        <a:off x="5797861" y="3657014"/>
                        <a:ext cx="1011579" cy="96117"/>
                      </a:xfrm>
                      <a:prstGeom prst="line">
                        <a:avLst/>
                      </a:prstGeom>
                      <a:ln>
                        <a:solidFill>
                          <a:srgbClr val="0000FF"/>
                        </a:solidFill>
                        <a:prstDash val="sysDash"/>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341713" w:rsidRPr="00341713" w:rsidRDefault="00341713" w:rsidP="00341713">
      <w:pPr>
        <w:pStyle w:val="Caption"/>
        <w:jc w:val="center"/>
        <w:rPr>
          <w:rFonts w:asciiTheme="majorHAnsi" w:hAnsiTheme="majorHAnsi"/>
          <w:sz w:val="16"/>
          <w:szCs w:val="16"/>
        </w:rPr>
      </w:pPr>
      <w:bookmarkStart w:id="363" w:name="_Toc265765613"/>
      <w:bookmarkStart w:id="364" w:name="_Toc266031567"/>
      <w:r w:rsidRPr="00341713">
        <w:rPr>
          <w:rFonts w:asciiTheme="majorHAnsi" w:hAnsiTheme="majorHAnsi"/>
          <w:sz w:val="16"/>
          <w:szCs w:val="16"/>
        </w:rPr>
        <w:t xml:space="preserve">Ilustración </w:t>
      </w:r>
      <w:r w:rsidR="00934198" w:rsidRPr="00341713">
        <w:rPr>
          <w:rFonts w:asciiTheme="majorHAnsi" w:hAnsiTheme="majorHAnsi"/>
          <w:sz w:val="16"/>
          <w:szCs w:val="16"/>
        </w:rPr>
        <w:fldChar w:fldCharType="begin"/>
      </w:r>
      <w:r w:rsidRPr="00341713">
        <w:rPr>
          <w:rFonts w:asciiTheme="majorHAnsi" w:hAnsiTheme="majorHAnsi"/>
          <w:sz w:val="16"/>
          <w:szCs w:val="16"/>
        </w:rPr>
        <w:instrText xml:space="preserve"> SEQ Ilustración \* ARABIC </w:instrText>
      </w:r>
      <w:r w:rsidR="00934198" w:rsidRPr="00341713">
        <w:rPr>
          <w:rFonts w:asciiTheme="majorHAnsi" w:hAnsiTheme="majorHAnsi"/>
          <w:sz w:val="16"/>
          <w:szCs w:val="16"/>
        </w:rPr>
        <w:fldChar w:fldCharType="separate"/>
      </w:r>
      <w:r w:rsidR="00EB772F">
        <w:rPr>
          <w:rFonts w:asciiTheme="majorHAnsi" w:hAnsiTheme="majorHAnsi"/>
          <w:noProof/>
          <w:sz w:val="16"/>
          <w:szCs w:val="16"/>
        </w:rPr>
        <w:t>39</w:t>
      </w:r>
      <w:r w:rsidR="00934198" w:rsidRPr="00341713">
        <w:rPr>
          <w:rFonts w:asciiTheme="majorHAnsi" w:hAnsiTheme="majorHAnsi"/>
          <w:sz w:val="16"/>
          <w:szCs w:val="16"/>
        </w:rPr>
        <w:fldChar w:fldCharType="end"/>
      </w:r>
      <w:r w:rsidRPr="00341713">
        <w:rPr>
          <w:rFonts w:asciiTheme="majorHAnsi" w:hAnsiTheme="majorHAnsi"/>
          <w:sz w:val="16"/>
          <w:szCs w:val="16"/>
        </w:rPr>
        <w:t>.- Diagrama de Stakeholders Empresariales</w:t>
      </w:r>
      <w:bookmarkEnd w:id="363"/>
      <w:bookmarkEnd w:id="364"/>
    </w:p>
    <w:p w:rsidR="00341713" w:rsidRPr="00341713" w:rsidRDefault="00341713" w:rsidP="00341713">
      <w:pPr>
        <w:pStyle w:val="Caption"/>
        <w:jc w:val="center"/>
        <w:rPr>
          <w:rFonts w:asciiTheme="majorHAnsi" w:hAnsiTheme="majorHAnsi"/>
          <w:sz w:val="16"/>
          <w:szCs w:val="16"/>
        </w:rPr>
      </w:pPr>
      <w:r w:rsidRPr="00341713">
        <w:rPr>
          <w:rFonts w:asciiTheme="majorHAnsi" w:hAnsiTheme="majorHAnsi"/>
          <w:sz w:val="16"/>
          <w:szCs w:val="16"/>
        </w:rPr>
        <w:t>Fuente: Elaboración propia</w:t>
      </w:r>
    </w:p>
    <w:p w:rsidR="00341713" w:rsidRPr="00B866D7" w:rsidRDefault="00341713" w:rsidP="00341713">
      <w:pPr>
        <w:rPr>
          <w:rFonts w:ascii="Arial Narrow" w:hAnsi="Arial Narrow"/>
        </w:rPr>
      </w:pPr>
    </w:p>
    <w:p w:rsidR="00341713" w:rsidRPr="00B866D7" w:rsidRDefault="00341713" w:rsidP="00341713">
      <w:pPr>
        <w:rPr>
          <w:rFonts w:ascii="Arial Narrow" w:hAnsi="Arial Narrow"/>
        </w:rPr>
      </w:pPr>
      <w:r w:rsidRPr="00B866D7">
        <w:rPr>
          <w:rFonts w:ascii="Arial Narrow" w:hAnsi="Arial Narrow"/>
        </w:rPr>
        <w:tab/>
      </w:r>
    </w:p>
    <w:p w:rsidR="00341713" w:rsidRPr="00341713" w:rsidRDefault="00F23A14" w:rsidP="00341713">
      <w:pPr>
        <w:jc w:val="both"/>
        <w:rPr>
          <w:sz w:val="24"/>
        </w:rPr>
      </w:pPr>
      <w:r>
        <w:rPr>
          <w:sz w:val="24"/>
        </w:rPr>
        <w:t>El detalle de la descripción de los stakeholders identificados en la Ilustración 39 se describirá en la tabla 73.</w:t>
      </w:r>
    </w:p>
    <w:p w:rsidR="00341713" w:rsidRPr="00B866D7" w:rsidRDefault="00341713" w:rsidP="00341713">
      <w:pPr>
        <w:rPr>
          <w:rFonts w:ascii="Arial Narrow" w:hAnsi="Arial Narrow"/>
        </w:rPr>
      </w:pPr>
    </w:p>
    <w:tbl>
      <w:tblPr>
        <w:tblW w:w="850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2660"/>
        <w:gridCol w:w="5845"/>
      </w:tblGrid>
      <w:tr w:rsidR="00341713" w:rsidRPr="00B866D7" w:rsidTr="00326F36">
        <w:trPr>
          <w:trHeight w:val="540"/>
          <w:tblHeader/>
        </w:trPr>
        <w:tc>
          <w:tcPr>
            <w:tcW w:w="2660" w:type="dxa"/>
            <w:shd w:val="clear" w:color="000000" w:fill="000000"/>
            <w:noWrap/>
            <w:vAlign w:val="center"/>
          </w:tcPr>
          <w:p w:rsidR="00341713" w:rsidRPr="00B866D7" w:rsidRDefault="00341713" w:rsidP="003E2EAC">
            <w:pPr>
              <w:spacing w:after="0"/>
              <w:jc w:val="center"/>
              <w:rPr>
                <w:rFonts w:ascii="Arial Narrow" w:eastAsia="Times New Roman" w:hAnsi="Arial Narrow" w:cs="Arial"/>
                <w:b/>
                <w:bCs/>
                <w:color w:val="FFFFFF"/>
                <w:sz w:val="20"/>
                <w:szCs w:val="20"/>
              </w:rPr>
            </w:pPr>
            <w:r w:rsidRPr="00B866D7">
              <w:rPr>
                <w:rFonts w:ascii="Arial Narrow" w:eastAsia="Times New Roman" w:hAnsi="Arial Narrow" w:cs="Arial"/>
                <w:b/>
                <w:bCs/>
                <w:color w:val="FFFFFF"/>
                <w:sz w:val="20"/>
                <w:szCs w:val="20"/>
              </w:rPr>
              <w:t>STAKEHOLDER</w:t>
            </w:r>
          </w:p>
        </w:tc>
        <w:tc>
          <w:tcPr>
            <w:tcW w:w="8380" w:type="dxa"/>
            <w:shd w:val="clear" w:color="000000" w:fill="000000"/>
            <w:vAlign w:val="center"/>
          </w:tcPr>
          <w:p w:rsidR="00341713" w:rsidRPr="00B866D7" w:rsidRDefault="00341713" w:rsidP="003E2EAC">
            <w:pPr>
              <w:spacing w:after="0"/>
              <w:jc w:val="center"/>
              <w:rPr>
                <w:rFonts w:ascii="Arial Narrow" w:eastAsia="Times New Roman" w:hAnsi="Arial Narrow" w:cs="Arial"/>
                <w:b/>
                <w:bCs/>
                <w:color w:val="FFFFFF"/>
                <w:sz w:val="20"/>
                <w:szCs w:val="20"/>
              </w:rPr>
            </w:pPr>
            <w:r w:rsidRPr="00B866D7">
              <w:rPr>
                <w:rFonts w:ascii="Arial Narrow" w:eastAsia="Times New Roman" w:hAnsi="Arial Narrow" w:cs="Arial"/>
                <w:b/>
                <w:bCs/>
                <w:color w:val="FFFFFF"/>
                <w:sz w:val="20"/>
                <w:szCs w:val="20"/>
              </w:rPr>
              <w:t>DESCRIPCIÓN</w:t>
            </w:r>
          </w:p>
        </w:tc>
      </w:tr>
      <w:tr w:rsidR="00341713" w:rsidRPr="00B866D7" w:rsidTr="00326F36">
        <w:trPr>
          <w:trHeight w:val="510"/>
        </w:trPr>
        <w:tc>
          <w:tcPr>
            <w:tcW w:w="2660" w:type="dxa"/>
            <w:shd w:val="clear" w:color="D8D8D8" w:fill="D8D8D8"/>
            <w:vAlign w:val="center"/>
          </w:tcPr>
          <w:p w:rsidR="00341713" w:rsidRPr="00B866D7" w:rsidRDefault="00341713" w:rsidP="003E2EAC">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Coordinador de Imagen Institucional</w:t>
            </w:r>
          </w:p>
        </w:tc>
        <w:tc>
          <w:tcPr>
            <w:tcW w:w="8380" w:type="dxa"/>
            <w:shd w:val="clear" w:color="D8D8D8" w:fill="D8D8D8"/>
            <w:vAlign w:val="bottom"/>
          </w:tcPr>
          <w:p w:rsidR="00341713" w:rsidRPr="00B866D7" w:rsidRDefault="00341713" w:rsidP="003E2EAC">
            <w:pPr>
              <w:spacing w:after="0"/>
              <w:jc w:val="both"/>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Persona contratada por la oficina central de Fe y Alegría Perú, encargada de realizar la comunicación interna y externa de oficina central y la elaboración del plan operativo anual del Departamento de Donaciones e Imagen.</w:t>
            </w:r>
          </w:p>
        </w:tc>
      </w:tr>
      <w:tr w:rsidR="00341713" w:rsidRPr="00B866D7" w:rsidTr="00326F36">
        <w:trPr>
          <w:trHeight w:val="510"/>
        </w:trPr>
        <w:tc>
          <w:tcPr>
            <w:tcW w:w="2660" w:type="dxa"/>
            <w:shd w:val="clear" w:color="auto" w:fill="auto"/>
            <w:vAlign w:val="center"/>
          </w:tcPr>
          <w:p w:rsidR="00341713" w:rsidRPr="00B866D7" w:rsidRDefault="00341713" w:rsidP="003E2EAC">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Coordinador de Donaciones</w:t>
            </w:r>
          </w:p>
        </w:tc>
        <w:tc>
          <w:tcPr>
            <w:tcW w:w="8380" w:type="dxa"/>
            <w:shd w:val="clear" w:color="auto" w:fill="auto"/>
            <w:vAlign w:val="bottom"/>
          </w:tcPr>
          <w:p w:rsidR="00341713" w:rsidRPr="00B866D7" w:rsidRDefault="00341713" w:rsidP="003E2EAC">
            <w:pPr>
              <w:spacing w:after="0"/>
              <w:jc w:val="both"/>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Persona contratada por la oficina central de Fe y Alegría Perú, encargada de realizar la canalización de las donaciones proveniente de empresas voluntarias.</w:t>
            </w:r>
          </w:p>
        </w:tc>
      </w:tr>
      <w:tr w:rsidR="00341713" w:rsidRPr="00B866D7" w:rsidTr="00326F36">
        <w:trPr>
          <w:trHeight w:val="600"/>
        </w:trPr>
        <w:tc>
          <w:tcPr>
            <w:tcW w:w="2660" w:type="dxa"/>
            <w:shd w:val="clear" w:color="D8D8D8" w:fill="D8D8D8"/>
            <w:vAlign w:val="center"/>
          </w:tcPr>
          <w:p w:rsidR="00341713" w:rsidRPr="00B866D7" w:rsidRDefault="00341713" w:rsidP="003E2EAC">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Asistente de Imagen Institucional</w:t>
            </w:r>
          </w:p>
        </w:tc>
        <w:tc>
          <w:tcPr>
            <w:tcW w:w="8380" w:type="dxa"/>
            <w:shd w:val="clear" w:color="D8D8D8" w:fill="D8D8D8"/>
            <w:vAlign w:val="bottom"/>
          </w:tcPr>
          <w:p w:rsidR="00341713" w:rsidRPr="00B866D7" w:rsidRDefault="00341713" w:rsidP="003E2EAC">
            <w:pPr>
              <w:spacing w:after="0"/>
              <w:jc w:val="both"/>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Persona contratada por la oficina central de Fe y Alegría Perú, encargada de asistir al Coordinador de Imagen Institucional y al Coordinador de Donaciones, además de estar a cargo de la elaboración de las notas periodísticas.</w:t>
            </w:r>
          </w:p>
        </w:tc>
      </w:tr>
      <w:tr w:rsidR="00341713" w:rsidRPr="00B866D7" w:rsidTr="00326F36">
        <w:trPr>
          <w:trHeight w:val="765"/>
        </w:trPr>
        <w:tc>
          <w:tcPr>
            <w:tcW w:w="2660" w:type="dxa"/>
            <w:shd w:val="clear" w:color="auto" w:fill="auto"/>
            <w:vAlign w:val="center"/>
          </w:tcPr>
          <w:p w:rsidR="00341713" w:rsidRPr="00B866D7" w:rsidRDefault="00341713" w:rsidP="003E2EAC">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Directivos</w:t>
            </w:r>
          </w:p>
        </w:tc>
        <w:tc>
          <w:tcPr>
            <w:tcW w:w="8380" w:type="dxa"/>
            <w:shd w:val="clear" w:color="auto" w:fill="auto"/>
            <w:vAlign w:val="bottom"/>
          </w:tcPr>
          <w:p w:rsidR="00341713" w:rsidRPr="00B866D7" w:rsidRDefault="00341713" w:rsidP="003E2EAC">
            <w:pPr>
              <w:spacing w:after="0"/>
              <w:jc w:val="both"/>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 xml:space="preserve">Director Fe y Alegría Perú, Director del Departamento de Formación, Jefe del Departamento de Planificación, Jefe del Departamento de Donaciones e Imagen Institucional, Jefe de Educación Técnica, Jefe de Pastoral y Educación en Valores.  </w:t>
            </w:r>
          </w:p>
        </w:tc>
      </w:tr>
      <w:tr w:rsidR="00341713" w:rsidRPr="00B866D7" w:rsidTr="00326F36">
        <w:trPr>
          <w:trHeight w:val="510"/>
        </w:trPr>
        <w:tc>
          <w:tcPr>
            <w:tcW w:w="2660" w:type="dxa"/>
            <w:shd w:val="clear" w:color="D8D8D8" w:fill="D8D8D8"/>
            <w:vAlign w:val="center"/>
          </w:tcPr>
          <w:p w:rsidR="00341713" w:rsidRPr="00B866D7" w:rsidRDefault="00341713" w:rsidP="003E2EAC">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Director del Departamento de Formación</w:t>
            </w:r>
          </w:p>
        </w:tc>
        <w:tc>
          <w:tcPr>
            <w:tcW w:w="8380" w:type="dxa"/>
            <w:shd w:val="clear" w:color="D8D8D8" w:fill="D8D8D8"/>
            <w:vAlign w:val="bottom"/>
          </w:tcPr>
          <w:p w:rsidR="00341713" w:rsidRPr="00B866D7" w:rsidRDefault="00341713" w:rsidP="003E2EAC">
            <w:pPr>
              <w:spacing w:after="0"/>
              <w:jc w:val="both"/>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Persona contratada por la oficina central de Fe y Alegría Perú, encargada de la dirección de las áreas de Técnica, Pastoral y Pedagogía y la elaboración del plan operativo anual del Departamento de Formación.</w:t>
            </w:r>
          </w:p>
        </w:tc>
      </w:tr>
      <w:tr w:rsidR="00341713" w:rsidRPr="00B866D7" w:rsidTr="00326F36">
        <w:trPr>
          <w:trHeight w:val="510"/>
        </w:trPr>
        <w:tc>
          <w:tcPr>
            <w:tcW w:w="2660" w:type="dxa"/>
            <w:shd w:val="clear" w:color="auto" w:fill="auto"/>
            <w:vAlign w:val="center"/>
          </w:tcPr>
          <w:p w:rsidR="00341713" w:rsidRPr="00B866D7" w:rsidRDefault="00341713" w:rsidP="003E2EAC">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Equipo Pedagógico</w:t>
            </w:r>
          </w:p>
        </w:tc>
        <w:tc>
          <w:tcPr>
            <w:tcW w:w="8380" w:type="dxa"/>
            <w:shd w:val="clear" w:color="auto" w:fill="auto"/>
            <w:vAlign w:val="bottom"/>
          </w:tcPr>
          <w:p w:rsidR="00341713" w:rsidRPr="00B866D7" w:rsidRDefault="00341713" w:rsidP="003E2EAC">
            <w:pPr>
              <w:spacing w:after="0"/>
              <w:jc w:val="both"/>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Docentes contratados por la oficina central de Fe y Alegría Perú para el Departamento Formación, encargados de realizar el acompañamiento y capacitación a los docentes de los centros educativos Fe y Alegría Perú.</w:t>
            </w:r>
          </w:p>
        </w:tc>
      </w:tr>
      <w:tr w:rsidR="00341713" w:rsidRPr="00B866D7" w:rsidTr="00326F36">
        <w:trPr>
          <w:trHeight w:val="765"/>
        </w:trPr>
        <w:tc>
          <w:tcPr>
            <w:tcW w:w="2660" w:type="dxa"/>
            <w:shd w:val="clear" w:color="D8D8D8" w:fill="D8D8D8"/>
            <w:vAlign w:val="center"/>
          </w:tcPr>
          <w:p w:rsidR="00341713" w:rsidRPr="00B866D7" w:rsidRDefault="00341713" w:rsidP="003E2EAC">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Jefe de Pastoral y Educación en Valores</w:t>
            </w:r>
          </w:p>
        </w:tc>
        <w:tc>
          <w:tcPr>
            <w:tcW w:w="8380" w:type="dxa"/>
            <w:shd w:val="clear" w:color="D8D8D8" w:fill="D8D8D8"/>
            <w:vAlign w:val="bottom"/>
          </w:tcPr>
          <w:p w:rsidR="00341713" w:rsidRPr="00B866D7" w:rsidRDefault="00341713" w:rsidP="003E2EAC">
            <w:pPr>
              <w:spacing w:after="0"/>
              <w:jc w:val="both"/>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Persona contratada por la oficina central de Fe y Alegría Perú para el área de Pastoral y Educación en Valores del Departamento de Formación, encargada de la elaboración del plan operativo anual del área de Pastoral y Educación en Valores.</w:t>
            </w:r>
          </w:p>
        </w:tc>
      </w:tr>
      <w:tr w:rsidR="00341713" w:rsidRPr="00B866D7" w:rsidTr="00326F36">
        <w:trPr>
          <w:trHeight w:val="765"/>
        </w:trPr>
        <w:tc>
          <w:tcPr>
            <w:tcW w:w="2660" w:type="dxa"/>
            <w:shd w:val="clear" w:color="auto" w:fill="auto"/>
            <w:vAlign w:val="center"/>
          </w:tcPr>
          <w:p w:rsidR="00341713" w:rsidRPr="00B866D7" w:rsidRDefault="00341713" w:rsidP="003E2EAC">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Equipo Pedagógico de Pastoral y Educación en Valores</w:t>
            </w:r>
          </w:p>
        </w:tc>
        <w:tc>
          <w:tcPr>
            <w:tcW w:w="8380" w:type="dxa"/>
            <w:shd w:val="clear" w:color="auto" w:fill="auto"/>
            <w:vAlign w:val="bottom"/>
          </w:tcPr>
          <w:p w:rsidR="00341713" w:rsidRPr="00B866D7" w:rsidRDefault="00341713" w:rsidP="003E2EAC">
            <w:pPr>
              <w:spacing w:after="0"/>
              <w:jc w:val="both"/>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Docentes contratados completo por la oficina central de Fe y Alegría Perú para el área de de Pastoral y Educación en Valores del Departamento de Formación, encargados de realizar talleres y retiros espirituales a los alumnos de los centros educativos Fe y Alegría.</w:t>
            </w:r>
          </w:p>
        </w:tc>
      </w:tr>
      <w:tr w:rsidR="00341713" w:rsidRPr="00B866D7" w:rsidTr="00326F36">
        <w:trPr>
          <w:trHeight w:val="510"/>
        </w:trPr>
        <w:tc>
          <w:tcPr>
            <w:tcW w:w="2660" w:type="dxa"/>
            <w:shd w:val="clear" w:color="D8D8D8" w:fill="D8D8D8"/>
            <w:vAlign w:val="center"/>
          </w:tcPr>
          <w:p w:rsidR="00341713" w:rsidRPr="00B866D7" w:rsidRDefault="00341713" w:rsidP="003E2EAC">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Jefe del Departamento de Planificación</w:t>
            </w:r>
          </w:p>
        </w:tc>
        <w:tc>
          <w:tcPr>
            <w:tcW w:w="8380" w:type="dxa"/>
            <w:shd w:val="clear" w:color="D8D8D8" w:fill="D8D8D8"/>
            <w:vAlign w:val="bottom"/>
          </w:tcPr>
          <w:p w:rsidR="00341713" w:rsidRPr="00B866D7" w:rsidRDefault="00341713" w:rsidP="003E2EAC">
            <w:pPr>
              <w:spacing w:after="0"/>
              <w:jc w:val="both"/>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Persona contratada por la oficina central de Fe y Alegría Perú, encargada de elaborar el plan operativo anual institucional y el presupuesto institucional.</w:t>
            </w:r>
          </w:p>
        </w:tc>
      </w:tr>
      <w:tr w:rsidR="00341713" w:rsidRPr="00B866D7" w:rsidTr="00326F36">
        <w:trPr>
          <w:trHeight w:val="510"/>
        </w:trPr>
        <w:tc>
          <w:tcPr>
            <w:tcW w:w="2660" w:type="dxa"/>
            <w:shd w:val="clear" w:color="auto" w:fill="auto"/>
            <w:vAlign w:val="center"/>
          </w:tcPr>
          <w:p w:rsidR="00341713" w:rsidRPr="00B866D7" w:rsidRDefault="00341713" w:rsidP="003E2EAC">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Jefe del Departamento de Proyectos</w:t>
            </w:r>
          </w:p>
        </w:tc>
        <w:tc>
          <w:tcPr>
            <w:tcW w:w="8380" w:type="dxa"/>
            <w:shd w:val="clear" w:color="auto" w:fill="auto"/>
            <w:vAlign w:val="bottom"/>
          </w:tcPr>
          <w:p w:rsidR="00341713" w:rsidRPr="00B866D7" w:rsidRDefault="00341713" w:rsidP="003E2EAC">
            <w:pPr>
              <w:spacing w:after="0"/>
              <w:jc w:val="both"/>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Persona contratada por la oficina central de Fe y Alegría Perú, encargada de la obtención de fuentes de financiamiento y la elaboración del plan operativo anual del Departamento de Proyectos.</w:t>
            </w:r>
          </w:p>
        </w:tc>
      </w:tr>
      <w:tr w:rsidR="00341713" w:rsidRPr="00B866D7" w:rsidTr="00326F36">
        <w:trPr>
          <w:trHeight w:val="510"/>
        </w:trPr>
        <w:tc>
          <w:tcPr>
            <w:tcW w:w="2660" w:type="dxa"/>
            <w:shd w:val="clear" w:color="D8D8D8" w:fill="D8D8D8"/>
            <w:vAlign w:val="center"/>
          </w:tcPr>
          <w:p w:rsidR="00341713" w:rsidRPr="00B866D7" w:rsidRDefault="00341713" w:rsidP="003E2EAC">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Oficial de Proyectos</w:t>
            </w:r>
          </w:p>
        </w:tc>
        <w:tc>
          <w:tcPr>
            <w:tcW w:w="8380" w:type="dxa"/>
            <w:shd w:val="clear" w:color="D8D8D8" w:fill="D8D8D8"/>
            <w:vAlign w:val="bottom"/>
          </w:tcPr>
          <w:p w:rsidR="00341713" w:rsidRPr="00B866D7" w:rsidRDefault="00341713" w:rsidP="003E2EAC">
            <w:pPr>
              <w:spacing w:after="0"/>
              <w:jc w:val="both"/>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Persona contratada por la oficina central de Fe y Alegría, encargada de asistir al Jefe del Departamento de Proyectos y realizar el seguimiento a la ejecución de los proyectos.</w:t>
            </w:r>
          </w:p>
        </w:tc>
      </w:tr>
      <w:tr w:rsidR="00341713" w:rsidRPr="00B866D7" w:rsidTr="00326F36">
        <w:trPr>
          <w:trHeight w:val="255"/>
        </w:trPr>
        <w:tc>
          <w:tcPr>
            <w:tcW w:w="2660" w:type="dxa"/>
            <w:shd w:val="clear" w:color="auto" w:fill="auto"/>
            <w:vAlign w:val="center"/>
          </w:tcPr>
          <w:p w:rsidR="00341713" w:rsidRPr="00B866D7" w:rsidRDefault="00341713" w:rsidP="003E2EAC">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Áreas Ejecutoras</w:t>
            </w:r>
          </w:p>
        </w:tc>
        <w:tc>
          <w:tcPr>
            <w:tcW w:w="8380" w:type="dxa"/>
            <w:shd w:val="clear" w:color="auto" w:fill="auto"/>
            <w:vAlign w:val="bottom"/>
          </w:tcPr>
          <w:p w:rsidR="00341713" w:rsidRPr="00B866D7" w:rsidRDefault="00341713" w:rsidP="003E2EAC">
            <w:pPr>
              <w:spacing w:after="0"/>
              <w:jc w:val="both"/>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 xml:space="preserve">Persona responsable de un área ó Departamento,  se encargará de llevar a cabo la ejecución propia de un proyecto. </w:t>
            </w:r>
          </w:p>
        </w:tc>
      </w:tr>
      <w:tr w:rsidR="00341713" w:rsidRPr="00B866D7" w:rsidTr="00326F36">
        <w:trPr>
          <w:trHeight w:val="765"/>
        </w:trPr>
        <w:tc>
          <w:tcPr>
            <w:tcW w:w="2660" w:type="dxa"/>
            <w:shd w:val="clear" w:color="D8D8D8" w:fill="D8D8D8"/>
            <w:vAlign w:val="center"/>
          </w:tcPr>
          <w:p w:rsidR="00341713" w:rsidRPr="00B866D7" w:rsidRDefault="00341713" w:rsidP="003E2EAC">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Jefe de Educación Técnica</w:t>
            </w:r>
          </w:p>
        </w:tc>
        <w:tc>
          <w:tcPr>
            <w:tcW w:w="8380" w:type="dxa"/>
            <w:shd w:val="clear" w:color="D8D8D8" w:fill="D8D8D8"/>
            <w:vAlign w:val="bottom"/>
          </w:tcPr>
          <w:p w:rsidR="00341713" w:rsidRPr="00B866D7" w:rsidRDefault="00341713" w:rsidP="003E2EAC">
            <w:pPr>
              <w:spacing w:after="0"/>
              <w:jc w:val="both"/>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Persona contratada por la oficina central de Fe y Alegría Perú para el área de Educación Técnica del Departamento de Formación, encargada de la generación y seguimientos de talleres técnicos en los centros educativos Fe y Alegría Perú y la elaboración del plan operativo anual del área de Educación Técnica.</w:t>
            </w:r>
          </w:p>
        </w:tc>
      </w:tr>
      <w:tr w:rsidR="00341713" w:rsidRPr="00B866D7" w:rsidTr="00326F36">
        <w:trPr>
          <w:trHeight w:val="765"/>
        </w:trPr>
        <w:tc>
          <w:tcPr>
            <w:tcW w:w="2660" w:type="dxa"/>
            <w:shd w:val="clear" w:color="auto" w:fill="auto"/>
            <w:vAlign w:val="center"/>
          </w:tcPr>
          <w:p w:rsidR="00341713" w:rsidRPr="00B866D7" w:rsidRDefault="00341713" w:rsidP="003E2EAC">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Equipo pedagógico de Técnica</w:t>
            </w:r>
          </w:p>
        </w:tc>
        <w:tc>
          <w:tcPr>
            <w:tcW w:w="8380" w:type="dxa"/>
            <w:shd w:val="clear" w:color="auto" w:fill="auto"/>
            <w:vAlign w:val="bottom"/>
          </w:tcPr>
          <w:p w:rsidR="00341713" w:rsidRPr="00B866D7" w:rsidRDefault="00341713" w:rsidP="003E2EAC">
            <w:pPr>
              <w:spacing w:after="0"/>
              <w:jc w:val="both"/>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Docentes contratados completo por la oficina central de Fe y Alegría Perú para el área de Educación Técnica del Departamento de Formación, encargados de realizar la capacitación a los docentes de los talleres técnicos de los centros educativos Fe y Alegría Perú.</w:t>
            </w:r>
          </w:p>
        </w:tc>
      </w:tr>
      <w:tr w:rsidR="00341713" w:rsidRPr="00B866D7" w:rsidTr="00326F36">
        <w:trPr>
          <w:trHeight w:val="510"/>
        </w:trPr>
        <w:tc>
          <w:tcPr>
            <w:tcW w:w="2660" w:type="dxa"/>
            <w:shd w:val="clear" w:color="D8D8D8" w:fill="D8D8D8"/>
            <w:vAlign w:val="center"/>
          </w:tcPr>
          <w:p w:rsidR="00341713" w:rsidRPr="00B866D7" w:rsidRDefault="00341713" w:rsidP="003E2EAC">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Secretaria de Técnica</w:t>
            </w:r>
          </w:p>
        </w:tc>
        <w:tc>
          <w:tcPr>
            <w:tcW w:w="8380" w:type="dxa"/>
            <w:shd w:val="clear" w:color="D8D8D8" w:fill="D8D8D8"/>
            <w:vAlign w:val="bottom"/>
          </w:tcPr>
          <w:p w:rsidR="00341713" w:rsidRPr="00B866D7" w:rsidRDefault="00341713" w:rsidP="003E2EAC">
            <w:pPr>
              <w:spacing w:after="0"/>
              <w:jc w:val="both"/>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Persona contratada por la oficina central de Fe y Alegría Perú a tiempo completo para el área de Educación Técnica del Departamento de Formación, encargada de asistir al Jefe de Educación Técnica.</w:t>
            </w:r>
          </w:p>
        </w:tc>
      </w:tr>
      <w:tr w:rsidR="00341713" w:rsidRPr="00B866D7" w:rsidTr="00326F36">
        <w:trPr>
          <w:trHeight w:val="510"/>
        </w:trPr>
        <w:tc>
          <w:tcPr>
            <w:tcW w:w="2660" w:type="dxa"/>
            <w:shd w:val="clear" w:color="auto" w:fill="auto"/>
            <w:vAlign w:val="center"/>
          </w:tcPr>
          <w:p w:rsidR="00341713" w:rsidRPr="00B866D7" w:rsidRDefault="00341713" w:rsidP="003E2EAC">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Director Fe y Alegría Perú</w:t>
            </w:r>
          </w:p>
        </w:tc>
        <w:tc>
          <w:tcPr>
            <w:tcW w:w="8380" w:type="dxa"/>
            <w:shd w:val="clear" w:color="auto" w:fill="auto"/>
            <w:vAlign w:val="bottom"/>
          </w:tcPr>
          <w:p w:rsidR="00341713" w:rsidRPr="00B866D7" w:rsidRDefault="00341713" w:rsidP="003E2EAC">
            <w:pPr>
              <w:spacing w:after="0"/>
              <w:jc w:val="both"/>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Religioso de la orden Jesuita, encargado de llevar la dirección general de la oficina central de Fe y Alegría Perú bajo los lineamientos del movimiento Fe y Alegría.</w:t>
            </w:r>
          </w:p>
        </w:tc>
      </w:tr>
      <w:tr w:rsidR="00341713" w:rsidRPr="00B866D7" w:rsidTr="00326F36">
        <w:trPr>
          <w:trHeight w:val="405"/>
        </w:trPr>
        <w:tc>
          <w:tcPr>
            <w:tcW w:w="2660" w:type="dxa"/>
            <w:shd w:val="clear" w:color="D8D8D8" w:fill="D8D8D8"/>
            <w:vAlign w:val="center"/>
          </w:tcPr>
          <w:p w:rsidR="00341713" w:rsidRPr="00B866D7" w:rsidRDefault="00341713" w:rsidP="003E2EAC">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Secretaria de Dirección</w:t>
            </w:r>
          </w:p>
        </w:tc>
        <w:tc>
          <w:tcPr>
            <w:tcW w:w="8380" w:type="dxa"/>
            <w:shd w:val="clear" w:color="D8D8D8" w:fill="D8D8D8"/>
            <w:vAlign w:val="bottom"/>
          </w:tcPr>
          <w:p w:rsidR="00341713" w:rsidRPr="00B866D7" w:rsidRDefault="00341713" w:rsidP="003E2EAC">
            <w:pPr>
              <w:spacing w:after="0"/>
              <w:jc w:val="both"/>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 xml:space="preserve">Persona contratada por </w:t>
            </w:r>
            <w:smartTag w:uri="urn:schemas-microsoft-com:office:smarttags" w:element="PersonName">
              <w:smartTagPr>
                <w:attr w:name="ProductID" w:val="la Oficina Central"/>
              </w:smartTagPr>
              <w:r w:rsidRPr="00B866D7">
                <w:rPr>
                  <w:rFonts w:ascii="Arial Narrow" w:eastAsia="Times New Roman" w:hAnsi="Arial Narrow" w:cs="Arial"/>
                  <w:color w:val="000000"/>
                  <w:sz w:val="20"/>
                  <w:szCs w:val="20"/>
                </w:rPr>
                <w:t>la Oficina Central</w:t>
              </w:r>
            </w:smartTag>
            <w:r w:rsidRPr="00B866D7">
              <w:rPr>
                <w:rFonts w:ascii="Arial Narrow" w:eastAsia="Times New Roman" w:hAnsi="Arial Narrow" w:cs="Arial"/>
                <w:color w:val="000000"/>
                <w:sz w:val="20"/>
                <w:szCs w:val="20"/>
              </w:rPr>
              <w:t xml:space="preserve"> de Fe y Alegría Perú, encargada de asistir al Director Fe y Alegría Perú. </w:t>
            </w:r>
          </w:p>
        </w:tc>
      </w:tr>
      <w:tr w:rsidR="00341713" w:rsidRPr="00B866D7" w:rsidTr="00326F36">
        <w:trPr>
          <w:trHeight w:val="765"/>
        </w:trPr>
        <w:tc>
          <w:tcPr>
            <w:tcW w:w="2660" w:type="dxa"/>
            <w:shd w:val="clear" w:color="auto" w:fill="auto"/>
            <w:vAlign w:val="center"/>
          </w:tcPr>
          <w:p w:rsidR="00341713" w:rsidRPr="00B866D7" w:rsidRDefault="00341713" w:rsidP="003E2EAC">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Medio de Comunicación</w:t>
            </w:r>
          </w:p>
        </w:tc>
        <w:tc>
          <w:tcPr>
            <w:tcW w:w="8380" w:type="dxa"/>
            <w:shd w:val="clear" w:color="auto" w:fill="auto"/>
            <w:vAlign w:val="bottom"/>
          </w:tcPr>
          <w:p w:rsidR="00341713" w:rsidRPr="00B866D7" w:rsidRDefault="00341713" w:rsidP="003E2EAC">
            <w:pPr>
              <w:spacing w:after="0"/>
              <w:jc w:val="both"/>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 xml:space="preserve">Entidad externa a </w:t>
            </w:r>
            <w:smartTag w:uri="urn:schemas-microsoft-com:office:smarttags" w:element="PersonName">
              <w:smartTagPr>
                <w:attr w:name="ProductID" w:val="la Oficina Centra"/>
              </w:smartTagPr>
              <w:r w:rsidRPr="00B866D7">
                <w:rPr>
                  <w:rFonts w:ascii="Arial Narrow" w:eastAsia="Times New Roman" w:hAnsi="Arial Narrow" w:cs="Arial"/>
                  <w:color w:val="000000"/>
                  <w:sz w:val="20"/>
                  <w:szCs w:val="20"/>
                </w:rPr>
                <w:t>la Oficina Centra</w:t>
              </w:r>
            </w:smartTag>
            <w:r w:rsidRPr="00B866D7">
              <w:rPr>
                <w:rFonts w:ascii="Arial Narrow" w:eastAsia="Times New Roman" w:hAnsi="Arial Narrow" w:cs="Arial"/>
                <w:color w:val="000000"/>
                <w:sz w:val="20"/>
                <w:szCs w:val="20"/>
              </w:rPr>
              <w:t xml:space="preserve"> Fe y Alegría que puede ser una organización radial, televisiva o prensa escrita que brinda apoyo al Movimiento Fe y Alegría Perú a través de la emisión de las campañas publicitarias o periodísticas de </w:t>
            </w:r>
            <w:smartTag w:uri="urn:schemas-microsoft-com:office:smarttags" w:element="PersonName">
              <w:smartTagPr>
                <w:attr w:name="ProductID" w:val="la Oficina Central"/>
              </w:smartTagPr>
              <w:r w:rsidRPr="00B866D7">
                <w:rPr>
                  <w:rFonts w:ascii="Arial Narrow" w:eastAsia="Times New Roman" w:hAnsi="Arial Narrow" w:cs="Arial"/>
                  <w:color w:val="000000"/>
                  <w:sz w:val="20"/>
                  <w:szCs w:val="20"/>
                </w:rPr>
                <w:t>la Oficina Central</w:t>
              </w:r>
            </w:smartTag>
            <w:r w:rsidRPr="00B866D7">
              <w:rPr>
                <w:rFonts w:ascii="Arial Narrow" w:eastAsia="Times New Roman" w:hAnsi="Arial Narrow" w:cs="Arial"/>
                <w:color w:val="000000"/>
                <w:sz w:val="20"/>
                <w:szCs w:val="20"/>
              </w:rPr>
              <w:t xml:space="preserve"> Fe y Alegría.</w:t>
            </w:r>
          </w:p>
        </w:tc>
      </w:tr>
      <w:tr w:rsidR="00341713" w:rsidRPr="00B866D7" w:rsidTr="00326F36">
        <w:trPr>
          <w:trHeight w:val="510"/>
        </w:trPr>
        <w:tc>
          <w:tcPr>
            <w:tcW w:w="2660" w:type="dxa"/>
            <w:shd w:val="clear" w:color="D8D8D8" w:fill="D8D8D8"/>
            <w:vAlign w:val="center"/>
          </w:tcPr>
          <w:p w:rsidR="00341713" w:rsidRPr="00B866D7" w:rsidRDefault="00341713" w:rsidP="003E2EAC">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Agencia de Publicidad (CAUSA)</w:t>
            </w:r>
          </w:p>
        </w:tc>
        <w:tc>
          <w:tcPr>
            <w:tcW w:w="8380" w:type="dxa"/>
            <w:shd w:val="clear" w:color="D8D8D8" w:fill="D8D8D8"/>
            <w:vAlign w:val="bottom"/>
          </w:tcPr>
          <w:p w:rsidR="00341713" w:rsidRPr="00B866D7" w:rsidRDefault="00341713" w:rsidP="003E2EAC">
            <w:pPr>
              <w:spacing w:after="0"/>
              <w:jc w:val="both"/>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 xml:space="preserve">La empresa CAUSA es una agencia de publicidad que brinda apoyo gratuito a </w:t>
            </w:r>
            <w:smartTag w:uri="urn:schemas-microsoft-com:office:smarttags" w:element="PersonName">
              <w:smartTagPr>
                <w:attr w:name="ProductID" w:val="la Oficina Central"/>
              </w:smartTagPr>
              <w:r w:rsidRPr="00B866D7">
                <w:rPr>
                  <w:rFonts w:ascii="Arial Narrow" w:eastAsia="Times New Roman" w:hAnsi="Arial Narrow" w:cs="Arial"/>
                  <w:color w:val="000000"/>
                  <w:sz w:val="20"/>
                  <w:szCs w:val="20"/>
                </w:rPr>
                <w:t>la Oficina Central</w:t>
              </w:r>
            </w:smartTag>
            <w:r w:rsidRPr="00B866D7">
              <w:rPr>
                <w:rFonts w:ascii="Arial Narrow" w:eastAsia="Times New Roman" w:hAnsi="Arial Narrow" w:cs="Arial"/>
                <w:color w:val="000000"/>
                <w:sz w:val="20"/>
                <w:szCs w:val="20"/>
              </w:rPr>
              <w:t xml:space="preserve"> Fe y Alegría para la elaboración de la publicidad utilizada en sus campañas publicitarias.</w:t>
            </w:r>
          </w:p>
        </w:tc>
      </w:tr>
      <w:tr w:rsidR="00341713" w:rsidRPr="00B866D7" w:rsidTr="00326F36">
        <w:trPr>
          <w:trHeight w:val="510"/>
        </w:trPr>
        <w:tc>
          <w:tcPr>
            <w:tcW w:w="2660" w:type="dxa"/>
            <w:shd w:val="clear" w:color="auto" w:fill="auto"/>
            <w:vAlign w:val="center"/>
          </w:tcPr>
          <w:p w:rsidR="00341713" w:rsidRPr="00B866D7" w:rsidRDefault="00341713" w:rsidP="003E2EAC">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Empresa Voluntaria</w:t>
            </w:r>
          </w:p>
        </w:tc>
        <w:tc>
          <w:tcPr>
            <w:tcW w:w="8380" w:type="dxa"/>
            <w:shd w:val="clear" w:color="auto" w:fill="auto"/>
            <w:vAlign w:val="bottom"/>
          </w:tcPr>
          <w:p w:rsidR="00341713" w:rsidRPr="00B866D7" w:rsidRDefault="00341713" w:rsidP="003E2EAC">
            <w:pPr>
              <w:spacing w:after="0"/>
              <w:jc w:val="both"/>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 xml:space="preserve">Las empresas voluntarias son las empresas que se acercan a </w:t>
            </w:r>
            <w:smartTag w:uri="urn:schemas-microsoft-com:office:smarttags" w:element="PersonName">
              <w:smartTagPr>
                <w:attr w:name="ProductID" w:val="la Oficina Central"/>
              </w:smartTagPr>
              <w:r w:rsidRPr="00B866D7">
                <w:rPr>
                  <w:rFonts w:ascii="Arial Narrow" w:eastAsia="Times New Roman" w:hAnsi="Arial Narrow" w:cs="Arial"/>
                  <w:color w:val="000000"/>
                  <w:sz w:val="20"/>
                  <w:szCs w:val="20"/>
                </w:rPr>
                <w:t>la Oficina Central</w:t>
              </w:r>
            </w:smartTag>
            <w:r w:rsidRPr="00B866D7">
              <w:rPr>
                <w:rFonts w:ascii="Arial Narrow" w:eastAsia="Times New Roman" w:hAnsi="Arial Narrow" w:cs="Arial"/>
                <w:color w:val="000000"/>
                <w:sz w:val="20"/>
                <w:szCs w:val="20"/>
              </w:rPr>
              <w:t xml:space="preserve"> Fe y Alegría a realizar una donación ya sea de forma de Voluntariado Estratégico o Campaña de Voluntariado.</w:t>
            </w:r>
          </w:p>
        </w:tc>
      </w:tr>
      <w:tr w:rsidR="00341713" w:rsidRPr="00B866D7" w:rsidTr="00326F36">
        <w:trPr>
          <w:trHeight w:val="510"/>
        </w:trPr>
        <w:tc>
          <w:tcPr>
            <w:tcW w:w="2660" w:type="dxa"/>
            <w:shd w:val="clear" w:color="D8D8D8" w:fill="D8D8D8"/>
            <w:vAlign w:val="center"/>
          </w:tcPr>
          <w:p w:rsidR="00341713" w:rsidRPr="00B866D7" w:rsidRDefault="00341713" w:rsidP="003E2EAC">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Ministerio de Educación</w:t>
            </w:r>
          </w:p>
        </w:tc>
        <w:tc>
          <w:tcPr>
            <w:tcW w:w="8380" w:type="dxa"/>
            <w:shd w:val="clear" w:color="D8D8D8" w:fill="D8D8D8"/>
            <w:vAlign w:val="bottom"/>
          </w:tcPr>
          <w:p w:rsidR="00341713" w:rsidRPr="00B866D7" w:rsidRDefault="00341713" w:rsidP="003E2EAC">
            <w:pPr>
              <w:spacing w:after="0"/>
              <w:jc w:val="both"/>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El Ministerio de Educación es una entidad del estado que se encarga de regular las normas educativas y así velar por la educación en el país.</w:t>
            </w:r>
          </w:p>
        </w:tc>
      </w:tr>
      <w:tr w:rsidR="00341713" w:rsidRPr="00B866D7" w:rsidTr="00326F36">
        <w:trPr>
          <w:trHeight w:val="510"/>
        </w:trPr>
        <w:tc>
          <w:tcPr>
            <w:tcW w:w="2660" w:type="dxa"/>
            <w:shd w:val="clear" w:color="auto" w:fill="auto"/>
            <w:vAlign w:val="center"/>
          </w:tcPr>
          <w:p w:rsidR="00341713" w:rsidRPr="00B866D7" w:rsidRDefault="00341713" w:rsidP="003E2EAC">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Casa de Retiro</w:t>
            </w:r>
          </w:p>
        </w:tc>
        <w:tc>
          <w:tcPr>
            <w:tcW w:w="8380" w:type="dxa"/>
            <w:shd w:val="clear" w:color="auto" w:fill="auto"/>
            <w:vAlign w:val="bottom"/>
          </w:tcPr>
          <w:p w:rsidR="00341713" w:rsidRPr="00B866D7" w:rsidRDefault="00341713" w:rsidP="003E2EAC">
            <w:pPr>
              <w:spacing w:after="0"/>
              <w:jc w:val="both"/>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 xml:space="preserve">La casa de retiro es un espacio donde se realizan actividades pastorales del Movimiento Fe y Alegría Perú. Actualmente, se cuenta con dos espacios de retiro, uno en Chillón y el otro en Chaclacayo. </w:t>
            </w:r>
          </w:p>
        </w:tc>
      </w:tr>
      <w:tr w:rsidR="00341713" w:rsidRPr="00B866D7" w:rsidTr="00326F36">
        <w:trPr>
          <w:trHeight w:val="510"/>
        </w:trPr>
        <w:tc>
          <w:tcPr>
            <w:tcW w:w="2660" w:type="dxa"/>
            <w:shd w:val="clear" w:color="D8D8D8" w:fill="D8D8D8"/>
            <w:vAlign w:val="center"/>
          </w:tcPr>
          <w:p w:rsidR="00341713" w:rsidRPr="00B866D7" w:rsidRDefault="00341713" w:rsidP="003E2EAC">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Centro Educativo</w:t>
            </w:r>
          </w:p>
        </w:tc>
        <w:tc>
          <w:tcPr>
            <w:tcW w:w="8380" w:type="dxa"/>
            <w:shd w:val="clear" w:color="D8D8D8" w:fill="D8D8D8"/>
            <w:vAlign w:val="bottom"/>
          </w:tcPr>
          <w:p w:rsidR="00341713" w:rsidRPr="00B866D7" w:rsidRDefault="00341713" w:rsidP="003E2EAC">
            <w:pPr>
              <w:spacing w:after="0"/>
              <w:jc w:val="both"/>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 xml:space="preserve">El Centro Educativo representa a los colegios del Movimiento Fe y Alegría donde se ofrece educación básica, de estas entidades existen hasta la fecha </w:t>
            </w:r>
            <w:smartTag w:uri="urn:schemas-microsoft-com:office:smarttags" w:element="metricconverter">
              <w:smartTagPr>
                <w:attr w:name="ProductID" w:val="77 a"/>
              </w:smartTagPr>
              <w:r w:rsidRPr="00B866D7">
                <w:rPr>
                  <w:rFonts w:ascii="Arial Narrow" w:eastAsia="Times New Roman" w:hAnsi="Arial Narrow" w:cs="Arial"/>
                  <w:color w:val="000000"/>
                  <w:sz w:val="20"/>
                  <w:szCs w:val="20"/>
                </w:rPr>
                <w:t>77 a</w:t>
              </w:r>
            </w:smartTag>
            <w:r w:rsidRPr="00B866D7">
              <w:rPr>
                <w:rFonts w:ascii="Arial Narrow" w:eastAsia="Times New Roman" w:hAnsi="Arial Narrow" w:cs="Arial"/>
                <w:color w:val="000000"/>
                <w:sz w:val="20"/>
                <w:szCs w:val="20"/>
              </w:rPr>
              <w:t xml:space="preserve"> nivel nacional.</w:t>
            </w:r>
          </w:p>
        </w:tc>
      </w:tr>
      <w:tr w:rsidR="00341713" w:rsidRPr="00B866D7" w:rsidTr="00326F36">
        <w:trPr>
          <w:trHeight w:val="510"/>
        </w:trPr>
        <w:tc>
          <w:tcPr>
            <w:tcW w:w="2660" w:type="dxa"/>
            <w:shd w:val="clear" w:color="auto" w:fill="auto"/>
            <w:vAlign w:val="center"/>
          </w:tcPr>
          <w:p w:rsidR="00341713" w:rsidRPr="00B866D7" w:rsidRDefault="00341713" w:rsidP="003E2EAC">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Empresa Auditora</w:t>
            </w:r>
          </w:p>
        </w:tc>
        <w:tc>
          <w:tcPr>
            <w:tcW w:w="8380" w:type="dxa"/>
            <w:shd w:val="clear" w:color="auto" w:fill="auto"/>
            <w:vAlign w:val="bottom"/>
          </w:tcPr>
          <w:p w:rsidR="00341713" w:rsidRPr="00B866D7" w:rsidRDefault="00341713" w:rsidP="003E2EAC">
            <w:pPr>
              <w:spacing w:after="0"/>
              <w:jc w:val="both"/>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La empresa auditora es una empresa elegida en base a un concurso para realizar la auditoría de los proyectos financiados por financieras extranjeras.</w:t>
            </w:r>
          </w:p>
        </w:tc>
      </w:tr>
      <w:tr w:rsidR="00341713" w:rsidRPr="00B866D7" w:rsidTr="00326F36">
        <w:trPr>
          <w:trHeight w:val="765"/>
        </w:trPr>
        <w:tc>
          <w:tcPr>
            <w:tcW w:w="2660" w:type="dxa"/>
            <w:shd w:val="clear" w:color="D8D8D8" w:fill="D8D8D8"/>
            <w:vAlign w:val="center"/>
          </w:tcPr>
          <w:p w:rsidR="00341713" w:rsidRPr="00B866D7" w:rsidRDefault="00341713" w:rsidP="003E2EAC">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ONG Aliada</w:t>
            </w:r>
          </w:p>
        </w:tc>
        <w:tc>
          <w:tcPr>
            <w:tcW w:w="8380" w:type="dxa"/>
            <w:shd w:val="clear" w:color="D8D8D8" w:fill="D8D8D8"/>
            <w:vAlign w:val="bottom"/>
          </w:tcPr>
          <w:p w:rsidR="00341713" w:rsidRPr="00B866D7" w:rsidRDefault="00341713" w:rsidP="003E2EAC">
            <w:pPr>
              <w:keepNext/>
              <w:spacing w:after="0"/>
              <w:jc w:val="both"/>
              <w:rPr>
                <w:rFonts w:ascii="Arial Narrow" w:eastAsia="Times New Roman" w:hAnsi="Arial Narrow" w:cs="Arial"/>
                <w:color w:val="000000"/>
                <w:sz w:val="20"/>
                <w:szCs w:val="20"/>
              </w:rPr>
            </w:pPr>
            <w:smartTag w:uri="urn:schemas-microsoft-com:office:smarttags" w:element="PersonName">
              <w:smartTagPr>
                <w:attr w:name="ProductID" w:val="La ONG Aliada"/>
              </w:smartTagPr>
              <w:r w:rsidRPr="00B866D7">
                <w:rPr>
                  <w:rFonts w:ascii="Arial Narrow" w:eastAsia="Times New Roman" w:hAnsi="Arial Narrow" w:cs="Arial"/>
                  <w:color w:val="000000"/>
                  <w:sz w:val="20"/>
                  <w:szCs w:val="20"/>
                </w:rPr>
                <w:t>La ONG Aliada</w:t>
              </w:r>
            </w:smartTag>
            <w:r w:rsidRPr="00B866D7">
              <w:rPr>
                <w:rFonts w:ascii="Arial Narrow" w:eastAsia="Times New Roman" w:hAnsi="Arial Narrow" w:cs="Arial"/>
                <w:color w:val="000000"/>
                <w:sz w:val="20"/>
                <w:szCs w:val="20"/>
              </w:rPr>
              <w:t xml:space="preserve"> es una contraparte de </w:t>
            </w:r>
            <w:smartTag w:uri="urn:schemas-microsoft-com:office:smarttags" w:element="PersonName">
              <w:smartTagPr>
                <w:attr w:name="ProductID" w:val="la Oficina Central"/>
              </w:smartTagPr>
              <w:r w:rsidRPr="00B866D7">
                <w:rPr>
                  <w:rFonts w:ascii="Arial Narrow" w:eastAsia="Times New Roman" w:hAnsi="Arial Narrow" w:cs="Arial"/>
                  <w:color w:val="000000"/>
                  <w:sz w:val="20"/>
                  <w:szCs w:val="20"/>
                </w:rPr>
                <w:t>la Oficina Central</w:t>
              </w:r>
            </w:smartTag>
            <w:r w:rsidRPr="00B866D7">
              <w:rPr>
                <w:rFonts w:ascii="Arial Narrow" w:eastAsia="Times New Roman" w:hAnsi="Arial Narrow" w:cs="Arial"/>
                <w:color w:val="000000"/>
                <w:sz w:val="20"/>
                <w:szCs w:val="20"/>
              </w:rPr>
              <w:t xml:space="preserve"> Fe y Alegría Perú en otra parte del mundo, por medio de la cual se logra obtener donaciones de fuentes de financiamiento extranjeras para desarrollar proyectos educativos en el Perú.</w:t>
            </w:r>
          </w:p>
        </w:tc>
      </w:tr>
      <w:tr w:rsidR="00341713" w:rsidRPr="00B866D7" w:rsidTr="00326F36">
        <w:trPr>
          <w:trHeight w:val="765"/>
        </w:trPr>
        <w:tc>
          <w:tcPr>
            <w:tcW w:w="2660" w:type="dxa"/>
            <w:shd w:val="clear" w:color="auto" w:fill="auto"/>
            <w:vAlign w:val="center"/>
          </w:tcPr>
          <w:p w:rsidR="00341713" w:rsidRPr="00B866D7" w:rsidRDefault="00341713" w:rsidP="003E2EAC">
            <w:pPr>
              <w:spacing w:after="0"/>
              <w:jc w:val="center"/>
              <w:rPr>
                <w:rFonts w:ascii="Arial Narrow" w:eastAsia="Times New Roman" w:hAnsi="Arial Narrow" w:cs="Arial"/>
                <w:color w:val="000000"/>
                <w:sz w:val="20"/>
                <w:szCs w:val="20"/>
              </w:rPr>
            </w:pPr>
            <w:r w:rsidRPr="00B866D7">
              <w:rPr>
                <w:rFonts w:ascii="Arial Narrow" w:eastAsia="Times New Roman" w:hAnsi="Arial Narrow" w:cs="Arial"/>
                <w:sz w:val="20"/>
                <w:szCs w:val="20"/>
              </w:rPr>
              <w:t>Administrador General</w:t>
            </w:r>
          </w:p>
        </w:tc>
        <w:tc>
          <w:tcPr>
            <w:tcW w:w="8380" w:type="dxa"/>
            <w:shd w:val="clear" w:color="auto" w:fill="auto"/>
            <w:vAlign w:val="bottom"/>
          </w:tcPr>
          <w:p w:rsidR="00341713" w:rsidRPr="00B866D7" w:rsidRDefault="00341713" w:rsidP="003E2EAC">
            <w:pPr>
              <w:keepNext/>
              <w:spacing w:after="0"/>
              <w:jc w:val="both"/>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 xml:space="preserve">Persona contratada a tiempo completo por </w:t>
            </w:r>
            <w:smartTag w:uri="urn:schemas-microsoft-com:office:smarttags" w:element="PersonName">
              <w:smartTagPr>
                <w:attr w:name="ProductID" w:val="la Oficina Central"/>
              </w:smartTagPr>
              <w:r w:rsidRPr="00B866D7">
                <w:rPr>
                  <w:rFonts w:ascii="Arial Narrow" w:eastAsia="Times New Roman" w:hAnsi="Arial Narrow" w:cs="Arial"/>
                  <w:color w:val="000000"/>
                  <w:sz w:val="20"/>
                  <w:szCs w:val="20"/>
                </w:rPr>
                <w:t>la Oficina Central</w:t>
              </w:r>
            </w:smartTag>
            <w:r w:rsidRPr="00B866D7">
              <w:rPr>
                <w:rFonts w:ascii="Arial Narrow" w:eastAsia="Times New Roman" w:hAnsi="Arial Narrow" w:cs="Arial"/>
                <w:color w:val="000000"/>
                <w:sz w:val="20"/>
                <w:szCs w:val="20"/>
              </w:rPr>
              <w:t xml:space="preserve"> de Fe y Alegría Perú, encargado de la jefatura del Departamento de Administración y Abastecimiento.</w:t>
            </w:r>
          </w:p>
        </w:tc>
      </w:tr>
      <w:tr w:rsidR="00341713" w:rsidRPr="00B866D7" w:rsidTr="00326F36">
        <w:trPr>
          <w:trHeight w:val="568"/>
        </w:trPr>
        <w:tc>
          <w:tcPr>
            <w:tcW w:w="2660" w:type="dxa"/>
            <w:shd w:val="clear" w:color="auto" w:fill="BFBFBF"/>
            <w:vAlign w:val="center"/>
          </w:tcPr>
          <w:p w:rsidR="00341713" w:rsidRPr="00B866D7" w:rsidRDefault="00341713" w:rsidP="003E2EAC">
            <w:pPr>
              <w:spacing w:after="0"/>
              <w:jc w:val="center"/>
              <w:rPr>
                <w:rFonts w:ascii="Arial Narrow" w:eastAsia="Times New Roman" w:hAnsi="Arial Narrow" w:cs="Arial"/>
                <w:sz w:val="20"/>
                <w:szCs w:val="20"/>
              </w:rPr>
            </w:pPr>
            <w:r w:rsidRPr="00B866D7">
              <w:rPr>
                <w:rFonts w:ascii="Arial Narrow" w:eastAsia="Times New Roman" w:hAnsi="Arial Narrow" w:cs="Arial"/>
                <w:sz w:val="20"/>
                <w:szCs w:val="20"/>
              </w:rPr>
              <w:t>Jefe del Departamento de Donaciones e Imagen Institucional</w:t>
            </w:r>
          </w:p>
        </w:tc>
        <w:tc>
          <w:tcPr>
            <w:tcW w:w="8380" w:type="dxa"/>
            <w:shd w:val="clear" w:color="auto" w:fill="BFBFBF"/>
            <w:vAlign w:val="center"/>
          </w:tcPr>
          <w:p w:rsidR="00341713" w:rsidRPr="00B866D7" w:rsidRDefault="00341713" w:rsidP="003E2EAC">
            <w:pPr>
              <w:keepNext/>
              <w:spacing w:after="0"/>
              <w:jc w:val="both"/>
              <w:rPr>
                <w:rFonts w:ascii="Arial Narrow" w:eastAsia="Times New Roman" w:hAnsi="Arial Narrow" w:cs="Arial"/>
                <w:color w:val="000000"/>
                <w:sz w:val="20"/>
                <w:szCs w:val="20"/>
              </w:rPr>
            </w:pPr>
            <w:r w:rsidRPr="00B866D7">
              <w:rPr>
                <w:rFonts w:ascii="Arial Narrow" w:eastAsia="Times New Roman" w:hAnsi="Arial Narrow" w:cs="Arial"/>
                <w:color w:val="000000"/>
                <w:sz w:val="20"/>
                <w:szCs w:val="20"/>
              </w:rPr>
              <w:t xml:space="preserve">Persona contratada por </w:t>
            </w:r>
            <w:smartTag w:uri="urn:schemas-microsoft-com:office:smarttags" w:element="PersonName">
              <w:smartTagPr>
                <w:attr w:name="ProductID" w:val="la Oficina Central"/>
              </w:smartTagPr>
              <w:r w:rsidRPr="00B866D7">
                <w:rPr>
                  <w:rFonts w:ascii="Arial Narrow" w:eastAsia="Times New Roman" w:hAnsi="Arial Narrow" w:cs="Arial"/>
                  <w:color w:val="000000"/>
                  <w:sz w:val="20"/>
                  <w:szCs w:val="20"/>
                </w:rPr>
                <w:t>la Oficina Central</w:t>
              </w:r>
            </w:smartTag>
            <w:r w:rsidRPr="00B866D7">
              <w:rPr>
                <w:rFonts w:ascii="Arial Narrow" w:eastAsia="Times New Roman" w:hAnsi="Arial Narrow" w:cs="Arial"/>
                <w:color w:val="000000"/>
                <w:sz w:val="20"/>
                <w:szCs w:val="20"/>
              </w:rPr>
              <w:t xml:space="preserve"> Fe y Alegría para la gestión del Departamento de Donaciones e Imagen Institucional. </w:t>
            </w:r>
          </w:p>
        </w:tc>
      </w:tr>
    </w:tbl>
    <w:p w:rsidR="00341713" w:rsidRPr="00341713" w:rsidRDefault="00341713" w:rsidP="00341713">
      <w:pPr>
        <w:pStyle w:val="Caption"/>
        <w:jc w:val="center"/>
        <w:rPr>
          <w:rFonts w:asciiTheme="majorHAnsi" w:hAnsiTheme="majorHAnsi"/>
          <w:sz w:val="16"/>
          <w:szCs w:val="16"/>
        </w:rPr>
      </w:pPr>
      <w:bookmarkStart w:id="365" w:name="_Toc266031759"/>
      <w:r w:rsidRPr="00341713">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73</w:t>
      </w:r>
      <w:r w:rsidR="00C74554">
        <w:rPr>
          <w:rFonts w:asciiTheme="majorHAnsi" w:hAnsiTheme="majorHAnsi"/>
          <w:sz w:val="16"/>
          <w:szCs w:val="16"/>
        </w:rPr>
        <w:fldChar w:fldCharType="end"/>
      </w:r>
      <w:r w:rsidRPr="00341713">
        <w:rPr>
          <w:rFonts w:asciiTheme="majorHAnsi" w:hAnsiTheme="majorHAnsi"/>
          <w:sz w:val="16"/>
          <w:szCs w:val="16"/>
        </w:rPr>
        <w:t>.- Descripción de stakeholders</w:t>
      </w:r>
      <w:bookmarkEnd w:id="365"/>
    </w:p>
    <w:p w:rsidR="00341713" w:rsidRPr="00341713" w:rsidRDefault="00341713" w:rsidP="00341713">
      <w:pPr>
        <w:pStyle w:val="Caption"/>
        <w:jc w:val="center"/>
        <w:rPr>
          <w:rFonts w:asciiTheme="majorHAnsi" w:hAnsiTheme="majorHAnsi"/>
          <w:sz w:val="16"/>
          <w:szCs w:val="16"/>
        </w:rPr>
      </w:pPr>
      <w:r w:rsidRPr="00341713">
        <w:rPr>
          <w:rFonts w:asciiTheme="majorHAnsi" w:hAnsiTheme="majorHAnsi"/>
          <w:sz w:val="16"/>
          <w:szCs w:val="16"/>
        </w:rPr>
        <w:t>Fuente: Elaboración propia</w:t>
      </w:r>
    </w:p>
    <w:p w:rsidR="00341713" w:rsidRPr="00B866D7" w:rsidRDefault="00341713" w:rsidP="00341713">
      <w:pPr>
        <w:pStyle w:val="ListParagraph"/>
        <w:ind w:left="851"/>
        <w:rPr>
          <w:rFonts w:ascii="Arial Narrow" w:hAnsi="Arial Narrow"/>
        </w:rPr>
      </w:pPr>
    </w:p>
    <w:p w:rsidR="00341713" w:rsidRDefault="00341713" w:rsidP="00341713">
      <w:pPr>
        <w:spacing w:line="360" w:lineRule="auto"/>
        <w:jc w:val="both"/>
        <w:rPr>
          <w:sz w:val="24"/>
        </w:rPr>
      </w:pPr>
      <w:r w:rsidRPr="00341713">
        <w:rPr>
          <w:sz w:val="24"/>
        </w:rPr>
        <w:t xml:space="preserve">El Mapeo Actor </w:t>
      </w:r>
      <w:r w:rsidR="00F23A14">
        <w:rPr>
          <w:sz w:val="24"/>
        </w:rPr>
        <w:t>–</w:t>
      </w:r>
      <w:r w:rsidRPr="00341713">
        <w:rPr>
          <w:sz w:val="24"/>
        </w:rPr>
        <w:t xml:space="preserve"> Proceso</w:t>
      </w:r>
      <w:r w:rsidR="00F23A14">
        <w:rPr>
          <w:sz w:val="24"/>
        </w:rPr>
        <w:t>, en la tabla 74,</w:t>
      </w:r>
      <w:r w:rsidRPr="00341713">
        <w:rPr>
          <w:sz w:val="24"/>
        </w:rPr>
        <w:t xml:space="preserve"> nos permite relacionar los procesos </w:t>
      </w:r>
      <w:r w:rsidR="00F23A14">
        <w:rPr>
          <w:sz w:val="24"/>
        </w:rPr>
        <w:t>identificados</w:t>
      </w:r>
      <w:r w:rsidRPr="00341713">
        <w:rPr>
          <w:sz w:val="24"/>
        </w:rPr>
        <w:t xml:space="preserve"> en la Arquitectura de Procesos con los actores de la Oficina Central Fe y Alegría, los cuales están descritos en el Organigrama Empresarial.</w:t>
      </w:r>
    </w:p>
    <w:p w:rsidR="00A318E2" w:rsidRDefault="00A318E2" w:rsidP="00341713">
      <w:pPr>
        <w:rPr>
          <w:lang w:val="es-PE" w:eastAsia="es-ES" w:bidi="ar-SA"/>
        </w:rPr>
        <w:sectPr w:rsidR="00A318E2" w:rsidSect="00341713">
          <w:footerReference w:type="default" r:id="rId133"/>
          <w:pgSz w:w="11907" w:h="16839" w:code="9"/>
          <w:pgMar w:top="1417" w:right="1701" w:bottom="1417" w:left="1701" w:header="708" w:footer="708" w:gutter="0"/>
          <w:cols w:space="708"/>
          <w:docGrid w:linePitch="360"/>
        </w:sectPr>
      </w:pPr>
    </w:p>
    <w:tbl>
      <w:tblPr>
        <w:tblW w:w="14090" w:type="dxa"/>
        <w:tblInd w:w="55" w:type="dxa"/>
        <w:tblCellMar>
          <w:left w:w="70" w:type="dxa"/>
          <w:right w:w="70" w:type="dxa"/>
        </w:tblCellMar>
        <w:tblLook w:val="04A0"/>
      </w:tblPr>
      <w:tblGrid>
        <w:gridCol w:w="1261"/>
        <w:gridCol w:w="172"/>
        <w:gridCol w:w="2852"/>
        <w:gridCol w:w="543"/>
        <w:gridCol w:w="543"/>
        <w:gridCol w:w="544"/>
        <w:gridCol w:w="545"/>
        <w:gridCol w:w="545"/>
        <w:gridCol w:w="545"/>
        <w:gridCol w:w="545"/>
        <w:gridCol w:w="545"/>
        <w:gridCol w:w="545"/>
        <w:gridCol w:w="545"/>
        <w:gridCol w:w="545"/>
        <w:gridCol w:w="545"/>
        <w:gridCol w:w="545"/>
        <w:gridCol w:w="545"/>
        <w:gridCol w:w="545"/>
        <w:gridCol w:w="545"/>
        <w:gridCol w:w="545"/>
        <w:gridCol w:w="545"/>
      </w:tblGrid>
      <w:tr w:rsidR="00A318E2" w:rsidRPr="00B866D7" w:rsidTr="00A318E2">
        <w:trPr>
          <w:trHeight w:val="525"/>
          <w:tblHeader/>
        </w:trPr>
        <w:tc>
          <w:tcPr>
            <w:tcW w:w="1261" w:type="dxa"/>
            <w:tcBorders>
              <w:top w:val="nil"/>
              <w:left w:val="nil"/>
              <w:bottom w:val="nil"/>
              <w:right w:val="nil"/>
            </w:tcBorders>
            <w:shd w:val="clear" w:color="auto" w:fill="auto"/>
            <w:vAlign w:val="center"/>
          </w:tcPr>
          <w:p w:rsidR="00A318E2" w:rsidRPr="00B866D7" w:rsidRDefault="00A318E2" w:rsidP="00A318E2">
            <w:pPr>
              <w:spacing w:after="0" w:line="240" w:lineRule="auto"/>
              <w:jc w:val="center"/>
              <w:rPr>
                <w:rFonts w:ascii="Arial Narrow" w:eastAsia="Times New Roman" w:hAnsi="Arial Narrow" w:cs="Arial"/>
                <w:sz w:val="20"/>
                <w:szCs w:val="20"/>
              </w:rPr>
            </w:pPr>
          </w:p>
        </w:tc>
        <w:tc>
          <w:tcPr>
            <w:tcW w:w="3024" w:type="dxa"/>
            <w:gridSpan w:val="2"/>
            <w:tcBorders>
              <w:top w:val="nil"/>
              <w:left w:val="nil"/>
              <w:bottom w:val="nil"/>
              <w:right w:val="nil"/>
            </w:tcBorders>
            <w:shd w:val="clear" w:color="auto" w:fill="auto"/>
            <w:noWrap/>
            <w:vAlign w:val="bottom"/>
          </w:tcPr>
          <w:p w:rsidR="00A318E2" w:rsidRPr="00B866D7" w:rsidRDefault="00A318E2" w:rsidP="00A318E2">
            <w:pPr>
              <w:spacing w:after="0" w:line="240" w:lineRule="auto"/>
              <w:jc w:val="center"/>
              <w:rPr>
                <w:rFonts w:ascii="Arial Narrow" w:eastAsia="Times New Roman" w:hAnsi="Arial Narrow" w:cs="Arial"/>
                <w:sz w:val="20"/>
                <w:szCs w:val="20"/>
              </w:rPr>
            </w:pPr>
          </w:p>
        </w:tc>
        <w:tc>
          <w:tcPr>
            <w:tcW w:w="9805" w:type="dxa"/>
            <w:gridSpan w:val="18"/>
            <w:tcBorders>
              <w:top w:val="nil"/>
              <w:left w:val="single" w:sz="4" w:space="0" w:color="auto"/>
              <w:bottom w:val="single" w:sz="4" w:space="0" w:color="auto"/>
              <w:right w:val="nil"/>
            </w:tcBorders>
            <w:shd w:val="clear" w:color="000000" w:fill="000000"/>
            <w:noWrap/>
            <w:vAlign w:val="center"/>
          </w:tcPr>
          <w:p w:rsidR="00A318E2" w:rsidRPr="00B866D7" w:rsidRDefault="00A318E2" w:rsidP="00A318E2">
            <w:pPr>
              <w:spacing w:after="0" w:line="240" w:lineRule="auto"/>
              <w:jc w:val="center"/>
              <w:rPr>
                <w:rFonts w:ascii="Arial Narrow" w:eastAsia="Times New Roman" w:hAnsi="Arial Narrow" w:cs="Arial"/>
                <w:b/>
                <w:bCs/>
                <w:color w:val="FFFFFF"/>
                <w:sz w:val="20"/>
                <w:szCs w:val="20"/>
              </w:rPr>
            </w:pPr>
            <w:r w:rsidRPr="00B866D7">
              <w:rPr>
                <w:rFonts w:ascii="Arial Narrow" w:eastAsia="Times New Roman" w:hAnsi="Arial Narrow" w:cs="Arial"/>
                <w:b/>
                <w:bCs/>
                <w:color w:val="FFFFFF"/>
                <w:sz w:val="20"/>
                <w:szCs w:val="20"/>
              </w:rPr>
              <w:t>ACTORES</w:t>
            </w:r>
          </w:p>
        </w:tc>
      </w:tr>
      <w:tr w:rsidR="00A318E2" w:rsidRPr="00B866D7" w:rsidTr="00A318E2">
        <w:trPr>
          <w:trHeight w:val="2625"/>
          <w:tblHeader/>
        </w:trPr>
        <w:tc>
          <w:tcPr>
            <w:tcW w:w="1261" w:type="dxa"/>
            <w:tcBorders>
              <w:top w:val="nil"/>
              <w:left w:val="nil"/>
              <w:bottom w:val="nil"/>
              <w:right w:val="nil"/>
            </w:tcBorders>
            <w:shd w:val="clear" w:color="auto" w:fill="auto"/>
            <w:vAlign w:val="center"/>
          </w:tcPr>
          <w:p w:rsidR="00A318E2" w:rsidRPr="00B866D7" w:rsidRDefault="00A318E2" w:rsidP="00A318E2">
            <w:pPr>
              <w:spacing w:after="0" w:line="240" w:lineRule="auto"/>
              <w:jc w:val="center"/>
              <w:rPr>
                <w:rFonts w:ascii="Arial Narrow" w:eastAsia="Times New Roman" w:hAnsi="Arial Narrow" w:cs="Arial"/>
                <w:sz w:val="20"/>
                <w:szCs w:val="20"/>
              </w:rPr>
            </w:pPr>
          </w:p>
        </w:tc>
        <w:tc>
          <w:tcPr>
            <w:tcW w:w="3024" w:type="dxa"/>
            <w:gridSpan w:val="2"/>
            <w:tcBorders>
              <w:top w:val="nil"/>
              <w:left w:val="nil"/>
              <w:bottom w:val="nil"/>
              <w:right w:val="nil"/>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sz w:val="20"/>
                <w:szCs w:val="20"/>
              </w:rPr>
            </w:pPr>
          </w:p>
        </w:tc>
        <w:tc>
          <w:tcPr>
            <w:tcW w:w="543" w:type="dxa"/>
            <w:vMerge w:val="restart"/>
            <w:tcBorders>
              <w:top w:val="nil"/>
              <w:left w:val="single" w:sz="4" w:space="0" w:color="auto"/>
              <w:bottom w:val="single" w:sz="4" w:space="0" w:color="auto"/>
              <w:right w:val="single" w:sz="4" w:space="0" w:color="auto"/>
            </w:tcBorders>
            <w:shd w:val="clear" w:color="auto" w:fill="auto"/>
            <w:textDirection w:val="btLr"/>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Coordinador de Imagen Institucional</w:t>
            </w:r>
          </w:p>
        </w:tc>
        <w:tc>
          <w:tcPr>
            <w:tcW w:w="543" w:type="dxa"/>
            <w:vMerge w:val="restart"/>
            <w:tcBorders>
              <w:top w:val="nil"/>
              <w:left w:val="single" w:sz="4" w:space="0" w:color="auto"/>
              <w:bottom w:val="single" w:sz="4" w:space="0" w:color="auto"/>
              <w:right w:val="single" w:sz="4" w:space="0" w:color="auto"/>
            </w:tcBorders>
            <w:shd w:val="clear" w:color="auto" w:fill="auto"/>
            <w:textDirection w:val="btLr"/>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Coordinador de Donaciones</w:t>
            </w:r>
          </w:p>
        </w:tc>
        <w:tc>
          <w:tcPr>
            <w:tcW w:w="544" w:type="dxa"/>
            <w:vMerge w:val="restart"/>
            <w:tcBorders>
              <w:top w:val="nil"/>
              <w:left w:val="single" w:sz="4" w:space="0" w:color="auto"/>
              <w:bottom w:val="single" w:sz="4" w:space="0" w:color="auto"/>
              <w:right w:val="single" w:sz="4" w:space="0" w:color="auto"/>
            </w:tcBorders>
            <w:shd w:val="clear" w:color="auto" w:fill="auto"/>
            <w:textDirection w:val="btLr"/>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Asistente de Imagen Institucional</w:t>
            </w:r>
          </w:p>
        </w:tc>
        <w:tc>
          <w:tcPr>
            <w:tcW w:w="545" w:type="dxa"/>
            <w:vMerge w:val="restart"/>
            <w:tcBorders>
              <w:top w:val="nil"/>
              <w:left w:val="single" w:sz="4" w:space="0" w:color="auto"/>
              <w:bottom w:val="single" w:sz="4" w:space="0" w:color="auto"/>
              <w:right w:val="single" w:sz="4" w:space="0" w:color="auto"/>
            </w:tcBorders>
            <w:shd w:val="clear" w:color="auto" w:fill="auto"/>
            <w:textDirection w:val="btLr"/>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Directivos</w:t>
            </w:r>
          </w:p>
        </w:tc>
        <w:tc>
          <w:tcPr>
            <w:tcW w:w="545" w:type="dxa"/>
            <w:vMerge w:val="restart"/>
            <w:tcBorders>
              <w:top w:val="nil"/>
              <w:left w:val="single" w:sz="4" w:space="0" w:color="auto"/>
              <w:bottom w:val="single" w:sz="4" w:space="0" w:color="auto"/>
              <w:right w:val="single" w:sz="4" w:space="0" w:color="auto"/>
            </w:tcBorders>
            <w:shd w:val="clear" w:color="auto" w:fill="auto"/>
            <w:textDirection w:val="btLr"/>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Director del Departamento de Formación</w:t>
            </w:r>
          </w:p>
        </w:tc>
        <w:tc>
          <w:tcPr>
            <w:tcW w:w="545" w:type="dxa"/>
            <w:vMerge w:val="restart"/>
            <w:tcBorders>
              <w:top w:val="nil"/>
              <w:left w:val="single" w:sz="4" w:space="0" w:color="auto"/>
              <w:bottom w:val="single" w:sz="4" w:space="0" w:color="auto"/>
              <w:right w:val="single" w:sz="4" w:space="0" w:color="auto"/>
            </w:tcBorders>
            <w:shd w:val="clear" w:color="auto" w:fill="auto"/>
            <w:textDirection w:val="btLr"/>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Equipo Pedagógico</w:t>
            </w:r>
          </w:p>
        </w:tc>
        <w:tc>
          <w:tcPr>
            <w:tcW w:w="545" w:type="dxa"/>
            <w:vMerge w:val="restart"/>
            <w:tcBorders>
              <w:top w:val="nil"/>
              <w:left w:val="single" w:sz="4" w:space="0" w:color="auto"/>
              <w:bottom w:val="single" w:sz="4" w:space="0" w:color="auto"/>
              <w:right w:val="single" w:sz="4" w:space="0" w:color="auto"/>
            </w:tcBorders>
            <w:shd w:val="clear" w:color="auto" w:fill="auto"/>
            <w:textDirection w:val="btLr"/>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Jefe de Pastoral y Educación en Valores</w:t>
            </w:r>
          </w:p>
        </w:tc>
        <w:tc>
          <w:tcPr>
            <w:tcW w:w="545" w:type="dxa"/>
            <w:vMerge w:val="restart"/>
            <w:tcBorders>
              <w:top w:val="nil"/>
              <w:left w:val="single" w:sz="4" w:space="0" w:color="auto"/>
              <w:bottom w:val="single" w:sz="4" w:space="0" w:color="auto"/>
              <w:right w:val="single" w:sz="4" w:space="0" w:color="auto"/>
            </w:tcBorders>
            <w:shd w:val="clear" w:color="auto" w:fill="auto"/>
            <w:textDirection w:val="btLr"/>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Equipo Pedagógico de Pastoral y Educación en Valores</w:t>
            </w:r>
          </w:p>
        </w:tc>
        <w:tc>
          <w:tcPr>
            <w:tcW w:w="545" w:type="dxa"/>
            <w:vMerge w:val="restart"/>
            <w:tcBorders>
              <w:top w:val="nil"/>
              <w:left w:val="single" w:sz="4" w:space="0" w:color="auto"/>
              <w:bottom w:val="single" w:sz="4" w:space="0" w:color="auto"/>
              <w:right w:val="single" w:sz="4" w:space="0" w:color="auto"/>
            </w:tcBorders>
            <w:shd w:val="clear" w:color="auto" w:fill="auto"/>
            <w:textDirection w:val="btLr"/>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Jefe del Departamento de Planificación</w:t>
            </w:r>
          </w:p>
        </w:tc>
        <w:tc>
          <w:tcPr>
            <w:tcW w:w="545" w:type="dxa"/>
            <w:vMerge w:val="restart"/>
            <w:tcBorders>
              <w:top w:val="nil"/>
              <w:left w:val="single" w:sz="4" w:space="0" w:color="auto"/>
              <w:bottom w:val="single" w:sz="4" w:space="0" w:color="auto"/>
              <w:right w:val="single" w:sz="4" w:space="0" w:color="auto"/>
            </w:tcBorders>
            <w:shd w:val="clear" w:color="auto" w:fill="auto"/>
            <w:textDirection w:val="btLr"/>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Jefe del Departamento de Proyectos</w:t>
            </w:r>
          </w:p>
        </w:tc>
        <w:tc>
          <w:tcPr>
            <w:tcW w:w="545" w:type="dxa"/>
            <w:vMerge w:val="restart"/>
            <w:tcBorders>
              <w:top w:val="nil"/>
              <w:left w:val="single" w:sz="4" w:space="0" w:color="auto"/>
              <w:bottom w:val="single" w:sz="4" w:space="0" w:color="auto"/>
              <w:right w:val="single" w:sz="4" w:space="0" w:color="auto"/>
            </w:tcBorders>
            <w:shd w:val="clear" w:color="auto" w:fill="auto"/>
            <w:textDirection w:val="btLr"/>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Oficial de Proyectos</w:t>
            </w:r>
          </w:p>
        </w:tc>
        <w:tc>
          <w:tcPr>
            <w:tcW w:w="545" w:type="dxa"/>
            <w:vMerge w:val="restart"/>
            <w:tcBorders>
              <w:top w:val="nil"/>
              <w:left w:val="single" w:sz="4" w:space="0" w:color="auto"/>
              <w:bottom w:val="single" w:sz="4" w:space="0" w:color="auto"/>
              <w:right w:val="single" w:sz="4" w:space="0" w:color="auto"/>
            </w:tcBorders>
            <w:shd w:val="clear" w:color="auto" w:fill="auto"/>
            <w:textDirection w:val="btLr"/>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Áreas Ejecutas</w:t>
            </w:r>
          </w:p>
        </w:tc>
        <w:tc>
          <w:tcPr>
            <w:tcW w:w="545" w:type="dxa"/>
            <w:vMerge w:val="restart"/>
            <w:tcBorders>
              <w:top w:val="nil"/>
              <w:left w:val="single" w:sz="4" w:space="0" w:color="auto"/>
              <w:bottom w:val="single" w:sz="4" w:space="0" w:color="auto"/>
              <w:right w:val="single" w:sz="4" w:space="0" w:color="auto"/>
            </w:tcBorders>
            <w:shd w:val="clear" w:color="auto" w:fill="auto"/>
            <w:textDirection w:val="btLr"/>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Jefe de Educación Técnica</w:t>
            </w:r>
          </w:p>
        </w:tc>
        <w:tc>
          <w:tcPr>
            <w:tcW w:w="545" w:type="dxa"/>
            <w:vMerge w:val="restart"/>
            <w:tcBorders>
              <w:top w:val="nil"/>
              <w:left w:val="single" w:sz="4" w:space="0" w:color="auto"/>
              <w:bottom w:val="single" w:sz="4" w:space="0" w:color="auto"/>
              <w:right w:val="single" w:sz="4" w:space="0" w:color="auto"/>
            </w:tcBorders>
            <w:shd w:val="clear" w:color="auto" w:fill="auto"/>
            <w:textDirection w:val="btLr"/>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Equipo pedagógico de Técnica</w:t>
            </w:r>
          </w:p>
        </w:tc>
        <w:tc>
          <w:tcPr>
            <w:tcW w:w="545" w:type="dxa"/>
            <w:vMerge w:val="restart"/>
            <w:tcBorders>
              <w:top w:val="nil"/>
              <w:left w:val="single" w:sz="4" w:space="0" w:color="auto"/>
              <w:bottom w:val="single" w:sz="4" w:space="0" w:color="auto"/>
              <w:right w:val="single" w:sz="4" w:space="0" w:color="auto"/>
            </w:tcBorders>
            <w:shd w:val="clear" w:color="auto" w:fill="auto"/>
            <w:textDirection w:val="btLr"/>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Secretaria de Técnica</w:t>
            </w:r>
          </w:p>
        </w:tc>
        <w:tc>
          <w:tcPr>
            <w:tcW w:w="545" w:type="dxa"/>
            <w:vMerge w:val="restart"/>
            <w:tcBorders>
              <w:top w:val="nil"/>
              <w:left w:val="single" w:sz="4" w:space="0" w:color="auto"/>
              <w:bottom w:val="single" w:sz="4" w:space="0" w:color="auto"/>
              <w:right w:val="single" w:sz="4" w:space="0" w:color="auto"/>
            </w:tcBorders>
            <w:shd w:val="clear" w:color="auto" w:fill="auto"/>
            <w:textDirection w:val="btLr"/>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Director Fe y Alegría Perú</w:t>
            </w:r>
          </w:p>
        </w:tc>
        <w:tc>
          <w:tcPr>
            <w:tcW w:w="545" w:type="dxa"/>
            <w:vMerge w:val="restart"/>
            <w:tcBorders>
              <w:top w:val="nil"/>
              <w:left w:val="single" w:sz="4" w:space="0" w:color="auto"/>
              <w:bottom w:val="single" w:sz="4" w:space="0" w:color="auto"/>
              <w:right w:val="single" w:sz="4" w:space="0" w:color="auto"/>
            </w:tcBorders>
            <w:shd w:val="clear" w:color="auto" w:fill="auto"/>
            <w:textDirection w:val="btLr"/>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Secretaria de Dirección</w:t>
            </w:r>
          </w:p>
        </w:tc>
        <w:tc>
          <w:tcPr>
            <w:tcW w:w="545" w:type="dxa"/>
            <w:vMerge w:val="restart"/>
            <w:tcBorders>
              <w:top w:val="nil"/>
              <w:left w:val="single" w:sz="4" w:space="0" w:color="auto"/>
              <w:bottom w:val="single" w:sz="4" w:space="0" w:color="auto"/>
              <w:right w:val="single" w:sz="4" w:space="0" w:color="auto"/>
            </w:tcBorders>
            <w:shd w:val="clear" w:color="auto" w:fill="auto"/>
            <w:textDirection w:val="btLr"/>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Administrador General</w:t>
            </w:r>
          </w:p>
        </w:tc>
      </w:tr>
      <w:tr w:rsidR="00A318E2" w:rsidRPr="00B866D7" w:rsidTr="00A318E2">
        <w:trPr>
          <w:trHeight w:val="570"/>
          <w:tblHeader/>
        </w:trPr>
        <w:tc>
          <w:tcPr>
            <w:tcW w:w="4285" w:type="dxa"/>
            <w:gridSpan w:val="3"/>
            <w:tcBorders>
              <w:top w:val="single" w:sz="8" w:space="0" w:color="auto"/>
              <w:left w:val="single" w:sz="8" w:space="0" w:color="auto"/>
              <w:bottom w:val="nil"/>
              <w:right w:val="nil"/>
            </w:tcBorders>
            <w:shd w:val="clear" w:color="000000" w:fill="000000"/>
            <w:vAlign w:val="center"/>
          </w:tcPr>
          <w:p w:rsidR="00A318E2" w:rsidRPr="00B866D7" w:rsidRDefault="00A318E2" w:rsidP="00A318E2">
            <w:pPr>
              <w:spacing w:after="0" w:line="240" w:lineRule="auto"/>
              <w:jc w:val="center"/>
              <w:rPr>
                <w:rFonts w:ascii="Arial Narrow" w:eastAsia="Times New Roman" w:hAnsi="Arial Narrow" w:cs="Arial"/>
                <w:b/>
                <w:bCs/>
                <w:color w:val="FFFFFF"/>
                <w:sz w:val="20"/>
                <w:szCs w:val="20"/>
              </w:rPr>
            </w:pPr>
            <w:r w:rsidRPr="00B866D7">
              <w:rPr>
                <w:rFonts w:ascii="Arial Narrow" w:eastAsia="Times New Roman" w:hAnsi="Arial Narrow" w:cs="Arial"/>
                <w:b/>
                <w:bCs/>
                <w:color w:val="FFFFFF"/>
                <w:sz w:val="20"/>
                <w:szCs w:val="20"/>
              </w:rPr>
              <w:t>PROCESOS</w:t>
            </w:r>
          </w:p>
        </w:tc>
        <w:tc>
          <w:tcPr>
            <w:tcW w:w="543" w:type="dxa"/>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543" w:type="dxa"/>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544" w:type="dxa"/>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545" w:type="dxa"/>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545" w:type="dxa"/>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545" w:type="dxa"/>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545" w:type="dxa"/>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545" w:type="dxa"/>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545" w:type="dxa"/>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545" w:type="dxa"/>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545" w:type="dxa"/>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545" w:type="dxa"/>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545" w:type="dxa"/>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545" w:type="dxa"/>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545" w:type="dxa"/>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545" w:type="dxa"/>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545" w:type="dxa"/>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545" w:type="dxa"/>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r>
      <w:tr w:rsidR="00A318E2" w:rsidRPr="00B866D7" w:rsidTr="00A318E2">
        <w:trPr>
          <w:trHeight w:val="540"/>
        </w:trPr>
        <w:tc>
          <w:tcPr>
            <w:tcW w:w="1433" w:type="dxa"/>
            <w:gridSpan w:val="2"/>
            <w:vMerge w:val="restart"/>
            <w:tcBorders>
              <w:top w:val="single" w:sz="4" w:space="0" w:color="auto"/>
              <w:left w:val="single" w:sz="4" w:space="0" w:color="auto"/>
              <w:bottom w:val="single" w:sz="4" w:space="0" w:color="auto"/>
              <w:right w:val="single" w:sz="4" w:space="0" w:color="auto"/>
            </w:tcBorders>
            <w:shd w:val="clear" w:color="000000" w:fill="BFBFBF"/>
            <w:vAlign w:val="center"/>
          </w:tcPr>
          <w:p w:rsidR="00A318E2" w:rsidRPr="00B866D7" w:rsidRDefault="00A318E2" w:rsidP="00A318E2">
            <w:pPr>
              <w:spacing w:after="0" w:line="240" w:lineRule="auto"/>
              <w:jc w:val="center"/>
              <w:rPr>
                <w:rFonts w:ascii="Arial Narrow" w:eastAsia="Times New Roman" w:hAnsi="Arial Narrow" w:cs="Arial"/>
                <w:sz w:val="20"/>
                <w:szCs w:val="20"/>
              </w:rPr>
            </w:pPr>
            <w:r w:rsidRPr="00B866D7">
              <w:rPr>
                <w:rFonts w:ascii="Arial Narrow" w:eastAsia="Times New Roman" w:hAnsi="Arial Narrow" w:cs="Arial"/>
                <w:sz w:val="20"/>
                <w:szCs w:val="20"/>
              </w:rPr>
              <w:t xml:space="preserve">MACRO PROCESO: Planificación </w:t>
            </w:r>
          </w:p>
        </w:tc>
        <w:tc>
          <w:tcPr>
            <w:tcW w:w="2852" w:type="dxa"/>
            <w:tcBorders>
              <w:top w:val="single" w:sz="4" w:space="0" w:color="auto"/>
              <w:left w:val="nil"/>
              <w:bottom w:val="single" w:sz="4" w:space="0" w:color="auto"/>
              <w:right w:val="single" w:sz="4" w:space="0" w:color="auto"/>
            </w:tcBorders>
            <w:shd w:val="clear" w:color="000000" w:fill="BFBFBF"/>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Planificación del Departamento de Donaciones e Imagen Institucional</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4"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r>
      <w:tr w:rsidR="00A318E2" w:rsidRPr="00B866D7" w:rsidTr="00A318E2">
        <w:trPr>
          <w:trHeight w:val="540"/>
        </w:trPr>
        <w:tc>
          <w:tcPr>
            <w:tcW w:w="1433" w:type="dxa"/>
            <w:gridSpan w:val="2"/>
            <w:vMerge/>
            <w:tcBorders>
              <w:top w:val="single" w:sz="4" w:space="0" w:color="auto"/>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2852" w:type="dxa"/>
            <w:tcBorders>
              <w:top w:val="nil"/>
              <w:left w:val="nil"/>
              <w:bottom w:val="single" w:sz="4" w:space="0" w:color="auto"/>
              <w:right w:val="single" w:sz="4" w:space="0" w:color="auto"/>
            </w:tcBorders>
            <w:shd w:val="clear" w:color="000000" w:fill="BFBFBF"/>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Planificación de Pastoral y Educación en Valores</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4"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r>
      <w:tr w:rsidR="00A318E2" w:rsidRPr="00B866D7" w:rsidTr="00A318E2">
        <w:trPr>
          <w:trHeight w:val="540"/>
        </w:trPr>
        <w:tc>
          <w:tcPr>
            <w:tcW w:w="1433" w:type="dxa"/>
            <w:gridSpan w:val="2"/>
            <w:vMerge/>
            <w:tcBorders>
              <w:top w:val="single" w:sz="4" w:space="0" w:color="auto"/>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2852" w:type="dxa"/>
            <w:tcBorders>
              <w:top w:val="nil"/>
              <w:left w:val="nil"/>
              <w:bottom w:val="single" w:sz="4" w:space="0" w:color="auto"/>
              <w:right w:val="single" w:sz="4" w:space="0" w:color="auto"/>
            </w:tcBorders>
            <w:shd w:val="clear" w:color="000000" w:fill="BFBFBF"/>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Planificación del Departamento de Formación</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4"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r>
      <w:tr w:rsidR="00A318E2" w:rsidRPr="00B866D7" w:rsidTr="00A318E2">
        <w:trPr>
          <w:trHeight w:val="540"/>
        </w:trPr>
        <w:tc>
          <w:tcPr>
            <w:tcW w:w="1433" w:type="dxa"/>
            <w:gridSpan w:val="2"/>
            <w:vMerge/>
            <w:tcBorders>
              <w:top w:val="single" w:sz="4" w:space="0" w:color="auto"/>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2852" w:type="dxa"/>
            <w:tcBorders>
              <w:top w:val="nil"/>
              <w:left w:val="nil"/>
              <w:bottom w:val="single" w:sz="4" w:space="0" w:color="auto"/>
              <w:right w:val="single" w:sz="4" w:space="0" w:color="auto"/>
            </w:tcBorders>
            <w:shd w:val="clear" w:color="000000" w:fill="BFBFBF"/>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Elaboración del Plan Operativo Institucional</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4"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r>
      <w:tr w:rsidR="00A318E2" w:rsidRPr="00B866D7" w:rsidTr="00A318E2">
        <w:trPr>
          <w:trHeight w:val="540"/>
        </w:trPr>
        <w:tc>
          <w:tcPr>
            <w:tcW w:w="1433" w:type="dxa"/>
            <w:gridSpan w:val="2"/>
            <w:vMerge/>
            <w:tcBorders>
              <w:top w:val="single" w:sz="4" w:space="0" w:color="auto"/>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2852" w:type="dxa"/>
            <w:tcBorders>
              <w:top w:val="nil"/>
              <w:left w:val="nil"/>
              <w:bottom w:val="single" w:sz="4" w:space="0" w:color="auto"/>
              <w:right w:val="single" w:sz="4" w:space="0" w:color="auto"/>
            </w:tcBorders>
            <w:shd w:val="clear" w:color="000000" w:fill="BFBFBF"/>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Planificación del Departamento de Proyectos</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4"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r>
      <w:tr w:rsidR="00A318E2" w:rsidRPr="00B866D7" w:rsidTr="00A318E2">
        <w:trPr>
          <w:trHeight w:val="540"/>
        </w:trPr>
        <w:tc>
          <w:tcPr>
            <w:tcW w:w="1433" w:type="dxa"/>
            <w:gridSpan w:val="2"/>
            <w:vMerge/>
            <w:tcBorders>
              <w:top w:val="single" w:sz="4" w:space="0" w:color="auto"/>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2852" w:type="dxa"/>
            <w:tcBorders>
              <w:top w:val="nil"/>
              <w:left w:val="nil"/>
              <w:bottom w:val="single" w:sz="4" w:space="0" w:color="auto"/>
              <w:right w:val="single" w:sz="4" w:space="0" w:color="auto"/>
            </w:tcBorders>
            <w:shd w:val="clear" w:color="000000" w:fill="BFBFBF"/>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Planificación de Actividades de Educación Técnica</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4"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r>
      <w:tr w:rsidR="00A318E2" w:rsidRPr="00B866D7" w:rsidTr="00A318E2">
        <w:trPr>
          <w:trHeight w:val="540"/>
        </w:trPr>
        <w:tc>
          <w:tcPr>
            <w:tcW w:w="1433" w:type="dxa"/>
            <w:gridSpan w:val="2"/>
            <w:vMerge w:val="restart"/>
            <w:tcBorders>
              <w:top w:val="nil"/>
              <w:left w:val="single" w:sz="4" w:space="0" w:color="auto"/>
              <w:bottom w:val="single" w:sz="4" w:space="0" w:color="auto"/>
              <w:right w:val="single" w:sz="4" w:space="0" w:color="auto"/>
            </w:tcBorders>
            <w:shd w:val="clear" w:color="auto" w:fill="auto"/>
            <w:vAlign w:val="center"/>
          </w:tcPr>
          <w:p w:rsidR="00A318E2" w:rsidRPr="00B866D7" w:rsidRDefault="00A318E2" w:rsidP="00A318E2">
            <w:pPr>
              <w:spacing w:after="0" w:line="240" w:lineRule="auto"/>
              <w:jc w:val="center"/>
              <w:rPr>
                <w:rFonts w:ascii="Arial Narrow" w:eastAsia="Times New Roman" w:hAnsi="Arial Narrow" w:cs="Arial"/>
                <w:sz w:val="20"/>
                <w:szCs w:val="20"/>
              </w:rPr>
            </w:pPr>
            <w:r w:rsidRPr="00B866D7">
              <w:rPr>
                <w:rFonts w:ascii="Arial Narrow" w:eastAsia="Times New Roman" w:hAnsi="Arial Narrow" w:cs="Arial"/>
                <w:sz w:val="20"/>
                <w:szCs w:val="20"/>
              </w:rPr>
              <w:t>MACRO PROCESO: Gestión de Imagen Institucional y Donaciones</w:t>
            </w:r>
          </w:p>
        </w:tc>
        <w:tc>
          <w:tcPr>
            <w:tcW w:w="2852" w:type="dxa"/>
            <w:tcBorders>
              <w:top w:val="nil"/>
              <w:left w:val="nil"/>
              <w:bottom w:val="single" w:sz="4" w:space="0" w:color="auto"/>
              <w:right w:val="single" w:sz="4" w:space="0" w:color="auto"/>
            </w:tcBorders>
            <w:shd w:val="clear" w:color="auto" w:fill="auto"/>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Canalización de Donaciones del Departamento de Donaciones e Imagen Institucional</w:t>
            </w:r>
          </w:p>
        </w:tc>
        <w:tc>
          <w:tcPr>
            <w:tcW w:w="543"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3"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4"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auto" w:fill="auto"/>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auto" w:fill="auto"/>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r>
      <w:tr w:rsidR="00A318E2" w:rsidRPr="00B866D7" w:rsidTr="00A318E2">
        <w:trPr>
          <w:trHeight w:val="540"/>
        </w:trPr>
        <w:tc>
          <w:tcPr>
            <w:tcW w:w="1433" w:type="dxa"/>
            <w:gridSpan w:val="2"/>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2852" w:type="dxa"/>
            <w:tcBorders>
              <w:top w:val="nil"/>
              <w:left w:val="nil"/>
              <w:bottom w:val="single" w:sz="4" w:space="0" w:color="auto"/>
              <w:right w:val="single" w:sz="4" w:space="0" w:color="auto"/>
            </w:tcBorders>
            <w:shd w:val="clear" w:color="auto" w:fill="auto"/>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Elaboración de campaña publicitaria del Departamento de Donaciones e Imagen Institucional</w:t>
            </w:r>
          </w:p>
        </w:tc>
        <w:tc>
          <w:tcPr>
            <w:tcW w:w="543"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3"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4"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auto" w:fill="auto"/>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auto" w:fill="auto"/>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r>
      <w:tr w:rsidR="00A318E2" w:rsidRPr="00B866D7" w:rsidTr="00A318E2">
        <w:trPr>
          <w:trHeight w:val="540"/>
        </w:trPr>
        <w:tc>
          <w:tcPr>
            <w:tcW w:w="1433" w:type="dxa"/>
            <w:gridSpan w:val="2"/>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2852" w:type="dxa"/>
            <w:tcBorders>
              <w:top w:val="nil"/>
              <w:left w:val="nil"/>
              <w:bottom w:val="single" w:sz="4" w:space="0" w:color="auto"/>
              <w:right w:val="single" w:sz="4" w:space="0" w:color="auto"/>
            </w:tcBorders>
            <w:shd w:val="clear" w:color="auto" w:fill="auto"/>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Elaboración de campaña periodística del Departamento de Donaciones e Imagen Institucional</w:t>
            </w:r>
          </w:p>
        </w:tc>
        <w:tc>
          <w:tcPr>
            <w:tcW w:w="543"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3"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4"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auto" w:fill="auto"/>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r>
      <w:tr w:rsidR="00A318E2" w:rsidRPr="00B866D7" w:rsidTr="00A318E2">
        <w:trPr>
          <w:trHeight w:val="540"/>
        </w:trPr>
        <w:tc>
          <w:tcPr>
            <w:tcW w:w="1433" w:type="dxa"/>
            <w:gridSpan w:val="2"/>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2852" w:type="dxa"/>
            <w:tcBorders>
              <w:top w:val="nil"/>
              <w:left w:val="nil"/>
              <w:bottom w:val="single" w:sz="4" w:space="0" w:color="auto"/>
              <w:right w:val="single" w:sz="4" w:space="0" w:color="auto"/>
            </w:tcBorders>
            <w:shd w:val="clear" w:color="auto" w:fill="auto"/>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Elaboración de comunicación interna del Departamento de Donaciones e Imagen Institucional</w:t>
            </w:r>
          </w:p>
        </w:tc>
        <w:tc>
          <w:tcPr>
            <w:tcW w:w="543"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3"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4"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auto" w:fill="auto"/>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auto" w:fill="auto"/>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r>
      <w:tr w:rsidR="00A318E2" w:rsidRPr="00B866D7" w:rsidTr="00A318E2">
        <w:trPr>
          <w:trHeight w:val="540"/>
        </w:trPr>
        <w:tc>
          <w:tcPr>
            <w:tcW w:w="1433" w:type="dxa"/>
            <w:gridSpan w:val="2"/>
            <w:vMerge w:val="restart"/>
            <w:tcBorders>
              <w:top w:val="nil"/>
              <w:left w:val="single" w:sz="4" w:space="0" w:color="auto"/>
              <w:bottom w:val="single" w:sz="4" w:space="0" w:color="auto"/>
              <w:right w:val="single" w:sz="4" w:space="0" w:color="auto"/>
            </w:tcBorders>
            <w:shd w:val="clear" w:color="000000" w:fill="BFBFBF"/>
            <w:vAlign w:val="center"/>
          </w:tcPr>
          <w:p w:rsidR="00A318E2" w:rsidRPr="00B866D7" w:rsidRDefault="00A318E2" w:rsidP="00A318E2">
            <w:pPr>
              <w:spacing w:after="0" w:line="240" w:lineRule="auto"/>
              <w:jc w:val="center"/>
              <w:rPr>
                <w:rFonts w:ascii="Arial Narrow" w:eastAsia="Times New Roman" w:hAnsi="Arial Narrow" w:cs="Arial"/>
                <w:sz w:val="20"/>
                <w:szCs w:val="20"/>
              </w:rPr>
            </w:pPr>
            <w:r w:rsidRPr="00B866D7">
              <w:rPr>
                <w:rFonts w:ascii="Arial Narrow" w:eastAsia="Times New Roman" w:hAnsi="Arial Narrow" w:cs="Arial"/>
                <w:sz w:val="20"/>
                <w:szCs w:val="20"/>
              </w:rPr>
              <w:t xml:space="preserve">MACRO PROCESO: Gestión de Aseguramiento de </w:t>
            </w:r>
            <w:smartTag w:uri="urn:schemas-microsoft-com:office:smarttags" w:element="PersonName">
              <w:smartTagPr>
                <w:attr w:name="ProductID" w:val="la Calidad Educativa"/>
              </w:smartTagPr>
              <w:r w:rsidRPr="00B866D7">
                <w:rPr>
                  <w:rFonts w:ascii="Arial Narrow" w:eastAsia="Times New Roman" w:hAnsi="Arial Narrow" w:cs="Arial"/>
                  <w:sz w:val="20"/>
                  <w:szCs w:val="20"/>
                </w:rPr>
                <w:t>la Calidad Educativa</w:t>
              </w:r>
            </w:smartTag>
            <w:r w:rsidRPr="00B866D7">
              <w:rPr>
                <w:rFonts w:ascii="Arial Narrow" w:eastAsia="Times New Roman" w:hAnsi="Arial Narrow" w:cs="Arial"/>
                <w:sz w:val="20"/>
                <w:szCs w:val="20"/>
              </w:rPr>
              <w:t xml:space="preserve"> </w:t>
            </w:r>
          </w:p>
        </w:tc>
        <w:tc>
          <w:tcPr>
            <w:tcW w:w="2852" w:type="dxa"/>
            <w:tcBorders>
              <w:top w:val="nil"/>
              <w:left w:val="nil"/>
              <w:bottom w:val="single" w:sz="4" w:space="0" w:color="auto"/>
              <w:right w:val="single" w:sz="4" w:space="0" w:color="auto"/>
            </w:tcBorders>
            <w:shd w:val="clear" w:color="000000" w:fill="BFBFBF"/>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Acompañamiento del Departamento de Formación</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4"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r>
      <w:tr w:rsidR="00A318E2" w:rsidRPr="00B866D7" w:rsidTr="00A318E2">
        <w:trPr>
          <w:trHeight w:val="540"/>
        </w:trPr>
        <w:tc>
          <w:tcPr>
            <w:tcW w:w="1433" w:type="dxa"/>
            <w:gridSpan w:val="2"/>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2852" w:type="dxa"/>
            <w:tcBorders>
              <w:top w:val="nil"/>
              <w:left w:val="nil"/>
              <w:bottom w:val="single" w:sz="4" w:space="0" w:color="auto"/>
              <w:right w:val="single" w:sz="4" w:space="0" w:color="auto"/>
            </w:tcBorders>
            <w:shd w:val="clear" w:color="000000" w:fill="BFBFBF"/>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Capacitaciones del Departamento de Formación</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4"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r>
      <w:tr w:rsidR="00A318E2" w:rsidRPr="00B866D7" w:rsidTr="00A318E2">
        <w:trPr>
          <w:trHeight w:val="540"/>
        </w:trPr>
        <w:tc>
          <w:tcPr>
            <w:tcW w:w="1433" w:type="dxa"/>
            <w:gridSpan w:val="2"/>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2852" w:type="dxa"/>
            <w:tcBorders>
              <w:top w:val="nil"/>
              <w:left w:val="nil"/>
              <w:bottom w:val="single" w:sz="4" w:space="0" w:color="auto"/>
              <w:right w:val="single" w:sz="4" w:space="0" w:color="auto"/>
            </w:tcBorders>
            <w:shd w:val="clear" w:color="000000" w:fill="BFBFBF"/>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Acompañamiento de Educación Técnica</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4"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r>
      <w:tr w:rsidR="00A318E2" w:rsidRPr="00B866D7" w:rsidTr="00A318E2">
        <w:trPr>
          <w:trHeight w:val="540"/>
        </w:trPr>
        <w:tc>
          <w:tcPr>
            <w:tcW w:w="1433" w:type="dxa"/>
            <w:gridSpan w:val="2"/>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2852" w:type="dxa"/>
            <w:tcBorders>
              <w:top w:val="nil"/>
              <w:left w:val="nil"/>
              <w:bottom w:val="single" w:sz="4" w:space="0" w:color="auto"/>
              <w:right w:val="single" w:sz="4" w:space="0" w:color="auto"/>
            </w:tcBorders>
            <w:shd w:val="clear" w:color="000000" w:fill="BFBFBF"/>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Capacitaciones de Educación Técnica</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4"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r>
      <w:tr w:rsidR="00A318E2" w:rsidRPr="00B866D7" w:rsidTr="00A318E2">
        <w:trPr>
          <w:trHeight w:val="540"/>
        </w:trPr>
        <w:tc>
          <w:tcPr>
            <w:tcW w:w="1433" w:type="dxa"/>
            <w:gridSpan w:val="2"/>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2852" w:type="dxa"/>
            <w:tcBorders>
              <w:top w:val="nil"/>
              <w:left w:val="nil"/>
              <w:bottom w:val="single" w:sz="4" w:space="0" w:color="auto"/>
              <w:right w:val="single" w:sz="4" w:space="0" w:color="auto"/>
            </w:tcBorders>
            <w:shd w:val="clear" w:color="000000" w:fill="BFBFBF"/>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Actualización de curriculas de Educación Técnica</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4"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r>
      <w:tr w:rsidR="00A318E2" w:rsidRPr="00B866D7" w:rsidTr="00A318E2">
        <w:trPr>
          <w:trHeight w:val="540"/>
        </w:trPr>
        <w:tc>
          <w:tcPr>
            <w:tcW w:w="1433" w:type="dxa"/>
            <w:gridSpan w:val="2"/>
            <w:vMerge w:val="restart"/>
            <w:tcBorders>
              <w:top w:val="nil"/>
              <w:left w:val="single" w:sz="4" w:space="0" w:color="auto"/>
              <w:bottom w:val="single" w:sz="4" w:space="0" w:color="auto"/>
              <w:right w:val="single" w:sz="4" w:space="0" w:color="auto"/>
            </w:tcBorders>
            <w:shd w:val="clear" w:color="auto" w:fill="auto"/>
            <w:vAlign w:val="center"/>
          </w:tcPr>
          <w:p w:rsidR="00A318E2" w:rsidRPr="00B866D7" w:rsidRDefault="00A318E2" w:rsidP="00A318E2">
            <w:pPr>
              <w:spacing w:after="0" w:line="240" w:lineRule="auto"/>
              <w:jc w:val="center"/>
              <w:rPr>
                <w:rFonts w:ascii="Arial Narrow" w:eastAsia="Times New Roman" w:hAnsi="Arial Narrow" w:cs="Arial"/>
                <w:sz w:val="20"/>
                <w:szCs w:val="20"/>
              </w:rPr>
            </w:pPr>
            <w:r w:rsidRPr="00B866D7">
              <w:rPr>
                <w:rFonts w:ascii="Arial Narrow" w:eastAsia="Times New Roman" w:hAnsi="Arial Narrow" w:cs="Arial"/>
                <w:sz w:val="20"/>
                <w:szCs w:val="20"/>
              </w:rPr>
              <w:t>MACRO PROCESO: Gestión de Orientación Pastoral</w:t>
            </w:r>
          </w:p>
        </w:tc>
        <w:tc>
          <w:tcPr>
            <w:tcW w:w="2852" w:type="dxa"/>
            <w:tcBorders>
              <w:top w:val="nil"/>
              <w:left w:val="nil"/>
              <w:bottom w:val="single" w:sz="4" w:space="0" w:color="auto"/>
              <w:right w:val="single" w:sz="4" w:space="0" w:color="auto"/>
            </w:tcBorders>
            <w:shd w:val="clear" w:color="auto" w:fill="auto"/>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Ejecución de retiros de Pastoral y Educación en Valores</w:t>
            </w:r>
          </w:p>
        </w:tc>
        <w:tc>
          <w:tcPr>
            <w:tcW w:w="543"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3"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4"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auto" w:fill="auto"/>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r>
      <w:tr w:rsidR="00A318E2" w:rsidRPr="00B866D7" w:rsidTr="00A318E2">
        <w:trPr>
          <w:trHeight w:val="540"/>
        </w:trPr>
        <w:tc>
          <w:tcPr>
            <w:tcW w:w="1433" w:type="dxa"/>
            <w:gridSpan w:val="2"/>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2852" w:type="dxa"/>
            <w:tcBorders>
              <w:top w:val="nil"/>
              <w:left w:val="nil"/>
              <w:bottom w:val="single" w:sz="4" w:space="0" w:color="auto"/>
              <w:right w:val="single" w:sz="4" w:space="0" w:color="auto"/>
            </w:tcBorders>
            <w:shd w:val="clear" w:color="auto" w:fill="auto"/>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Acompañamiento de Pastoral y Educación en Valores</w:t>
            </w:r>
          </w:p>
        </w:tc>
        <w:tc>
          <w:tcPr>
            <w:tcW w:w="543"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3"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4"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auto" w:fill="auto"/>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auto" w:fill="auto"/>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r>
      <w:tr w:rsidR="00A318E2" w:rsidRPr="00B866D7" w:rsidTr="00A318E2">
        <w:trPr>
          <w:trHeight w:val="540"/>
        </w:trPr>
        <w:tc>
          <w:tcPr>
            <w:tcW w:w="1433" w:type="dxa"/>
            <w:gridSpan w:val="2"/>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2852" w:type="dxa"/>
            <w:tcBorders>
              <w:top w:val="nil"/>
              <w:left w:val="nil"/>
              <w:bottom w:val="single" w:sz="4" w:space="0" w:color="auto"/>
              <w:right w:val="single" w:sz="4" w:space="0" w:color="auto"/>
            </w:tcBorders>
            <w:shd w:val="clear" w:color="auto" w:fill="auto"/>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Ejecución de talleres de Pastoral y Educación en Valores</w:t>
            </w:r>
          </w:p>
        </w:tc>
        <w:tc>
          <w:tcPr>
            <w:tcW w:w="543"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3"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4"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auto" w:fill="auto"/>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auto" w:fill="auto"/>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r>
      <w:tr w:rsidR="00A318E2" w:rsidRPr="00B866D7" w:rsidTr="00A318E2">
        <w:trPr>
          <w:trHeight w:val="540"/>
        </w:trPr>
        <w:tc>
          <w:tcPr>
            <w:tcW w:w="1433" w:type="dxa"/>
            <w:gridSpan w:val="2"/>
            <w:vMerge w:val="restart"/>
            <w:tcBorders>
              <w:top w:val="nil"/>
              <w:left w:val="single" w:sz="4" w:space="0" w:color="auto"/>
              <w:bottom w:val="single" w:sz="4" w:space="0" w:color="auto"/>
              <w:right w:val="single" w:sz="4" w:space="0" w:color="auto"/>
            </w:tcBorders>
            <w:shd w:val="clear" w:color="000000" w:fill="BFBFBF"/>
            <w:vAlign w:val="center"/>
          </w:tcPr>
          <w:p w:rsidR="00A318E2" w:rsidRPr="00B866D7" w:rsidRDefault="00A318E2" w:rsidP="00A318E2">
            <w:pPr>
              <w:spacing w:after="0" w:line="240" w:lineRule="auto"/>
              <w:jc w:val="center"/>
              <w:rPr>
                <w:rFonts w:ascii="Arial Narrow" w:eastAsia="Times New Roman" w:hAnsi="Arial Narrow" w:cs="Arial"/>
                <w:sz w:val="20"/>
                <w:szCs w:val="20"/>
              </w:rPr>
            </w:pPr>
            <w:r w:rsidRPr="00B866D7">
              <w:rPr>
                <w:rFonts w:ascii="Arial Narrow" w:eastAsia="Times New Roman" w:hAnsi="Arial Narrow" w:cs="Arial"/>
                <w:sz w:val="20"/>
                <w:szCs w:val="20"/>
              </w:rPr>
              <w:t>MACRO PROCESO: Contabilidad y Presupuestos</w:t>
            </w:r>
          </w:p>
        </w:tc>
        <w:tc>
          <w:tcPr>
            <w:tcW w:w="2852" w:type="dxa"/>
            <w:tcBorders>
              <w:top w:val="nil"/>
              <w:left w:val="nil"/>
              <w:bottom w:val="single" w:sz="4" w:space="0" w:color="auto"/>
              <w:right w:val="single" w:sz="4" w:space="0" w:color="auto"/>
            </w:tcBorders>
            <w:shd w:val="clear" w:color="000000" w:fill="BFBFBF"/>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Seguimiento Presupuestal</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4"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r>
      <w:tr w:rsidR="00A318E2" w:rsidRPr="00B866D7" w:rsidTr="00A318E2">
        <w:trPr>
          <w:trHeight w:val="540"/>
        </w:trPr>
        <w:tc>
          <w:tcPr>
            <w:tcW w:w="1433" w:type="dxa"/>
            <w:gridSpan w:val="2"/>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2852" w:type="dxa"/>
            <w:tcBorders>
              <w:top w:val="nil"/>
              <w:left w:val="nil"/>
              <w:bottom w:val="single" w:sz="4" w:space="0" w:color="auto"/>
              <w:right w:val="single" w:sz="4" w:space="0" w:color="auto"/>
            </w:tcBorders>
            <w:shd w:val="clear" w:color="000000" w:fill="BFBFBF"/>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Planificación del Presupuesto Institucional Anual</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4"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r>
      <w:tr w:rsidR="00A318E2" w:rsidRPr="00B866D7" w:rsidTr="00A318E2">
        <w:trPr>
          <w:trHeight w:val="540"/>
        </w:trPr>
        <w:tc>
          <w:tcPr>
            <w:tcW w:w="1433" w:type="dxa"/>
            <w:gridSpan w:val="2"/>
            <w:vMerge w:val="restart"/>
            <w:tcBorders>
              <w:top w:val="nil"/>
              <w:left w:val="single" w:sz="4" w:space="0" w:color="auto"/>
              <w:bottom w:val="single" w:sz="4" w:space="0" w:color="auto"/>
              <w:right w:val="single" w:sz="4" w:space="0" w:color="auto"/>
            </w:tcBorders>
            <w:shd w:val="clear" w:color="auto" w:fill="auto"/>
            <w:vAlign w:val="center"/>
          </w:tcPr>
          <w:p w:rsidR="00A318E2" w:rsidRPr="00B866D7" w:rsidRDefault="00A318E2" w:rsidP="00A318E2">
            <w:pPr>
              <w:spacing w:after="0" w:line="240" w:lineRule="auto"/>
              <w:jc w:val="center"/>
              <w:rPr>
                <w:rFonts w:ascii="Arial Narrow" w:eastAsia="Times New Roman" w:hAnsi="Arial Narrow" w:cs="Arial"/>
                <w:sz w:val="20"/>
                <w:szCs w:val="20"/>
              </w:rPr>
            </w:pPr>
            <w:r w:rsidRPr="00B866D7">
              <w:rPr>
                <w:rFonts w:ascii="Arial Narrow" w:eastAsia="Times New Roman" w:hAnsi="Arial Narrow" w:cs="Arial"/>
                <w:sz w:val="20"/>
                <w:szCs w:val="20"/>
              </w:rPr>
              <w:t>MACRO PROCESO: Gestión de Proyectos</w:t>
            </w:r>
          </w:p>
        </w:tc>
        <w:tc>
          <w:tcPr>
            <w:tcW w:w="2852" w:type="dxa"/>
            <w:tcBorders>
              <w:top w:val="nil"/>
              <w:left w:val="nil"/>
              <w:bottom w:val="single" w:sz="4" w:space="0" w:color="auto"/>
              <w:right w:val="single" w:sz="4" w:space="0" w:color="auto"/>
            </w:tcBorders>
            <w:shd w:val="clear" w:color="auto" w:fill="auto"/>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Participación en concurso del Departamento de Proyectos</w:t>
            </w:r>
          </w:p>
        </w:tc>
        <w:tc>
          <w:tcPr>
            <w:tcW w:w="543"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3"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4"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auto" w:fill="auto"/>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auto" w:fill="auto"/>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r>
      <w:tr w:rsidR="00A318E2" w:rsidRPr="00B866D7" w:rsidTr="00A318E2">
        <w:trPr>
          <w:trHeight w:val="540"/>
        </w:trPr>
        <w:tc>
          <w:tcPr>
            <w:tcW w:w="1433" w:type="dxa"/>
            <w:gridSpan w:val="2"/>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2852" w:type="dxa"/>
            <w:tcBorders>
              <w:top w:val="nil"/>
              <w:left w:val="nil"/>
              <w:bottom w:val="single" w:sz="4" w:space="0" w:color="auto"/>
              <w:right w:val="single" w:sz="4" w:space="0" w:color="auto"/>
            </w:tcBorders>
            <w:shd w:val="clear" w:color="auto" w:fill="auto"/>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Ejecución de Proyectos del Departamento de Proyectos</w:t>
            </w:r>
          </w:p>
        </w:tc>
        <w:tc>
          <w:tcPr>
            <w:tcW w:w="543"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3"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4"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auto" w:fill="auto"/>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auto" w:fill="auto"/>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r>
      <w:tr w:rsidR="00A318E2" w:rsidRPr="00B866D7" w:rsidTr="00A318E2">
        <w:trPr>
          <w:trHeight w:val="540"/>
        </w:trPr>
        <w:tc>
          <w:tcPr>
            <w:tcW w:w="1433" w:type="dxa"/>
            <w:gridSpan w:val="2"/>
            <w:vMerge/>
            <w:tcBorders>
              <w:top w:val="nil"/>
              <w:left w:val="single" w:sz="4" w:space="0" w:color="auto"/>
              <w:bottom w:val="single" w:sz="4" w:space="0" w:color="auto"/>
              <w:right w:val="single" w:sz="4" w:space="0" w:color="auto"/>
            </w:tcBorders>
            <w:vAlign w:val="center"/>
          </w:tcPr>
          <w:p w:rsidR="00A318E2" w:rsidRPr="00B866D7" w:rsidRDefault="00A318E2" w:rsidP="00A318E2">
            <w:pPr>
              <w:spacing w:after="0" w:line="240" w:lineRule="auto"/>
              <w:rPr>
                <w:rFonts w:ascii="Arial Narrow" w:eastAsia="Times New Roman" w:hAnsi="Arial Narrow" w:cs="Arial"/>
                <w:sz w:val="20"/>
                <w:szCs w:val="20"/>
              </w:rPr>
            </w:pPr>
          </w:p>
        </w:tc>
        <w:tc>
          <w:tcPr>
            <w:tcW w:w="2852" w:type="dxa"/>
            <w:tcBorders>
              <w:top w:val="nil"/>
              <w:left w:val="nil"/>
              <w:bottom w:val="single" w:sz="4" w:space="0" w:color="auto"/>
              <w:right w:val="single" w:sz="4" w:space="0" w:color="auto"/>
            </w:tcBorders>
            <w:shd w:val="clear" w:color="auto" w:fill="auto"/>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Auditoria del Departamento de Proyectos</w:t>
            </w:r>
          </w:p>
        </w:tc>
        <w:tc>
          <w:tcPr>
            <w:tcW w:w="543"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3"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4"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auto" w:fill="auto"/>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auto" w:fill="auto"/>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auto" w:fill="auto"/>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r>
      <w:tr w:rsidR="00A318E2" w:rsidRPr="00B866D7" w:rsidTr="00A318E2">
        <w:trPr>
          <w:trHeight w:val="1110"/>
        </w:trPr>
        <w:tc>
          <w:tcPr>
            <w:tcW w:w="1433" w:type="dxa"/>
            <w:gridSpan w:val="2"/>
            <w:tcBorders>
              <w:top w:val="nil"/>
              <w:left w:val="single" w:sz="4" w:space="0" w:color="auto"/>
              <w:bottom w:val="single" w:sz="4" w:space="0" w:color="auto"/>
              <w:right w:val="single" w:sz="4" w:space="0" w:color="auto"/>
            </w:tcBorders>
            <w:shd w:val="clear" w:color="000000" w:fill="BFBFBF"/>
            <w:vAlign w:val="center"/>
          </w:tcPr>
          <w:p w:rsidR="00A318E2" w:rsidRPr="00B866D7" w:rsidRDefault="00A318E2" w:rsidP="00A318E2">
            <w:pPr>
              <w:spacing w:after="0" w:line="240" w:lineRule="auto"/>
              <w:jc w:val="center"/>
              <w:rPr>
                <w:rFonts w:ascii="Arial Narrow" w:eastAsia="Times New Roman" w:hAnsi="Arial Narrow" w:cs="Arial"/>
                <w:sz w:val="20"/>
                <w:szCs w:val="20"/>
              </w:rPr>
            </w:pPr>
            <w:r w:rsidRPr="00B866D7">
              <w:rPr>
                <w:rFonts w:ascii="Arial Narrow" w:eastAsia="Times New Roman" w:hAnsi="Arial Narrow" w:cs="Arial"/>
                <w:sz w:val="20"/>
                <w:szCs w:val="20"/>
              </w:rPr>
              <w:t>MACRO PROCESO: Gestión de Abastecimiento</w:t>
            </w:r>
          </w:p>
        </w:tc>
        <w:tc>
          <w:tcPr>
            <w:tcW w:w="2852" w:type="dxa"/>
            <w:tcBorders>
              <w:top w:val="nil"/>
              <w:left w:val="nil"/>
              <w:bottom w:val="single" w:sz="4" w:space="0" w:color="auto"/>
              <w:right w:val="single" w:sz="4" w:space="0" w:color="auto"/>
            </w:tcBorders>
            <w:shd w:val="clear" w:color="000000" w:fill="BFBFBF"/>
            <w:vAlign w:val="center"/>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Inventariado de Talleres de Educación Técnica</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3"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4"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X</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center"/>
          </w:tcPr>
          <w:p w:rsidR="00A318E2" w:rsidRPr="00B866D7" w:rsidRDefault="00A318E2" w:rsidP="00A318E2">
            <w:pPr>
              <w:spacing w:after="0" w:line="240" w:lineRule="auto"/>
              <w:jc w:val="center"/>
              <w:rPr>
                <w:rFonts w:ascii="Arial Narrow" w:eastAsia="Times New Roman" w:hAnsi="Arial Narrow" w:cs="Arial"/>
                <w:b/>
                <w:bCs/>
              </w:rPr>
            </w:pPr>
            <w:r w:rsidRPr="00B866D7">
              <w:rPr>
                <w:rFonts w:ascii="Arial Narrow" w:eastAsia="Times New Roman" w:hAnsi="Arial Narrow" w:cs="Arial"/>
                <w:b/>
                <w:bCs/>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c>
          <w:tcPr>
            <w:tcW w:w="545" w:type="dxa"/>
            <w:tcBorders>
              <w:top w:val="nil"/>
              <w:left w:val="nil"/>
              <w:bottom w:val="single" w:sz="4" w:space="0" w:color="auto"/>
              <w:right w:val="single" w:sz="4" w:space="0" w:color="auto"/>
            </w:tcBorders>
            <w:shd w:val="clear" w:color="000000" w:fill="BFBFBF"/>
            <w:noWrap/>
            <w:vAlign w:val="bottom"/>
          </w:tcPr>
          <w:p w:rsidR="00A318E2" w:rsidRPr="00B866D7" w:rsidRDefault="00A318E2" w:rsidP="00A318E2">
            <w:pPr>
              <w:spacing w:after="0" w:line="240" w:lineRule="auto"/>
              <w:rPr>
                <w:rFonts w:ascii="Arial Narrow" w:eastAsia="Times New Roman" w:hAnsi="Arial Narrow" w:cs="Arial"/>
                <w:sz w:val="20"/>
                <w:szCs w:val="20"/>
              </w:rPr>
            </w:pPr>
            <w:r w:rsidRPr="00B866D7">
              <w:rPr>
                <w:rFonts w:ascii="Arial Narrow" w:eastAsia="Times New Roman" w:hAnsi="Arial Narrow" w:cs="Arial"/>
                <w:sz w:val="20"/>
                <w:szCs w:val="20"/>
              </w:rPr>
              <w:t> </w:t>
            </w:r>
          </w:p>
        </w:tc>
      </w:tr>
    </w:tbl>
    <w:p w:rsidR="00A318E2" w:rsidRPr="00A318E2" w:rsidRDefault="00A318E2" w:rsidP="00A318E2">
      <w:pPr>
        <w:pStyle w:val="Caption"/>
        <w:jc w:val="center"/>
        <w:rPr>
          <w:rFonts w:asciiTheme="majorHAnsi" w:hAnsiTheme="majorHAnsi"/>
          <w:sz w:val="16"/>
          <w:szCs w:val="16"/>
        </w:rPr>
      </w:pPr>
      <w:bookmarkStart w:id="366" w:name="_Toc266031760"/>
      <w:r w:rsidRPr="00A318E2">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74</w:t>
      </w:r>
      <w:r w:rsidR="00C74554">
        <w:rPr>
          <w:rFonts w:asciiTheme="majorHAnsi" w:hAnsiTheme="majorHAnsi"/>
          <w:sz w:val="16"/>
          <w:szCs w:val="16"/>
        </w:rPr>
        <w:fldChar w:fldCharType="end"/>
      </w:r>
      <w:r w:rsidRPr="00A318E2">
        <w:rPr>
          <w:rFonts w:asciiTheme="majorHAnsi" w:hAnsiTheme="majorHAnsi"/>
          <w:sz w:val="16"/>
          <w:szCs w:val="16"/>
        </w:rPr>
        <w:t>.- Mapeo Actor – Proceso</w:t>
      </w:r>
      <w:bookmarkEnd w:id="366"/>
    </w:p>
    <w:p w:rsidR="00A318E2" w:rsidRPr="00A318E2" w:rsidRDefault="00A318E2" w:rsidP="00A318E2">
      <w:pPr>
        <w:pStyle w:val="Caption"/>
        <w:jc w:val="center"/>
        <w:rPr>
          <w:rFonts w:asciiTheme="majorHAnsi" w:hAnsiTheme="majorHAnsi"/>
          <w:sz w:val="16"/>
          <w:szCs w:val="16"/>
        </w:rPr>
      </w:pPr>
      <w:r w:rsidRPr="00A318E2">
        <w:rPr>
          <w:rFonts w:asciiTheme="majorHAnsi" w:hAnsiTheme="majorHAnsi"/>
          <w:sz w:val="16"/>
          <w:szCs w:val="16"/>
        </w:rPr>
        <w:t>Fuente: Elaboración propia</w:t>
      </w:r>
    </w:p>
    <w:p w:rsidR="00341713" w:rsidRDefault="00341713" w:rsidP="00A318E2">
      <w:pPr>
        <w:spacing w:after="0"/>
        <w:rPr>
          <w:lang w:val="es-PE" w:eastAsia="es-ES" w:bidi="ar-SA"/>
        </w:rPr>
      </w:pPr>
    </w:p>
    <w:p w:rsidR="00A318E2" w:rsidRPr="00341713" w:rsidRDefault="00A318E2" w:rsidP="00A318E2">
      <w:pPr>
        <w:spacing w:after="0"/>
        <w:rPr>
          <w:lang w:val="es-PE" w:eastAsia="es-ES" w:bidi="ar-SA"/>
        </w:rPr>
      </w:pPr>
    </w:p>
    <w:p w:rsidR="00A318E2" w:rsidRDefault="00A318E2" w:rsidP="00341713">
      <w:pPr>
        <w:rPr>
          <w:b/>
          <w:sz w:val="24"/>
          <w:u w:val="single"/>
        </w:rPr>
        <w:sectPr w:rsidR="00A318E2" w:rsidSect="00A318E2">
          <w:footerReference w:type="default" r:id="rId134"/>
          <w:pgSz w:w="16839" w:h="11907" w:orient="landscape" w:code="9"/>
          <w:pgMar w:top="1701" w:right="1417" w:bottom="1701" w:left="1417" w:header="708" w:footer="708" w:gutter="0"/>
          <w:cols w:space="708"/>
          <w:docGrid w:linePitch="360"/>
        </w:sectPr>
      </w:pPr>
    </w:p>
    <w:p w:rsidR="00A318E2" w:rsidRPr="00A318E2" w:rsidRDefault="00A318E2" w:rsidP="00A318E2">
      <w:pPr>
        <w:pStyle w:val="Heading2"/>
        <w:numPr>
          <w:ilvl w:val="1"/>
          <w:numId w:val="2"/>
        </w:numPr>
        <w:spacing w:after="240"/>
        <w:jc w:val="both"/>
        <w:rPr>
          <w:b/>
          <w:smallCaps w:val="0"/>
          <w:sz w:val="24"/>
          <w:szCs w:val="24"/>
          <w:u w:val="single"/>
        </w:rPr>
      </w:pPr>
      <w:bookmarkStart w:id="367" w:name="_Toc265485363"/>
      <w:bookmarkStart w:id="368" w:name="_Toc266033434"/>
      <w:r w:rsidRPr="00A318E2">
        <w:rPr>
          <w:b/>
          <w:smallCaps w:val="0"/>
          <w:sz w:val="24"/>
          <w:szCs w:val="24"/>
          <w:u w:val="single"/>
        </w:rPr>
        <w:t>MODELO DE DOMINIO</w:t>
      </w:r>
      <w:bookmarkEnd w:id="367"/>
      <w:bookmarkEnd w:id="368"/>
    </w:p>
    <w:p w:rsidR="00A318E2" w:rsidRPr="00A318E2" w:rsidRDefault="00A318E2" w:rsidP="00A318E2">
      <w:pPr>
        <w:jc w:val="both"/>
        <w:rPr>
          <w:sz w:val="24"/>
        </w:rPr>
      </w:pPr>
      <w:r w:rsidRPr="00A318E2">
        <w:rPr>
          <w:sz w:val="24"/>
        </w:rPr>
        <w:t xml:space="preserve">El presente modelo de dominio brinda una vista general de las entidades identificadas en el presente trabajo, de forma que se pueda realizar una evaluación de su respectiva a la importancia y relevancia en </w:t>
      </w:r>
      <w:smartTag w:uri="urn:schemas-microsoft-com:office:smarttags" w:element="PersonName">
        <w:smartTagPr>
          <w:attr w:name="ProductID" w:val="la Oficina Central"/>
        </w:smartTagPr>
        <w:r w:rsidRPr="00A318E2">
          <w:rPr>
            <w:sz w:val="24"/>
          </w:rPr>
          <w:t>la Oficina Central</w:t>
        </w:r>
      </w:smartTag>
      <w:r w:rsidRPr="00A318E2">
        <w:rPr>
          <w:sz w:val="24"/>
        </w:rPr>
        <w:t xml:space="preserve"> Fe y Alegría Perú. Éste modelo de dominio cuenta con 14 entidades identificadas en los macro procesos: Planificación, Gestión de Aseguramiento de </w:t>
      </w:r>
      <w:smartTag w:uri="urn:schemas-microsoft-com:office:smarttags" w:element="PersonName">
        <w:smartTagPr>
          <w:attr w:name="ProductID" w:val="la Calidad Educativa"/>
        </w:smartTagPr>
        <w:r w:rsidRPr="00A318E2">
          <w:rPr>
            <w:sz w:val="24"/>
          </w:rPr>
          <w:t>la Calidad Educativa</w:t>
        </w:r>
      </w:smartTag>
      <w:r w:rsidRPr="00A318E2">
        <w:rPr>
          <w:sz w:val="24"/>
        </w:rPr>
        <w:t>, Gestión de Abastecimiento, Gestión de Proyectos, Gestión de Orientación Pastoral, Contabilidad y Presupuestos.</w:t>
      </w:r>
    </w:p>
    <w:p w:rsidR="00A318E2" w:rsidRPr="00B866D7" w:rsidRDefault="00A318E2" w:rsidP="00A318E2">
      <w:pPr>
        <w:keepNext/>
        <w:spacing w:after="0" w:line="240" w:lineRule="auto"/>
        <w:jc w:val="center"/>
        <w:rPr>
          <w:rFonts w:ascii="Arial Narrow" w:hAnsi="Arial Narrow"/>
        </w:rPr>
      </w:pPr>
      <w:r>
        <w:rPr>
          <w:rFonts w:ascii="Arial Narrow" w:hAnsi="Arial Narrow"/>
          <w:noProof/>
          <w:lang w:eastAsia="es-ES" w:bidi="ar-SA"/>
        </w:rPr>
        <w:drawing>
          <wp:inline distT="0" distB="0" distL="0" distR="0">
            <wp:extent cx="10863463" cy="735614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5" cstate="print"/>
                    <a:srcRect l="3839" t="3978" r="4402" b="3984"/>
                    <a:stretch>
                      <a:fillRect/>
                    </a:stretch>
                  </pic:blipFill>
                  <pic:spPr bwMode="auto">
                    <a:xfrm>
                      <a:off x="0" y="0"/>
                      <a:ext cx="10868144" cy="7359313"/>
                    </a:xfrm>
                    <a:prstGeom prst="rect">
                      <a:avLst/>
                    </a:prstGeom>
                    <a:noFill/>
                    <a:ln w="9525">
                      <a:noFill/>
                      <a:miter lim="800000"/>
                      <a:headEnd/>
                      <a:tailEnd/>
                    </a:ln>
                  </pic:spPr>
                </pic:pic>
              </a:graphicData>
            </a:graphic>
          </wp:inline>
        </w:drawing>
      </w:r>
    </w:p>
    <w:p w:rsidR="00A318E2" w:rsidRPr="00A318E2" w:rsidRDefault="00A318E2" w:rsidP="00A318E2">
      <w:pPr>
        <w:pStyle w:val="Caption"/>
        <w:jc w:val="center"/>
        <w:rPr>
          <w:rFonts w:asciiTheme="majorHAnsi" w:hAnsiTheme="majorHAnsi"/>
          <w:sz w:val="16"/>
          <w:szCs w:val="16"/>
        </w:rPr>
      </w:pPr>
      <w:bookmarkStart w:id="369" w:name="_Toc266031568"/>
      <w:r w:rsidRPr="00A318E2">
        <w:rPr>
          <w:rFonts w:asciiTheme="majorHAnsi" w:hAnsiTheme="majorHAnsi"/>
          <w:sz w:val="16"/>
          <w:szCs w:val="16"/>
        </w:rPr>
        <w:t xml:space="preserve">Ilustración </w:t>
      </w:r>
      <w:r w:rsidR="00934198" w:rsidRPr="00A318E2">
        <w:rPr>
          <w:rFonts w:asciiTheme="majorHAnsi" w:hAnsiTheme="majorHAnsi"/>
          <w:sz w:val="16"/>
          <w:szCs w:val="16"/>
        </w:rPr>
        <w:fldChar w:fldCharType="begin"/>
      </w:r>
      <w:r w:rsidRPr="00A318E2">
        <w:rPr>
          <w:rFonts w:asciiTheme="majorHAnsi" w:hAnsiTheme="majorHAnsi"/>
          <w:sz w:val="16"/>
          <w:szCs w:val="16"/>
        </w:rPr>
        <w:instrText xml:space="preserve"> SEQ Ilustración \* ARABIC </w:instrText>
      </w:r>
      <w:r w:rsidR="00934198" w:rsidRPr="00A318E2">
        <w:rPr>
          <w:rFonts w:asciiTheme="majorHAnsi" w:hAnsiTheme="majorHAnsi"/>
          <w:sz w:val="16"/>
          <w:szCs w:val="16"/>
        </w:rPr>
        <w:fldChar w:fldCharType="separate"/>
      </w:r>
      <w:r w:rsidR="00EB772F">
        <w:rPr>
          <w:rFonts w:asciiTheme="majorHAnsi" w:hAnsiTheme="majorHAnsi"/>
          <w:noProof/>
          <w:sz w:val="16"/>
          <w:szCs w:val="16"/>
        </w:rPr>
        <w:t>40</w:t>
      </w:r>
      <w:r w:rsidR="00934198" w:rsidRPr="00A318E2">
        <w:rPr>
          <w:rFonts w:asciiTheme="majorHAnsi" w:hAnsiTheme="majorHAnsi"/>
          <w:sz w:val="16"/>
          <w:szCs w:val="16"/>
        </w:rPr>
        <w:fldChar w:fldCharType="end"/>
      </w:r>
      <w:r w:rsidRPr="00A318E2">
        <w:rPr>
          <w:rFonts w:asciiTheme="majorHAnsi" w:hAnsiTheme="majorHAnsi"/>
          <w:sz w:val="16"/>
          <w:szCs w:val="16"/>
        </w:rPr>
        <w:t>.- Modelo de Dominio</w:t>
      </w:r>
      <w:bookmarkEnd w:id="369"/>
    </w:p>
    <w:p w:rsidR="00A318E2" w:rsidRDefault="00A318E2" w:rsidP="00A318E2">
      <w:pPr>
        <w:pStyle w:val="Caption"/>
        <w:jc w:val="center"/>
        <w:rPr>
          <w:rFonts w:asciiTheme="majorHAnsi" w:hAnsiTheme="majorHAnsi"/>
          <w:sz w:val="16"/>
          <w:szCs w:val="16"/>
        </w:rPr>
        <w:sectPr w:rsidR="00A318E2" w:rsidSect="00516C32">
          <w:footerReference w:type="default" r:id="rId136"/>
          <w:pgSz w:w="23814" w:h="16839" w:orient="landscape" w:code="8"/>
          <w:pgMar w:top="720" w:right="720" w:bottom="720" w:left="720" w:header="709" w:footer="709" w:gutter="0"/>
          <w:cols w:space="708"/>
          <w:docGrid w:linePitch="360"/>
        </w:sectPr>
      </w:pPr>
      <w:r w:rsidRPr="00A318E2">
        <w:rPr>
          <w:rFonts w:asciiTheme="majorHAnsi" w:hAnsiTheme="majorHAnsi"/>
          <w:sz w:val="16"/>
          <w:szCs w:val="16"/>
        </w:rPr>
        <w:t>Fuente: Elaboración propia</w:t>
      </w:r>
    </w:p>
    <w:p w:rsidR="00293905" w:rsidRPr="00293905" w:rsidRDefault="00293905" w:rsidP="00293905">
      <w:pPr>
        <w:spacing w:line="360" w:lineRule="auto"/>
        <w:ind w:left="708"/>
        <w:jc w:val="both"/>
        <w:rPr>
          <w:sz w:val="24"/>
          <w:szCs w:val="24"/>
        </w:rPr>
      </w:pPr>
      <w:r w:rsidRPr="00293905">
        <w:rPr>
          <w:sz w:val="24"/>
          <w:szCs w:val="24"/>
        </w:rPr>
        <w:t>Las entidades mostradas en el Modelo de Dominio se describen a continuación:</w:t>
      </w: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Acompañamiento</w:t>
      </w:r>
      <w:r w:rsidRPr="00293905">
        <w:rPr>
          <w:sz w:val="24"/>
          <w:szCs w:val="24"/>
        </w:rPr>
        <w:t>.- Entidad que identifica la labor de acompañamiento que se realiza a los cuerpos docentes, directivos y pastorales de los centros educativos Fe y Alegría. El acompañamiento es realizado por parte del  Departamento de Formación, Educación Técnica, y Pastoral y Educación en Valores. Su ciclo de vida inicia cuando es planificado y termina cuando su estado cambia a ejecutado o cancelado.</w:t>
      </w:r>
    </w:p>
    <w:p w:rsidR="00293905" w:rsidRPr="00293905" w:rsidRDefault="00293905" w:rsidP="00293905">
      <w:pPr>
        <w:spacing w:line="360" w:lineRule="auto"/>
        <w:ind w:left="1056"/>
        <w:jc w:val="both"/>
        <w:rPr>
          <w:sz w:val="24"/>
          <w:szCs w:val="24"/>
        </w:rPr>
      </w:pP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Boletín electrónico</w:t>
      </w:r>
      <w:r w:rsidRPr="00293905">
        <w:rPr>
          <w:sz w:val="24"/>
          <w:szCs w:val="24"/>
        </w:rPr>
        <w:t xml:space="preserve">.- Entidad que identifica al boletín “Chasqui electrónico” que se distribuye por correo electrónico, como comunicación interna de </w:t>
      </w:r>
      <w:smartTag w:uri="urn:schemas-microsoft-com:office:smarttags" w:element="PersonName">
        <w:smartTagPr>
          <w:attr w:name="ProductID" w:val="la Oficina Central"/>
        </w:smartTagPr>
        <w:r w:rsidRPr="00293905">
          <w:rPr>
            <w:sz w:val="24"/>
            <w:szCs w:val="24"/>
          </w:rPr>
          <w:t>la Oficina Central</w:t>
        </w:r>
      </w:smartTag>
      <w:r w:rsidRPr="00293905">
        <w:rPr>
          <w:sz w:val="24"/>
          <w:szCs w:val="24"/>
        </w:rPr>
        <w:t xml:space="preserve"> Fe y Alegría Perú, a los docentes y directivos de los centros educativos Fe y Alegría. Su ciclo de vida inicia cuando se envía la solicitud de redacción de noticia a los directivos y termina cuando su estado  cambia a distribuido.</w:t>
      </w:r>
    </w:p>
    <w:p w:rsidR="00293905" w:rsidRPr="00293905" w:rsidRDefault="00293905" w:rsidP="00293905">
      <w:pPr>
        <w:spacing w:line="360" w:lineRule="auto"/>
        <w:ind w:left="1056"/>
        <w:jc w:val="both"/>
        <w:rPr>
          <w:sz w:val="24"/>
          <w:szCs w:val="24"/>
        </w:rPr>
      </w:pP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Campaña Voluntariado</w:t>
      </w:r>
      <w:r w:rsidRPr="00293905">
        <w:rPr>
          <w:sz w:val="24"/>
          <w:szCs w:val="24"/>
        </w:rPr>
        <w:t>.- Entidad que identifica las donaciones realizadas por empresas privadas, en las cuales la propia empresa define el plan de acción a realizarse, sin tomar en cuenta el Plan de requerimientos institucionales. Su ciclo de vida inicia cuando es planificado y termina cuando su estado  cambia a ejecutado o cancelado.</w:t>
      </w:r>
    </w:p>
    <w:p w:rsidR="00293905" w:rsidRPr="00293905" w:rsidRDefault="00293905" w:rsidP="00293905">
      <w:pPr>
        <w:spacing w:line="360" w:lineRule="auto"/>
        <w:ind w:left="1056"/>
        <w:jc w:val="both"/>
        <w:rPr>
          <w:sz w:val="24"/>
          <w:szCs w:val="24"/>
        </w:rPr>
      </w:pP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Capacitación</w:t>
      </w:r>
      <w:r w:rsidRPr="00293905">
        <w:rPr>
          <w:sz w:val="24"/>
          <w:szCs w:val="24"/>
        </w:rPr>
        <w:t>.- Entidad que identifica la labor de capacitación que se realiza a los cuerpos docentes y directivos de los centros educativos Fe y Alegría. El Departamento de Formación realiza las capacitaciones a los cuerpos directivos de los centros educativos. Educación Técnica realiza el acompañamiento a los docentes técnicos del cuerpo docente del centro educativo. Su ciclo de vida inicia cuando es planificado y termina cuando su estado cambia a ejecutado o cancelado.</w:t>
      </w:r>
    </w:p>
    <w:p w:rsidR="00293905" w:rsidRPr="00293905" w:rsidRDefault="00293905" w:rsidP="00293905">
      <w:pPr>
        <w:spacing w:line="360" w:lineRule="auto"/>
        <w:ind w:left="1056"/>
        <w:jc w:val="both"/>
        <w:rPr>
          <w:sz w:val="24"/>
          <w:szCs w:val="24"/>
        </w:rPr>
      </w:pP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Concurso</w:t>
      </w:r>
      <w:r w:rsidRPr="00293905">
        <w:rPr>
          <w:sz w:val="24"/>
          <w:szCs w:val="24"/>
        </w:rPr>
        <w:t xml:space="preserve">.- Entidad que identifica la oportunidad de financiamiento de proyectos por parte de una fuente extranjera, cuando </w:t>
      </w:r>
      <w:smartTag w:uri="urn:schemas-microsoft-com:office:smarttags" w:element="PersonName">
        <w:smartTagPr>
          <w:attr w:name="ProductID" w:val="La ONG Aliada"/>
        </w:smartTagPr>
        <w:r w:rsidRPr="00293905">
          <w:rPr>
            <w:sz w:val="24"/>
            <w:szCs w:val="24"/>
          </w:rPr>
          <w:t>la ONG Aliada</w:t>
        </w:r>
      </w:smartTag>
      <w:r w:rsidRPr="00293905">
        <w:rPr>
          <w:sz w:val="24"/>
          <w:szCs w:val="24"/>
        </w:rPr>
        <w:t xml:space="preserve"> comunica la base del concurso a </w:t>
      </w:r>
      <w:smartTag w:uri="urn:schemas-microsoft-com:office:smarttags" w:element="PersonName">
        <w:smartTagPr>
          <w:attr w:name="ProductID" w:val="la Oficina Central"/>
        </w:smartTagPr>
        <w:r w:rsidRPr="00293905">
          <w:rPr>
            <w:sz w:val="24"/>
            <w:szCs w:val="24"/>
          </w:rPr>
          <w:t>la Oficina Central</w:t>
        </w:r>
      </w:smartTag>
      <w:r w:rsidRPr="00293905">
        <w:rPr>
          <w:sz w:val="24"/>
          <w:szCs w:val="24"/>
        </w:rPr>
        <w:t xml:space="preserve"> Fe y Alegría Perú. Su ciclo de vida inicia cuando es identificado por medio de la recepción de la base del concurso y termina cuando su estado cambia a ganado o perdido.  </w:t>
      </w:r>
    </w:p>
    <w:p w:rsidR="00293905" w:rsidRPr="00293905" w:rsidRDefault="00293905" w:rsidP="00293905">
      <w:pPr>
        <w:spacing w:line="360" w:lineRule="auto"/>
        <w:ind w:left="1056"/>
        <w:jc w:val="both"/>
        <w:rPr>
          <w:sz w:val="24"/>
          <w:szCs w:val="24"/>
        </w:rPr>
      </w:pP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Cuerpo Directivo Centro Educativo</w:t>
      </w:r>
      <w:r w:rsidRPr="00293905">
        <w:rPr>
          <w:sz w:val="24"/>
          <w:szCs w:val="24"/>
        </w:rPr>
        <w:t>.- Entidad que identifica a los docentes y religiosos encargados de la dirección de determinado centro educativo. Su ciclo de vida inicia con la creación del centro educativo y termina cuando el centro educativo termina de brindar servicios educativos.</w:t>
      </w:r>
    </w:p>
    <w:p w:rsidR="00293905" w:rsidRPr="00293905" w:rsidRDefault="00293905" w:rsidP="00293905">
      <w:pPr>
        <w:spacing w:line="360" w:lineRule="auto"/>
        <w:ind w:left="1056"/>
        <w:jc w:val="both"/>
        <w:rPr>
          <w:sz w:val="24"/>
          <w:szCs w:val="24"/>
        </w:rPr>
      </w:pP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Cuerpo Docente Centro Educativo</w:t>
      </w:r>
      <w:r w:rsidRPr="00293905">
        <w:rPr>
          <w:sz w:val="24"/>
          <w:szCs w:val="24"/>
        </w:rPr>
        <w:t>.- Entidad que identifica a los docentes encargados de la docencia de determinado centro educativo. Su ciclo de vida inicia con la creación del centro educativo y termina cuando el centro educativo termina de brindar servicios educativos.</w:t>
      </w:r>
    </w:p>
    <w:p w:rsidR="00293905" w:rsidRPr="00293905" w:rsidRDefault="00293905" w:rsidP="00293905">
      <w:pPr>
        <w:spacing w:line="360" w:lineRule="auto"/>
        <w:ind w:left="1056"/>
        <w:jc w:val="both"/>
        <w:rPr>
          <w:sz w:val="24"/>
          <w:szCs w:val="24"/>
        </w:rPr>
      </w:pP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Cuerpo Pastoral Centro Educativo</w:t>
      </w:r>
      <w:r w:rsidRPr="00293905">
        <w:rPr>
          <w:sz w:val="24"/>
          <w:szCs w:val="24"/>
        </w:rPr>
        <w:t>.- Entidad que identifica a los docentes encargados de la formación pastoral de determinado centro educativo. Su ciclo de vida inicia con la creación del centro educativo y termina cuando el centro educativo termina de brindar servicios educativos.</w:t>
      </w:r>
    </w:p>
    <w:p w:rsidR="00293905" w:rsidRPr="00293905" w:rsidRDefault="00293905" w:rsidP="00293905">
      <w:pPr>
        <w:spacing w:line="360" w:lineRule="auto"/>
        <w:ind w:left="1056"/>
        <w:jc w:val="both"/>
        <w:rPr>
          <w:sz w:val="24"/>
          <w:szCs w:val="24"/>
        </w:rPr>
      </w:pP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Curricula Técnica</w:t>
      </w:r>
      <w:r w:rsidRPr="00293905">
        <w:rPr>
          <w:sz w:val="24"/>
          <w:szCs w:val="24"/>
        </w:rPr>
        <w:t xml:space="preserve">.- Entidad que identifica el documento guía para la enseñanza de técnica en los talleres técnicos de los centros educativos Fe y Alegría. Esta currícula de educación técnica es una adaptación de la currícula técnica propuesta por el Ministerio de Educación. Su ciclo de vida inicia cuando una nueva currícula de técnica ha sido propuesta por el Ministerio de Educación y termina cuando la misma expira su vigencia. </w:t>
      </w:r>
    </w:p>
    <w:p w:rsidR="00293905" w:rsidRPr="00293905" w:rsidRDefault="00293905" w:rsidP="00293905">
      <w:pPr>
        <w:spacing w:line="360" w:lineRule="auto"/>
        <w:ind w:left="1056"/>
        <w:jc w:val="both"/>
        <w:rPr>
          <w:sz w:val="24"/>
          <w:szCs w:val="24"/>
        </w:rPr>
      </w:pP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Donación</w:t>
      </w:r>
      <w:r w:rsidRPr="00293905">
        <w:rPr>
          <w:sz w:val="24"/>
          <w:szCs w:val="24"/>
        </w:rPr>
        <w:t>.- Entidad que identifica a los recursos ofrecidos por una fuente de financiamiento extranjera o una empresa privada peruana que para colaborar con la causa del Movimiento Fe y Alegría Perú. Su ciclo de vida inicia cuando es planificado y termina cuando su estado cambia a ejecutado.</w:t>
      </w:r>
    </w:p>
    <w:p w:rsidR="00293905" w:rsidRPr="00293905" w:rsidRDefault="00293905" w:rsidP="00293905">
      <w:pPr>
        <w:spacing w:line="360" w:lineRule="auto"/>
        <w:ind w:left="1056"/>
        <w:jc w:val="both"/>
        <w:rPr>
          <w:sz w:val="24"/>
          <w:szCs w:val="24"/>
        </w:rPr>
      </w:pP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Empresa Voluntaria</w:t>
      </w:r>
      <w:r w:rsidRPr="00293905">
        <w:rPr>
          <w:sz w:val="24"/>
          <w:szCs w:val="24"/>
        </w:rPr>
        <w:t xml:space="preserve">.- Entidad que identifica a la organización peruana que brindará recursos de manera voluntaria al Movimiento Fe y Alegría. Su ciclo de vida inicia cuando se acerca a </w:t>
      </w:r>
      <w:smartTag w:uri="urn:schemas-microsoft-com:office:smarttags" w:element="PersonName">
        <w:smartTagPr>
          <w:attr w:name="ProductID" w:val="la Oficina Central"/>
        </w:smartTagPr>
        <w:r w:rsidRPr="00293905">
          <w:rPr>
            <w:sz w:val="24"/>
            <w:szCs w:val="24"/>
          </w:rPr>
          <w:t>la Oficina Central</w:t>
        </w:r>
      </w:smartTag>
      <w:r w:rsidRPr="00293905">
        <w:rPr>
          <w:sz w:val="24"/>
          <w:szCs w:val="24"/>
        </w:rPr>
        <w:t xml:space="preserve"> Fe y Alegría ofreciéndose a realizar una donación y termina cuando finalice la labor del Movimiento Fe y Alegría en el Perú.</w:t>
      </w:r>
    </w:p>
    <w:p w:rsidR="00293905" w:rsidRPr="00293905" w:rsidRDefault="00293905" w:rsidP="00293905">
      <w:pPr>
        <w:spacing w:line="360" w:lineRule="auto"/>
        <w:ind w:left="1056"/>
        <w:jc w:val="both"/>
        <w:rPr>
          <w:sz w:val="24"/>
          <w:szCs w:val="24"/>
        </w:rPr>
      </w:pP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Medio de Comunicación</w:t>
      </w:r>
      <w:r w:rsidRPr="00293905">
        <w:rPr>
          <w:sz w:val="24"/>
          <w:szCs w:val="24"/>
        </w:rPr>
        <w:t>.- Entidad que identifica a los medios de comunicación radial, televisiva y de prensa escrita que colaboran con el Movimiento Fe y Alegría por medio de la publicación de publicidad o notas de prensa elaboradas por la institución. Su ciclo de vida inicia cuando aceptan realizar una colaboración por medio de una publicación y termina cuando finalice la labor del Movimiento Fe y Alegría en el Perú.</w:t>
      </w:r>
    </w:p>
    <w:p w:rsidR="00293905" w:rsidRPr="00293905" w:rsidRDefault="00293905" w:rsidP="00293905">
      <w:pPr>
        <w:spacing w:line="360" w:lineRule="auto"/>
        <w:ind w:left="1056"/>
        <w:jc w:val="both"/>
        <w:rPr>
          <w:sz w:val="24"/>
          <w:szCs w:val="24"/>
        </w:rPr>
      </w:pP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Necesidad</w:t>
      </w:r>
      <w:r w:rsidRPr="00293905">
        <w:rPr>
          <w:sz w:val="24"/>
          <w:szCs w:val="24"/>
        </w:rPr>
        <w:t xml:space="preserve">.- Entidad que identifica los requerimientos de la institución para continuar brindando servicios educativos. Su ciclo de vida inicia cuando son identificadas y termina cuando son cubiertas. </w:t>
      </w:r>
    </w:p>
    <w:p w:rsidR="00293905" w:rsidRPr="00293905" w:rsidRDefault="00293905" w:rsidP="00293905">
      <w:pPr>
        <w:spacing w:line="360" w:lineRule="auto"/>
        <w:ind w:left="1056"/>
        <w:jc w:val="both"/>
        <w:rPr>
          <w:sz w:val="24"/>
          <w:szCs w:val="24"/>
        </w:rPr>
      </w:pP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Nota de prensa</w:t>
      </w:r>
      <w:r w:rsidRPr="00293905">
        <w:rPr>
          <w:sz w:val="24"/>
          <w:szCs w:val="24"/>
        </w:rPr>
        <w:t xml:space="preserve">.- Entidad que identifica el documento de nota de prensa que se elabora para aclarar un incidente ocurrido en el Movimiento Fe y Alegría. Su ciclo de vida inicia cuando luego de ocurrido un incidente el Coordinador de Imagen Institucional determina la necesidad de elaborar una Nota de prensa y termina cuando </w:t>
      </w:r>
      <w:smartTag w:uri="urn:schemas-microsoft-com:office:smarttags" w:element="PersonName">
        <w:smartTagPr>
          <w:attr w:name="ProductID" w:val="la Nota"/>
        </w:smartTagPr>
        <w:r w:rsidRPr="00293905">
          <w:rPr>
            <w:sz w:val="24"/>
            <w:szCs w:val="24"/>
          </w:rPr>
          <w:t>la Nota</w:t>
        </w:r>
      </w:smartTag>
      <w:r w:rsidRPr="00293905">
        <w:rPr>
          <w:sz w:val="24"/>
          <w:szCs w:val="24"/>
        </w:rPr>
        <w:t xml:space="preserve"> de prensa ha sido publicada o descartada.  </w:t>
      </w:r>
    </w:p>
    <w:p w:rsidR="00293905" w:rsidRPr="00293905" w:rsidRDefault="00293905" w:rsidP="00293905">
      <w:pPr>
        <w:spacing w:line="360" w:lineRule="auto"/>
        <w:ind w:left="1056"/>
        <w:jc w:val="both"/>
        <w:rPr>
          <w:sz w:val="24"/>
          <w:szCs w:val="24"/>
        </w:rPr>
      </w:pP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ONG Aliada</w:t>
      </w:r>
      <w:r w:rsidRPr="00293905">
        <w:rPr>
          <w:sz w:val="24"/>
          <w:szCs w:val="24"/>
        </w:rPr>
        <w:t xml:space="preserve">.- Entidad que identifica a la contraparte de </w:t>
      </w:r>
      <w:smartTag w:uri="urn:schemas-microsoft-com:office:smarttags" w:element="PersonName">
        <w:smartTagPr>
          <w:attr w:name="ProductID" w:val="la Oficina Central"/>
        </w:smartTagPr>
        <w:r w:rsidRPr="00293905">
          <w:rPr>
            <w:sz w:val="24"/>
            <w:szCs w:val="24"/>
          </w:rPr>
          <w:t>la Oficina Central</w:t>
        </w:r>
      </w:smartTag>
      <w:r w:rsidRPr="00293905">
        <w:rPr>
          <w:sz w:val="24"/>
          <w:szCs w:val="24"/>
        </w:rPr>
        <w:t xml:space="preserve"> Fe y Alegría Perú en el extranjero que provee de bases de concursos a la misma y facilita a </w:t>
      </w:r>
      <w:smartTag w:uri="urn:schemas-microsoft-com:office:smarttags" w:element="PersonName">
        <w:smartTagPr>
          <w:attr w:name="ProductID" w:val="la Oficina Central"/>
        </w:smartTagPr>
        <w:r w:rsidRPr="00293905">
          <w:rPr>
            <w:sz w:val="24"/>
            <w:szCs w:val="24"/>
          </w:rPr>
          <w:t>la Oficina Central</w:t>
        </w:r>
      </w:smartTag>
      <w:r w:rsidRPr="00293905">
        <w:rPr>
          <w:sz w:val="24"/>
          <w:szCs w:val="24"/>
        </w:rPr>
        <w:t xml:space="preserve"> Fe y Alegría Perú su participación en los concursos por financiamiento extranjero. Su ciclo de vida inicia cuando </w:t>
      </w:r>
      <w:smartTag w:uri="urn:schemas-microsoft-com:office:smarttags" w:element="PersonName">
        <w:smartTagPr>
          <w:attr w:name="ProductID" w:val="La ONG Aliada"/>
        </w:smartTagPr>
        <w:r w:rsidRPr="00293905">
          <w:rPr>
            <w:sz w:val="24"/>
            <w:szCs w:val="24"/>
          </w:rPr>
          <w:t>la ONG Aliada</w:t>
        </w:r>
      </w:smartTag>
      <w:r w:rsidRPr="00293905">
        <w:rPr>
          <w:sz w:val="24"/>
          <w:szCs w:val="24"/>
        </w:rPr>
        <w:t xml:space="preserve"> forma una alianza con </w:t>
      </w:r>
      <w:smartTag w:uri="urn:schemas-microsoft-com:office:smarttags" w:element="PersonName">
        <w:smartTagPr>
          <w:attr w:name="ProductID" w:val="la Oficina Central"/>
        </w:smartTagPr>
        <w:r w:rsidRPr="00293905">
          <w:rPr>
            <w:sz w:val="24"/>
            <w:szCs w:val="24"/>
          </w:rPr>
          <w:t>la Oficina Central</w:t>
        </w:r>
      </w:smartTag>
      <w:r w:rsidRPr="00293905">
        <w:rPr>
          <w:sz w:val="24"/>
          <w:szCs w:val="24"/>
        </w:rPr>
        <w:t xml:space="preserve"> Fe y Alegría Perú y termina cuando la alianza se termina. </w:t>
      </w:r>
    </w:p>
    <w:p w:rsidR="00293905" w:rsidRPr="00293905" w:rsidRDefault="00293905" w:rsidP="00293905">
      <w:pPr>
        <w:spacing w:line="360" w:lineRule="auto"/>
        <w:ind w:left="1056"/>
        <w:jc w:val="both"/>
        <w:rPr>
          <w:sz w:val="24"/>
          <w:szCs w:val="24"/>
        </w:rPr>
      </w:pP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Plan de requerimientos institucionales</w:t>
      </w:r>
      <w:r w:rsidRPr="00293905">
        <w:rPr>
          <w:sz w:val="24"/>
          <w:szCs w:val="24"/>
        </w:rPr>
        <w:t xml:space="preserve">.- Entidad que identifica el documento que contiene el consolidado de las necesidades institucionales. Su ciclo de vida inicia con el inicio de </w:t>
      </w:r>
      <w:smartTag w:uri="urn:schemas-microsoft-com:office:smarttags" w:element="PersonName">
        <w:smartTagPr>
          <w:attr w:name="ProductID" w:val="la Oficina Central"/>
        </w:smartTagPr>
        <w:r w:rsidRPr="00293905">
          <w:rPr>
            <w:sz w:val="24"/>
            <w:szCs w:val="24"/>
          </w:rPr>
          <w:t>la Oficina Central</w:t>
        </w:r>
      </w:smartTag>
      <w:r w:rsidRPr="00293905">
        <w:rPr>
          <w:sz w:val="24"/>
          <w:szCs w:val="24"/>
        </w:rPr>
        <w:t xml:space="preserve"> Fe y Alegría Perú y termina cuando la misma deje de brindar soporte a los servicios educativos. </w:t>
      </w:r>
    </w:p>
    <w:p w:rsidR="00293905" w:rsidRPr="00293905" w:rsidRDefault="00293905" w:rsidP="00293905">
      <w:pPr>
        <w:spacing w:line="360" w:lineRule="auto"/>
        <w:ind w:left="1056" w:firstLine="60"/>
        <w:jc w:val="both"/>
        <w:rPr>
          <w:sz w:val="24"/>
          <w:szCs w:val="24"/>
        </w:rPr>
      </w:pP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Plan Operativo Anual de Educación Técnica</w:t>
      </w:r>
      <w:r w:rsidRPr="00293905">
        <w:rPr>
          <w:sz w:val="24"/>
          <w:szCs w:val="24"/>
        </w:rPr>
        <w:t xml:space="preserve">.- Entidad que identifica el documento que contiene el Plan Operativo Anual correspondiente al área de Educación Técnica. Su ciclo de vida inicia con su creación a inicio de año y termina cuando finaliza el año. </w:t>
      </w:r>
    </w:p>
    <w:p w:rsidR="00293905" w:rsidRPr="00293905" w:rsidRDefault="00293905" w:rsidP="00293905">
      <w:pPr>
        <w:spacing w:line="360" w:lineRule="auto"/>
        <w:ind w:left="1056"/>
        <w:jc w:val="both"/>
        <w:rPr>
          <w:sz w:val="24"/>
          <w:szCs w:val="24"/>
        </w:rPr>
      </w:pP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Plan Operativo Anual de Pastoral y Educación en Valores</w:t>
      </w:r>
      <w:r w:rsidRPr="00293905">
        <w:rPr>
          <w:sz w:val="24"/>
          <w:szCs w:val="24"/>
        </w:rPr>
        <w:t>.- Entidad que identifica el documento que contiene el Plan Operativo Anual correspondiente al área de Pastoral y Educación en Valores. Su ciclo de vida inicia con su creación a inicios de año y termina cuando finaliza el año.</w:t>
      </w:r>
    </w:p>
    <w:p w:rsidR="00293905" w:rsidRPr="00293905" w:rsidRDefault="00293905" w:rsidP="00293905">
      <w:pPr>
        <w:spacing w:line="360" w:lineRule="auto"/>
        <w:ind w:left="1056"/>
        <w:jc w:val="both"/>
        <w:rPr>
          <w:sz w:val="24"/>
          <w:szCs w:val="24"/>
        </w:rPr>
      </w:pP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Plan Operativo Anual del Departamento de Donaciones e Imagen Institucional</w:t>
      </w:r>
      <w:r w:rsidRPr="00293905">
        <w:rPr>
          <w:sz w:val="24"/>
          <w:szCs w:val="24"/>
        </w:rPr>
        <w:t>.- Entidad que identifica el documento que contiene el Plan Operativo Anual correspondiente al Departamento de Donaciones e Imagen Institucional. Su ciclo de vida inicia con su creación a inicio de año y termina cuando finaliza el año.</w:t>
      </w:r>
    </w:p>
    <w:p w:rsidR="00293905" w:rsidRPr="00293905" w:rsidRDefault="00293905" w:rsidP="00293905">
      <w:pPr>
        <w:spacing w:line="360" w:lineRule="auto"/>
        <w:ind w:left="1056"/>
        <w:jc w:val="both"/>
        <w:rPr>
          <w:sz w:val="24"/>
          <w:szCs w:val="24"/>
        </w:rPr>
      </w:pP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Plan Operativo Anual del Departamento de Formación</w:t>
      </w:r>
      <w:r w:rsidRPr="00293905">
        <w:rPr>
          <w:sz w:val="24"/>
          <w:szCs w:val="24"/>
        </w:rPr>
        <w:t>.- Entidad que identifica el documento que contiene el Plan Operativo Anual correspondiente al Departamento de Formación. Su ciclo de vida inicia con su creación a inicio de año y termina cuando finaliza el año.</w:t>
      </w:r>
    </w:p>
    <w:p w:rsidR="00293905" w:rsidRPr="00293905" w:rsidRDefault="00293905" w:rsidP="00293905">
      <w:pPr>
        <w:spacing w:line="360" w:lineRule="auto"/>
        <w:ind w:left="1056"/>
        <w:jc w:val="both"/>
        <w:rPr>
          <w:sz w:val="24"/>
          <w:szCs w:val="24"/>
        </w:rPr>
      </w:pP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Plan Operativo Anual del Departamento de Proyectos</w:t>
      </w:r>
      <w:r w:rsidRPr="00293905">
        <w:rPr>
          <w:sz w:val="24"/>
          <w:szCs w:val="24"/>
        </w:rPr>
        <w:t>.- Entidad que identifica el documento que contiene el Plan Operativo Anual correspondiente al Departamento de Proyectos. Su ciclo de vida inicia con su creación a inicio de año y termina cuando finaliza el año.</w:t>
      </w:r>
    </w:p>
    <w:p w:rsidR="00293905" w:rsidRPr="00293905" w:rsidRDefault="00293905" w:rsidP="00293905">
      <w:pPr>
        <w:spacing w:line="360" w:lineRule="auto"/>
        <w:ind w:left="1056"/>
        <w:jc w:val="both"/>
        <w:rPr>
          <w:sz w:val="24"/>
          <w:szCs w:val="24"/>
        </w:rPr>
      </w:pP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Plan Operativo Anual Institucional</w:t>
      </w:r>
      <w:r w:rsidRPr="00293905">
        <w:rPr>
          <w:sz w:val="24"/>
          <w:szCs w:val="24"/>
        </w:rPr>
        <w:t xml:space="preserve">.- Entidad que identifica el documento que contiene el Plan Operativo Anual correspondiente al toda </w:t>
      </w:r>
      <w:smartTag w:uri="urn:schemas-microsoft-com:office:smarttags" w:element="PersonName">
        <w:smartTagPr>
          <w:attr w:name="ProductID" w:val="la Oficina Central"/>
        </w:smartTagPr>
        <w:r w:rsidRPr="00293905">
          <w:rPr>
            <w:sz w:val="24"/>
            <w:szCs w:val="24"/>
          </w:rPr>
          <w:t>la Oficina Central</w:t>
        </w:r>
      </w:smartTag>
      <w:r w:rsidRPr="00293905">
        <w:rPr>
          <w:sz w:val="24"/>
          <w:szCs w:val="24"/>
        </w:rPr>
        <w:t xml:space="preserve"> Fe y Alegría Perú. Su ciclo de vida inicia con su creación a inicio de año y termina cuando finaliza el año.</w:t>
      </w:r>
    </w:p>
    <w:p w:rsidR="00293905" w:rsidRPr="00293905" w:rsidRDefault="00293905" w:rsidP="00293905">
      <w:pPr>
        <w:spacing w:line="360" w:lineRule="auto"/>
        <w:ind w:left="1056"/>
        <w:jc w:val="both"/>
        <w:rPr>
          <w:sz w:val="24"/>
          <w:szCs w:val="24"/>
        </w:rPr>
      </w:pP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Presupuesto Institucional por rubro contable y financiamiento</w:t>
      </w:r>
      <w:r w:rsidRPr="00293905">
        <w:rPr>
          <w:sz w:val="24"/>
          <w:szCs w:val="24"/>
        </w:rPr>
        <w:t xml:space="preserve">.- Entidad que identifica el documento que contiene el Presupuesto Institucional de </w:t>
      </w:r>
      <w:smartTag w:uri="urn:schemas-microsoft-com:office:smarttags" w:element="PersonName">
        <w:smartTagPr>
          <w:attr w:name="ProductID" w:val="la Oficina Central"/>
        </w:smartTagPr>
        <w:r w:rsidRPr="00293905">
          <w:rPr>
            <w:sz w:val="24"/>
            <w:szCs w:val="24"/>
          </w:rPr>
          <w:t>la Oficina Central</w:t>
        </w:r>
      </w:smartTag>
      <w:r w:rsidRPr="00293905">
        <w:rPr>
          <w:sz w:val="24"/>
          <w:szCs w:val="24"/>
        </w:rPr>
        <w:t xml:space="preserve"> Fe y Alegría. Su ciclo de vida inicia con su creación, luego de la elaboración del Plan Operativo Anual Institucional, y termina cuando finaliza el año. </w:t>
      </w:r>
    </w:p>
    <w:p w:rsidR="00293905" w:rsidRPr="00293905" w:rsidRDefault="00293905" w:rsidP="00293905">
      <w:pPr>
        <w:spacing w:line="360" w:lineRule="auto"/>
        <w:ind w:left="1056"/>
        <w:jc w:val="both"/>
        <w:rPr>
          <w:sz w:val="24"/>
          <w:szCs w:val="24"/>
        </w:rPr>
      </w:pP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Proyecto</w:t>
      </w:r>
      <w:r w:rsidRPr="00293905">
        <w:rPr>
          <w:sz w:val="24"/>
          <w:szCs w:val="24"/>
        </w:rPr>
        <w:t xml:space="preserve">.- Entidad que identifica los proyectos que realiza el Departamento de Proyectos de </w:t>
      </w:r>
      <w:smartTag w:uri="urn:schemas-microsoft-com:office:smarttags" w:element="PersonName">
        <w:smartTagPr>
          <w:attr w:name="ProductID" w:val="la Oficina Central"/>
        </w:smartTagPr>
        <w:r w:rsidRPr="00293905">
          <w:rPr>
            <w:sz w:val="24"/>
            <w:szCs w:val="24"/>
          </w:rPr>
          <w:t>la Oficina Central</w:t>
        </w:r>
      </w:smartTag>
      <w:r w:rsidRPr="00293905">
        <w:rPr>
          <w:sz w:val="24"/>
          <w:szCs w:val="24"/>
        </w:rPr>
        <w:t xml:space="preserve"> Fe y Alegría Perú, para cubrir las necesidades institucionales en base a donaciones. Su ciclo de vida inicia con su planificación y termina cuando ha sido auditado, cancelado o evaluado.</w:t>
      </w:r>
    </w:p>
    <w:p w:rsidR="00293905" w:rsidRPr="00293905" w:rsidRDefault="00293905" w:rsidP="00293905">
      <w:pPr>
        <w:spacing w:line="360" w:lineRule="auto"/>
        <w:ind w:left="1056"/>
        <w:jc w:val="both"/>
        <w:rPr>
          <w:sz w:val="24"/>
          <w:szCs w:val="24"/>
        </w:rPr>
      </w:pP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Publicidad</w:t>
      </w:r>
      <w:r w:rsidRPr="00293905">
        <w:rPr>
          <w:sz w:val="24"/>
          <w:szCs w:val="24"/>
        </w:rPr>
        <w:t xml:space="preserve">.- Entidad que identifica la publicidad que el Departamento de Donaciones e Imagen Institucional realiza para las campañas publicitarias. Su ciclo de vida inicia cuando ha sido solicitada a </w:t>
      </w:r>
      <w:smartTag w:uri="urn:schemas-microsoft-com:office:smarttags" w:element="PersonName">
        <w:smartTagPr>
          <w:attr w:name="ProductID" w:val="la Agencia"/>
        </w:smartTagPr>
        <w:r w:rsidRPr="00293905">
          <w:rPr>
            <w:sz w:val="24"/>
            <w:szCs w:val="24"/>
          </w:rPr>
          <w:t>la Agencia</w:t>
        </w:r>
      </w:smartTag>
      <w:r w:rsidRPr="00293905">
        <w:rPr>
          <w:sz w:val="24"/>
          <w:szCs w:val="24"/>
        </w:rPr>
        <w:t xml:space="preserve"> de Publicidad y termina cuando ha sido publicada.  </w:t>
      </w:r>
    </w:p>
    <w:p w:rsidR="00293905" w:rsidRPr="00293905" w:rsidRDefault="00293905" w:rsidP="00293905">
      <w:pPr>
        <w:spacing w:line="360" w:lineRule="auto"/>
        <w:ind w:left="1056"/>
        <w:jc w:val="both"/>
        <w:rPr>
          <w:sz w:val="24"/>
          <w:szCs w:val="24"/>
        </w:rPr>
      </w:pP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Retiro</w:t>
      </w:r>
      <w:r w:rsidRPr="00293905">
        <w:rPr>
          <w:sz w:val="24"/>
          <w:szCs w:val="24"/>
        </w:rPr>
        <w:t xml:space="preserve">.- Entidad que identifica la jornada de retiro espiritual que realiza el área de Pastoral y Educación en Valores para los docentes, alumnos, ex alumnos y padres de familia de los centros educativos. Su ciclo de vida inicia cuando es planificado y termina cuando ha sido ejecutado o cancelado. </w:t>
      </w:r>
    </w:p>
    <w:p w:rsidR="00293905" w:rsidRPr="00293905" w:rsidRDefault="00293905" w:rsidP="00293905">
      <w:pPr>
        <w:spacing w:line="360" w:lineRule="auto"/>
        <w:ind w:left="1056"/>
        <w:jc w:val="both"/>
        <w:rPr>
          <w:sz w:val="24"/>
          <w:szCs w:val="24"/>
        </w:rPr>
      </w:pP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Taller Pastoral</w:t>
      </w:r>
      <w:r w:rsidRPr="00293905">
        <w:rPr>
          <w:sz w:val="24"/>
          <w:szCs w:val="24"/>
        </w:rPr>
        <w:t>.- Entidad que identifica la jornada de taller pastoral, que equivale a la capacitación que se da en Educación Técnica y el Departamento de Formación, en este caso está dirigida al cuerpo pastoral del centro educativo. Su ciclo de vida inicia cuando es planificado y termina cuando su estado cambia a ejecutado o cancelado.</w:t>
      </w:r>
    </w:p>
    <w:p w:rsidR="00293905" w:rsidRPr="00293905" w:rsidRDefault="00293905" w:rsidP="00293905">
      <w:pPr>
        <w:spacing w:line="360" w:lineRule="auto"/>
        <w:ind w:left="1056"/>
        <w:jc w:val="both"/>
        <w:rPr>
          <w:sz w:val="24"/>
          <w:szCs w:val="24"/>
        </w:rPr>
      </w:pPr>
    </w:p>
    <w:p w:rsidR="00293905" w:rsidRPr="00293905" w:rsidRDefault="00293905" w:rsidP="00B420B6">
      <w:pPr>
        <w:numPr>
          <w:ilvl w:val="0"/>
          <w:numId w:val="40"/>
        </w:numPr>
        <w:spacing w:after="0" w:line="360" w:lineRule="auto"/>
        <w:ind w:left="1068"/>
        <w:jc w:val="both"/>
        <w:rPr>
          <w:sz w:val="24"/>
          <w:szCs w:val="24"/>
        </w:rPr>
      </w:pPr>
      <w:r w:rsidRPr="00293905">
        <w:rPr>
          <w:sz w:val="24"/>
          <w:szCs w:val="24"/>
          <w:u w:val="single"/>
        </w:rPr>
        <w:t>Voluntariado Estratégico</w:t>
      </w:r>
      <w:r w:rsidRPr="00293905">
        <w:rPr>
          <w:sz w:val="24"/>
          <w:szCs w:val="24"/>
        </w:rPr>
        <w:t xml:space="preserve">.- Entidad que identifica otra forma de donación realizada por empresas privadas voluntarias, que se acercan a </w:t>
      </w:r>
      <w:smartTag w:uri="urn:schemas-microsoft-com:office:smarttags" w:element="PersonName">
        <w:smartTagPr>
          <w:attr w:name="ProductID" w:val="la Oficina Central"/>
        </w:smartTagPr>
        <w:r w:rsidRPr="00293905">
          <w:rPr>
            <w:sz w:val="24"/>
            <w:szCs w:val="24"/>
          </w:rPr>
          <w:t>la Oficina Central</w:t>
        </w:r>
      </w:smartTag>
      <w:r w:rsidRPr="00293905">
        <w:rPr>
          <w:sz w:val="24"/>
          <w:szCs w:val="24"/>
        </w:rPr>
        <w:t xml:space="preserve"> Fe y Alegría Perú y ofrecen sus donaciones. La diferencia de estas con las campañas de voluntariado radica en que el voluntariado estratégico realiza un trabajo muy cercano entre </w:t>
      </w:r>
      <w:smartTag w:uri="urn:schemas-microsoft-com:office:smarttags" w:element="PersonName">
        <w:smartTagPr>
          <w:attr w:name="ProductID" w:val="la Oficina Central"/>
        </w:smartTagPr>
        <w:r w:rsidRPr="00293905">
          <w:rPr>
            <w:sz w:val="24"/>
            <w:szCs w:val="24"/>
          </w:rPr>
          <w:t>la Oficina Central</w:t>
        </w:r>
      </w:smartTag>
      <w:r w:rsidRPr="00293905">
        <w:rPr>
          <w:sz w:val="24"/>
          <w:szCs w:val="24"/>
        </w:rPr>
        <w:t xml:space="preserve"> Fe y Alegría Perú y la empresa voluntaria para definir las necesidades institucionales que se van a cubrir. Su ciclo de vida inicia cuando es planificado y termina cuando su estado cambia a  estado ejecutado o cancelado.</w:t>
      </w:r>
    </w:p>
    <w:p w:rsidR="00293905" w:rsidRPr="00293905" w:rsidRDefault="00293905" w:rsidP="00293905">
      <w:pPr>
        <w:spacing w:line="360" w:lineRule="auto"/>
        <w:jc w:val="both"/>
        <w:rPr>
          <w:sz w:val="24"/>
          <w:szCs w:val="24"/>
        </w:rPr>
      </w:pPr>
      <w:r w:rsidRPr="00293905">
        <w:rPr>
          <w:sz w:val="24"/>
          <w:szCs w:val="24"/>
        </w:rPr>
        <w:br w:type="page"/>
      </w:r>
    </w:p>
    <w:p w:rsidR="00293905" w:rsidRPr="00293905" w:rsidRDefault="00293905" w:rsidP="00293905">
      <w:pPr>
        <w:pStyle w:val="Heading2"/>
        <w:numPr>
          <w:ilvl w:val="1"/>
          <w:numId w:val="2"/>
        </w:numPr>
        <w:spacing w:after="240"/>
        <w:jc w:val="both"/>
        <w:rPr>
          <w:b/>
          <w:smallCaps w:val="0"/>
          <w:sz w:val="24"/>
          <w:szCs w:val="24"/>
          <w:u w:val="single"/>
        </w:rPr>
      </w:pPr>
      <w:bookmarkStart w:id="370" w:name="_Toc265485364"/>
      <w:bookmarkStart w:id="371" w:name="_Toc266033435"/>
      <w:r w:rsidRPr="00293905">
        <w:rPr>
          <w:b/>
          <w:smallCaps w:val="0"/>
          <w:sz w:val="24"/>
          <w:szCs w:val="24"/>
          <w:u w:val="single"/>
        </w:rPr>
        <w:t>REGLAS DE NEGOCIO</w:t>
      </w:r>
      <w:bookmarkEnd w:id="370"/>
      <w:bookmarkEnd w:id="371"/>
    </w:p>
    <w:p w:rsidR="00293905" w:rsidRPr="00293905" w:rsidRDefault="00293905" w:rsidP="00293905">
      <w:pPr>
        <w:pStyle w:val="ListParagraph"/>
        <w:spacing w:line="360" w:lineRule="auto"/>
        <w:jc w:val="both"/>
        <w:rPr>
          <w:sz w:val="24"/>
        </w:rPr>
      </w:pPr>
      <w:r w:rsidRPr="00293905">
        <w:rPr>
          <w:sz w:val="24"/>
        </w:rPr>
        <w:t xml:space="preserve">Las Reglas de Negocio nos permiten conocer y documentar las políticas, normas, condiciones y restricciones que  se siguen en las diversas actividades de los procesos. De esta manera, se podrá lograr una mejor especificación de los procesos del negocio. </w:t>
      </w:r>
    </w:p>
    <w:p w:rsidR="00293905" w:rsidRPr="00B866D7" w:rsidRDefault="00293905" w:rsidP="00293905">
      <w:pPr>
        <w:pStyle w:val="ListParagraph"/>
        <w:jc w:val="both"/>
        <w:rPr>
          <w:rFonts w:ascii="Arial Narrow" w:hAnsi="Arial Narrow"/>
        </w:rPr>
      </w:pPr>
    </w:p>
    <w:tbl>
      <w:tblPr>
        <w:tblW w:w="9513"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980"/>
        <w:gridCol w:w="1591"/>
        <w:gridCol w:w="5524"/>
        <w:gridCol w:w="1418"/>
      </w:tblGrid>
      <w:tr w:rsidR="00293905" w:rsidRPr="00B866D7" w:rsidTr="004D035C">
        <w:trPr>
          <w:cantSplit/>
          <w:trHeight w:val="840"/>
          <w:tblHeader/>
        </w:trPr>
        <w:tc>
          <w:tcPr>
            <w:tcW w:w="980" w:type="dxa"/>
            <w:shd w:val="clear" w:color="000000" w:fill="000000"/>
            <w:vAlign w:val="center"/>
          </w:tcPr>
          <w:p w:rsidR="00293905" w:rsidRPr="00B866D7" w:rsidRDefault="00293905" w:rsidP="00293905">
            <w:pPr>
              <w:spacing w:after="0" w:line="240" w:lineRule="auto"/>
              <w:jc w:val="center"/>
              <w:rPr>
                <w:rFonts w:ascii="Arial Narrow" w:eastAsia="Times New Roman" w:hAnsi="Arial Narrow" w:cs="Calibri"/>
                <w:b/>
                <w:bCs/>
                <w:color w:val="FFFFFF"/>
                <w:sz w:val="20"/>
                <w:szCs w:val="20"/>
              </w:rPr>
            </w:pPr>
            <w:r w:rsidRPr="00B866D7">
              <w:rPr>
                <w:rFonts w:ascii="Arial Narrow" w:eastAsia="Times New Roman" w:hAnsi="Arial Narrow" w:cs="Calibri"/>
                <w:b/>
                <w:bCs/>
                <w:color w:val="FFFFFF"/>
                <w:sz w:val="20"/>
                <w:szCs w:val="20"/>
              </w:rPr>
              <w:t>Código Regla</w:t>
            </w:r>
          </w:p>
        </w:tc>
        <w:tc>
          <w:tcPr>
            <w:tcW w:w="1591" w:type="dxa"/>
            <w:shd w:val="clear" w:color="000000" w:fill="000000"/>
            <w:vAlign w:val="center"/>
          </w:tcPr>
          <w:p w:rsidR="00293905" w:rsidRPr="00B866D7" w:rsidRDefault="00293905" w:rsidP="00293905">
            <w:pPr>
              <w:spacing w:after="0" w:line="240" w:lineRule="auto"/>
              <w:jc w:val="center"/>
              <w:rPr>
                <w:rFonts w:ascii="Arial Narrow" w:eastAsia="Times New Roman" w:hAnsi="Arial Narrow" w:cs="Calibri"/>
                <w:b/>
                <w:bCs/>
                <w:color w:val="FFFFFF"/>
                <w:sz w:val="20"/>
                <w:szCs w:val="20"/>
              </w:rPr>
            </w:pPr>
            <w:r w:rsidRPr="00B866D7">
              <w:rPr>
                <w:rFonts w:ascii="Arial Narrow" w:eastAsia="Times New Roman" w:hAnsi="Arial Narrow" w:cs="Calibri"/>
                <w:b/>
                <w:bCs/>
                <w:color w:val="FFFFFF"/>
                <w:sz w:val="20"/>
                <w:szCs w:val="20"/>
              </w:rPr>
              <w:t>Entidad</w:t>
            </w:r>
          </w:p>
        </w:tc>
        <w:tc>
          <w:tcPr>
            <w:tcW w:w="5524" w:type="dxa"/>
            <w:shd w:val="clear" w:color="000000" w:fill="000000"/>
            <w:vAlign w:val="center"/>
          </w:tcPr>
          <w:p w:rsidR="00293905" w:rsidRPr="00B866D7" w:rsidRDefault="00293905" w:rsidP="00293905">
            <w:pPr>
              <w:spacing w:after="0" w:line="240" w:lineRule="auto"/>
              <w:jc w:val="center"/>
              <w:rPr>
                <w:rFonts w:ascii="Arial Narrow" w:eastAsia="Times New Roman" w:hAnsi="Arial Narrow" w:cs="Calibri"/>
                <w:b/>
                <w:bCs/>
                <w:color w:val="FFFFFF"/>
                <w:sz w:val="20"/>
                <w:szCs w:val="20"/>
              </w:rPr>
            </w:pPr>
            <w:r w:rsidRPr="00B866D7">
              <w:rPr>
                <w:rFonts w:ascii="Arial Narrow" w:eastAsia="Times New Roman" w:hAnsi="Arial Narrow" w:cs="Calibri"/>
                <w:b/>
                <w:bCs/>
                <w:color w:val="FFFFFF"/>
                <w:sz w:val="20"/>
                <w:szCs w:val="20"/>
              </w:rPr>
              <w:t>Regla de Negocio</w:t>
            </w:r>
          </w:p>
        </w:tc>
        <w:tc>
          <w:tcPr>
            <w:tcW w:w="1418" w:type="dxa"/>
            <w:shd w:val="clear" w:color="000000" w:fill="000000"/>
            <w:vAlign w:val="center"/>
          </w:tcPr>
          <w:p w:rsidR="00293905" w:rsidRPr="00B866D7" w:rsidRDefault="00293905" w:rsidP="00293905">
            <w:pPr>
              <w:spacing w:after="0" w:line="240" w:lineRule="auto"/>
              <w:jc w:val="center"/>
              <w:rPr>
                <w:rFonts w:ascii="Arial Narrow" w:eastAsia="Times New Roman" w:hAnsi="Arial Narrow" w:cs="Calibri"/>
                <w:b/>
                <w:bCs/>
                <w:color w:val="FFFFFF"/>
                <w:sz w:val="20"/>
                <w:szCs w:val="20"/>
              </w:rPr>
            </w:pPr>
            <w:r w:rsidRPr="00B866D7">
              <w:rPr>
                <w:rFonts w:ascii="Arial Narrow" w:eastAsia="Times New Roman" w:hAnsi="Arial Narrow" w:cs="Calibri"/>
                <w:b/>
                <w:bCs/>
                <w:color w:val="FFFFFF"/>
                <w:sz w:val="20"/>
                <w:szCs w:val="20"/>
              </w:rPr>
              <w:t>Tipo</w:t>
            </w:r>
          </w:p>
        </w:tc>
      </w:tr>
      <w:tr w:rsidR="00293905" w:rsidRPr="00B866D7" w:rsidTr="004D035C">
        <w:trPr>
          <w:cantSplit/>
          <w:trHeight w:val="1275"/>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R1</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Acompañamiento</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Luego de la elaboración del Plan Operativo Anual Institucional; el Departamento de Formación, </w:t>
            </w:r>
            <w:r>
              <w:rPr>
                <w:rFonts w:ascii="Arial Narrow" w:eastAsia="Times New Roman" w:hAnsi="Arial Narrow" w:cs="Calibri"/>
                <w:color w:val="000000"/>
                <w:sz w:val="20"/>
                <w:szCs w:val="20"/>
              </w:rPr>
              <w:t xml:space="preserve">el área </w:t>
            </w:r>
            <w:r w:rsidRPr="00B866D7">
              <w:rPr>
                <w:rFonts w:ascii="Arial Narrow" w:eastAsia="Times New Roman" w:hAnsi="Arial Narrow" w:cs="Calibri"/>
                <w:color w:val="000000"/>
                <w:sz w:val="20"/>
                <w:szCs w:val="20"/>
              </w:rPr>
              <w:t>Educación Técnica y</w:t>
            </w:r>
            <w:r>
              <w:rPr>
                <w:rFonts w:ascii="Arial Narrow" w:eastAsia="Times New Roman" w:hAnsi="Arial Narrow" w:cs="Calibri"/>
                <w:color w:val="000000"/>
                <w:sz w:val="20"/>
                <w:szCs w:val="20"/>
              </w:rPr>
              <w:t xml:space="preserve"> el área</w:t>
            </w:r>
            <w:r w:rsidRPr="00B866D7">
              <w:rPr>
                <w:rFonts w:ascii="Arial Narrow" w:eastAsia="Times New Roman" w:hAnsi="Arial Narrow" w:cs="Calibri"/>
                <w:color w:val="000000"/>
                <w:sz w:val="20"/>
                <w:szCs w:val="20"/>
              </w:rPr>
              <w:t xml:space="preserve"> Pastoral y Educación en Valores; proceden a distribuir los centros e</w:t>
            </w:r>
            <w:r>
              <w:rPr>
                <w:rFonts w:ascii="Arial Narrow" w:eastAsia="Times New Roman" w:hAnsi="Arial Narrow" w:cs="Calibri"/>
                <w:color w:val="000000"/>
                <w:sz w:val="20"/>
                <w:szCs w:val="20"/>
              </w:rPr>
              <w:t>ducativos entre sus equipos pedagógicos</w:t>
            </w:r>
            <w:r w:rsidRPr="00B866D7">
              <w:rPr>
                <w:rFonts w:ascii="Arial Narrow" w:eastAsia="Times New Roman" w:hAnsi="Arial Narrow" w:cs="Calibri"/>
                <w:color w:val="000000"/>
                <w:sz w:val="20"/>
                <w:szCs w:val="20"/>
              </w:rPr>
              <w:t xml:space="preserve"> para que los mismos ajusten su cronograma de visitas en función a lo planteado en el Plan Operativo Anual Institucional. Una vez se cuenta con el cronograma de visita elaborado, el estado del acompañamiento pasa a ser</w:t>
            </w:r>
            <w:r w:rsidRPr="00B866D7">
              <w:rPr>
                <w:rFonts w:ascii="Arial Narrow" w:eastAsia="Times New Roman" w:hAnsi="Arial Narrow" w:cs="Calibri"/>
                <w:b/>
                <w:bCs/>
                <w:color w:val="000000"/>
                <w:sz w:val="20"/>
                <w:szCs w:val="20"/>
              </w:rPr>
              <w:t xml:space="preserve"> planificado</w:t>
            </w:r>
            <w:r w:rsidRPr="00B866D7">
              <w:rPr>
                <w:rFonts w:ascii="Arial Narrow" w:eastAsia="Times New Roman" w:hAnsi="Arial Narrow" w:cs="Calibri"/>
                <w:color w:val="000000"/>
                <w:sz w:val="20"/>
                <w:szCs w:val="20"/>
              </w:rPr>
              <w:t xml:space="preserve">. </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810"/>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R2</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Acompañamiento</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Una vez elaborado el Presupuesto Institucional por rubro contable y financiamiento, se cuenta con los medios económicos para realizar los acompañamientos. Cuando el </w:t>
            </w:r>
            <w:r>
              <w:rPr>
                <w:rFonts w:ascii="Arial Narrow" w:eastAsia="Times New Roman" w:hAnsi="Arial Narrow" w:cs="Calibri"/>
                <w:color w:val="000000"/>
                <w:sz w:val="20"/>
                <w:szCs w:val="20"/>
              </w:rPr>
              <w:t>equipo pedagógico</w:t>
            </w:r>
            <w:r w:rsidRPr="00B866D7">
              <w:rPr>
                <w:rFonts w:ascii="Arial Narrow" w:eastAsia="Times New Roman" w:hAnsi="Arial Narrow" w:cs="Calibri"/>
                <w:color w:val="000000"/>
                <w:sz w:val="20"/>
                <w:szCs w:val="20"/>
              </w:rPr>
              <w:t xml:space="preserve"> ejecuta la visita, elabora el Informe de Acompañamiento y comunica el mismo a su Jefe; el estado del acompañamiento pasa a ser </w:t>
            </w:r>
            <w:r w:rsidRPr="00B866D7">
              <w:rPr>
                <w:rFonts w:ascii="Arial Narrow" w:eastAsia="Times New Roman" w:hAnsi="Arial Narrow" w:cs="Calibri"/>
                <w:b/>
                <w:bCs/>
                <w:color w:val="000000"/>
                <w:sz w:val="20"/>
                <w:szCs w:val="20"/>
              </w:rPr>
              <w:t>ejecutado</w:t>
            </w:r>
            <w:r w:rsidRPr="00B866D7">
              <w:rPr>
                <w:rFonts w:ascii="Arial Narrow" w:eastAsia="Times New Roman" w:hAnsi="Arial Narrow" w:cs="Calibri"/>
                <w:color w:val="000000"/>
                <w:sz w:val="20"/>
                <w:szCs w:val="20"/>
              </w:rPr>
              <w:t>.</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1785"/>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R3</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Acompañamiento</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En caso el cuerpo docente, directivo o pastoral del centro educativo no se encuentre disponible para recibir el acompañamiento, se procede a negociar otra fecha de acompañamiento. Si todavía se cuenta con recursos para reprogramar el mismo, el estado del acompañamiento pasa a ser </w:t>
            </w:r>
            <w:r w:rsidRPr="00B866D7">
              <w:rPr>
                <w:rFonts w:ascii="Arial Narrow" w:eastAsia="Times New Roman" w:hAnsi="Arial Narrow" w:cs="Calibri"/>
                <w:b/>
                <w:bCs/>
                <w:color w:val="000000"/>
                <w:sz w:val="20"/>
                <w:szCs w:val="20"/>
              </w:rPr>
              <w:t>reprogramado</w:t>
            </w:r>
            <w:r w:rsidRPr="00B866D7">
              <w:rPr>
                <w:rFonts w:ascii="Arial Narrow" w:eastAsia="Times New Roman" w:hAnsi="Arial Narrow" w:cs="Calibri"/>
                <w:color w:val="000000"/>
                <w:sz w:val="20"/>
                <w:szCs w:val="20"/>
              </w:rPr>
              <w:t xml:space="preserve">. Si el </w:t>
            </w:r>
            <w:r>
              <w:rPr>
                <w:rFonts w:ascii="Arial Narrow" w:eastAsia="Times New Roman" w:hAnsi="Arial Narrow" w:cs="Calibri"/>
                <w:color w:val="000000"/>
                <w:sz w:val="20"/>
                <w:szCs w:val="20"/>
              </w:rPr>
              <w:t>equipo pedagógico</w:t>
            </w:r>
            <w:r w:rsidRPr="00B866D7">
              <w:rPr>
                <w:rFonts w:ascii="Arial Narrow" w:eastAsia="Times New Roman" w:hAnsi="Arial Narrow" w:cs="Calibri"/>
                <w:color w:val="000000"/>
                <w:sz w:val="20"/>
                <w:szCs w:val="20"/>
              </w:rPr>
              <w:t xml:space="preserve"> asignado a dicho centro educativo no dispone de tiempo para reprogramar el acompañamiento, procede a consultar con sus colegas si pueden asumir el </w:t>
            </w:r>
            <w:r>
              <w:rPr>
                <w:rFonts w:ascii="Arial Narrow" w:eastAsia="Times New Roman" w:hAnsi="Arial Narrow" w:cs="Calibri"/>
                <w:color w:val="000000"/>
                <w:sz w:val="20"/>
                <w:szCs w:val="20"/>
              </w:rPr>
              <w:t>acompañamiento</w:t>
            </w:r>
            <w:r w:rsidRPr="00B866D7">
              <w:rPr>
                <w:rFonts w:ascii="Arial Narrow" w:eastAsia="Times New Roman" w:hAnsi="Arial Narrow" w:cs="Calibri"/>
                <w:color w:val="000000"/>
                <w:sz w:val="20"/>
                <w:szCs w:val="20"/>
              </w:rPr>
              <w:t xml:space="preserve">, en caso puedan asumir el mismo, el estado del acompañamiento pasa a ser </w:t>
            </w:r>
            <w:r w:rsidRPr="00B866D7">
              <w:rPr>
                <w:rFonts w:ascii="Arial Narrow" w:eastAsia="Times New Roman" w:hAnsi="Arial Narrow" w:cs="Calibri"/>
                <w:b/>
                <w:bCs/>
                <w:color w:val="000000"/>
                <w:sz w:val="20"/>
                <w:szCs w:val="20"/>
              </w:rPr>
              <w:t>reasignado</w:t>
            </w:r>
            <w:r w:rsidRPr="00B866D7">
              <w:rPr>
                <w:rFonts w:ascii="Arial Narrow" w:eastAsia="Times New Roman" w:hAnsi="Arial Narrow" w:cs="Calibri"/>
                <w:color w:val="000000"/>
                <w:sz w:val="20"/>
                <w:szCs w:val="20"/>
              </w:rPr>
              <w:t xml:space="preserve">. Si no se cuentan con los recursos (ej. tiempo, dinero, acompañante disponible) para reprogramar el acompañamiento el estado del mismo pasa a ser </w:t>
            </w:r>
            <w:r w:rsidRPr="00B866D7">
              <w:rPr>
                <w:rFonts w:ascii="Arial Narrow" w:eastAsia="Times New Roman" w:hAnsi="Arial Narrow" w:cs="Calibri"/>
                <w:b/>
                <w:bCs/>
                <w:color w:val="000000"/>
                <w:sz w:val="20"/>
                <w:szCs w:val="20"/>
              </w:rPr>
              <w:t>cancelado</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Estructural</w:t>
            </w:r>
          </w:p>
        </w:tc>
      </w:tr>
      <w:tr w:rsidR="00293905" w:rsidRPr="00B866D7" w:rsidTr="004D035C">
        <w:trPr>
          <w:cantSplit/>
          <w:trHeight w:val="1020"/>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R4</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Boletín electrónico</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Cada mes se debe emitir una nueva edición del Chasqui Electrónico. Por ello, una semana antes del día de emisión se inicia el proceso Elaboración de comunicación interna del Departamento de Donaciones e Imagen Institucional. Con la solicitud de redacción de noticias a los Directivos se da cambiado el estado del Boletín electrónico a </w:t>
            </w:r>
            <w:r w:rsidRPr="00B866D7">
              <w:rPr>
                <w:rFonts w:ascii="Arial Narrow" w:eastAsia="Times New Roman" w:hAnsi="Arial Narrow" w:cs="Calibri"/>
                <w:b/>
                <w:bCs/>
                <w:color w:val="000000"/>
                <w:sz w:val="20"/>
                <w:szCs w:val="20"/>
              </w:rPr>
              <w:t>creado</w:t>
            </w:r>
            <w:r w:rsidRPr="00B866D7">
              <w:rPr>
                <w:rFonts w:ascii="Arial Narrow" w:eastAsia="Times New Roman" w:hAnsi="Arial Narrow" w:cs="Calibri"/>
                <w:color w:val="000000"/>
                <w:sz w:val="20"/>
                <w:szCs w:val="20"/>
              </w:rPr>
              <w:t xml:space="preserve">. </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Existencia</w:t>
            </w:r>
          </w:p>
        </w:tc>
      </w:tr>
      <w:tr w:rsidR="00293905" w:rsidRPr="00B866D7" w:rsidTr="004D035C">
        <w:trPr>
          <w:cantSplit/>
          <w:trHeight w:val="765"/>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R5</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Boletín electrónico</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Una vez el Asistente de Imagen Institucional ha recibido las noticias redactadas por los Directivos, procede a armar el Chasqui Electrónico. Al finalizar el armado del Chasqui Electrónico sin editorial el estado del Boletín electrónico pasa a ser</w:t>
            </w:r>
            <w:r w:rsidRPr="00B866D7">
              <w:rPr>
                <w:rFonts w:ascii="Arial Narrow" w:eastAsia="Times New Roman" w:hAnsi="Arial Narrow" w:cs="Calibri"/>
                <w:b/>
                <w:bCs/>
                <w:color w:val="000000"/>
                <w:sz w:val="20"/>
                <w:szCs w:val="20"/>
              </w:rPr>
              <w:t xml:space="preserve"> primera versión</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765"/>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R6</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Boletín electrónico</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Luego de incorporado el editorial, se procede a revisar el boletín por completo y a corregir los errores que se puedan dar. Cuando el Boletín electrónico se encuentra libre de errores y listo para su distribución pasa al estado </w:t>
            </w:r>
            <w:r w:rsidRPr="00B866D7">
              <w:rPr>
                <w:rFonts w:ascii="Arial Narrow" w:eastAsia="Times New Roman" w:hAnsi="Arial Narrow" w:cs="Calibri"/>
                <w:b/>
                <w:bCs/>
                <w:color w:val="000000"/>
                <w:sz w:val="20"/>
                <w:szCs w:val="20"/>
              </w:rPr>
              <w:t>revisado</w:t>
            </w:r>
            <w:r w:rsidRPr="00B866D7">
              <w:rPr>
                <w:rFonts w:ascii="Arial Narrow" w:eastAsia="Times New Roman" w:hAnsi="Arial Narrow" w:cs="Calibri"/>
                <w:color w:val="000000"/>
                <w:sz w:val="20"/>
                <w:szCs w:val="20"/>
              </w:rPr>
              <w:t>.</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510"/>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R7</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Boletín electrónico</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La distribución del boletín electrónico se realiza vía correo electrónico a los docentes y directivos de los centros educativos. Una vez el boletín ha sido enviado vía correo electrónico pasa al estado </w:t>
            </w:r>
            <w:r w:rsidRPr="00B866D7">
              <w:rPr>
                <w:rFonts w:ascii="Arial Narrow" w:eastAsia="Times New Roman" w:hAnsi="Arial Narrow" w:cs="Calibri"/>
                <w:b/>
                <w:bCs/>
                <w:color w:val="000000"/>
                <w:sz w:val="20"/>
                <w:szCs w:val="20"/>
              </w:rPr>
              <w:t>distribuido</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1275"/>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R8</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Campaña Voluntariado</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se recibe una solicitud de donación por parte de una empresa voluntaria, se procede a determinar el tipo de donación. En caso se tenga una campaña de voluntariado, implica que la empresa voluntaria ya conoce las necesidades que va a satisfacer y el objetivo de su donación, por lo tanto solo se procede a ajustar el plan de ejecución de la empresa voluntaria. Cuando se termina el plan de ejecución, la campaña de voluntariado pasa al estado </w:t>
            </w:r>
            <w:r w:rsidRPr="00B866D7">
              <w:rPr>
                <w:rFonts w:ascii="Arial Narrow" w:eastAsia="Times New Roman" w:hAnsi="Arial Narrow" w:cs="Calibri"/>
                <w:b/>
                <w:bCs/>
                <w:color w:val="000000"/>
                <w:sz w:val="20"/>
                <w:szCs w:val="20"/>
              </w:rPr>
              <w:t>planificado</w:t>
            </w:r>
            <w:r w:rsidRPr="00B866D7">
              <w:rPr>
                <w:rFonts w:ascii="Arial Narrow" w:eastAsia="Times New Roman" w:hAnsi="Arial Narrow" w:cs="Calibri"/>
                <w:color w:val="000000"/>
                <w:sz w:val="20"/>
                <w:szCs w:val="20"/>
              </w:rPr>
              <w:t>.</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Estímulo</w:t>
            </w:r>
          </w:p>
        </w:tc>
      </w:tr>
      <w:tr w:rsidR="00293905" w:rsidRPr="00B866D7" w:rsidTr="004D035C">
        <w:trPr>
          <w:cantSplit/>
          <w:trHeight w:val="765"/>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R9</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Campaña Voluntariado</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Las campañas de voluntariado pueden ser ejecutadas por la propia empresa voluntaria o por </w:t>
            </w:r>
            <w:smartTag w:uri="urn:schemas-microsoft-com:office:smarttags" w:element="PersonName">
              <w:smartTagPr>
                <w:attr w:name="ProductID" w:val="la Oficina Central"/>
              </w:smartTagPr>
              <w:r w:rsidRPr="00B866D7">
                <w:rPr>
                  <w:rFonts w:ascii="Arial Narrow" w:eastAsia="Times New Roman" w:hAnsi="Arial Narrow" w:cs="Calibri"/>
                  <w:color w:val="000000"/>
                  <w:sz w:val="20"/>
                  <w:szCs w:val="20"/>
                </w:rPr>
                <w:t>la Oficina Central</w:t>
              </w:r>
            </w:smartTag>
            <w:r w:rsidRPr="00B866D7">
              <w:rPr>
                <w:rFonts w:ascii="Arial Narrow" w:eastAsia="Times New Roman" w:hAnsi="Arial Narrow" w:cs="Calibri"/>
                <w:color w:val="000000"/>
                <w:sz w:val="20"/>
                <w:szCs w:val="20"/>
              </w:rPr>
              <w:t xml:space="preserve"> Fe y Alegría Perú en caso lo solicite la empresa voluntaria. Cuando se han desarrollado todas las tareas del plan de ejecución se considera la campaña de voluntariado como </w:t>
            </w:r>
            <w:r w:rsidRPr="00B866D7">
              <w:rPr>
                <w:rFonts w:ascii="Arial Narrow" w:eastAsia="Times New Roman" w:hAnsi="Arial Narrow" w:cs="Calibri"/>
                <w:b/>
                <w:bCs/>
                <w:color w:val="000000"/>
                <w:sz w:val="20"/>
                <w:szCs w:val="20"/>
              </w:rPr>
              <w:t>ejecutado</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765"/>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R10</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Campaña Voluntariado</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En caso la empresa voluntaria lo considere necesario, puede solicitar la cancelación de la campaña de voluntariado antes de su ejecución, en este caso la campaña de voluntariado pasaría a estado </w:t>
            </w:r>
            <w:r w:rsidRPr="00B866D7">
              <w:rPr>
                <w:rFonts w:ascii="Arial Narrow" w:eastAsia="Times New Roman" w:hAnsi="Arial Narrow" w:cs="Calibri"/>
                <w:b/>
                <w:bCs/>
                <w:color w:val="000000"/>
                <w:sz w:val="20"/>
                <w:szCs w:val="20"/>
              </w:rPr>
              <w:t>cancelado</w:t>
            </w:r>
            <w:r w:rsidRPr="00B866D7">
              <w:rPr>
                <w:rFonts w:ascii="Arial Narrow" w:eastAsia="Times New Roman" w:hAnsi="Arial Narrow" w:cs="Calibri"/>
                <w:color w:val="000000"/>
                <w:sz w:val="20"/>
                <w:szCs w:val="20"/>
              </w:rPr>
              <w:t>.</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Existencia</w:t>
            </w:r>
          </w:p>
        </w:tc>
      </w:tr>
      <w:tr w:rsidR="00293905" w:rsidRPr="00B866D7" w:rsidTr="004D035C">
        <w:trPr>
          <w:cantSplit/>
          <w:trHeight w:val="765"/>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R11</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Capacitación</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Luego de la elaboración del Plan Ope</w:t>
            </w:r>
            <w:r>
              <w:rPr>
                <w:rFonts w:ascii="Arial Narrow" w:eastAsia="Times New Roman" w:hAnsi="Arial Narrow" w:cs="Calibri"/>
                <w:color w:val="000000"/>
                <w:sz w:val="20"/>
                <w:szCs w:val="20"/>
              </w:rPr>
              <w:t>rativo Anual Institucional,</w:t>
            </w:r>
            <w:r w:rsidRPr="00B866D7">
              <w:rPr>
                <w:rFonts w:ascii="Arial Narrow" w:eastAsia="Times New Roman" w:hAnsi="Arial Narrow" w:cs="Calibri"/>
                <w:color w:val="000000"/>
                <w:sz w:val="20"/>
                <w:szCs w:val="20"/>
              </w:rPr>
              <w:t xml:space="preserve"> el estado de la capacitación pasa a ser</w:t>
            </w:r>
            <w:r w:rsidRPr="00B866D7">
              <w:rPr>
                <w:rFonts w:ascii="Arial Narrow" w:eastAsia="Times New Roman" w:hAnsi="Arial Narrow" w:cs="Calibri"/>
                <w:b/>
                <w:bCs/>
                <w:color w:val="000000"/>
                <w:sz w:val="20"/>
                <w:szCs w:val="20"/>
              </w:rPr>
              <w:t xml:space="preserve"> planificado</w:t>
            </w:r>
            <w:r w:rsidRPr="00B866D7">
              <w:rPr>
                <w:rFonts w:ascii="Arial Narrow" w:eastAsia="Times New Roman" w:hAnsi="Arial Narrow" w:cs="Calibri"/>
                <w:color w:val="000000"/>
                <w:sz w:val="20"/>
                <w:szCs w:val="20"/>
              </w:rPr>
              <w:t>, debido a que el mismo es</w:t>
            </w:r>
            <w:r>
              <w:rPr>
                <w:rFonts w:ascii="Arial Narrow" w:eastAsia="Times New Roman" w:hAnsi="Arial Narrow" w:cs="Calibri"/>
                <w:color w:val="000000"/>
                <w:sz w:val="20"/>
                <w:szCs w:val="20"/>
              </w:rPr>
              <w:t>tá incluido</w:t>
            </w:r>
            <w:r w:rsidRPr="00B866D7">
              <w:rPr>
                <w:rFonts w:ascii="Arial Narrow" w:eastAsia="Times New Roman" w:hAnsi="Arial Narrow" w:cs="Calibri"/>
                <w:color w:val="000000"/>
                <w:sz w:val="20"/>
                <w:szCs w:val="20"/>
              </w:rPr>
              <w:t xml:space="preserve"> en la planificación operativa anual</w:t>
            </w:r>
            <w:r>
              <w:rPr>
                <w:rFonts w:ascii="Arial Narrow" w:eastAsia="Times New Roman" w:hAnsi="Arial Narrow" w:cs="Calibri"/>
                <w:color w:val="000000"/>
                <w:sz w:val="20"/>
                <w:szCs w:val="20"/>
              </w:rPr>
              <w:t xml:space="preserve"> institucional</w:t>
            </w:r>
            <w:r w:rsidRPr="00B866D7">
              <w:rPr>
                <w:rFonts w:ascii="Arial Narrow" w:eastAsia="Times New Roman" w:hAnsi="Arial Narrow" w:cs="Calibri"/>
                <w:color w:val="000000"/>
                <w:sz w:val="20"/>
                <w:szCs w:val="20"/>
              </w:rPr>
              <w:t xml:space="preserve">. </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Derivación - Inferencia</w:t>
            </w:r>
          </w:p>
        </w:tc>
      </w:tr>
      <w:tr w:rsidR="00293905" w:rsidRPr="00B866D7" w:rsidTr="004D035C">
        <w:trPr>
          <w:cantSplit/>
          <w:trHeight w:val="810"/>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R12</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Capacitación</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Una vez elaborado el Presupuesto Institucional por rubro contable y financiamiento, se cuenta con los medios económicos para realizar las capacitaciones. Cuando se lleva a cabo la capacitación</w:t>
            </w:r>
            <w:r>
              <w:rPr>
                <w:rFonts w:ascii="Arial Narrow" w:eastAsia="Times New Roman" w:hAnsi="Arial Narrow" w:cs="Calibri"/>
                <w:color w:val="000000"/>
                <w:sz w:val="20"/>
                <w:szCs w:val="20"/>
              </w:rPr>
              <w:t>,</w:t>
            </w:r>
            <w:r w:rsidRPr="00B866D7">
              <w:rPr>
                <w:rFonts w:ascii="Arial Narrow" w:eastAsia="Times New Roman" w:hAnsi="Arial Narrow" w:cs="Calibri"/>
                <w:color w:val="000000"/>
                <w:sz w:val="20"/>
                <w:szCs w:val="20"/>
              </w:rPr>
              <w:t xml:space="preserve"> el estado de la capacitación pasa a ser </w:t>
            </w:r>
            <w:r w:rsidRPr="00B866D7">
              <w:rPr>
                <w:rFonts w:ascii="Arial Narrow" w:eastAsia="Times New Roman" w:hAnsi="Arial Narrow" w:cs="Calibri"/>
                <w:b/>
                <w:bCs/>
                <w:color w:val="000000"/>
                <w:sz w:val="20"/>
                <w:szCs w:val="20"/>
              </w:rPr>
              <w:t>ejecutado</w:t>
            </w:r>
            <w:r w:rsidRPr="00B866D7">
              <w:rPr>
                <w:rFonts w:ascii="Arial Narrow" w:eastAsia="Times New Roman" w:hAnsi="Arial Narrow" w:cs="Calibri"/>
                <w:color w:val="000000"/>
                <w:sz w:val="20"/>
                <w:szCs w:val="20"/>
              </w:rPr>
              <w:t>.</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1050"/>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R13</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Capacitación</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En caso el cuerpo docente o directivo del centro educativo no se encuentre disponible para recibir la capacitación se procede a negociar otra fecha de capacitación. Si todavía se cuenta con recursos para reprogramar la misma, el estado de la misma pasa a ser </w:t>
            </w:r>
            <w:r w:rsidRPr="00B866D7">
              <w:rPr>
                <w:rFonts w:ascii="Arial Narrow" w:eastAsia="Times New Roman" w:hAnsi="Arial Narrow" w:cs="Calibri"/>
                <w:b/>
                <w:bCs/>
                <w:color w:val="000000"/>
                <w:sz w:val="20"/>
                <w:szCs w:val="20"/>
              </w:rPr>
              <w:t>reprogramado</w:t>
            </w:r>
            <w:r w:rsidRPr="00B866D7">
              <w:rPr>
                <w:rFonts w:ascii="Arial Narrow" w:eastAsia="Times New Roman" w:hAnsi="Arial Narrow" w:cs="Calibri"/>
                <w:color w:val="000000"/>
                <w:sz w:val="20"/>
                <w:szCs w:val="20"/>
              </w:rPr>
              <w:t xml:space="preserve">. Si no se cuentan con los recursos (ej. tiempo, orador disponible) para reprogramar la capacitación el estado del mismo pasa a ser </w:t>
            </w:r>
            <w:r w:rsidRPr="00B866D7">
              <w:rPr>
                <w:rFonts w:ascii="Arial Narrow" w:eastAsia="Times New Roman" w:hAnsi="Arial Narrow" w:cs="Calibri"/>
                <w:b/>
                <w:bCs/>
                <w:color w:val="000000"/>
                <w:sz w:val="20"/>
                <w:szCs w:val="20"/>
              </w:rPr>
              <w:t>cancelado</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Estructural</w:t>
            </w:r>
          </w:p>
        </w:tc>
      </w:tr>
      <w:tr w:rsidR="00293905" w:rsidRPr="00B866D7" w:rsidTr="004D035C">
        <w:trPr>
          <w:cantSplit/>
          <w:trHeight w:val="510"/>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R14</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Concurso</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Pr>
                <w:rFonts w:ascii="Arial Narrow" w:eastAsia="Times New Roman" w:hAnsi="Arial Narrow" w:cs="Calibri"/>
                <w:color w:val="000000"/>
                <w:sz w:val="20"/>
                <w:szCs w:val="20"/>
              </w:rPr>
              <w:t>Cuando se recibe una</w:t>
            </w:r>
            <w:r w:rsidRPr="00B866D7">
              <w:rPr>
                <w:rFonts w:ascii="Arial Narrow" w:eastAsia="Times New Roman" w:hAnsi="Arial Narrow" w:cs="Calibri"/>
                <w:color w:val="000000"/>
                <w:sz w:val="20"/>
                <w:szCs w:val="20"/>
              </w:rPr>
              <w:t xml:space="preserve"> base de concur</w:t>
            </w:r>
            <w:r>
              <w:rPr>
                <w:rFonts w:ascii="Arial Narrow" w:eastAsia="Times New Roman" w:hAnsi="Arial Narrow" w:cs="Calibri"/>
                <w:color w:val="000000"/>
                <w:sz w:val="20"/>
                <w:szCs w:val="20"/>
              </w:rPr>
              <w:t>so enviada por la</w:t>
            </w:r>
            <w:r w:rsidRPr="00B866D7">
              <w:rPr>
                <w:rFonts w:ascii="Arial Narrow" w:eastAsia="Times New Roman" w:hAnsi="Arial Narrow" w:cs="Calibri"/>
                <w:color w:val="000000"/>
                <w:sz w:val="20"/>
                <w:szCs w:val="20"/>
              </w:rPr>
              <w:t xml:space="preserve"> ONG Aliada</w:t>
            </w:r>
            <w:r>
              <w:rPr>
                <w:rFonts w:ascii="Arial Narrow" w:eastAsia="Times New Roman" w:hAnsi="Arial Narrow" w:cs="Calibri"/>
                <w:color w:val="000000"/>
                <w:sz w:val="20"/>
                <w:szCs w:val="20"/>
              </w:rPr>
              <w:t>,</w:t>
            </w:r>
            <w:r w:rsidRPr="00B866D7">
              <w:rPr>
                <w:rFonts w:ascii="Arial Narrow" w:eastAsia="Times New Roman" w:hAnsi="Arial Narrow" w:cs="Calibri"/>
                <w:color w:val="000000"/>
                <w:sz w:val="20"/>
                <w:szCs w:val="20"/>
              </w:rPr>
              <w:t xml:space="preserve"> el concurso pasa a estado </w:t>
            </w:r>
            <w:r w:rsidRPr="00B866D7">
              <w:rPr>
                <w:rFonts w:ascii="Arial Narrow" w:eastAsia="Times New Roman" w:hAnsi="Arial Narrow" w:cs="Calibri"/>
                <w:b/>
                <w:bCs/>
                <w:color w:val="000000"/>
                <w:sz w:val="20"/>
                <w:szCs w:val="20"/>
              </w:rPr>
              <w:t>identificado.</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Estímulo</w:t>
            </w:r>
          </w:p>
        </w:tc>
      </w:tr>
      <w:tr w:rsidR="00293905" w:rsidRPr="00B866D7" w:rsidTr="004D035C">
        <w:trPr>
          <w:cantSplit/>
          <w:trHeight w:val="765"/>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R15</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Concurso</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Una vez recibida la base de concurso, se procede a desarrollar la documentación requerida para participar del mismo, esta documentación se envía a </w:t>
            </w:r>
            <w:smartTag w:uri="urn:schemas-microsoft-com:office:smarttags" w:element="PersonName">
              <w:smartTagPr>
                <w:attr w:name="ProductID" w:val="La ONG Aliada"/>
              </w:smartTagPr>
              <w:r w:rsidRPr="00B866D7">
                <w:rPr>
                  <w:rFonts w:ascii="Arial Narrow" w:eastAsia="Times New Roman" w:hAnsi="Arial Narrow" w:cs="Calibri"/>
                  <w:color w:val="000000"/>
                  <w:sz w:val="20"/>
                  <w:szCs w:val="20"/>
                </w:rPr>
                <w:t>la ONG Aliada</w:t>
              </w:r>
            </w:smartTag>
            <w:r w:rsidRPr="00B866D7">
              <w:rPr>
                <w:rFonts w:ascii="Arial Narrow" w:eastAsia="Times New Roman" w:hAnsi="Arial Narrow" w:cs="Calibri"/>
                <w:color w:val="000000"/>
                <w:sz w:val="20"/>
                <w:szCs w:val="20"/>
              </w:rPr>
              <w:t xml:space="preserve">, con el envío de la documentación el estado del concurso pasa a ser </w:t>
            </w:r>
            <w:r w:rsidRPr="00B866D7">
              <w:rPr>
                <w:rFonts w:ascii="Arial Narrow" w:eastAsia="Times New Roman" w:hAnsi="Arial Narrow" w:cs="Calibri"/>
                <w:b/>
                <w:bCs/>
                <w:color w:val="000000"/>
                <w:sz w:val="20"/>
                <w:szCs w:val="20"/>
              </w:rPr>
              <w:t>participado</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765"/>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R16</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Concurso</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smartTag w:uri="urn:schemas-microsoft-com:office:smarttags" w:element="PersonName">
              <w:smartTagPr>
                <w:attr w:name="ProductID" w:val="La ONG Aliada"/>
              </w:smartTagPr>
              <w:r w:rsidRPr="00B866D7">
                <w:rPr>
                  <w:rFonts w:ascii="Arial Narrow" w:eastAsia="Times New Roman" w:hAnsi="Arial Narrow" w:cs="Calibri"/>
                  <w:color w:val="000000"/>
                  <w:sz w:val="20"/>
                  <w:szCs w:val="20"/>
                </w:rPr>
                <w:t>La ONG Aliada</w:t>
              </w:r>
            </w:smartTag>
            <w:r w:rsidRPr="00B866D7">
              <w:rPr>
                <w:rFonts w:ascii="Arial Narrow" w:eastAsia="Times New Roman" w:hAnsi="Arial Narrow" w:cs="Calibri"/>
                <w:color w:val="000000"/>
                <w:sz w:val="20"/>
                <w:szCs w:val="20"/>
              </w:rPr>
              <w:t xml:space="preserve"> procede a comunicar el resultado del concurso. En caso se haya obtenido el financiamiento</w:t>
            </w:r>
            <w:r>
              <w:rPr>
                <w:rFonts w:ascii="Arial Narrow" w:eastAsia="Times New Roman" w:hAnsi="Arial Narrow" w:cs="Calibri"/>
                <w:color w:val="000000"/>
                <w:sz w:val="20"/>
                <w:szCs w:val="20"/>
              </w:rPr>
              <w:t>,</w:t>
            </w:r>
            <w:r w:rsidRPr="00B866D7">
              <w:rPr>
                <w:rFonts w:ascii="Arial Narrow" w:eastAsia="Times New Roman" w:hAnsi="Arial Narrow" w:cs="Calibri"/>
                <w:color w:val="000000"/>
                <w:sz w:val="20"/>
                <w:szCs w:val="20"/>
              </w:rPr>
              <w:t xml:space="preserve"> el concurso cambia al estado </w:t>
            </w:r>
            <w:r w:rsidRPr="00B866D7">
              <w:rPr>
                <w:rFonts w:ascii="Arial Narrow" w:eastAsia="Times New Roman" w:hAnsi="Arial Narrow" w:cs="Calibri"/>
                <w:b/>
                <w:bCs/>
                <w:color w:val="000000"/>
                <w:sz w:val="20"/>
                <w:szCs w:val="20"/>
              </w:rPr>
              <w:t>ganado</w:t>
            </w:r>
            <w:r w:rsidRPr="00B866D7">
              <w:rPr>
                <w:rFonts w:ascii="Arial Narrow" w:eastAsia="Times New Roman" w:hAnsi="Arial Narrow" w:cs="Calibri"/>
                <w:color w:val="000000"/>
                <w:sz w:val="20"/>
                <w:szCs w:val="20"/>
              </w:rPr>
              <w:t xml:space="preserve">, caso contrario el concurso cambia al estado </w:t>
            </w:r>
            <w:r w:rsidRPr="00B866D7">
              <w:rPr>
                <w:rFonts w:ascii="Arial Narrow" w:eastAsia="Times New Roman" w:hAnsi="Arial Narrow" w:cs="Calibri"/>
                <w:b/>
                <w:bCs/>
                <w:color w:val="000000"/>
                <w:sz w:val="20"/>
                <w:szCs w:val="20"/>
              </w:rPr>
              <w:t>perdido</w:t>
            </w:r>
            <w:r w:rsidRPr="00B866D7">
              <w:rPr>
                <w:rFonts w:ascii="Arial Narrow" w:eastAsia="Times New Roman" w:hAnsi="Arial Narrow" w:cs="Calibri"/>
                <w:color w:val="000000"/>
                <w:sz w:val="20"/>
                <w:szCs w:val="20"/>
              </w:rPr>
              <w:t>.</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Derivación - Inferencia</w:t>
            </w:r>
          </w:p>
        </w:tc>
      </w:tr>
      <w:tr w:rsidR="00293905" w:rsidRPr="00B866D7" w:rsidTr="004D035C">
        <w:trPr>
          <w:cantSplit/>
          <w:trHeight w:val="1020"/>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R17</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Cuerpo Directivo Centro Educativo</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los Directivos de un centro educativo reciben acompañamiento por parte del Departamento de Formación de </w:t>
            </w:r>
            <w:smartTag w:uri="urn:schemas-microsoft-com:office:smarttags" w:element="PersonName">
              <w:smartTagPr>
                <w:attr w:name="ProductID" w:val="la Oficina Central"/>
              </w:smartTagPr>
              <w:r w:rsidRPr="00B866D7">
                <w:rPr>
                  <w:rFonts w:ascii="Arial Narrow" w:eastAsia="Times New Roman" w:hAnsi="Arial Narrow" w:cs="Calibri"/>
                  <w:color w:val="000000"/>
                  <w:sz w:val="20"/>
                  <w:szCs w:val="20"/>
                </w:rPr>
                <w:t>la Oficina Central</w:t>
              </w:r>
            </w:smartTag>
            <w:r w:rsidRPr="00B866D7">
              <w:rPr>
                <w:rFonts w:ascii="Arial Narrow" w:eastAsia="Times New Roman" w:hAnsi="Arial Narrow" w:cs="Calibri"/>
                <w:color w:val="000000"/>
                <w:sz w:val="20"/>
                <w:szCs w:val="20"/>
              </w:rPr>
              <w:t xml:space="preserve"> Fe y Alegría, el cuerpo directivo</w:t>
            </w:r>
            <w:r>
              <w:rPr>
                <w:rFonts w:ascii="Arial Narrow" w:eastAsia="Times New Roman" w:hAnsi="Arial Narrow" w:cs="Calibri"/>
                <w:color w:val="000000"/>
                <w:sz w:val="20"/>
                <w:szCs w:val="20"/>
              </w:rPr>
              <w:t xml:space="preserve"> </w:t>
            </w:r>
            <w:r w:rsidRPr="00B866D7">
              <w:rPr>
                <w:rFonts w:ascii="Arial Narrow" w:eastAsia="Times New Roman" w:hAnsi="Arial Narrow" w:cs="Calibri"/>
                <w:color w:val="000000"/>
                <w:sz w:val="20"/>
                <w:szCs w:val="20"/>
              </w:rPr>
              <w:t xml:space="preserve">centro educativo cambia al estado </w:t>
            </w:r>
            <w:r w:rsidRPr="00B866D7">
              <w:rPr>
                <w:rFonts w:ascii="Arial Narrow" w:eastAsia="Times New Roman" w:hAnsi="Arial Narrow" w:cs="Calibri"/>
                <w:b/>
                <w:bCs/>
                <w:color w:val="000000"/>
                <w:sz w:val="20"/>
                <w:szCs w:val="20"/>
              </w:rPr>
              <w:t>acompañado</w:t>
            </w:r>
            <w:r w:rsidRPr="00B866D7">
              <w:rPr>
                <w:rFonts w:ascii="Arial Narrow" w:eastAsia="Times New Roman" w:hAnsi="Arial Narrow" w:cs="Calibri"/>
                <w:color w:val="000000"/>
                <w:sz w:val="20"/>
                <w:szCs w:val="20"/>
              </w:rPr>
              <w:t xml:space="preserve">. En caso todavía no se ha ejecutado el acompañamiento planificado para dicho centro educativo, el cuerpo directivo centro educativo mantiene el estado </w:t>
            </w:r>
            <w:r w:rsidRPr="00B866D7">
              <w:rPr>
                <w:rFonts w:ascii="Arial Narrow" w:eastAsia="Times New Roman" w:hAnsi="Arial Narrow" w:cs="Calibri"/>
                <w:b/>
                <w:bCs/>
                <w:color w:val="000000"/>
                <w:sz w:val="20"/>
                <w:szCs w:val="20"/>
              </w:rPr>
              <w:t>pendiente de acompañamiento</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1065"/>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R18</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Cuerpo Directivo Centro Educativo</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se ha planificado una capacitación para determinados cuerpos directivos de centros educativos en el Plan Operativo Anual del Departamento de Formación y todavía no se ha ejecutado, el cuerpo directivo centro educativo respectivo mantiene su estado </w:t>
            </w:r>
            <w:r w:rsidRPr="00B866D7">
              <w:rPr>
                <w:rFonts w:ascii="Arial Narrow" w:eastAsia="Times New Roman" w:hAnsi="Arial Narrow" w:cs="Calibri"/>
                <w:b/>
                <w:bCs/>
                <w:color w:val="000000"/>
                <w:sz w:val="20"/>
                <w:szCs w:val="20"/>
              </w:rPr>
              <w:t>pendiente de capacitación</w:t>
            </w:r>
            <w:r w:rsidRPr="00B866D7">
              <w:rPr>
                <w:rFonts w:ascii="Arial Narrow" w:eastAsia="Times New Roman" w:hAnsi="Arial Narrow" w:cs="Calibri"/>
                <w:color w:val="000000"/>
                <w:sz w:val="20"/>
                <w:szCs w:val="20"/>
              </w:rPr>
              <w:t xml:space="preserve">. Ni bien se ejecuta la capacitación el cuerpo directivo centro educativo cambia de estado a </w:t>
            </w:r>
            <w:r w:rsidRPr="00B866D7">
              <w:rPr>
                <w:rFonts w:ascii="Arial Narrow" w:eastAsia="Times New Roman" w:hAnsi="Arial Narrow" w:cs="Calibri"/>
                <w:b/>
                <w:bCs/>
                <w:color w:val="000000"/>
                <w:sz w:val="20"/>
                <w:szCs w:val="20"/>
              </w:rPr>
              <w:t>capacitado.</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227"/>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R19</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Cuerpo Docente Centro Educativo</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los docentes de técnica de un centro educativo reciben acompañamiento por parte de Educación Técnica de </w:t>
            </w:r>
            <w:smartTag w:uri="urn:schemas-microsoft-com:office:smarttags" w:element="PersonName">
              <w:smartTagPr>
                <w:attr w:name="ProductID" w:val="la Oficina Central"/>
              </w:smartTagPr>
              <w:r w:rsidRPr="00B866D7">
                <w:rPr>
                  <w:rFonts w:ascii="Arial Narrow" w:eastAsia="Times New Roman" w:hAnsi="Arial Narrow" w:cs="Calibri"/>
                  <w:color w:val="000000"/>
                  <w:sz w:val="20"/>
                  <w:szCs w:val="20"/>
                </w:rPr>
                <w:t>la Oficina Central</w:t>
              </w:r>
            </w:smartTag>
            <w:r w:rsidRPr="00B866D7">
              <w:rPr>
                <w:rFonts w:ascii="Arial Narrow" w:eastAsia="Times New Roman" w:hAnsi="Arial Narrow" w:cs="Calibri"/>
                <w:color w:val="000000"/>
                <w:sz w:val="20"/>
                <w:szCs w:val="20"/>
              </w:rPr>
              <w:t xml:space="preserve"> Fe y Alegría, el cuerpo docente centro educativo cambia al estado </w:t>
            </w:r>
            <w:r w:rsidRPr="00B866D7">
              <w:rPr>
                <w:rFonts w:ascii="Arial Narrow" w:eastAsia="Times New Roman" w:hAnsi="Arial Narrow" w:cs="Calibri"/>
                <w:b/>
                <w:bCs/>
                <w:color w:val="000000"/>
                <w:sz w:val="20"/>
                <w:szCs w:val="20"/>
              </w:rPr>
              <w:t>acompañado</w:t>
            </w:r>
            <w:r w:rsidRPr="00B866D7">
              <w:rPr>
                <w:rFonts w:ascii="Arial Narrow" w:eastAsia="Times New Roman" w:hAnsi="Arial Narrow" w:cs="Calibri"/>
                <w:color w:val="000000"/>
                <w:sz w:val="20"/>
                <w:szCs w:val="20"/>
              </w:rPr>
              <w:t xml:space="preserve">. En caso todavía no se ha ejecutado el acompañamiento planificado para dicho centro educativo, el cuerpo docente centro educativo mantiene el estado </w:t>
            </w:r>
            <w:r w:rsidRPr="00B866D7">
              <w:rPr>
                <w:rFonts w:ascii="Arial Narrow" w:eastAsia="Times New Roman" w:hAnsi="Arial Narrow" w:cs="Calibri"/>
                <w:b/>
                <w:bCs/>
                <w:color w:val="000000"/>
                <w:sz w:val="20"/>
                <w:szCs w:val="20"/>
              </w:rPr>
              <w:t>pendiente de acompañamiento</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1020"/>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R20</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Cuerpo Docente Centro Educativo</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se ha planificado una capacitación para determinados cuerpos docentes  de centros educativos en el Plan Operativo Anual del Educación Técnica y todavía no se ha ejecutado, el cuerpo docente centro educativo respectivo mantiene su estado </w:t>
            </w:r>
            <w:r w:rsidRPr="00B866D7">
              <w:rPr>
                <w:rFonts w:ascii="Arial Narrow" w:eastAsia="Times New Roman" w:hAnsi="Arial Narrow" w:cs="Calibri"/>
                <w:b/>
                <w:bCs/>
                <w:color w:val="000000"/>
                <w:sz w:val="20"/>
                <w:szCs w:val="20"/>
              </w:rPr>
              <w:t>pendiente de capacitación</w:t>
            </w:r>
            <w:r w:rsidRPr="00B866D7">
              <w:rPr>
                <w:rFonts w:ascii="Arial Narrow" w:eastAsia="Times New Roman" w:hAnsi="Arial Narrow" w:cs="Calibri"/>
                <w:color w:val="000000"/>
                <w:sz w:val="20"/>
                <w:szCs w:val="20"/>
              </w:rPr>
              <w:t xml:space="preserve">. Ni bien se ejecuta la capacitación el cuerpo docente centro educativo cambia de estado a </w:t>
            </w:r>
            <w:r w:rsidRPr="00B866D7">
              <w:rPr>
                <w:rFonts w:ascii="Arial Narrow" w:eastAsia="Times New Roman" w:hAnsi="Arial Narrow" w:cs="Calibri"/>
                <w:b/>
                <w:bCs/>
                <w:color w:val="000000"/>
                <w:sz w:val="20"/>
                <w:szCs w:val="20"/>
              </w:rPr>
              <w:t>capacitado.</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1065"/>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R21</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Cuerpo Pastoral Centro Educativo</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los coordinadores de pastoral de un centro educativo reciben acompañamiento por parte de Pastoral y Educación en valores de </w:t>
            </w:r>
            <w:smartTag w:uri="urn:schemas-microsoft-com:office:smarttags" w:element="PersonName">
              <w:smartTagPr>
                <w:attr w:name="ProductID" w:val="la Oficina Central"/>
              </w:smartTagPr>
              <w:r w:rsidRPr="00B866D7">
                <w:rPr>
                  <w:rFonts w:ascii="Arial Narrow" w:eastAsia="Times New Roman" w:hAnsi="Arial Narrow" w:cs="Calibri"/>
                  <w:color w:val="000000"/>
                  <w:sz w:val="20"/>
                  <w:szCs w:val="20"/>
                </w:rPr>
                <w:t>la Oficina Central</w:t>
              </w:r>
            </w:smartTag>
            <w:r w:rsidRPr="00B866D7">
              <w:rPr>
                <w:rFonts w:ascii="Arial Narrow" w:eastAsia="Times New Roman" w:hAnsi="Arial Narrow" w:cs="Calibri"/>
                <w:color w:val="000000"/>
                <w:sz w:val="20"/>
                <w:szCs w:val="20"/>
              </w:rPr>
              <w:t xml:space="preserve"> Fe y Alegría, el cuerpo pastoral centro educativo cambia al estado </w:t>
            </w:r>
            <w:r w:rsidRPr="00B866D7">
              <w:rPr>
                <w:rFonts w:ascii="Arial Narrow" w:eastAsia="Times New Roman" w:hAnsi="Arial Narrow" w:cs="Calibri"/>
                <w:b/>
                <w:bCs/>
                <w:color w:val="000000"/>
                <w:sz w:val="20"/>
                <w:szCs w:val="20"/>
              </w:rPr>
              <w:t>acompañado</w:t>
            </w:r>
            <w:r w:rsidRPr="00B866D7">
              <w:rPr>
                <w:rFonts w:ascii="Arial Narrow" w:eastAsia="Times New Roman" w:hAnsi="Arial Narrow" w:cs="Calibri"/>
                <w:color w:val="000000"/>
                <w:sz w:val="20"/>
                <w:szCs w:val="20"/>
              </w:rPr>
              <w:t xml:space="preserve">. En caso todavía no se ha ejecutado el acompañamiento planificado para dicho centro educativo, el cuerpo pastoral centro educativo mantiene el estado </w:t>
            </w:r>
            <w:r w:rsidRPr="00B866D7">
              <w:rPr>
                <w:rFonts w:ascii="Arial Narrow" w:eastAsia="Times New Roman" w:hAnsi="Arial Narrow" w:cs="Calibri"/>
                <w:b/>
                <w:bCs/>
                <w:color w:val="000000"/>
                <w:sz w:val="20"/>
                <w:szCs w:val="20"/>
              </w:rPr>
              <w:t>pendiente de acompañamiento</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1020"/>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R22</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Cuerpo Pastoral Centro Educativo</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se ha planificado un taller para determinados cuerpos docentes  de centros educativos en el Plan Operativo Anual de Pastoral y Educación en Valores y todavía no se ha ejecutado, el cuerpo pastoral centro educativo respectivo mantiene su estado </w:t>
            </w:r>
            <w:r w:rsidRPr="00B866D7">
              <w:rPr>
                <w:rFonts w:ascii="Arial Narrow" w:eastAsia="Times New Roman" w:hAnsi="Arial Narrow" w:cs="Calibri"/>
                <w:b/>
                <w:bCs/>
                <w:color w:val="000000"/>
                <w:sz w:val="20"/>
                <w:szCs w:val="20"/>
              </w:rPr>
              <w:t>pendiente de capacitación</w:t>
            </w:r>
            <w:r w:rsidRPr="00B866D7">
              <w:rPr>
                <w:rFonts w:ascii="Arial Narrow" w:eastAsia="Times New Roman" w:hAnsi="Arial Narrow" w:cs="Calibri"/>
                <w:color w:val="000000"/>
                <w:sz w:val="20"/>
                <w:szCs w:val="20"/>
              </w:rPr>
              <w:t xml:space="preserve">. Ni bien se ejecuta el taller el cuerpo pastoral centro directivo cambia de estado a </w:t>
            </w:r>
            <w:r w:rsidRPr="00B866D7">
              <w:rPr>
                <w:rFonts w:ascii="Arial Narrow" w:eastAsia="Times New Roman" w:hAnsi="Arial Narrow" w:cs="Calibri"/>
                <w:b/>
                <w:bCs/>
                <w:color w:val="000000"/>
                <w:sz w:val="20"/>
                <w:szCs w:val="20"/>
              </w:rPr>
              <w:t>capacitado.</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1785"/>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R23</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Curricula Técnica</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La currícula técnica que se emplea para la enseñanza en los talleres técnicos se encuentra diseñada en base a la currícula de habilidades técnicas que propone el ministerio y las adecuaciones que cree conveniente el área de Educación Técnica. Por ello, cuando se identifica un desfase entre la currícula propuesta por el Ministerio de Educación y la currícula de técnica que se está utilizando, la currícula técnica pasa al estado </w:t>
            </w:r>
            <w:r w:rsidRPr="00B866D7">
              <w:rPr>
                <w:rFonts w:ascii="Arial Narrow" w:eastAsia="Times New Roman" w:hAnsi="Arial Narrow" w:cs="Calibri"/>
                <w:b/>
                <w:bCs/>
                <w:color w:val="000000"/>
                <w:sz w:val="20"/>
                <w:szCs w:val="20"/>
              </w:rPr>
              <w:t>desactualizada</w:t>
            </w:r>
            <w:r w:rsidRPr="00B866D7">
              <w:rPr>
                <w:rFonts w:ascii="Arial Narrow" w:eastAsia="Times New Roman" w:hAnsi="Arial Narrow" w:cs="Calibri"/>
                <w:color w:val="000000"/>
                <w:sz w:val="20"/>
                <w:szCs w:val="20"/>
              </w:rPr>
              <w:t xml:space="preserve">. Caso contrario, si no existe desfase o mayores diferencias entre la currícula técnica que se está utilizando y las currícula propuesta por el Ministerio de educación, la currícula técnica se mantiene en estado </w:t>
            </w:r>
            <w:r w:rsidRPr="00B866D7">
              <w:rPr>
                <w:rFonts w:ascii="Arial Narrow" w:eastAsia="Times New Roman" w:hAnsi="Arial Narrow" w:cs="Calibri"/>
                <w:b/>
                <w:bCs/>
                <w:color w:val="000000"/>
                <w:sz w:val="20"/>
                <w:szCs w:val="20"/>
              </w:rPr>
              <w:t>actualizada</w:t>
            </w:r>
            <w:r w:rsidRPr="00B866D7">
              <w:rPr>
                <w:rFonts w:ascii="Arial Narrow" w:eastAsia="Times New Roman" w:hAnsi="Arial Narrow" w:cs="Calibri"/>
                <w:color w:val="000000"/>
                <w:sz w:val="20"/>
                <w:szCs w:val="20"/>
              </w:rPr>
              <w:t xml:space="preserve">.  </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Derivación - Inferencia</w:t>
            </w:r>
          </w:p>
        </w:tc>
      </w:tr>
      <w:tr w:rsidR="00293905" w:rsidRPr="00B866D7" w:rsidTr="004D035C">
        <w:trPr>
          <w:cantSplit/>
          <w:trHeight w:val="510"/>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R24</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Donación</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la empresa voluntaria se comunica con </w:t>
            </w:r>
            <w:smartTag w:uri="urn:schemas-microsoft-com:office:smarttags" w:element="PersonName">
              <w:smartTagPr>
                <w:attr w:name="ProductID" w:val="la Oficina Central"/>
              </w:smartTagPr>
              <w:r w:rsidRPr="00B866D7">
                <w:rPr>
                  <w:rFonts w:ascii="Arial Narrow" w:eastAsia="Times New Roman" w:hAnsi="Arial Narrow" w:cs="Calibri"/>
                  <w:color w:val="000000"/>
                  <w:sz w:val="20"/>
                  <w:szCs w:val="20"/>
                </w:rPr>
                <w:t>la Oficina Central</w:t>
              </w:r>
            </w:smartTag>
            <w:r w:rsidRPr="00B866D7">
              <w:rPr>
                <w:rFonts w:ascii="Arial Narrow" w:eastAsia="Times New Roman" w:hAnsi="Arial Narrow" w:cs="Calibri"/>
                <w:color w:val="000000"/>
                <w:sz w:val="20"/>
                <w:szCs w:val="20"/>
              </w:rPr>
              <w:t xml:space="preserve"> Fe y Alegría para notificarle su deseo de realizar una donación, la donación pasa a estado</w:t>
            </w:r>
            <w:r w:rsidRPr="00B866D7">
              <w:rPr>
                <w:rFonts w:ascii="Arial Narrow" w:eastAsia="Times New Roman" w:hAnsi="Arial Narrow" w:cs="Calibri"/>
                <w:b/>
                <w:bCs/>
                <w:color w:val="000000"/>
                <w:sz w:val="20"/>
                <w:szCs w:val="20"/>
              </w:rPr>
              <w:t xml:space="preserve"> identificado</w:t>
            </w:r>
            <w:r w:rsidRPr="00B866D7">
              <w:rPr>
                <w:rFonts w:ascii="Arial Narrow" w:eastAsia="Times New Roman" w:hAnsi="Arial Narrow" w:cs="Calibri"/>
                <w:color w:val="000000"/>
                <w:sz w:val="20"/>
                <w:szCs w:val="20"/>
              </w:rPr>
              <w:t xml:space="preserve">. </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Estímulo</w:t>
            </w:r>
          </w:p>
        </w:tc>
      </w:tr>
      <w:tr w:rsidR="00293905" w:rsidRPr="00B866D7" w:rsidTr="004D035C">
        <w:trPr>
          <w:cantSplit/>
          <w:trHeight w:val="510"/>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R25</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Donación</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La donación pasa al estado </w:t>
            </w:r>
            <w:r w:rsidRPr="00B866D7">
              <w:rPr>
                <w:rFonts w:ascii="Arial Narrow" w:eastAsia="Times New Roman" w:hAnsi="Arial Narrow" w:cs="Calibri"/>
                <w:b/>
                <w:bCs/>
                <w:color w:val="000000"/>
                <w:sz w:val="20"/>
                <w:szCs w:val="20"/>
              </w:rPr>
              <w:t>ejecutado</w:t>
            </w:r>
            <w:r w:rsidRPr="00B866D7">
              <w:rPr>
                <w:rFonts w:ascii="Arial Narrow" w:eastAsia="Times New Roman" w:hAnsi="Arial Narrow" w:cs="Calibri"/>
                <w:color w:val="000000"/>
                <w:sz w:val="20"/>
                <w:szCs w:val="20"/>
              </w:rPr>
              <w:t xml:space="preserve"> cuando se ha llevado a cabo el proyecto propuesto para esta donación.</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765"/>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R26</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Empresa Voluntaria</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la empresa voluntaria deja de realizar donaciones por un periodo mayor a un año se le considera en estado </w:t>
            </w:r>
            <w:r w:rsidRPr="00B866D7">
              <w:rPr>
                <w:rFonts w:ascii="Arial Narrow" w:eastAsia="Times New Roman" w:hAnsi="Arial Narrow" w:cs="Calibri"/>
                <w:b/>
                <w:bCs/>
                <w:color w:val="000000"/>
                <w:sz w:val="20"/>
                <w:szCs w:val="20"/>
              </w:rPr>
              <w:t>pasivo</w:t>
            </w:r>
            <w:r w:rsidRPr="00B866D7">
              <w:rPr>
                <w:rFonts w:ascii="Arial Narrow" w:eastAsia="Times New Roman" w:hAnsi="Arial Narrow" w:cs="Calibri"/>
                <w:color w:val="000000"/>
                <w:sz w:val="20"/>
                <w:szCs w:val="20"/>
              </w:rPr>
              <w:t xml:space="preserve">. Caso contrario, cuando la ultima donación realizada al Movimiento Fe y Alegría Perú ha sido en menos de un año, se considera en estado </w:t>
            </w:r>
            <w:r w:rsidRPr="00B866D7">
              <w:rPr>
                <w:rFonts w:ascii="Arial Narrow" w:eastAsia="Times New Roman" w:hAnsi="Arial Narrow" w:cs="Calibri"/>
                <w:b/>
                <w:bCs/>
                <w:color w:val="000000"/>
                <w:sz w:val="20"/>
                <w:szCs w:val="20"/>
              </w:rPr>
              <w:t>activo</w:t>
            </w:r>
            <w:r w:rsidRPr="00B866D7">
              <w:rPr>
                <w:rFonts w:ascii="Arial Narrow" w:eastAsia="Times New Roman" w:hAnsi="Arial Narrow" w:cs="Calibri"/>
                <w:color w:val="000000"/>
                <w:sz w:val="20"/>
                <w:szCs w:val="20"/>
              </w:rPr>
              <w:t>.</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Derivación - Inferencia</w:t>
            </w:r>
          </w:p>
        </w:tc>
      </w:tr>
      <w:tr w:rsidR="00293905" w:rsidRPr="00B866D7" w:rsidTr="004D035C">
        <w:trPr>
          <w:cantSplit/>
          <w:trHeight w:val="1020"/>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R27</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Medio de Comunicación</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el medio de comunicación deja de publicar publicidad o notas periodísticas por un periodo mayor a un año se le considera en estado </w:t>
            </w:r>
            <w:r w:rsidRPr="00B866D7">
              <w:rPr>
                <w:rFonts w:ascii="Arial Narrow" w:eastAsia="Times New Roman" w:hAnsi="Arial Narrow" w:cs="Calibri"/>
                <w:b/>
                <w:bCs/>
                <w:color w:val="000000"/>
                <w:sz w:val="20"/>
                <w:szCs w:val="20"/>
              </w:rPr>
              <w:t>pasivo</w:t>
            </w:r>
            <w:r w:rsidRPr="00B866D7">
              <w:rPr>
                <w:rFonts w:ascii="Arial Narrow" w:eastAsia="Times New Roman" w:hAnsi="Arial Narrow" w:cs="Calibri"/>
                <w:color w:val="000000"/>
                <w:sz w:val="20"/>
                <w:szCs w:val="20"/>
              </w:rPr>
              <w:t xml:space="preserve">. Caso contrario, cuando la última publicación de nota periodística o publicidad realizada para Movimiento Fe y Alegría Perú ha sido en menos de un año, se considera en estado </w:t>
            </w:r>
            <w:r w:rsidRPr="00B866D7">
              <w:rPr>
                <w:rFonts w:ascii="Arial Narrow" w:eastAsia="Times New Roman" w:hAnsi="Arial Narrow" w:cs="Calibri"/>
                <w:b/>
                <w:bCs/>
                <w:color w:val="000000"/>
                <w:sz w:val="20"/>
                <w:szCs w:val="20"/>
              </w:rPr>
              <w:t>activo</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Derivación - Inferencia</w:t>
            </w:r>
          </w:p>
        </w:tc>
      </w:tr>
      <w:tr w:rsidR="00293905" w:rsidRPr="00B866D7" w:rsidTr="004D035C">
        <w:trPr>
          <w:cantSplit/>
          <w:trHeight w:val="1275"/>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R28</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Necesidad</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Las necesidades institucionales provienen de los centros educativos, talleres, institutos, etc. Estas son recogidas por medio de los testimonios verbales durante los acompañamientos, el plan de requerimientos institucionales que centraliza las mismas, el inventariado de maquinarias y la recopilación de requerimientos institucionales que realiza el Departamento de Administración y Abastecimientos. Cuando se detecta una nueva necesidad, la misma pasa al estado</w:t>
            </w:r>
            <w:r w:rsidRPr="00B866D7">
              <w:rPr>
                <w:rFonts w:ascii="Arial Narrow" w:eastAsia="Times New Roman" w:hAnsi="Arial Narrow" w:cs="Calibri"/>
                <w:b/>
                <w:bCs/>
                <w:color w:val="000000"/>
                <w:sz w:val="20"/>
                <w:szCs w:val="20"/>
              </w:rPr>
              <w:t xml:space="preserve"> identificada</w:t>
            </w:r>
            <w:r w:rsidRPr="00B866D7">
              <w:rPr>
                <w:rFonts w:ascii="Arial Narrow" w:eastAsia="Times New Roman" w:hAnsi="Arial Narrow" w:cs="Calibri"/>
                <w:color w:val="000000"/>
                <w:sz w:val="20"/>
                <w:szCs w:val="20"/>
              </w:rPr>
              <w:t xml:space="preserve">. </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Existencia</w:t>
            </w:r>
          </w:p>
        </w:tc>
      </w:tr>
      <w:tr w:rsidR="00293905" w:rsidRPr="00B866D7" w:rsidTr="004D035C">
        <w:trPr>
          <w:cantSplit/>
          <w:trHeight w:val="510"/>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R29</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Necesidad</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la ejecución del algún proyecto ha cubierto la necesidad, la misma pasa al estado </w:t>
            </w:r>
            <w:r w:rsidRPr="00B866D7">
              <w:rPr>
                <w:rFonts w:ascii="Arial Narrow" w:eastAsia="Times New Roman" w:hAnsi="Arial Narrow" w:cs="Calibri"/>
                <w:b/>
                <w:bCs/>
                <w:color w:val="000000"/>
                <w:sz w:val="20"/>
                <w:szCs w:val="20"/>
              </w:rPr>
              <w:t>cubierta</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765"/>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R30</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Nota de prensa</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se detecta la necesidad de elaboración de nota periodística, ya sea porque se produjo un incidente o llegó un mensaje de solicitud de creación de nota periodística, se procede a redactar la misma y su estado </w:t>
            </w:r>
            <w:r>
              <w:rPr>
                <w:rFonts w:ascii="Arial Narrow" w:eastAsia="Times New Roman" w:hAnsi="Arial Narrow" w:cs="Calibri"/>
                <w:color w:val="000000"/>
                <w:sz w:val="20"/>
                <w:szCs w:val="20"/>
              </w:rPr>
              <w:t>cambia</w:t>
            </w:r>
            <w:r w:rsidRPr="00B866D7">
              <w:rPr>
                <w:rFonts w:ascii="Arial Narrow" w:eastAsia="Times New Roman" w:hAnsi="Arial Narrow" w:cs="Calibri"/>
                <w:color w:val="000000"/>
                <w:sz w:val="20"/>
                <w:szCs w:val="20"/>
              </w:rPr>
              <w:t xml:space="preserve"> a </w:t>
            </w:r>
            <w:r w:rsidRPr="00B866D7">
              <w:rPr>
                <w:rFonts w:ascii="Arial Narrow" w:eastAsia="Times New Roman" w:hAnsi="Arial Narrow" w:cs="Calibri"/>
                <w:b/>
                <w:bCs/>
                <w:color w:val="000000"/>
                <w:sz w:val="20"/>
                <w:szCs w:val="20"/>
              </w:rPr>
              <w:t>creado</w:t>
            </w:r>
            <w:r w:rsidRPr="00B866D7">
              <w:rPr>
                <w:rFonts w:ascii="Arial Narrow" w:eastAsia="Times New Roman" w:hAnsi="Arial Narrow" w:cs="Calibri"/>
                <w:color w:val="000000"/>
                <w:sz w:val="20"/>
                <w:szCs w:val="20"/>
              </w:rPr>
              <w:t>.</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Existencia</w:t>
            </w:r>
          </w:p>
        </w:tc>
      </w:tr>
      <w:tr w:rsidR="00293905" w:rsidRPr="00B866D7" w:rsidTr="004D035C">
        <w:trPr>
          <w:cantSplit/>
          <w:trHeight w:val="765"/>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R31</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Nota de prensa</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Una vez creada la nota de prensa, requiere ser revisada y corregida por el Coordinador de Imagen Institucional. Cuando ya ha pasado la corrección del Coordinador de Imagen Institucional la nota de prensa pasa a estado </w:t>
            </w:r>
            <w:r w:rsidRPr="00B866D7">
              <w:rPr>
                <w:rFonts w:ascii="Arial Narrow" w:eastAsia="Times New Roman" w:hAnsi="Arial Narrow" w:cs="Calibri"/>
                <w:b/>
                <w:bCs/>
                <w:color w:val="000000"/>
                <w:sz w:val="20"/>
                <w:szCs w:val="20"/>
              </w:rPr>
              <w:t>revisado</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421"/>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R32</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Nota de prensa</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la nota de prensa ya está revisada puede pasar a ser publicada en los distintos medios de comunicación. Si la nota se llegó a publicar, pasa al estado </w:t>
            </w:r>
            <w:r w:rsidRPr="00B866D7">
              <w:rPr>
                <w:rFonts w:ascii="Arial Narrow" w:eastAsia="Times New Roman" w:hAnsi="Arial Narrow" w:cs="Calibri"/>
                <w:b/>
                <w:bCs/>
                <w:color w:val="000000"/>
                <w:sz w:val="20"/>
                <w:szCs w:val="20"/>
              </w:rPr>
              <w:t>publicado</w:t>
            </w:r>
            <w:r w:rsidRPr="00B866D7">
              <w:rPr>
                <w:rFonts w:ascii="Arial Narrow" w:eastAsia="Times New Roman" w:hAnsi="Arial Narrow" w:cs="Calibri"/>
                <w:color w:val="000000"/>
                <w:sz w:val="20"/>
                <w:szCs w:val="20"/>
              </w:rPr>
              <w:t xml:space="preserve">. Caso contrario, si en algún momento de la elaboración de la nota periodística se aborta el proceso antes de su publicación la misma pasa al estado </w:t>
            </w:r>
            <w:r w:rsidRPr="00B866D7">
              <w:rPr>
                <w:rFonts w:ascii="Arial Narrow" w:eastAsia="Times New Roman" w:hAnsi="Arial Narrow" w:cs="Calibri"/>
                <w:b/>
                <w:bCs/>
                <w:color w:val="000000"/>
                <w:sz w:val="20"/>
                <w:szCs w:val="20"/>
              </w:rPr>
              <w:t>descartado</w:t>
            </w:r>
            <w:r w:rsidRPr="00B866D7">
              <w:rPr>
                <w:rFonts w:ascii="Arial Narrow" w:eastAsia="Times New Roman" w:hAnsi="Arial Narrow" w:cs="Calibri"/>
                <w:color w:val="000000"/>
                <w:sz w:val="20"/>
                <w:szCs w:val="20"/>
              </w:rPr>
              <w:t>.</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765"/>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R33</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ONG Aliada</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w:t>
            </w:r>
            <w:smartTag w:uri="urn:schemas-microsoft-com:office:smarttags" w:element="PersonName">
              <w:smartTagPr>
                <w:attr w:name="ProductID" w:val="la ONG"/>
              </w:smartTagPr>
              <w:r w:rsidRPr="00B866D7">
                <w:rPr>
                  <w:rFonts w:ascii="Arial Narrow" w:eastAsia="Times New Roman" w:hAnsi="Arial Narrow" w:cs="Calibri"/>
                  <w:color w:val="000000"/>
                  <w:sz w:val="20"/>
                  <w:szCs w:val="20"/>
                </w:rPr>
                <w:t>la ONG</w:t>
              </w:r>
            </w:smartTag>
            <w:r w:rsidRPr="00B866D7">
              <w:rPr>
                <w:rFonts w:ascii="Arial Narrow" w:eastAsia="Times New Roman" w:hAnsi="Arial Narrow" w:cs="Calibri"/>
                <w:color w:val="000000"/>
                <w:sz w:val="20"/>
                <w:szCs w:val="20"/>
              </w:rPr>
              <w:t xml:space="preserve"> aliada deja de enviar bases de concurso por un periodo mayor a medio año se le considera en estado </w:t>
            </w:r>
            <w:r w:rsidRPr="00B866D7">
              <w:rPr>
                <w:rFonts w:ascii="Arial Narrow" w:eastAsia="Times New Roman" w:hAnsi="Arial Narrow" w:cs="Calibri"/>
                <w:b/>
                <w:bCs/>
                <w:color w:val="000000"/>
                <w:sz w:val="20"/>
                <w:szCs w:val="20"/>
              </w:rPr>
              <w:t>pasivo</w:t>
            </w:r>
            <w:r w:rsidRPr="00B866D7">
              <w:rPr>
                <w:rFonts w:ascii="Arial Narrow" w:eastAsia="Times New Roman" w:hAnsi="Arial Narrow" w:cs="Calibri"/>
                <w:color w:val="000000"/>
                <w:sz w:val="20"/>
                <w:szCs w:val="20"/>
              </w:rPr>
              <w:t xml:space="preserve">. Caso contrario, cuando la última base de concurso enviada al Departamento de Proyectos ha sido en menos de medio año, se considera en estado </w:t>
            </w:r>
            <w:r w:rsidRPr="00B866D7">
              <w:rPr>
                <w:rFonts w:ascii="Arial Narrow" w:eastAsia="Times New Roman" w:hAnsi="Arial Narrow" w:cs="Calibri"/>
                <w:b/>
                <w:bCs/>
                <w:color w:val="000000"/>
                <w:sz w:val="20"/>
                <w:szCs w:val="20"/>
              </w:rPr>
              <w:t>activo</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Derivación - Inferencia</w:t>
            </w:r>
          </w:p>
        </w:tc>
      </w:tr>
      <w:tr w:rsidR="00293905" w:rsidRPr="00B866D7" w:rsidTr="004D035C">
        <w:trPr>
          <w:cantSplit/>
          <w:trHeight w:val="1020"/>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R34</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 de requerimientos institucionales</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El Plan de requerimientos institucionales centraliza todas las necesidades que tienen el Movimiento Fe y Alegría Perú. Este Plan de requerimientos institucionales se actualiza cada año por medio del proceso Planificación del Departamento de Proyectos, luego de este proceso se puede considerar al Plan de requerimientos institucionales en estado </w:t>
            </w:r>
            <w:r w:rsidRPr="00B866D7">
              <w:rPr>
                <w:rFonts w:ascii="Arial Narrow" w:eastAsia="Times New Roman" w:hAnsi="Arial Narrow" w:cs="Calibri"/>
                <w:b/>
                <w:bCs/>
                <w:color w:val="000000"/>
                <w:sz w:val="20"/>
                <w:szCs w:val="20"/>
              </w:rPr>
              <w:t>actualizado</w:t>
            </w:r>
            <w:r w:rsidRPr="00B866D7">
              <w:rPr>
                <w:rFonts w:ascii="Arial Narrow" w:eastAsia="Times New Roman" w:hAnsi="Arial Narrow" w:cs="Calibri"/>
                <w:color w:val="000000"/>
                <w:sz w:val="20"/>
                <w:szCs w:val="20"/>
              </w:rPr>
              <w:t>.</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1020"/>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R35</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 de requerimientos institucionales</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la cantidad de necesidades institucionales identificadas no incluidas en el Plan de requerimientos institucionales de dicho año excede en un 50% a la cantidad de necesidades institucionales contenidas en el Plan de requerimientos institucionales se considera en estado </w:t>
            </w:r>
            <w:r w:rsidRPr="00B866D7">
              <w:rPr>
                <w:rFonts w:ascii="Arial Narrow" w:eastAsia="Times New Roman" w:hAnsi="Arial Narrow" w:cs="Calibri"/>
                <w:b/>
                <w:bCs/>
                <w:color w:val="000000"/>
                <w:sz w:val="20"/>
                <w:szCs w:val="20"/>
              </w:rPr>
              <w:t>desactualizado</w:t>
            </w:r>
            <w:r w:rsidRPr="00B866D7">
              <w:rPr>
                <w:rFonts w:ascii="Arial Narrow" w:eastAsia="Times New Roman" w:hAnsi="Arial Narrow" w:cs="Calibri"/>
                <w:color w:val="000000"/>
                <w:sz w:val="20"/>
                <w:szCs w:val="20"/>
              </w:rPr>
              <w:t xml:space="preserve"> el Plan de requerimientos institucionales. </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Derivación - Computacionales</w:t>
            </w:r>
          </w:p>
        </w:tc>
      </w:tr>
      <w:tr w:rsidR="00293905" w:rsidRPr="00B866D7" w:rsidTr="004D035C">
        <w:trPr>
          <w:cantSplit/>
          <w:trHeight w:val="765"/>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R36</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 Operativo Anual de Educación Técnica</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llega la solicitud de creación de Plan Operativo Anual de Educación Técnica desde el proceso de Elaboración del Plan Operativo Institucional el Plan Operativo Anual de Educación Técnica pasa a estado </w:t>
            </w:r>
            <w:r w:rsidRPr="00B866D7">
              <w:rPr>
                <w:rFonts w:ascii="Arial Narrow" w:eastAsia="Times New Roman" w:hAnsi="Arial Narrow" w:cs="Calibri"/>
                <w:b/>
                <w:bCs/>
                <w:color w:val="000000"/>
                <w:sz w:val="20"/>
                <w:szCs w:val="20"/>
              </w:rPr>
              <w:t>creado</w:t>
            </w:r>
            <w:r w:rsidRPr="00B866D7">
              <w:rPr>
                <w:rFonts w:ascii="Arial Narrow" w:eastAsia="Times New Roman" w:hAnsi="Arial Narrow" w:cs="Calibri"/>
                <w:color w:val="000000"/>
                <w:sz w:val="20"/>
                <w:szCs w:val="20"/>
              </w:rPr>
              <w:t>.</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765"/>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R37</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 Operativo Anual de Educación Técnica</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Una vez que el Departamento de Planificación ha sido incluido el Plan Operativo Anual de Educación Técnica en el Plan Operativo Anual Institucional, el Plan Operativo Anual de Educación Técnica pasa a estado </w:t>
            </w:r>
            <w:r w:rsidRPr="00B866D7">
              <w:rPr>
                <w:rFonts w:ascii="Arial Narrow" w:eastAsia="Times New Roman" w:hAnsi="Arial Narrow" w:cs="Calibri"/>
                <w:b/>
                <w:bCs/>
                <w:color w:val="000000"/>
                <w:sz w:val="20"/>
                <w:szCs w:val="20"/>
              </w:rPr>
              <w:t>oficial</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Estímulo</w:t>
            </w:r>
          </w:p>
        </w:tc>
      </w:tr>
      <w:tr w:rsidR="00293905" w:rsidRPr="00B866D7" w:rsidTr="004D035C">
        <w:trPr>
          <w:cantSplit/>
          <w:trHeight w:val="510"/>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R38</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 Operativo Anual de Educación Técnica</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Al finalizar el año, el Plan Operativo Anual de Educación Técnica de dicho año pasa a estado </w:t>
            </w:r>
            <w:r w:rsidRPr="00B866D7">
              <w:rPr>
                <w:rFonts w:ascii="Arial Narrow" w:eastAsia="Times New Roman" w:hAnsi="Arial Narrow" w:cs="Calibri"/>
                <w:b/>
                <w:bCs/>
                <w:color w:val="000000"/>
                <w:sz w:val="20"/>
                <w:szCs w:val="20"/>
              </w:rPr>
              <w:t>vencido</w:t>
            </w:r>
            <w:r w:rsidRPr="00B866D7">
              <w:rPr>
                <w:rFonts w:ascii="Arial Narrow" w:eastAsia="Times New Roman" w:hAnsi="Arial Narrow" w:cs="Calibri"/>
                <w:color w:val="000000"/>
                <w:sz w:val="20"/>
                <w:szCs w:val="20"/>
              </w:rPr>
              <w:t>.</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Existencia</w:t>
            </w:r>
          </w:p>
        </w:tc>
      </w:tr>
      <w:tr w:rsidR="00293905" w:rsidRPr="00B866D7" w:rsidTr="004D035C">
        <w:trPr>
          <w:cantSplit/>
          <w:trHeight w:val="765"/>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R39</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 Operativo Anual de Pastoral y Educación en Valores</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llega la solicitud de creación de Plan Operativo Anual de Pastoral y Educación en Valores desde el proceso de Elaboración del Plan Operativo Institucional el Plan Operativo Anual de Pastoral y Educación en Valores pasa a estado </w:t>
            </w:r>
            <w:r w:rsidRPr="00B866D7">
              <w:rPr>
                <w:rFonts w:ascii="Arial Narrow" w:eastAsia="Times New Roman" w:hAnsi="Arial Narrow" w:cs="Calibri"/>
                <w:b/>
                <w:bCs/>
                <w:color w:val="000000"/>
                <w:sz w:val="20"/>
                <w:szCs w:val="20"/>
              </w:rPr>
              <w:t>creado</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765"/>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R40</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 Operativo Anual de Pastoral y Educación en Valores</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Una vez que el Departamento de Planificación ha sido incluido el Plan Operativo Anual de Pastoral y Educación en Valores en el Plan Operativo Institucional, el Plan Operativo Anual de Pastoral y Educación en Valores pasa a estado </w:t>
            </w:r>
            <w:r w:rsidRPr="00B866D7">
              <w:rPr>
                <w:rFonts w:ascii="Arial Narrow" w:eastAsia="Times New Roman" w:hAnsi="Arial Narrow" w:cs="Calibri"/>
                <w:b/>
                <w:bCs/>
                <w:color w:val="000000"/>
                <w:sz w:val="20"/>
                <w:szCs w:val="20"/>
              </w:rPr>
              <w:t>oficial</w:t>
            </w:r>
            <w:r w:rsidRPr="00B866D7">
              <w:rPr>
                <w:rFonts w:ascii="Arial Narrow" w:eastAsia="Times New Roman" w:hAnsi="Arial Narrow" w:cs="Calibri"/>
                <w:color w:val="000000"/>
                <w:sz w:val="20"/>
                <w:szCs w:val="20"/>
              </w:rPr>
              <w:t>.</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Estímulo</w:t>
            </w:r>
          </w:p>
        </w:tc>
      </w:tr>
      <w:tr w:rsidR="00293905" w:rsidRPr="00B866D7" w:rsidTr="004D035C">
        <w:trPr>
          <w:cantSplit/>
          <w:trHeight w:val="765"/>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R41</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 Operativo Anual de Pastoral y Educación en Valores</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Al finalizar el año, el Plan Operativo Anual de Pastoral y Educación en Valores de dicho año pasa a estado </w:t>
            </w:r>
            <w:r w:rsidRPr="00B866D7">
              <w:rPr>
                <w:rFonts w:ascii="Arial Narrow" w:eastAsia="Times New Roman" w:hAnsi="Arial Narrow" w:cs="Calibri"/>
                <w:b/>
                <w:bCs/>
                <w:color w:val="000000"/>
                <w:sz w:val="20"/>
                <w:szCs w:val="20"/>
              </w:rPr>
              <w:t>vencido</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Existencia</w:t>
            </w:r>
          </w:p>
        </w:tc>
      </w:tr>
      <w:tr w:rsidR="00293905" w:rsidRPr="00B866D7" w:rsidTr="004D035C">
        <w:trPr>
          <w:cantSplit/>
          <w:trHeight w:val="1020"/>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R42</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 Operativo Anual del Departamento de Donaciones e Imagen Institucional</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llega la solicitud de creación de Plan Operativo Anual del Departamento de Donaciones e Imagen Institucional desde el proceso de Elaboración del Plan Operativo Institucional el Plan Operativo Anual del Departamento de Donaciones e Imagen Institucional pasa a estado </w:t>
            </w:r>
            <w:r w:rsidRPr="00B866D7">
              <w:rPr>
                <w:rFonts w:ascii="Arial Narrow" w:eastAsia="Times New Roman" w:hAnsi="Arial Narrow" w:cs="Calibri"/>
                <w:b/>
                <w:bCs/>
                <w:color w:val="000000"/>
                <w:sz w:val="20"/>
                <w:szCs w:val="20"/>
              </w:rPr>
              <w:t>creado</w:t>
            </w:r>
            <w:r w:rsidRPr="00B866D7">
              <w:rPr>
                <w:rFonts w:ascii="Arial Narrow" w:eastAsia="Times New Roman" w:hAnsi="Arial Narrow" w:cs="Calibri"/>
                <w:color w:val="000000"/>
                <w:sz w:val="20"/>
                <w:szCs w:val="20"/>
              </w:rPr>
              <w:t>.</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1020"/>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R43</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 Operativo Anual del Departamento de Donaciones e Imagen Institucional</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Una vez que el Departamento de Planificación ha sido incluido el Plan Operativo Anual del Departamento de Donaciones e Imagen Institucional en el Plan Operativo Anual institucional, el Plan Operativo Anual del Departamento de Donaciones e Imagen Institucional pasa a estado </w:t>
            </w:r>
            <w:r w:rsidRPr="00B866D7">
              <w:rPr>
                <w:rFonts w:ascii="Arial Narrow" w:eastAsia="Times New Roman" w:hAnsi="Arial Narrow" w:cs="Calibri"/>
                <w:b/>
                <w:bCs/>
                <w:color w:val="000000"/>
                <w:sz w:val="20"/>
                <w:szCs w:val="20"/>
              </w:rPr>
              <w:t>oficial</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Estímulo</w:t>
            </w:r>
          </w:p>
        </w:tc>
      </w:tr>
      <w:tr w:rsidR="00293905" w:rsidRPr="00B866D7" w:rsidTr="004D035C">
        <w:trPr>
          <w:cantSplit/>
          <w:trHeight w:val="1020"/>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R44</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 Operativo Anual del Departamento de Donaciones e Imagen Institucional</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Al finalizar el año, el Plan Operativo Anual del Departamento de Donaciones e Imagen Institucional de dicho año pasa a estado </w:t>
            </w:r>
            <w:r w:rsidRPr="00B866D7">
              <w:rPr>
                <w:rFonts w:ascii="Arial Narrow" w:eastAsia="Times New Roman" w:hAnsi="Arial Narrow" w:cs="Calibri"/>
                <w:b/>
                <w:bCs/>
                <w:color w:val="000000"/>
                <w:sz w:val="20"/>
                <w:szCs w:val="20"/>
              </w:rPr>
              <w:t>vencido</w:t>
            </w:r>
            <w:r w:rsidRPr="00B866D7">
              <w:rPr>
                <w:rFonts w:ascii="Arial Narrow" w:eastAsia="Times New Roman" w:hAnsi="Arial Narrow" w:cs="Calibri"/>
                <w:color w:val="000000"/>
                <w:sz w:val="20"/>
                <w:szCs w:val="20"/>
              </w:rPr>
              <w:t>.</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Existencia</w:t>
            </w:r>
          </w:p>
        </w:tc>
      </w:tr>
      <w:tr w:rsidR="00293905" w:rsidRPr="00B866D7" w:rsidTr="004D035C">
        <w:trPr>
          <w:cantSplit/>
          <w:trHeight w:val="765"/>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R45</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 Operativo Anual del Departamento de Formación</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llega la solicitud de creación de Plan Operativo Anual del Departamento de Formación desde el proceso de Elaboración del Plan Operativo Institucional el Plan Operativo Anual del Departamento de Formación pasa a estado </w:t>
            </w:r>
            <w:r w:rsidRPr="00B866D7">
              <w:rPr>
                <w:rFonts w:ascii="Arial Narrow" w:eastAsia="Times New Roman" w:hAnsi="Arial Narrow" w:cs="Calibri"/>
                <w:b/>
                <w:bCs/>
                <w:color w:val="000000"/>
                <w:sz w:val="20"/>
                <w:szCs w:val="20"/>
              </w:rPr>
              <w:t>creado</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765"/>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R46</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 Operativo Anual del Departamento de Formación</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Una vez que el Departamento de Planificación ha sido incluido el Plan Operativo Anual del Departamento de Formación en el Plan Operativo Anual Institucional, el Plan Operativo Anual del Departamento de Formación pasa a estado </w:t>
            </w:r>
            <w:r w:rsidRPr="00B866D7">
              <w:rPr>
                <w:rFonts w:ascii="Arial Narrow" w:eastAsia="Times New Roman" w:hAnsi="Arial Narrow" w:cs="Calibri"/>
                <w:b/>
                <w:bCs/>
                <w:color w:val="000000"/>
                <w:sz w:val="20"/>
                <w:szCs w:val="20"/>
              </w:rPr>
              <w:t>oficial</w:t>
            </w:r>
            <w:r w:rsidRPr="00B866D7">
              <w:rPr>
                <w:rFonts w:ascii="Arial Narrow" w:eastAsia="Times New Roman" w:hAnsi="Arial Narrow" w:cs="Calibri"/>
                <w:color w:val="000000"/>
                <w:sz w:val="20"/>
                <w:szCs w:val="20"/>
              </w:rPr>
              <w:t>.</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Estímulo</w:t>
            </w:r>
          </w:p>
        </w:tc>
      </w:tr>
      <w:tr w:rsidR="00293905" w:rsidRPr="00B866D7" w:rsidTr="004D035C">
        <w:trPr>
          <w:cantSplit/>
          <w:trHeight w:val="765"/>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R47</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 Operativo Anual del Departamento de Formación</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Al finalizar el año, el Plan Operativo Anual del Departamento de Formación de dicho año pasa a estado </w:t>
            </w:r>
            <w:r w:rsidRPr="00B866D7">
              <w:rPr>
                <w:rFonts w:ascii="Arial Narrow" w:eastAsia="Times New Roman" w:hAnsi="Arial Narrow" w:cs="Calibri"/>
                <w:b/>
                <w:bCs/>
                <w:color w:val="000000"/>
                <w:sz w:val="20"/>
                <w:szCs w:val="20"/>
              </w:rPr>
              <w:t>vencido</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Existencia</w:t>
            </w:r>
          </w:p>
        </w:tc>
      </w:tr>
      <w:tr w:rsidR="00293905" w:rsidRPr="00B866D7" w:rsidTr="004D035C">
        <w:trPr>
          <w:cantSplit/>
          <w:trHeight w:val="765"/>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R48</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 Operativo Anual del Departamento de Proyectos</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llega la solicitud de creación de Plan Operativo Anual del Departamento de Proyectos desde el proceso de Elaboración del Plan Operativo Institucional el Plan Operativo Anual del Departamento de Proyectos pasa a estado </w:t>
            </w:r>
            <w:r w:rsidRPr="00B866D7">
              <w:rPr>
                <w:rFonts w:ascii="Arial Narrow" w:eastAsia="Times New Roman" w:hAnsi="Arial Narrow" w:cs="Calibri"/>
                <w:b/>
                <w:bCs/>
                <w:color w:val="000000"/>
                <w:sz w:val="20"/>
                <w:szCs w:val="20"/>
              </w:rPr>
              <w:t>creado</w:t>
            </w:r>
            <w:r w:rsidRPr="00B866D7">
              <w:rPr>
                <w:rFonts w:ascii="Arial Narrow" w:eastAsia="Times New Roman" w:hAnsi="Arial Narrow" w:cs="Calibri"/>
                <w:color w:val="000000"/>
                <w:sz w:val="20"/>
                <w:szCs w:val="20"/>
              </w:rPr>
              <w:t>.</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765"/>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R49</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 Operativo Anual del Departamento de Proyectos</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Una vez que el Departamento de Planificación ha sido incluido el Plan Operativo Anual del Departamento de Proyectos en el Plan Operativo Institucional Anual, el Plan Operativo Anual del Departamento de Proyectos pasa a estado </w:t>
            </w:r>
            <w:r w:rsidRPr="00B866D7">
              <w:rPr>
                <w:rFonts w:ascii="Arial Narrow" w:eastAsia="Times New Roman" w:hAnsi="Arial Narrow" w:cs="Calibri"/>
                <w:b/>
                <w:bCs/>
                <w:color w:val="000000"/>
                <w:sz w:val="20"/>
                <w:szCs w:val="20"/>
              </w:rPr>
              <w:t>oficial</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Estímulo</w:t>
            </w:r>
          </w:p>
        </w:tc>
      </w:tr>
      <w:tr w:rsidR="00293905" w:rsidRPr="00B866D7" w:rsidTr="004D035C">
        <w:trPr>
          <w:cantSplit/>
          <w:trHeight w:val="765"/>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R50</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 Operativo Anual del Departamento de Proyectos</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Al finalizar el año, el Plan Operativo Anual del Departamento de Proyectos de dicho año pasa a estado </w:t>
            </w:r>
            <w:r w:rsidRPr="00B866D7">
              <w:rPr>
                <w:rFonts w:ascii="Arial Narrow" w:eastAsia="Times New Roman" w:hAnsi="Arial Narrow" w:cs="Calibri"/>
                <w:b/>
                <w:bCs/>
                <w:color w:val="000000"/>
                <w:sz w:val="20"/>
                <w:szCs w:val="20"/>
              </w:rPr>
              <w:t>vencido</w:t>
            </w:r>
            <w:r w:rsidRPr="00B866D7">
              <w:rPr>
                <w:rFonts w:ascii="Arial Narrow" w:eastAsia="Times New Roman" w:hAnsi="Arial Narrow" w:cs="Calibri"/>
                <w:color w:val="000000"/>
                <w:sz w:val="20"/>
                <w:szCs w:val="20"/>
              </w:rPr>
              <w:t>.</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Existencia</w:t>
            </w:r>
          </w:p>
        </w:tc>
      </w:tr>
      <w:tr w:rsidR="00293905" w:rsidRPr="00B866D7" w:rsidTr="004D035C">
        <w:trPr>
          <w:cantSplit/>
          <w:trHeight w:val="1020"/>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R51</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 Operativo Anual Institucional</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A fines de año, el Jefe del Departamento de Planificación determina la necesidad de elaboración de un nuevo Plan Operativo Anual Institucional para el próximo año. Para iniciar la creación del mismo envía solicitudes de creación de Planes Operativos Anuales a cada departamento, el Plan Operativo Anual Institucional pasa a estado </w:t>
            </w:r>
            <w:r w:rsidRPr="00B866D7">
              <w:rPr>
                <w:rFonts w:ascii="Arial Narrow" w:eastAsia="Times New Roman" w:hAnsi="Arial Narrow" w:cs="Calibri"/>
                <w:b/>
                <w:bCs/>
                <w:color w:val="000000"/>
                <w:sz w:val="20"/>
                <w:szCs w:val="20"/>
              </w:rPr>
              <w:t>creado</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Existencia</w:t>
            </w:r>
          </w:p>
        </w:tc>
      </w:tr>
      <w:tr w:rsidR="00293905" w:rsidRPr="00B866D7" w:rsidTr="004D035C">
        <w:trPr>
          <w:cantSplit/>
          <w:trHeight w:val="1020"/>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R52</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 Operativo Anual Institucional</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el Plan Operativo Anual Institucional cuenta con la integración de los Planes Operativos Anuales de todos los departamentos de </w:t>
            </w:r>
            <w:smartTag w:uri="urn:schemas-microsoft-com:office:smarttags" w:element="PersonName">
              <w:smartTagPr>
                <w:attr w:name="ProductID" w:val="la Oficina Central"/>
              </w:smartTagPr>
              <w:r w:rsidRPr="00B866D7">
                <w:rPr>
                  <w:rFonts w:ascii="Arial Narrow" w:eastAsia="Times New Roman" w:hAnsi="Arial Narrow" w:cs="Calibri"/>
                  <w:color w:val="000000"/>
                  <w:sz w:val="20"/>
                  <w:szCs w:val="20"/>
                </w:rPr>
                <w:t>la Oficina Central</w:t>
              </w:r>
            </w:smartTag>
            <w:r w:rsidRPr="00B866D7">
              <w:rPr>
                <w:rFonts w:ascii="Arial Narrow" w:eastAsia="Times New Roman" w:hAnsi="Arial Narrow" w:cs="Calibri"/>
                <w:color w:val="000000"/>
                <w:sz w:val="20"/>
                <w:szCs w:val="20"/>
              </w:rPr>
              <w:t xml:space="preserve"> Fe y Alegría Perú, pasa a ser revisado por el Jefe del Departamento de Planificación, una vez corregido el Plan Operativo Anual Institucional pasa a estado </w:t>
            </w:r>
            <w:r w:rsidRPr="00B866D7">
              <w:rPr>
                <w:rFonts w:ascii="Arial Narrow" w:eastAsia="Times New Roman" w:hAnsi="Arial Narrow" w:cs="Calibri"/>
                <w:b/>
                <w:bCs/>
                <w:color w:val="000000"/>
                <w:sz w:val="20"/>
                <w:szCs w:val="20"/>
              </w:rPr>
              <w:t>oficial</w:t>
            </w:r>
            <w:r w:rsidRPr="00B866D7">
              <w:rPr>
                <w:rFonts w:ascii="Arial Narrow" w:eastAsia="Times New Roman" w:hAnsi="Arial Narrow" w:cs="Calibri"/>
                <w:color w:val="000000"/>
                <w:sz w:val="20"/>
                <w:szCs w:val="20"/>
              </w:rPr>
              <w:t>.</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510"/>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R53</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 Operativo Anual Institucional</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Al finalizar el año, el Plan Operativo Anual Institucional de dicho año pasa a estado </w:t>
            </w:r>
            <w:r w:rsidRPr="00B866D7">
              <w:rPr>
                <w:rFonts w:ascii="Arial Narrow" w:eastAsia="Times New Roman" w:hAnsi="Arial Narrow" w:cs="Calibri"/>
                <w:b/>
                <w:bCs/>
                <w:color w:val="000000"/>
                <w:sz w:val="20"/>
                <w:szCs w:val="20"/>
              </w:rPr>
              <w:t>vencido</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Existencia</w:t>
            </w:r>
          </w:p>
        </w:tc>
      </w:tr>
      <w:tr w:rsidR="00293905" w:rsidRPr="00B866D7" w:rsidTr="004D035C">
        <w:trPr>
          <w:cantSplit/>
          <w:trHeight w:val="1020"/>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R54</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Presupuesto Institucional por rubro contable y financiamiento</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Al iniciar el año, en base al Plan Operativo Anual Institucional, el Jefe del Departamento de Planificación inicia la elaboración del Presupuesto Institucional por rubro contable y financiamiento, el cual pasa a estado </w:t>
            </w:r>
            <w:r w:rsidRPr="00B866D7">
              <w:rPr>
                <w:rFonts w:ascii="Arial Narrow" w:eastAsia="Times New Roman" w:hAnsi="Arial Narrow" w:cs="Calibri"/>
                <w:b/>
                <w:bCs/>
                <w:color w:val="000000"/>
                <w:sz w:val="20"/>
                <w:szCs w:val="20"/>
              </w:rPr>
              <w:t>creado</w:t>
            </w:r>
            <w:r w:rsidRPr="00B866D7">
              <w:rPr>
                <w:rFonts w:ascii="Arial Narrow" w:eastAsia="Times New Roman" w:hAnsi="Arial Narrow" w:cs="Calibri"/>
                <w:color w:val="000000"/>
                <w:sz w:val="20"/>
                <w:szCs w:val="20"/>
              </w:rPr>
              <w:t>.</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Existencia</w:t>
            </w:r>
          </w:p>
        </w:tc>
      </w:tr>
      <w:tr w:rsidR="00293905" w:rsidRPr="00B866D7" w:rsidTr="004D035C">
        <w:trPr>
          <w:cantSplit/>
          <w:trHeight w:val="1020"/>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R55</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Presupuesto Institucional por rubro contable y financiamiento</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Una vez que el Presupuesto Institucional por rubro contable y financiero ha sido redistribuido, regularizado y sus saldos han sido balanceados pasa a estado </w:t>
            </w:r>
            <w:r w:rsidRPr="00B866D7">
              <w:rPr>
                <w:rFonts w:ascii="Arial Narrow" w:eastAsia="Times New Roman" w:hAnsi="Arial Narrow" w:cs="Calibri"/>
                <w:b/>
                <w:bCs/>
                <w:color w:val="000000"/>
                <w:sz w:val="20"/>
                <w:szCs w:val="20"/>
              </w:rPr>
              <w:t>oficial</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1020"/>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R56</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Presupuesto Institucional por rubro contable y financiamiento</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Al finalizar el año, el Presupuesto Institucional por rubro contable y financiamiento de dicho año pasa a estado </w:t>
            </w:r>
            <w:r w:rsidRPr="00B866D7">
              <w:rPr>
                <w:rFonts w:ascii="Arial Narrow" w:eastAsia="Times New Roman" w:hAnsi="Arial Narrow" w:cs="Calibri"/>
                <w:b/>
                <w:bCs/>
                <w:color w:val="000000"/>
                <w:sz w:val="20"/>
                <w:szCs w:val="20"/>
              </w:rPr>
              <w:t>vencido</w:t>
            </w:r>
            <w:r w:rsidRPr="00B866D7">
              <w:rPr>
                <w:rFonts w:ascii="Arial Narrow" w:eastAsia="Times New Roman" w:hAnsi="Arial Narrow" w:cs="Calibri"/>
                <w:color w:val="000000"/>
                <w:sz w:val="20"/>
                <w:szCs w:val="20"/>
              </w:rPr>
              <w:t>.</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Existencia</w:t>
            </w:r>
          </w:p>
        </w:tc>
      </w:tr>
      <w:tr w:rsidR="00293905" w:rsidRPr="00B866D7" w:rsidTr="004D035C">
        <w:trPr>
          <w:cantSplit/>
          <w:trHeight w:val="1020"/>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R57</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Proyecto</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Durante la definición de las donaciones de empresas privadas</w:t>
            </w:r>
            <w:r>
              <w:rPr>
                <w:rFonts w:ascii="Arial Narrow" w:eastAsia="Times New Roman" w:hAnsi="Arial Narrow" w:cs="Calibri"/>
                <w:color w:val="000000"/>
                <w:sz w:val="20"/>
                <w:szCs w:val="20"/>
              </w:rPr>
              <w:t>,</w:t>
            </w:r>
            <w:r w:rsidRPr="00B866D7">
              <w:rPr>
                <w:rFonts w:ascii="Arial Narrow" w:eastAsia="Times New Roman" w:hAnsi="Arial Narrow" w:cs="Calibri"/>
                <w:color w:val="000000"/>
                <w:sz w:val="20"/>
                <w:szCs w:val="20"/>
              </w:rPr>
              <w:t xml:space="preserve"> ya sea de forma de campaña de voluntariado o voluntariado estratégico, y durante la participación en concurso se elabora el Plan de Ejecución del proyecto asociado a dicha fuente de financiamiento. Cuando el Plan de Ejecución ha sido elaborado el proyecto pasa a estado </w:t>
            </w:r>
            <w:r w:rsidRPr="00B866D7">
              <w:rPr>
                <w:rFonts w:ascii="Arial Narrow" w:eastAsia="Times New Roman" w:hAnsi="Arial Narrow" w:cs="Calibri"/>
                <w:b/>
                <w:bCs/>
                <w:color w:val="000000"/>
                <w:sz w:val="20"/>
                <w:szCs w:val="20"/>
              </w:rPr>
              <w:t>planificado</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765"/>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R58</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Proyecto</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Una vez que llega la fecha de inicio del proyecto, se procede a su ejecución, cuando se han culminado las tareas del Plan de Ejecución el proyecto pasa a estado </w:t>
            </w:r>
            <w:r w:rsidRPr="00B866D7">
              <w:rPr>
                <w:rFonts w:ascii="Arial Narrow" w:eastAsia="Times New Roman" w:hAnsi="Arial Narrow" w:cs="Calibri"/>
                <w:b/>
                <w:bCs/>
                <w:color w:val="000000"/>
                <w:sz w:val="20"/>
                <w:szCs w:val="20"/>
              </w:rPr>
              <w:t>ejecutado</w:t>
            </w:r>
            <w:r w:rsidRPr="00B866D7">
              <w:rPr>
                <w:rFonts w:ascii="Arial Narrow" w:eastAsia="Times New Roman" w:hAnsi="Arial Narrow" w:cs="Calibri"/>
                <w:color w:val="000000"/>
                <w:sz w:val="20"/>
                <w:szCs w:val="20"/>
              </w:rPr>
              <w:t xml:space="preserve">. Sin embargo, si el proyecto no puede ser ejecutado por algún motivo pasa a estado </w:t>
            </w:r>
            <w:r w:rsidRPr="00B866D7">
              <w:rPr>
                <w:rFonts w:ascii="Arial Narrow" w:eastAsia="Times New Roman" w:hAnsi="Arial Narrow" w:cs="Calibri"/>
                <w:b/>
                <w:bCs/>
                <w:color w:val="000000"/>
                <w:sz w:val="20"/>
                <w:szCs w:val="20"/>
              </w:rPr>
              <w:t>cancelado</w:t>
            </w:r>
            <w:r w:rsidRPr="00B866D7">
              <w:rPr>
                <w:rFonts w:ascii="Arial Narrow" w:eastAsia="Times New Roman" w:hAnsi="Arial Narrow" w:cs="Calibri"/>
                <w:color w:val="000000"/>
                <w:sz w:val="20"/>
                <w:szCs w:val="20"/>
              </w:rPr>
              <w:t>.</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765"/>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R59</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Proyecto</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En caso se haya solicitado la realización de auditoría en algún proyecto, se procede a la realización de un concurso para determinar la empresa auditora que realizará el mismo. Una vez enviado el Informe de Auditoría a la fuente de financiamiento el proyecto pasa a estado </w:t>
            </w:r>
            <w:r w:rsidRPr="00B866D7">
              <w:rPr>
                <w:rFonts w:ascii="Arial Narrow" w:eastAsia="Times New Roman" w:hAnsi="Arial Narrow" w:cs="Calibri"/>
                <w:b/>
                <w:bCs/>
                <w:color w:val="000000"/>
                <w:sz w:val="20"/>
                <w:szCs w:val="20"/>
              </w:rPr>
              <w:t>auditado</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765"/>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R60</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Proyecto</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el proyecto se encuentra en estado ejecutado, puede ser evaluado de acuerdo a las condiciones establecidas por la fuente de financiamiento. En caso se realice la evaluación, el proyecto pasa a estado </w:t>
            </w:r>
            <w:r w:rsidRPr="00B866D7">
              <w:rPr>
                <w:rFonts w:ascii="Arial Narrow" w:eastAsia="Times New Roman" w:hAnsi="Arial Narrow" w:cs="Calibri"/>
                <w:b/>
                <w:bCs/>
                <w:color w:val="000000"/>
                <w:sz w:val="20"/>
                <w:szCs w:val="20"/>
              </w:rPr>
              <w:t>evaluado</w:t>
            </w:r>
            <w:r w:rsidRPr="00B866D7">
              <w:rPr>
                <w:rFonts w:ascii="Arial Narrow" w:eastAsia="Times New Roman" w:hAnsi="Arial Narrow" w:cs="Calibri"/>
                <w:color w:val="000000"/>
                <w:sz w:val="20"/>
                <w:szCs w:val="20"/>
              </w:rPr>
              <w:t xml:space="preserve">. </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765"/>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R61</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Publicidad</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La publicidad del Movimiento Fe y Alegría Perú es realizada por agencias publicitarias voluntarias. Por ello, cuando se hace una solicitud de publicidad a la agencia publicitaria, la publicidad pasa a estado </w:t>
            </w:r>
            <w:r w:rsidRPr="00B866D7">
              <w:rPr>
                <w:rFonts w:ascii="Arial Narrow" w:eastAsia="Times New Roman" w:hAnsi="Arial Narrow" w:cs="Calibri"/>
                <w:b/>
                <w:bCs/>
                <w:color w:val="000000"/>
                <w:sz w:val="20"/>
                <w:szCs w:val="20"/>
              </w:rPr>
              <w:t>solicitado</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510"/>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R62</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Publicidad</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la agencia publicitaria voluntaria ha enviado la publicidad al Departamento de Donaciones e Imagen Institucional, la publicidad pasa a estado </w:t>
            </w:r>
            <w:r w:rsidRPr="00B866D7">
              <w:rPr>
                <w:rFonts w:ascii="Arial Narrow" w:eastAsia="Times New Roman" w:hAnsi="Arial Narrow" w:cs="Calibri"/>
                <w:b/>
                <w:bCs/>
                <w:color w:val="000000"/>
                <w:sz w:val="20"/>
                <w:szCs w:val="20"/>
              </w:rPr>
              <w:t>elaborado</w:t>
            </w:r>
            <w:r w:rsidRPr="00B866D7">
              <w:rPr>
                <w:rFonts w:ascii="Arial Narrow" w:eastAsia="Times New Roman" w:hAnsi="Arial Narrow" w:cs="Calibri"/>
                <w:color w:val="000000"/>
                <w:sz w:val="20"/>
                <w:szCs w:val="20"/>
              </w:rPr>
              <w:t>.</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510"/>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R63</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Publicidad</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La publicidad del Movimiento Fe y Alegría Perú es publicada por medios de comunicación. Cuando el medio de comunicación publica la publicidad, la publicidad pasa a estado </w:t>
            </w:r>
            <w:r w:rsidRPr="00B866D7">
              <w:rPr>
                <w:rFonts w:ascii="Arial Narrow" w:eastAsia="Times New Roman" w:hAnsi="Arial Narrow" w:cs="Calibri"/>
                <w:b/>
                <w:bCs/>
                <w:color w:val="000000"/>
                <w:sz w:val="20"/>
                <w:szCs w:val="20"/>
              </w:rPr>
              <w:t>publicada</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510"/>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R64</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Retiro</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Luego de la elaboración del Plan Operativo Anual de Pastoral y Educación en Valores; el estado del retiro pasa a ser</w:t>
            </w:r>
            <w:r w:rsidRPr="00B866D7">
              <w:rPr>
                <w:rFonts w:ascii="Arial Narrow" w:eastAsia="Times New Roman" w:hAnsi="Arial Narrow" w:cs="Calibri"/>
                <w:b/>
                <w:bCs/>
                <w:color w:val="000000"/>
                <w:sz w:val="20"/>
                <w:szCs w:val="20"/>
              </w:rPr>
              <w:t xml:space="preserve"> planificado</w:t>
            </w:r>
            <w:r w:rsidRPr="00B866D7">
              <w:rPr>
                <w:rFonts w:ascii="Arial Narrow" w:eastAsia="Times New Roman" w:hAnsi="Arial Narrow" w:cs="Calibri"/>
                <w:color w:val="000000"/>
                <w:sz w:val="20"/>
                <w:szCs w:val="20"/>
              </w:rPr>
              <w:t xml:space="preserve">, debido a que el mismo es incluido en la planificación operativa anual. </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Derivación - Inferencia</w:t>
            </w:r>
          </w:p>
        </w:tc>
      </w:tr>
      <w:tr w:rsidR="00293905" w:rsidRPr="00B866D7" w:rsidTr="004D035C">
        <w:trPr>
          <w:cantSplit/>
          <w:trHeight w:val="510"/>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R65</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Retiro</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el equipo pedagógico de pastoral a concluido de elaborar el material para el retiro, el mismo pasa a estado </w:t>
            </w:r>
            <w:r w:rsidRPr="00B866D7">
              <w:rPr>
                <w:rFonts w:ascii="Arial Narrow" w:eastAsia="Times New Roman" w:hAnsi="Arial Narrow" w:cs="Calibri"/>
                <w:b/>
                <w:bCs/>
                <w:color w:val="000000"/>
                <w:sz w:val="20"/>
                <w:szCs w:val="20"/>
              </w:rPr>
              <w:t>preparado</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765"/>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R66</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Retiro</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el centro educativo ha confirmado su asistencia al retiro, el mismo pasa a estado </w:t>
            </w:r>
            <w:r w:rsidRPr="00B866D7">
              <w:rPr>
                <w:rFonts w:ascii="Arial Narrow" w:eastAsia="Times New Roman" w:hAnsi="Arial Narrow" w:cs="Calibri"/>
                <w:b/>
                <w:bCs/>
                <w:color w:val="000000"/>
                <w:sz w:val="20"/>
                <w:szCs w:val="20"/>
              </w:rPr>
              <w:t>confirmado</w:t>
            </w:r>
            <w:r w:rsidRPr="00B866D7">
              <w:rPr>
                <w:rFonts w:ascii="Arial Narrow" w:eastAsia="Times New Roman" w:hAnsi="Arial Narrow" w:cs="Calibri"/>
                <w:color w:val="000000"/>
                <w:sz w:val="20"/>
                <w:szCs w:val="20"/>
              </w:rPr>
              <w:t xml:space="preserve">. En caso el centro educativo no confirme su asistencia al retiro con una semana de anticipación el estado del mismo pasará a </w:t>
            </w:r>
            <w:r w:rsidRPr="00B866D7">
              <w:rPr>
                <w:rFonts w:ascii="Arial Narrow" w:eastAsia="Times New Roman" w:hAnsi="Arial Narrow" w:cs="Calibri"/>
                <w:b/>
                <w:bCs/>
                <w:color w:val="000000"/>
                <w:sz w:val="20"/>
                <w:szCs w:val="20"/>
              </w:rPr>
              <w:t>cancelado</w:t>
            </w:r>
            <w:r w:rsidRPr="00B866D7">
              <w:rPr>
                <w:rFonts w:ascii="Arial Narrow" w:eastAsia="Times New Roman" w:hAnsi="Arial Narrow" w:cs="Calibri"/>
                <w:color w:val="000000"/>
                <w:sz w:val="20"/>
                <w:szCs w:val="20"/>
              </w:rPr>
              <w:t>.</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765"/>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R67</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Retiro</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llega el día de la realización del retiro y el centro educativo ha realizado los pagos respectivos, se ejecutan todas las actividades planeadas. Al finalizar la ejecución de las actividades del retiro el mismo pasa a estado </w:t>
            </w:r>
            <w:r w:rsidRPr="00B866D7">
              <w:rPr>
                <w:rFonts w:ascii="Arial Narrow" w:eastAsia="Times New Roman" w:hAnsi="Arial Narrow" w:cs="Calibri"/>
                <w:b/>
                <w:bCs/>
                <w:color w:val="000000"/>
                <w:sz w:val="20"/>
                <w:szCs w:val="20"/>
              </w:rPr>
              <w:t>ejecutado</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510"/>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R68</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Taller pastoral</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Luego de la elaboración del Plan Operativo Anual de Pastoral y Educación en Valores; el estado del taller pasa a ser</w:t>
            </w:r>
            <w:r w:rsidRPr="00B866D7">
              <w:rPr>
                <w:rFonts w:ascii="Arial Narrow" w:eastAsia="Times New Roman" w:hAnsi="Arial Narrow" w:cs="Calibri"/>
                <w:b/>
                <w:bCs/>
                <w:color w:val="000000"/>
                <w:sz w:val="20"/>
                <w:szCs w:val="20"/>
              </w:rPr>
              <w:t xml:space="preserve"> planificado</w:t>
            </w:r>
            <w:r w:rsidRPr="00B866D7">
              <w:rPr>
                <w:rFonts w:ascii="Arial Narrow" w:eastAsia="Times New Roman" w:hAnsi="Arial Narrow" w:cs="Calibri"/>
                <w:color w:val="000000"/>
                <w:sz w:val="20"/>
                <w:szCs w:val="20"/>
              </w:rPr>
              <w:t xml:space="preserve">, debido a que el mismo es incluido en la planificación operativa anual. </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Derivación - Inferencia</w:t>
            </w:r>
          </w:p>
        </w:tc>
      </w:tr>
      <w:tr w:rsidR="00293905" w:rsidRPr="00B866D7" w:rsidTr="004D035C">
        <w:trPr>
          <w:cantSplit/>
          <w:trHeight w:val="1020"/>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R69</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Taller pastoral</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Una vez elaborado el Presupuesto Institucional por rubro contable y financiamiento, se cuenta con los medios económicos para realizar los talleres. Cuando se lleva a cabo el taller, se realiza seguimiento a los cuerpos pastorales de los centros educativos que recibieron el taller; el estado del taller pasa a ser </w:t>
            </w:r>
            <w:r w:rsidRPr="00B866D7">
              <w:rPr>
                <w:rFonts w:ascii="Arial Narrow" w:eastAsia="Times New Roman" w:hAnsi="Arial Narrow" w:cs="Calibri"/>
                <w:b/>
                <w:bCs/>
                <w:color w:val="000000"/>
                <w:sz w:val="20"/>
                <w:szCs w:val="20"/>
              </w:rPr>
              <w:t>ejecutado</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765"/>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R70</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Taller pastoral</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En caso el cuerpo pastoral del centro educativo no se encuentre disponible para recibir el taller se procede a negociar otra fecha de taller. Si todavía se cuenta con recursos para reprogramar el mismo, el estado del mismo pasa a ser </w:t>
            </w:r>
            <w:r w:rsidRPr="00B866D7">
              <w:rPr>
                <w:rFonts w:ascii="Arial Narrow" w:eastAsia="Times New Roman" w:hAnsi="Arial Narrow" w:cs="Calibri"/>
                <w:b/>
                <w:bCs/>
                <w:color w:val="000000"/>
                <w:sz w:val="20"/>
                <w:szCs w:val="20"/>
              </w:rPr>
              <w:t>reprogramado</w:t>
            </w:r>
            <w:r w:rsidRPr="00B866D7">
              <w:rPr>
                <w:rFonts w:ascii="Arial Narrow" w:eastAsia="Times New Roman" w:hAnsi="Arial Narrow" w:cs="Calibri"/>
                <w:color w:val="000000"/>
                <w:sz w:val="20"/>
                <w:szCs w:val="20"/>
              </w:rPr>
              <w:t>.</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Estructural</w:t>
            </w:r>
          </w:p>
        </w:tc>
      </w:tr>
      <w:tr w:rsidR="00293905" w:rsidRPr="00B866D7" w:rsidTr="004D035C">
        <w:trPr>
          <w:cantSplit/>
          <w:trHeight w:val="1275"/>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R71</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Voluntariado Estratégico</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se recibe una solicitud de donación por parte de una empresa voluntaria, se procede a determinar el tipo de donación. En caso se tenga un voluntariado estratégico, se le muestra a la empresa los requerimientos institucionales que pueden cubrir, cuando la empresa define los requerimientos institucionales que cubrirá se elabora el plan de ejecución. Cuando se termina el plan de ejecución, el voluntariado estratégico pasa al estado </w:t>
            </w:r>
            <w:r w:rsidRPr="00B866D7">
              <w:rPr>
                <w:rFonts w:ascii="Arial Narrow" w:eastAsia="Times New Roman" w:hAnsi="Arial Narrow" w:cs="Calibri"/>
                <w:b/>
                <w:bCs/>
                <w:color w:val="000000"/>
                <w:sz w:val="20"/>
                <w:szCs w:val="20"/>
              </w:rPr>
              <w:t>planificado</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Estímulo</w:t>
            </w:r>
          </w:p>
        </w:tc>
      </w:tr>
      <w:tr w:rsidR="00293905" w:rsidRPr="00B866D7" w:rsidTr="004D035C">
        <w:trPr>
          <w:cantSplit/>
          <w:trHeight w:val="510"/>
        </w:trPr>
        <w:tc>
          <w:tcPr>
            <w:tcW w:w="980" w:type="dxa"/>
            <w:shd w:val="clear" w:color="auto" w:fill="auto"/>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R72</w:t>
            </w:r>
          </w:p>
        </w:tc>
        <w:tc>
          <w:tcPr>
            <w:tcW w:w="1591"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Voluntariado Estratégico</w:t>
            </w:r>
          </w:p>
        </w:tc>
        <w:tc>
          <w:tcPr>
            <w:tcW w:w="5524" w:type="dxa"/>
            <w:shd w:val="clear" w:color="auto" w:fill="auto"/>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Cuando se han desarrollado todas las tareas del plan de ejecución se considera el voluntariado estratégico como </w:t>
            </w:r>
            <w:r w:rsidRPr="00B866D7">
              <w:rPr>
                <w:rFonts w:ascii="Arial Narrow" w:eastAsia="Times New Roman" w:hAnsi="Arial Narrow" w:cs="Calibri"/>
                <w:b/>
                <w:bCs/>
                <w:color w:val="000000"/>
                <w:sz w:val="20"/>
                <w:szCs w:val="20"/>
              </w:rPr>
              <w:t>ejecutado</w:t>
            </w:r>
            <w:r w:rsidRPr="00B866D7">
              <w:rPr>
                <w:rFonts w:ascii="Arial Narrow" w:eastAsia="Times New Roman" w:hAnsi="Arial Narrow" w:cs="Calibri"/>
                <w:color w:val="000000"/>
                <w:sz w:val="20"/>
                <w:szCs w:val="20"/>
              </w:rPr>
              <w:t>.</w:t>
            </w:r>
          </w:p>
        </w:tc>
        <w:tc>
          <w:tcPr>
            <w:tcW w:w="1418" w:type="dxa"/>
            <w:shd w:val="clear" w:color="auto" w:fill="auto"/>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Restricción - Operacional</w:t>
            </w:r>
          </w:p>
        </w:tc>
      </w:tr>
      <w:tr w:rsidR="00293905" w:rsidRPr="00B866D7" w:rsidTr="004D035C">
        <w:trPr>
          <w:cantSplit/>
          <w:trHeight w:val="765"/>
        </w:trPr>
        <w:tc>
          <w:tcPr>
            <w:tcW w:w="980" w:type="dxa"/>
            <w:shd w:val="clear" w:color="D8D8D8" w:fill="D8D8D8"/>
            <w:noWrap/>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R73</w:t>
            </w:r>
          </w:p>
        </w:tc>
        <w:tc>
          <w:tcPr>
            <w:tcW w:w="1591" w:type="dxa"/>
            <w:shd w:val="clear" w:color="D8D8D8" w:fill="D8D8D8"/>
            <w:vAlign w:val="center"/>
          </w:tcPr>
          <w:p w:rsidR="00293905" w:rsidRPr="00B866D7" w:rsidRDefault="00293905" w:rsidP="00293905">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Voluntariado Estratégico</w:t>
            </w:r>
          </w:p>
        </w:tc>
        <w:tc>
          <w:tcPr>
            <w:tcW w:w="5524" w:type="dxa"/>
            <w:shd w:val="clear" w:color="D8D8D8" w:fill="D8D8D8"/>
            <w:vAlign w:val="center"/>
          </w:tcPr>
          <w:p w:rsidR="00293905" w:rsidRPr="00B866D7" w:rsidRDefault="00293905" w:rsidP="00293905">
            <w:pPr>
              <w:spacing w:after="0" w:line="240" w:lineRule="auto"/>
              <w:jc w:val="both"/>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En caso la empresa voluntaria lo considere necesario, puede solicitar la cancelación del voluntariado estratégico antes de su ejecución, en este caso el voluntariado estratégico pasaría a estado </w:t>
            </w:r>
            <w:r w:rsidRPr="00B866D7">
              <w:rPr>
                <w:rFonts w:ascii="Arial Narrow" w:eastAsia="Times New Roman" w:hAnsi="Arial Narrow" w:cs="Calibri"/>
                <w:b/>
                <w:bCs/>
                <w:color w:val="000000"/>
                <w:sz w:val="20"/>
                <w:szCs w:val="20"/>
              </w:rPr>
              <w:t>cancelado</w:t>
            </w:r>
            <w:r w:rsidRPr="00B866D7">
              <w:rPr>
                <w:rFonts w:ascii="Arial Narrow" w:eastAsia="Times New Roman" w:hAnsi="Arial Narrow" w:cs="Calibri"/>
                <w:color w:val="000000"/>
                <w:sz w:val="20"/>
                <w:szCs w:val="20"/>
              </w:rPr>
              <w:t>.</w:t>
            </w:r>
          </w:p>
        </w:tc>
        <w:tc>
          <w:tcPr>
            <w:tcW w:w="1418" w:type="dxa"/>
            <w:shd w:val="clear" w:color="D8D8D8" w:fill="D8D8D8"/>
            <w:vAlign w:val="center"/>
          </w:tcPr>
          <w:p w:rsidR="00293905" w:rsidRPr="00B866D7" w:rsidRDefault="00293905" w:rsidP="00293905">
            <w:pPr>
              <w:keepNext/>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Existencia</w:t>
            </w:r>
          </w:p>
        </w:tc>
      </w:tr>
    </w:tbl>
    <w:p w:rsidR="00293905" w:rsidRPr="00293905" w:rsidRDefault="00293905" w:rsidP="00293905">
      <w:pPr>
        <w:pStyle w:val="Caption"/>
        <w:jc w:val="center"/>
        <w:rPr>
          <w:rFonts w:asciiTheme="majorHAnsi" w:hAnsiTheme="majorHAnsi"/>
          <w:sz w:val="16"/>
          <w:szCs w:val="16"/>
        </w:rPr>
      </w:pPr>
      <w:bookmarkStart w:id="372" w:name="_Toc266031761"/>
      <w:r w:rsidRPr="00293905">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75</w:t>
      </w:r>
      <w:r w:rsidR="00C74554">
        <w:rPr>
          <w:rFonts w:asciiTheme="majorHAnsi" w:hAnsiTheme="majorHAnsi"/>
          <w:sz w:val="16"/>
          <w:szCs w:val="16"/>
        </w:rPr>
        <w:fldChar w:fldCharType="end"/>
      </w:r>
      <w:r w:rsidRPr="00293905">
        <w:rPr>
          <w:rFonts w:asciiTheme="majorHAnsi" w:hAnsiTheme="majorHAnsi"/>
          <w:sz w:val="16"/>
          <w:szCs w:val="16"/>
        </w:rPr>
        <w:t>.- Reglas de negocio</w:t>
      </w:r>
      <w:bookmarkEnd w:id="372"/>
    </w:p>
    <w:p w:rsidR="00293905" w:rsidRPr="00293905" w:rsidRDefault="00293905" w:rsidP="00293905">
      <w:pPr>
        <w:pStyle w:val="Caption"/>
        <w:jc w:val="center"/>
        <w:rPr>
          <w:rFonts w:asciiTheme="majorHAnsi" w:hAnsiTheme="majorHAnsi"/>
          <w:sz w:val="16"/>
          <w:szCs w:val="16"/>
        </w:rPr>
      </w:pPr>
      <w:r w:rsidRPr="00293905">
        <w:rPr>
          <w:rFonts w:asciiTheme="majorHAnsi" w:hAnsiTheme="majorHAnsi"/>
          <w:sz w:val="16"/>
          <w:szCs w:val="16"/>
        </w:rPr>
        <w:t>Fuente: Elaboración propia</w:t>
      </w:r>
    </w:p>
    <w:p w:rsidR="00293905" w:rsidRPr="00B866D7" w:rsidRDefault="00293905" w:rsidP="00293905">
      <w:pPr>
        <w:ind w:left="360"/>
        <w:jc w:val="both"/>
        <w:rPr>
          <w:rFonts w:ascii="Arial Narrow" w:hAnsi="Arial Narrow"/>
        </w:rPr>
      </w:pPr>
    </w:p>
    <w:p w:rsidR="00293905" w:rsidRPr="00293905" w:rsidRDefault="00293905" w:rsidP="00293905">
      <w:pPr>
        <w:spacing w:line="360" w:lineRule="auto"/>
        <w:jc w:val="both"/>
        <w:rPr>
          <w:sz w:val="24"/>
        </w:rPr>
      </w:pPr>
      <w:r w:rsidRPr="00293905">
        <w:rPr>
          <w:sz w:val="24"/>
        </w:rPr>
        <w:t xml:space="preserve">El diagrama de reglas de negocio muestra la interacción de las entidades identificadas en el modelo de dominio con las reglas de negocio identificadas en la Tabla </w:t>
      </w:r>
      <w:r w:rsidR="004D035C">
        <w:rPr>
          <w:sz w:val="24"/>
        </w:rPr>
        <w:t>7</w:t>
      </w:r>
      <w:r w:rsidRPr="00293905">
        <w:rPr>
          <w:sz w:val="24"/>
        </w:rPr>
        <w:t xml:space="preserve">5. Las reglas de negocio se muestran como anotaciones asociadas a las entidades por sus códigos de regla. </w:t>
      </w:r>
    </w:p>
    <w:p w:rsidR="00293905" w:rsidRPr="00B866D7" w:rsidRDefault="00293905" w:rsidP="00293905">
      <w:pPr>
        <w:ind w:left="705"/>
        <w:jc w:val="both"/>
        <w:rPr>
          <w:rFonts w:ascii="Arial Narrow" w:hAnsi="Arial Narrow"/>
        </w:rPr>
      </w:pPr>
    </w:p>
    <w:p w:rsidR="00A318E2" w:rsidRPr="00293905" w:rsidRDefault="00A318E2" w:rsidP="00A318E2">
      <w:pPr>
        <w:pStyle w:val="Caption"/>
        <w:jc w:val="center"/>
        <w:rPr>
          <w:rFonts w:asciiTheme="majorHAnsi" w:hAnsiTheme="majorHAnsi"/>
          <w:sz w:val="16"/>
          <w:szCs w:val="16"/>
          <w:lang w:val="es-ES"/>
        </w:rPr>
        <w:sectPr w:rsidR="00A318E2" w:rsidRPr="00293905" w:rsidSect="00A318E2">
          <w:headerReference w:type="default" r:id="rId137"/>
          <w:footerReference w:type="default" r:id="rId138"/>
          <w:pgSz w:w="11907" w:h="16839" w:code="9"/>
          <w:pgMar w:top="1417" w:right="1701" w:bottom="1417" w:left="1701" w:header="709" w:footer="709" w:gutter="0"/>
          <w:cols w:space="708"/>
          <w:docGrid w:linePitch="360"/>
        </w:sectPr>
      </w:pPr>
    </w:p>
    <w:p w:rsidR="00293905" w:rsidRPr="00B866D7" w:rsidRDefault="00293905" w:rsidP="00293905">
      <w:pPr>
        <w:keepNext/>
        <w:spacing w:after="0"/>
        <w:ind w:left="705"/>
        <w:jc w:val="center"/>
        <w:rPr>
          <w:rFonts w:ascii="Arial Narrow" w:hAnsi="Arial Narrow"/>
        </w:rPr>
      </w:pPr>
      <w:r>
        <w:rPr>
          <w:rFonts w:ascii="Arial Narrow" w:hAnsi="Arial Narrow"/>
          <w:noProof/>
          <w:lang w:eastAsia="es-ES" w:bidi="ar-SA"/>
        </w:rPr>
        <w:drawing>
          <wp:inline distT="0" distB="0" distL="0" distR="0">
            <wp:extent cx="12023677" cy="854550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9" cstate="print"/>
                    <a:srcRect l="4242" t="4276" r="4370" b="4582"/>
                    <a:stretch>
                      <a:fillRect/>
                    </a:stretch>
                  </pic:blipFill>
                  <pic:spPr bwMode="auto">
                    <a:xfrm>
                      <a:off x="0" y="0"/>
                      <a:ext cx="12027854" cy="8548475"/>
                    </a:xfrm>
                    <a:prstGeom prst="rect">
                      <a:avLst/>
                    </a:prstGeom>
                    <a:noFill/>
                    <a:ln w="9525">
                      <a:noFill/>
                      <a:miter lim="800000"/>
                      <a:headEnd/>
                      <a:tailEnd/>
                    </a:ln>
                  </pic:spPr>
                </pic:pic>
              </a:graphicData>
            </a:graphic>
          </wp:inline>
        </w:drawing>
      </w:r>
    </w:p>
    <w:p w:rsidR="00293905" w:rsidRPr="00293905" w:rsidRDefault="00293905" w:rsidP="00293905">
      <w:pPr>
        <w:pStyle w:val="Caption"/>
        <w:jc w:val="center"/>
        <w:rPr>
          <w:rFonts w:asciiTheme="majorHAnsi" w:hAnsiTheme="majorHAnsi"/>
          <w:sz w:val="16"/>
          <w:szCs w:val="16"/>
        </w:rPr>
      </w:pPr>
      <w:bookmarkStart w:id="373" w:name="_Toc266031569"/>
      <w:r w:rsidRPr="00293905">
        <w:rPr>
          <w:rFonts w:asciiTheme="majorHAnsi" w:hAnsiTheme="majorHAnsi"/>
          <w:sz w:val="16"/>
          <w:szCs w:val="16"/>
        </w:rPr>
        <w:t xml:space="preserve">Ilustración </w:t>
      </w:r>
      <w:r w:rsidR="00934198" w:rsidRPr="00293905">
        <w:rPr>
          <w:rFonts w:asciiTheme="majorHAnsi" w:hAnsiTheme="majorHAnsi"/>
          <w:sz w:val="16"/>
          <w:szCs w:val="16"/>
        </w:rPr>
        <w:fldChar w:fldCharType="begin"/>
      </w:r>
      <w:r w:rsidRPr="00293905">
        <w:rPr>
          <w:rFonts w:asciiTheme="majorHAnsi" w:hAnsiTheme="majorHAnsi"/>
          <w:sz w:val="16"/>
          <w:szCs w:val="16"/>
        </w:rPr>
        <w:instrText xml:space="preserve"> SEQ Ilustración \* ARABIC </w:instrText>
      </w:r>
      <w:r w:rsidR="00934198" w:rsidRPr="00293905">
        <w:rPr>
          <w:rFonts w:asciiTheme="majorHAnsi" w:hAnsiTheme="majorHAnsi"/>
          <w:sz w:val="16"/>
          <w:szCs w:val="16"/>
        </w:rPr>
        <w:fldChar w:fldCharType="separate"/>
      </w:r>
      <w:r w:rsidR="00EB772F">
        <w:rPr>
          <w:rFonts w:asciiTheme="majorHAnsi" w:hAnsiTheme="majorHAnsi"/>
          <w:noProof/>
          <w:sz w:val="16"/>
          <w:szCs w:val="16"/>
        </w:rPr>
        <w:t>41</w:t>
      </w:r>
      <w:r w:rsidR="00934198" w:rsidRPr="00293905">
        <w:rPr>
          <w:rFonts w:asciiTheme="majorHAnsi" w:hAnsiTheme="majorHAnsi"/>
          <w:sz w:val="16"/>
          <w:szCs w:val="16"/>
        </w:rPr>
        <w:fldChar w:fldCharType="end"/>
      </w:r>
      <w:r w:rsidRPr="00293905">
        <w:rPr>
          <w:rFonts w:asciiTheme="majorHAnsi" w:hAnsiTheme="majorHAnsi"/>
          <w:sz w:val="16"/>
          <w:szCs w:val="16"/>
        </w:rPr>
        <w:t>.- Diagrama de reglas de negocio</w:t>
      </w:r>
      <w:bookmarkEnd w:id="373"/>
    </w:p>
    <w:p w:rsidR="00293905" w:rsidRDefault="00293905" w:rsidP="00293905">
      <w:pPr>
        <w:pStyle w:val="Caption"/>
        <w:jc w:val="center"/>
        <w:rPr>
          <w:rFonts w:asciiTheme="majorHAnsi" w:hAnsiTheme="majorHAnsi"/>
          <w:sz w:val="16"/>
          <w:szCs w:val="16"/>
        </w:rPr>
      </w:pPr>
      <w:r w:rsidRPr="00293905">
        <w:rPr>
          <w:rFonts w:asciiTheme="majorHAnsi" w:hAnsiTheme="majorHAnsi"/>
          <w:sz w:val="16"/>
          <w:szCs w:val="16"/>
        </w:rPr>
        <w:t>Fuente: Elaboración propia</w:t>
      </w:r>
    </w:p>
    <w:p w:rsidR="00293905" w:rsidRPr="00516C32" w:rsidRDefault="00293905" w:rsidP="00516C32">
      <w:pPr>
        <w:pStyle w:val="Heading2"/>
        <w:numPr>
          <w:ilvl w:val="1"/>
          <w:numId w:val="2"/>
        </w:numPr>
        <w:spacing w:after="240"/>
        <w:jc w:val="both"/>
        <w:rPr>
          <w:b/>
          <w:smallCaps w:val="0"/>
          <w:sz w:val="24"/>
          <w:szCs w:val="24"/>
          <w:u w:val="single"/>
        </w:rPr>
      </w:pPr>
      <w:bookmarkStart w:id="374" w:name="_Toc265485365"/>
      <w:bookmarkStart w:id="375" w:name="_Toc266033436"/>
      <w:r w:rsidRPr="00516C32">
        <w:rPr>
          <w:b/>
          <w:smallCaps w:val="0"/>
          <w:sz w:val="24"/>
          <w:szCs w:val="24"/>
          <w:u w:val="single"/>
        </w:rPr>
        <w:t>MAPEO ENTIDAD – PROCESO</w:t>
      </w:r>
      <w:bookmarkEnd w:id="374"/>
      <w:bookmarkEnd w:id="375"/>
    </w:p>
    <w:p w:rsidR="00293905" w:rsidRPr="00516C32" w:rsidRDefault="00293905" w:rsidP="00516C32">
      <w:pPr>
        <w:spacing w:line="360" w:lineRule="auto"/>
        <w:jc w:val="both"/>
        <w:rPr>
          <w:sz w:val="24"/>
        </w:rPr>
      </w:pPr>
      <w:r w:rsidRPr="00516C32">
        <w:rPr>
          <w:sz w:val="24"/>
        </w:rPr>
        <w:t xml:space="preserve">El Mapeo Entidad-Proceso, realizado para </w:t>
      </w:r>
      <w:smartTag w:uri="urn:schemas-microsoft-com:office:smarttags" w:element="PersonName">
        <w:smartTagPr>
          <w:attr w:name="ProductID" w:val="la Oficina Central"/>
        </w:smartTagPr>
        <w:r w:rsidRPr="00516C32">
          <w:rPr>
            <w:sz w:val="24"/>
          </w:rPr>
          <w:t>la Oficina Central</w:t>
        </w:r>
      </w:smartTag>
      <w:r w:rsidRPr="00516C32">
        <w:rPr>
          <w:sz w:val="24"/>
        </w:rPr>
        <w:t xml:space="preserve"> Fe y Alegría Perú, es una tabla de doble entrada, en el que se listan las entidades de </w:t>
      </w:r>
      <w:smartTag w:uri="urn:schemas-microsoft-com:office:smarttags" w:element="PersonName">
        <w:smartTagPr>
          <w:attr w:name="ProductID" w:val="la Oficina Central"/>
        </w:smartTagPr>
        <w:r w:rsidRPr="00516C32">
          <w:rPr>
            <w:sz w:val="24"/>
          </w:rPr>
          <w:t>la Oficina Central</w:t>
        </w:r>
      </w:smartTag>
      <w:r w:rsidRPr="00516C32">
        <w:rPr>
          <w:sz w:val="24"/>
        </w:rPr>
        <w:t xml:space="preserve"> con los procesos que esta ejecuta. En las intersecciones de la tabla se muestran las relaciones entre las entidades y los procesos. Por medio de este análisis se pueden pri</w:t>
      </w:r>
      <w:r w:rsidR="004D035C">
        <w:rPr>
          <w:sz w:val="24"/>
        </w:rPr>
        <w:t>orizar los procesos y</w:t>
      </w:r>
      <w:r w:rsidRPr="00516C32">
        <w:rPr>
          <w:sz w:val="24"/>
        </w:rPr>
        <w:t xml:space="preserve"> entidades que sean indispensables para el caso de la Oficina Central Fe y Alegría. </w:t>
      </w:r>
    </w:p>
    <w:tbl>
      <w:tblPr>
        <w:tblW w:w="21136" w:type="dxa"/>
        <w:tblInd w:w="55" w:type="dxa"/>
        <w:tblLayout w:type="fixed"/>
        <w:tblCellMar>
          <w:left w:w="70" w:type="dxa"/>
          <w:right w:w="70" w:type="dxa"/>
        </w:tblCellMar>
        <w:tblLook w:val="04A0"/>
      </w:tblPr>
      <w:tblGrid>
        <w:gridCol w:w="1038"/>
        <w:gridCol w:w="3655"/>
        <w:gridCol w:w="556"/>
        <w:gridCol w:w="557"/>
        <w:gridCol w:w="557"/>
        <w:gridCol w:w="557"/>
        <w:gridCol w:w="557"/>
        <w:gridCol w:w="557"/>
        <w:gridCol w:w="557"/>
        <w:gridCol w:w="557"/>
        <w:gridCol w:w="557"/>
        <w:gridCol w:w="556"/>
        <w:gridCol w:w="557"/>
        <w:gridCol w:w="557"/>
        <w:gridCol w:w="557"/>
        <w:gridCol w:w="557"/>
        <w:gridCol w:w="557"/>
        <w:gridCol w:w="557"/>
        <w:gridCol w:w="557"/>
        <w:gridCol w:w="557"/>
        <w:gridCol w:w="556"/>
        <w:gridCol w:w="557"/>
        <w:gridCol w:w="557"/>
        <w:gridCol w:w="557"/>
        <w:gridCol w:w="557"/>
        <w:gridCol w:w="557"/>
        <w:gridCol w:w="557"/>
        <w:gridCol w:w="557"/>
        <w:gridCol w:w="557"/>
        <w:gridCol w:w="557"/>
        <w:gridCol w:w="850"/>
      </w:tblGrid>
      <w:tr w:rsidR="00516C32" w:rsidRPr="00B866D7" w:rsidTr="00516C32">
        <w:trPr>
          <w:trHeight w:val="714"/>
          <w:tblHeader/>
        </w:trPr>
        <w:tc>
          <w:tcPr>
            <w:tcW w:w="1038" w:type="dxa"/>
            <w:tcBorders>
              <w:top w:val="nil"/>
              <w:left w:val="nil"/>
              <w:bottom w:val="nil"/>
              <w:right w:val="nil"/>
            </w:tcBorders>
            <w:shd w:val="clear" w:color="auto" w:fill="auto"/>
            <w:noWrap/>
            <w:vAlign w:val="bottom"/>
          </w:tcPr>
          <w:p w:rsidR="00516C32" w:rsidRPr="00B866D7" w:rsidRDefault="00516C32" w:rsidP="00516C32">
            <w:pPr>
              <w:spacing w:after="0" w:line="240" w:lineRule="auto"/>
              <w:rPr>
                <w:rFonts w:ascii="Arial Narrow" w:eastAsia="Times New Roman" w:hAnsi="Arial Narrow" w:cs="Calibri"/>
                <w:color w:val="000000"/>
                <w:sz w:val="16"/>
                <w:szCs w:val="16"/>
              </w:rPr>
            </w:pPr>
          </w:p>
        </w:tc>
        <w:tc>
          <w:tcPr>
            <w:tcW w:w="3655" w:type="dxa"/>
            <w:tcBorders>
              <w:top w:val="nil"/>
              <w:left w:val="nil"/>
              <w:bottom w:val="nil"/>
              <w:right w:val="nil"/>
            </w:tcBorders>
            <w:shd w:val="clear" w:color="auto" w:fill="auto"/>
            <w:noWrap/>
            <w:vAlign w:val="bottom"/>
          </w:tcPr>
          <w:p w:rsidR="00516C32" w:rsidRPr="00B866D7" w:rsidRDefault="00516C32" w:rsidP="00516C32">
            <w:pPr>
              <w:spacing w:after="0" w:line="240" w:lineRule="auto"/>
              <w:rPr>
                <w:rFonts w:ascii="Arial Narrow" w:eastAsia="Times New Roman" w:hAnsi="Arial Narrow" w:cs="Calibri"/>
                <w:color w:val="000000"/>
                <w:sz w:val="16"/>
                <w:szCs w:val="16"/>
              </w:rPr>
            </w:pPr>
          </w:p>
        </w:tc>
        <w:tc>
          <w:tcPr>
            <w:tcW w:w="16443" w:type="dxa"/>
            <w:gridSpan w:val="29"/>
            <w:tcBorders>
              <w:top w:val="nil"/>
              <w:left w:val="single" w:sz="8" w:space="0" w:color="auto"/>
              <w:bottom w:val="nil"/>
              <w:right w:val="single" w:sz="4" w:space="0" w:color="auto"/>
            </w:tcBorders>
            <w:shd w:val="clear" w:color="auto" w:fill="000000"/>
            <w:vAlign w:val="center"/>
          </w:tcPr>
          <w:p w:rsidR="00516C32" w:rsidRPr="00B866D7" w:rsidRDefault="00516C32" w:rsidP="00516C32">
            <w:pPr>
              <w:spacing w:after="0" w:line="240" w:lineRule="auto"/>
              <w:jc w:val="center"/>
              <w:rPr>
                <w:rFonts w:ascii="Arial Narrow" w:eastAsia="Times New Roman" w:hAnsi="Arial Narrow" w:cs="Calibri"/>
                <w:b/>
                <w:bCs/>
                <w:color w:val="FFFFFF"/>
              </w:rPr>
            </w:pPr>
            <w:r>
              <w:rPr>
                <w:rFonts w:ascii="Arial Narrow" w:eastAsia="Times New Roman" w:hAnsi="Arial Narrow" w:cs="Calibri"/>
                <w:b/>
                <w:bCs/>
                <w:color w:val="FFFFFF"/>
              </w:rPr>
              <w:t>ENTIDADES</w:t>
            </w:r>
          </w:p>
        </w:tc>
      </w:tr>
      <w:tr w:rsidR="00516C32" w:rsidRPr="00B866D7" w:rsidTr="00516C32">
        <w:trPr>
          <w:trHeight w:val="2685"/>
          <w:tblHeader/>
        </w:trPr>
        <w:tc>
          <w:tcPr>
            <w:tcW w:w="1038" w:type="dxa"/>
            <w:tcBorders>
              <w:top w:val="nil"/>
              <w:left w:val="nil"/>
              <w:bottom w:val="nil"/>
              <w:right w:val="nil"/>
            </w:tcBorders>
            <w:shd w:val="clear" w:color="auto" w:fill="auto"/>
            <w:noWrap/>
            <w:vAlign w:val="bottom"/>
          </w:tcPr>
          <w:p w:rsidR="00516C32" w:rsidRPr="00B866D7" w:rsidRDefault="00516C32" w:rsidP="00516C32">
            <w:pPr>
              <w:spacing w:after="0" w:line="240" w:lineRule="auto"/>
              <w:rPr>
                <w:rFonts w:ascii="Arial Narrow" w:eastAsia="Times New Roman" w:hAnsi="Arial Narrow" w:cs="Calibri"/>
                <w:color w:val="000000"/>
                <w:sz w:val="16"/>
                <w:szCs w:val="16"/>
              </w:rPr>
            </w:pPr>
          </w:p>
        </w:tc>
        <w:tc>
          <w:tcPr>
            <w:tcW w:w="3655" w:type="dxa"/>
            <w:tcBorders>
              <w:top w:val="nil"/>
              <w:left w:val="nil"/>
              <w:bottom w:val="nil"/>
              <w:right w:val="nil"/>
            </w:tcBorders>
            <w:shd w:val="clear" w:color="auto" w:fill="auto"/>
            <w:noWrap/>
            <w:vAlign w:val="bottom"/>
          </w:tcPr>
          <w:p w:rsidR="00516C32" w:rsidRPr="00B866D7" w:rsidRDefault="00516C32" w:rsidP="00516C32">
            <w:pPr>
              <w:spacing w:after="0" w:line="240" w:lineRule="auto"/>
              <w:rPr>
                <w:rFonts w:ascii="Arial Narrow" w:eastAsia="Times New Roman" w:hAnsi="Arial Narrow" w:cs="Calibri"/>
                <w:color w:val="000000"/>
                <w:sz w:val="16"/>
                <w:szCs w:val="16"/>
              </w:rPr>
            </w:pPr>
          </w:p>
        </w:tc>
        <w:tc>
          <w:tcPr>
            <w:tcW w:w="556" w:type="dxa"/>
            <w:vMerge w:val="restart"/>
            <w:tcBorders>
              <w:top w:val="nil"/>
              <w:left w:val="single" w:sz="8" w:space="0" w:color="auto"/>
              <w:bottom w:val="nil"/>
              <w:right w:val="single" w:sz="4"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Acompañamiento</w:t>
            </w:r>
          </w:p>
        </w:tc>
        <w:tc>
          <w:tcPr>
            <w:tcW w:w="557" w:type="dxa"/>
            <w:vMerge w:val="restart"/>
            <w:tcBorders>
              <w:top w:val="nil"/>
              <w:left w:val="single" w:sz="4" w:space="0" w:color="auto"/>
              <w:bottom w:val="nil"/>
              <w:right w:val="single" w:sz="4"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sz w:val="16"/>
                <w:szCs w:val="16"/>
              </w:rPr>
            </w:pPr>
            <w:r w:rsidRPr="00B866D7">
              <w:rPr>
                <w:rFonts w:ascii="Arial Narrow" w:eastAsia="Times New Roman" w:hAnsi="Arial Narrow" w:cs="Calibri"/>
                <w:sz w:val="16"/>
                <w:szCs w:val="16"/>
              </w:rPr>
              <w:t>Boletín electrónico</w:t>
            </w:r>
          </w:p>
        </w:tc>
        <w:tc>
          <w:tcPr>
            <w:tcW w:w="557" w:type="dxa"/>
            <w:vMerge w:val="restart"/>
            <w:tcBorders>
              <w:top w:val="nil"/>
              <w:left w:val="single" w:sz="4" w:space="0" w:color="auto"/>
              <w:bottom w:val="nil"/>
              <w:right w:val="single" w:sz="4"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sz w:val="16"/>
                <w:szCs w:val="16"/>
              </w:rPr>
            </w:pPr>
            <w:r w:rsidRPr="00B866D7">
              <w:rPr>
                <w:rFonts w:ascii="Arial Narrow" w:eastAsia="Times New Roman" w:hAnsi="Arial Narrow" w:cs="Calibri"/>
                <w:sz w:val="16"/>
                <w:szCs w:val="16"/>
              </w:rPr>
              <w:t>Campaña Voluntariado</w:t>
            </w:r>
          </w:p>
        </w:tc>
        <w:tc>
          <w:tcPr>
            <w:tcW w:w="557" w:type="dxa"/>
            <w:vMerge w:val="restart"/>
            <w:tcBorders>
              <w:top w:val="nil"/>
              <w:left w:val="single" w:sz="4" w:space="0" w:color="auto"/>
              <w:bottom w:val="nil"/>
              <w:right w:val="single" w:sz="4"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Capacitación</w:t>
            </w:r>
          </w:p>
        </w:tc>
        <w:tc>
          <w:tcPr>
            <w:tcW w:w="557" w:type="dxa"/>
            <w:vMerge w:val="restart"/>
            <w:tcBorders>
              <w:top w:val="nil"/>
              <w:left w:val="single" w:sz="4" w:space="0" w:color="auto"/>
              <w:bottom w:val="nil"/>
              <w:right w:val="single" w:sz="4"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sz w:val="16"/>
                <w:szCs w:val="16"/>
              </w:rPr>
            </w:pPr>
            <w:r w:rsidRPr="00B866D7">
              <w:rPr>
                <w:rFonts w:ascii="Arial Narrow" w:eastAsia="Times New Roman" w:hAnsi="Arial Narrow" w:cs="Calibri"/>
                <w:sz w:val="16"/>
                <w:szCs w:val="16"/>
              </w:rPr>
              <w:t>Concurso</w:t>
            </w:r>
          </w:p>
        </w:tc>
        <w:tc>
          <w:tcPr>
            <w:tcW w:w="557" w:type="dxa"/>
            <w:vMerge w:val="restart"/>
            <w:tcBorders>
              <w:top w:val="nil"/>
              <w:left w:val="single" w:sz="4" w:space="0" w:color="auto"/>
              <w:bottom w:val="nil"/>
              <w:right w:val="single" w:sz="4"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Cuerpo Directivo Centro Educativo</w:t>
            </w:r>
          </w:p>
        </w:tc>
        <w:tc>
          <w:tcPr>
            <w:tcW w:w="557" w:type="dxa"/>
            <w:vMerge w:val="restart"/>
            <w:tcBorders>
              <w:top w:val="nil"/>
              <w:left w:val="single" w:sz="4" w:space="0" w:color="auto"/>
              <w:bottom w:val="nil"/>
              <w:right w:val="single" w:sz="4"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Cuerpo Docente Centro Educativo</w:t>
            </w:r>
          </w:p>
        </w:tc>
        <w:tc>
          <w:tcPr>
            <w:tcW w:w="557" w:type="dxa"/>
            <w:vMerge w:val="restart"/>
            <w:tcBorders>
              <w:top w:val="nil"/>
              <w:left w:val="single" w:sz="4" w:space="0" w:color="auto"/>
              <w:bottom w:val="nil"/>
              <w:right w:val="single" w:sz="4"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Cuerpo Pastoral Centro Educativo</w:t>
            </w:r>
          </w:p>
        </w:tc>
        <w:tc>
          <w:tcPr>
            <w:tcW w:w="557" w:type="dxa"/>
            <w:vMerge w:val="restart"/>
            <w:tcBorders>
              <w:top w:val="nil"/>
              <w:left w:val="single" w:sz="4" w:space="0" w:color="auto"/>
              <w:bottom w:val="nil"/>
              <w:right w:val="single" w:sz="4"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Currícula Técnica</w:t>
            </w:r>
          </w:p>
        </w:tc>
        <w:tc>
          <w:tcPr>
            <w:tcW w:w="556" w:type="dxa"/>
            <w:vMerge w:val="restart"/>
            <w:tcBorders>
              <w:top w:val="nil"/>
              <w:left w:val="single" w:sz="4" w:space="0" w:color="auto"/>
              <w:bottom w:val="nil"/>
              <w:right w:val="single" w:sz="4"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sz w:val="16"/>
                <w:szCs w:val="16"/>
              </w:rPr>
            </w:pPr>
            <w:r w:rsidRPr="00B866D7">
              <w:rPr>
                <w:rFonts w:ascii="Arial Narrow" w:eastAsia="Times New Roman" w:hAnsi="Arial Narrow" w:cs="Calibri"/>
                <w:sz w:val="16"/>
                <w:szCs w:val="16"/>
              </w:rPr>
              <w:t>Donación</w:t>
            </w:r>
          </w:p>
        </w:tc>
        <w:tc>
          <w:tcPr>
            <w:tcW w:w="557" w:type="dxa"/>
            <w:vMerge w:val="restart"/>
            <w:tcBorders>
              <w:top w:val="nil"/>
              <w:left w:val="single" w:sz="4" w:space="0" w:color="auto"/>
              <w:bottom w:val="nil"/>
              <w:right w:val="single" w:sz="4"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sz w:val="16"/>
                <w:szCs w:val="16"/>
              </w:rPr>
            </w:pPr>
            <w:r w:rsidRPr="00B866D7">
              <w:rPr>
                <w:rFonts w:ascii="Arial Narrow" w:eastAsia="Times New Roman" w:hAnsi="Arial Narrow" w:cs="Calibri"/>
                <w:sz w:val="16"/>
                <w:szCs w:val="16"/>
              </w:rPr>
              <w:t>Empresa Voluntaria</w:t>
            </w:r>
          </w:p>
        </w:tc>
        <w:tc>
          <w:tcPr>
            <w:tcW w:w="557" w:type="dxa"/>
            <w:vMerge w:val="restart"/>
            <w:tcBorders>
              <w:top w:val="nil"/>
              <w:left w:val="single" w:sz="4" w:space="0" w:color="auto"/>
              <w:bottom w:val="nil"/>
              <w:right w:val="single" w:sz="4"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sz w:val="16"/>
                <w:szCs w:val="16"/>
              </w:rPr>
            </w:pPr>
            <w:r w:rsidRPr="00B866D7">
              <w:rPr>
                <w:rFonts w:ascii="Arial Narrow" w:eastAsia="Times New Roman" w:hAnsi="Arial Narrow" w:cs="Calibri"/>
                <w:sz w:val="16"/>
                <w:szCs w:val="16"/>
              </w:rPr>
              <w:t>Medio de Comunicación</w:t>
            </w:r>
          </w:p>
        </w:tc>
        <w:tc>
          <w:tcPr>
            <w:tcW w:w="557" w:type="dxa"/>
            <w:vMerge w:val="restart"/>
            <w:tcBorders>
              <w:top w:val="nil"/>
              <w:left w:val="single" w:sz="4" w:space="0" w:color="auto"/>
              <w:bottom w:val="nil"/>
              <w:right w:val="single" w:sz="4"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sz w:val="16"/>
                <w:szCs w:val="16"/>
              </w:rPr>
            </w:pPr>
            <w:r w:rsidRPr="00B866D7">
              <w:rPr>
                <w:rFonts w:ascii="Arial Narrow" w:eastAsia="Times New Roman" w:hAnsi="Arial Narrow" w:cs="Calibri"/>
                <w:sz w:val="16"/>
                <w:szCs w:val="16"/>
              </w:rPr>
              <w:t>Necesidad</w:t>
            </w:r>
          </w:p>
        </w:tc>
        <w:tc>
          <w:tcPr>
            <w:tcW w:w="557" w:type="dxa"/>
            <w:vMerge w:val="restart"/>
            <w:tcBorders>
              <w:top w:val="nil"/>
              <w:left w:val="single" w:sz="4" w:space="0" w:color="auto"/>
              <w:bottom w:val="nil"/>
              <w:right w:val="single" w:sz="4"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sz w:val="16"/>
                <w:szCs w:val="16"/>
              </w:rPr>
            </w:pPr>
            <w:r w:rsidRPr="00B866D7">
              <w:rPr>
                <w:rFonts w:ascii="Arial Narrow" w:eastAsia="Times New Roman" w:hAnsi="Arial Narrow" w:cs="Calibri"/>
                <w:sz w:val="16"/>
                <w:szCs w:val="16"/>
              </w:rPr>
              <w:t>Nota de prensa</w:t>
            </w:r>
          </w:p>
        </w:tc>
        <w:tc>
          <w:tcPr>
            <w:tcW w:w="557" w:type="dxa"/>
            <w:vMerge w:val="restart"/>
            <w:tcBorders>
              <w:top w:val="nil"/>
              <w:left w:val="single" w:sz="4" w:space="0" w:color="auto"/>
              <w:bottom w:val="nil"/>
              <w:right w:val="single" w:sz="4"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sz w:val="16"/>
                <w:szCs w:val="16"/>
              </w:rPr>
            </w:pPr>
            <w:r w:rsidRPr="00B866D7">
              <w:rPr>
                <w:rFonts w:ascii="Arial Narrow" w:eastAsia="Times New Roman" w:hAnsi="Arial Narrow" w:cs="Calibri"/>
                <w:sz w:val="16"/>
                <w:szCs w:val="16"/>
              </w:rPr>
              <w:t>ONG Aliada</w:t>
            </w:r>
          </w:p>
        </w:tc>
        <w:tc>
          <w:tcPr>
            <w:tcW w:w="557" w:type="dxa"/>
            <w:vMerge w:val="restart"/>
            <w:tcBorders>
              <w:top w:val="nil"/>
              <w:left w:val="single" w:sz="4" w:space="0" w:color="auto"/>
              <w:bottom w:val="nil"/>
              <w:right w:val="single" w:sz="4"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sz w:val="16"/>
                <w:szCs w:val="16"/>
              </w:rPr>
            </w:pPr>
            <w:r w:rsidRPr="00B866D7">
              <w:rPr>
                <w:rFonts w:ascii="Arial Narrow" w:eastAsia="Times New Roman" w:hAnsi="Arial Narrow" w:cs="Calibri"/>
                <w:sz w:val="16"/>
                <w:szCs w:val="16"/>
              </w:rPr>
              <w:t>Plan de requerimientos institucionales</w:t>
            </w:r>
          </w:p>
        </w:tc>
        <w:tc>
          <w:tcPr>
            <w:tcW w:w="557" w:type="dxa"/>
            <w:vMerge w:val="restart"/>
            <w:tcBorders>
              <w:top w:val="nil"/>
              <w:left w:val="single" w:sz="4" w:space="0" w:color="auto"/>
              <w:bottom w:val="nil"/>
              <w:right w:val="single" w:sz="4"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Plan Operativo Anual de Educación Técnica</w:t>
            </w:r>
          </w:p>
        </w:tc>
        <w:tc>
          <w:tcPr>
            <w:tcW w:w="557" w:type="dxa"/>
            <w:vMerge w:val="restart"/>
            <w:tcBorders>
              <w:top w:val="nil"/>
              <w:left w:val="single" w:sz="4" w:space="0" w:color="auto"/>
              <w:bottom w:val="nil"/>
              <w:right w:val="single" w:sz="4"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Plan Operativo Anual de Pastoral y Educación en Valores</w:t>
            </w:r>
          </w:p>
        </w:tc>
        <w:tc>
          <w:tcPr>
            <w:tcW w:w="556" w:type="dxa"/>
            <w:vMerge w:val="restart"/>
            <w:tcBorders>
              <w:top w:val="nil"/>
              <w:left w:val="single" w:sz="4" w:space="0" w:color="auto"/>
              <w:bottom w:val="nil"/>
              <w:right w:val="single" w:sz="4"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sz w:val="16"/>
                <w:szCs w:val="16"/>
              </w:rPr>
            </w:pPr>
            <w:r w:rsidRPr="00B866D7">
              <w:rPr>
                <w:rFonts w:ascii="Arial Narrow" w:eastAsia="Times New Roman" w:hAnsi="Arial Narrow" w:cs="Calibri"/>
                <w:sz w:val="16"/>
                <w:szCs w:val="16"/>
              </w:rPr>
              <w:t>Plan Operativo Anual del Departamento de Donaciones e Imagen Institucional</w:t>
            </w:r>
          </w:p>
        </w:tc>
        <w:tc>
          <w:tcPr>
            <w:tcW w:w="557" w:type="dxa"/>
            <w:vMerge w:val="restart"/>
            <w:tcBorders>
              <w:top w:val="nil"/>
              <w:left w:val="single" w:sz="4" w:space="0" w:color="auto"/>
              <w:bottom w:val="nil"/>
              <w:right w:val="single" w:sz="4"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Plan Operativo Anual del Departamento de Formación</w:t>
            </w:r>
          </w:p>
        </w:tc>
        <w:tc>
          <w:tcPr>
            <w:tcW w:w="557" w:type="dxa"/>
            <w:vMerge w:val="restart"/>
            <w:tcBorders>
              <w:top w:val="nil"/>
              <w:left w:val="single" w:sz="4" w:space="0" w:color="auto"/>
              <w:bottom w:val="nil"/>
              <w:right w:val="single" w:sz="4"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sz w:val="16"/>
                <w:szCs w:val="16"/>
              </w:rPr>
            </w:pPr>
            <w:r w:rsidRPr="00B866D7">
              <w:rPr>
                <w:rFonts w:ascii="Arial Narrow" w:eastAsia="Times New Roman" w:hAnsi="Arial Narrow" w:cs="Calibri"/>
                <w:sz w:val="16"/>
                <w:szCs w:val="16"/>
              </w:rPr>
              <w:t>Plan Operativo Anual del Departamento de Proyectos</w:t>
            </w:r>
          </w:p>
        </w:tc>
        <w:tc>
          <w:tcPr>
            <w:tcW w:w="557" w:type="dxa"/>
            <w:vMerge w:val="restart"/>
            <w:tcBorders>
              <w:top w:val="nil"/>
              <w:left w:val="single" w:sz="4" w:space="0" w:color="auto"/>
              <w:bottom w:val="nil"/>
              <w:right w:val="single" w:sz="4"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Plan Operativo Anual Institucional</w:t>
            </w:r>
          </w:p>
        </w:tc>
        <w:tc>
          <w:tcPr>
            <w:tcW w:w="557" w:type="dxa"/>
            <w:vMerge w:val="restart"/>
            <w:tcBorders>
              <w:top w:val="nil"/>
              <w:left w:val="single" w:sz="4" w:space="0" w:color="auto"/>
              <w:bottom w:val="nil"/>
              <w:right w:val="single" w:sz="4"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Presupuesto Institucional por rubro contable y financiamiento</w:t>
            </w:r>
          </w:p>
        </w:tc>
        <w:tc>
          <w:tcPr>
            <w:tcW w:w="557" w:type="dxa"/>
            <w:vMerge w:val="restart"/>
            <w:tcBorders>
              <w:top w:val="nil"/>
              <w:left w:val="single" w:sz="4" w:space="0" w:color="auto"/>
              <w:bottom w:val="nil"/>
              <w:right w:val="single" w:sz="4"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sz w:val="16"/>
                <w:szCs w:val="16"/>
              </w:rPr>
            </w:pPr>
            <w:r w:rsidRPr="00B866D7">
              <w:rPr>
                <w:rFonts w:ascii="Arial Narrow" w:eastAsia="Times New Roman" w:hAnsi="Arial Narrow" w:cs="Calibri"/>
                <w:sz w:val="16"/>
                <w:szCs w:val="16"/>
              </w:rPr>
              <w:t>Proyecto</w:t>
            </w:r>
          </w:p>
        </w:tc>
        <w:tc>
          <w:tcPr>
            <w:tcW w:w="557" w:type="dxa"/>
            <w:vMerge w:val="restart"/>
            <w:tcBorders>
              <w:top w:val="nil"/>
              <w:left w:val="single" w:sz="4" w:space="0" w:color="auto"/>
              <w:bottom w:val="nil"/>
              <w:right w:val="single" w:sz="4"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sz w:val="16"/>
                <w:szCs w:val="16"/>
              </w:rPr>
            </w:pPr>
            <w:r w:rsidRPr="00B866D7">
              <w:rPr>
                <w:rFonts w:ascii="Arial Narrow" w:eastAsia="Times New Roman" w:hAnsi="Arial Narrow" w:cs="Calibri"/>
                <w:sz w:val="16"/>
                <w:szCs w:val="16"/>
              </w:rPr>
              <w:t>Publicidad</w:t>
            </w:r>
          </w:p>
        </w:tc>
        <w:tc>
          <w:tcPr>
            <w:tcW w:w="557" w:type="dxa"/>
            <w:vMerge w:val="restart"/>
            <w:tcBorders>
              <w:top w:val="nil"/>
              <w:left w:val="single" w:sz="4" w:space="0" w:color="auto"/>
              <w:bottom w:val="nil"/>
              <w:right w:val="single" w:sz="4"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Retiro</w:t>
            </w:r>
          </w:p>
        </w:tc>
        <w:tc>
          <w:tcPr>
            <w:tcW w:w="557" w:type="dxa"/>
            <w:vMerge w:val="restart"/>
            <w:tcBorders>
              <w:top w:val="nil"/>
              <w:left w:val="single" w:sz="4" w:space="0" w:color="auto"/>
              <w:bottom w:val="nil"/>
              <w:right w:val="single" w:sz="4"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Taller Pastoral</w:t>
            </w:r>
          </w:p>
        </w:tc>
        <w:tc>
          <w:tcPr>
            <w:tcW w:w="557" w:type="dxa"/>
            <w:vMerge w:val="restart"/>
            <w:tcBorders>
              <w:top w:val="nil"/>
              <w:left w:val="single" w:sz="4" w:space="0" w:color="auto"/>
              <w:bottom w:val="nil"/>
              <w:right w:val="single" w:sz="8" w:space="0" w:color="auto"/>
            </w:tcBorders>
            <w:shd w:val="clear" w:color="auto" w:fill="auto"/>
            <w:textDirection w:val="btLr"/>
            <w:vAlign w:val="center"/>
          </w:tcPr>
          <w:p w:rsidR="00516C32" w:rsidRPr="00B866D7" w:rsidRDefault="00516C32" w:rsidP="00516C32">
            <w:pPr>
              <w:spacing w:after="0" w:line="240" w:lineRule="auto"/>
              <w:rPr>
                <w:rFonts w:ascii="Arial Narrow" w:eastAsia="Times New Roman" w:hAnsi="Arial Narrow" w:cs="Calibri"/>
                <w:sz w:val="16"/>
                <w:szCs w:val="16"/>
              </w:rPr>
            </w:pPr>
            <w:r w:rsidRPr="00B866D7">
              <w:rPr>
                <w:rFonts w:ascii="Arial Narrow" w:eastAsia="Times New Roman" w:hAnsi="Arial Narrow" w:cs="Calibri"/>
                <w:sz w:val="16"/>
                <w:szCs w:val="16"/>
              </w:rPr>
              <w:t>Voluntariado Estratégico</w:t>
            </w:r>
          </w:p>
        </w:tc>
        <w:tc>
          <w:tcPr>
            <w:tcW w:w="850" w:type="dxa"/>
            <w:vMerge w:val="restart"/>
            <w:tcBorders>
              <w:top w:val="single" w:sz="8" w:space="0" w:color="auto"/>
              <w:left w:val="single" w:sz="8" w:space="0" w:color="auto"/>
              <w:bottom w:val="single" w:sz="8" w:space="0" w:color="000000"/>
              <w:right w:val="nil"/>
            </w:tcBorders>
            <w:shd w:val="clear" w:color="auto" w:fill="000000"/>
            <w:textDirection w:val="tbRl"/>
            <w:vAlign w:val="center"/>
          </w:tcPr>
          <w:p w:rsidR="00516C32" w:rsidRPr="00B866D7" w:rsidRDefault="00516C32" w:rsidP="00516C32">
            <w:pPr>
              <w:spacing w:after="0" w:line="240" w:lineRule="auto"/>
              <w:ind w:left="113" w:right="113"/>
              <w:rPr>
                <w:rFonts w:ascii="Arial Narrow" w:eastAsia="Times New Roman" w:hAnsi="Arial Narrow" w:cs="Calibri"/>
                <w:b/>
                <w:bCs/>
                <w:color w:val="FFFFFF"/>
              </w:rPr>
            </w:pPr>
            <w:r w:rsidRPr="00533D6A">
              <w:rPr>
                <w:rFonts w:ascii="Arial Narrow" w:eastAsia="Times New Roman" w:hAnsi="Arial Narrow" w:cs="Calibri"/>
                <w:b/>
                <w:bCs/>
                <w:color w:val="FFFFFF"/>
                <w:shd w:val="clear" w:color="auto" w:fill="000000"/>
              </w:rPr>
              <w:t>Toral</w:t>
            </w:r>
            <w:r>
              <w:rPr>
                <w:rFonts w:ascii="Arial Narrow" w:eastAsia="Times New Roman" w:hAnsi="Arial Narrow" w:cs="Calibri"/>
                <w:b/>
                <w:bCs/>
                <w:color w:val="FFFFFF"/>
              </w:rPr>
              <w:t xml:space="preserve"> de Entidades por proceso</w:t>
            </w:r>
          </w:p>
        </w:tc>
      </w:tr>
      <w:tr w:rsidR="00516C32" w:rsidRPr="00B866D7" w:rsidTr="00516C32">
        <w:trPr>
          <w:trHeight w:val="375"/>
          <w:tblHeader/>
        </w:trPr>
        <w:tc>
          <w:tcPr>
            <w:tcW w:w="4693" w:type="dxa"/>
            <w:gridSpan w:val="2"/>
            <w:tcBorders>
              <w:top w:val="single" w:sz="8" w:space="0" w:color="auto"/>
              <w:left w:val="single" w:sz="8" w:space="0" w:color="auto"/>
              <w:bottom w:val="nil"/>
              <w:right w:val="single" w:sz="4" w:space="0" w:color="auto"/>
            </w:tcBorders>
            <w:shd w:val="clear" w:color="000000" w:fill="000000"/>
            <w:noWrap/>
            <w:vAlign w:val="center"/>
          </w:tcPr>
          <w:p w:rsidR="00516C32" w:rsidRPr="00B866D7" w:rsidRDefault="00516C32" w:rsidP="00516C32">
            <w:pPr>
              <w:spacing w:after="0" w:line="240" w:lineRule="auto"/>
              <w:jc w:val="center"/>
              <w:rPr>
                <w:rFonts w:ascii="Arial Narrow" w:eastAsia="Times New Roman" w:hAnsi="Arial Narrow" w:cs="Calibri"/>
                <w:b/>
                <w:bCs/>
                <w:color w:val="FFFFFF"/>
                <w:sz w:val="20"/>
                <w:szCs w:val="16"/>
              </w:rPr>
            </w:pPr>
            <w:r w:rsidRPr="00B866D7">
              <w:rPr>
                <w:rFonts w:ascii="Arial Narrow" w:eastAsia="Times New Roman" w:hAnsi="Arial Narrow" w:cs="Calibri"/>
                <w:b/>
                <w:bCs/>
                <w:color w:val="FFFFFF"/>
                <w:sz w:val="20"/>
                <w:szCs w:val="16"/>
              </w:rPr>
              <w:t>PROCESOS</w:t>
            </w:r>
          </w:p>
        </w:tc>
        <w:tc>
          <w:tcPr>
            <w:tcW w:w="556" w:type="dxa"/>
            <w:vMerge/>
            <w:tcBorders>
              <w:top w:val="nil"/>
              <w:left w:val="single" w:sz="8" w:space="0" w:color="auto"/>
              <w:bottom w:val="nil"/>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16"/>
              </w:rPr>
            </w:pPr>
          </w:p>
        </w:tc>
        <w:tc>
          <w:tcPr>
            <w:tcW w:w="557" w:type="dxa"/>
            <w:vMerge/>
            <w:tcBorders>
              <w:top w:val="nil"/>
              <w:left w:val="single" w:sz="4" w:space="0" w:color="auto"/>
              <w:bottom w:val="nil"/>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sz w:val="20"/>
                <w:szCs w:val="16"/>
              </w:rPr>
            </w:pPr>
          </w:p>
        </w:tc>
        <w:tc>
          <w:tcPr>
            <w:tcW w:w="557" w:type="dxa"/>
            <w:vMerge/>
            <w:tcBorders>
              <w:top w:val="nil"/>
              <w:left w:val="single" w:sz="4" w:space="0" w:color="auto"/>
              <w:bottom w:val="nil"/>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sz w:val="20"/>
                <w:szCs w:val="16"/>
              </w:rPr>
            </w:pPr>
          </w:p>
        </w:tc>
        <w:tc>
          <w:tcPr>
            <w:tcW w:w="557" w:type="dxa"/>
            <w:vMerge/>
            <w:tcBorders>
              <w:top w:val="nil"/>
              <w:left w:val="single" w:sz="4" w:space="0" w:color="auto"/>
              <w:bottom w:val="nil"/>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16"/>
              </w:rPr>
            </w:pPr>
          </w:p>
        </w:tc>
        <w:tc>
          <w:tcPr>
            <w:tcW w:w="557" w:type="dxa"/>
            <w:vMerge/>
            <w:tcBorders>
              <w:top w:val="nil"/>
              <w:left w:val="single" w:sz="4" w:space="0" w:color="auto"/>
              <w:bottom w:val="nil"/>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sz w:val="20"/>
                <w:szCs w:val="16"/>
              </w:rPr>
            </w:pPr>
          </w:p>
        </w:tc>
        <w:tc>
          <w:tcPr>
            <w:tcW w:w="557" w:type="dxa"/>
            <w:vMerge/>
            <w:tcBorders>
              <w:top w:val="nil"/>
              <w:left w:val="single" w:sz="4" w:space="0" w:color="auto"/>
              <w:bottom w:val="nil"/>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16"/>
              </w:rPr>
            </w:pPr>
          </w:p>
        </w:tc>
        <w:tc>
          <w:tcPr>
            <w:tcW w:w="557" w:type="dxa"/>
            <w:vMerge/>
            <w:tcBorders>
              <w:top w:val="nil"/>
              <w:left w:val="single" w:sz="4" w:space="0" w:color="auto"/>
              <w:bottom w:val="nil"/>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16"/>
              </w:rPr>
            </w:pPr>
          </w:p>
        </w:tc>
        <w:tc>
          <w:tcPr>
            <w:tcW w:w="557" w:type="dxa"/>
            <w:vMerge/>
            <w:tcBorders>
              <w:top w:val="nil"/>
              <w:left w:val="single" w:sz="4" w:space="0" w:color="auto"/>
              <w:bottom w:val="nil"/>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16"/>
              </w:rPr>
            </w:pPr>
          </w:p>
        </w:tc>
        <w:tc>
          <w:tcPr>
            <w:tcW w:w="557" w:type="dxa"/>
            <w:vMerge/>
            <w:tcBorders>
              <w:top w:val="nil"/>
              <w:left w:val="single" w:sz="4" w:space="0" w:color="auto"/>
              <w:bottom w:val="nil"/>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16"/>
              </w:rPr>
            </w:pPr>
          </w:p>
        </w:tc>
        <w:tc>
          <w:tcPr>
            <w:tcW w:w="556" w:type="dxa"/>
            <w:vMerge/>
            <w:tcBorders>
              <w:top w:val="nil"/>
              <w:left w:val="single" w:sz="4" w:space="0" w:color="auto"/>
              <w:bottom w:val="nil"/>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sz w:val="20"/>
                <w:szCs w:val="16"/>
              </w:rPr>
            </w:pPr>
          </w:p>
        </w:tc>
        <w:tc>
          <w:tcPr>
            <w:tcW w:w="557" w:type="dxa"/>
            <w:vMerge/>
            <w:tcBorders>
              <w:top w:val="nil"/>
              <w:left w:val="single" w:sz="4" w:space="0" w:color="auto"/>
              <w:bottom w:val="nil"/>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sz w:val="20"/>
                <w:szCs w:val="16"/>
              </w:rPr>
            </w:pPr>
          </w:p>
        </w:tc>
        <w:tc>
          <w:tcPr>
            <w:tcW w:w="557" w:type="dxa"/>
            <w:vMerge/>
            <w:tcBorders>
              <w:top w:val="nil"/>
              <w:left w:val="single" w:sz="4" w:space="0" w:color="auto"/>
              <w:bottom w:val="nil"/>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sz w:val="20"/>
                <w:szCs w:val="16"/>
              </w:rPr>
            </w:pPr>
          </w:p>
        </w:tc>
        <w:tc>
          <w:tcPr>
            <w:tcW w:w="557" w:type="dxa"/>
            <w:vMerge/>
            <w:tcBorders>
              <w:top w:val="nil"/>
              <w:left w:val="single" w:sz="4" w:space="0" w:color="auto"/>
              <w:bottom w:val="nil"/>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sz w:val="20"/>
                <w:szCs w:val="16"/>
              </w:rPr>
            </w:pPr>
          </w:p>
        </w:tc>
        <w:tc>
          <w:tcPr>
            <w:tcW w:w="557" w:type="dxa"/>
            <w:vMerge/>
            <w:tcBorders>
              <w:top w:val="nil"/>
              <w:left w:val="single" w:sz="4" w:space="0" w:color="auto"/>
              <w:bottom w:val="nil"/>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sz w:val="20"/>
                <w:szCs w:val="16"/>
              </w:rPr>
            </w:pPr>
          </w:p>
        </w:tc>
        <w:tc>
          <w:tcPr>
            <w:tcW w:w="557" w:type="dxa"/>
            <w:vMerge/>
            <w:tcBorders>
              <w:top w:val="nil"/>
              <w:left w:val="single" w:sz="4" w:space="0" w:color="auto"/>
              <w:bottom w:val="nil"/>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sz w:val="20"/>
                <w:szCs w:val="16"/>
              </w:rPr>
            </w:pPr>
          </w:p>
        </w:tc>
        <w:tc>
          <w:tcPr>
            <w:tcW w:w="557" w:type="dxa"/>
            <w:vMerge/>
            <w:tcBorders>
              <w:top w:val="nil"/>
              <w:left w:val="single" w:sz="4" w:space="0" w:color="auto"/>
              <w:bottom w:val="nil"/>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sz w:val="20"/>
                <w:szCs w:val="16"/>
              </w:rPr>
            </w:pPr>
          </w:p>
        </w:tc>
        <w:tc>
          <w:tcPr>
            <w:tcW w:w="557" w:type="dxa"/>
            <w:vMerge/>
            <w:tcBorders>
              <w:top w:val="nil"/>
              <w:left w:val="single" w:sz="4" w:space="0" w:color="auto"/>
              <w:bottom w:val="nil"/>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16"/>
              </w:rPr>
            </w:pPr>
          </w:p>
        </w:tc>
        <w:tc>
          <w:tcPr>
            <w:tcW w:w="557" w:type="dxa"/>
            <w:vMerge/>
            <w:tcBorders>
              <w:top w:val="nil"/>
              <w:left w:val="single" w:sz="4" w:space="0" w:color="auto"/>
              <w:bottom w:val="nil"/>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16"/>
              </w:rPr>
            </w:pPr>
          </w:p>
        </w:tc>
        <w:tc>
          <w:tcPr>
            <w:tcW w:w="556" w:type="dxa"/>
            <w:vMerge/>
            <w:tcBorders>
              <w:top w:val="nil"/>
              <w:left w:val="single" w:sz="4" w:space="0" w:color="auto"/>
              <w:bottom w:val="nil"/>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sz w:val="20"/>
                <w:szCs w:val="16"/>
              </w:rPr>
            </w:pPr>
          </w:p>
        </w:tc>
        <w:tc>
          <w:tcPr>
            <w:tcW w:w="557" w:type="dxa"/>
            <w:vMerge/>
            <w:tcBorders>
              <w:top w:val="nil"/>
              <w:left w:val="single" w:sz="4" w:space="0" w:color="auto"/>
              <w:bottom w:val="nil"/>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16"/>
              </w:rPr>
            </w:pPr>
          </w:p>
        </w:tc>
        <w:tc>
          <w:tcPr>
            <w:tcW w:w="557" w:type="dxa"/>
            <w:vMerge/>
            <w:tcBorders>
              <w:top w:val="nil"/>
              <w:left w:val="single" w:sz="4" w:space="0" w:color="auto"/>
              <w:bottom w:val="nil"/>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sz w:val="20"/>
                <w:szCs w:val="16"/>
              </w:rPr>
            </w:pPr>
          </w:p>
        </w:tc>
        <w:tc>
          <w:tcPr>
            <w:tcW w:w="557" w:type="dxa"/>
            <w:vMerge/>
            <w:tcBorders>
              <w:top w:val="nil"/>
              <w:left w:val="single" w:sz="4" w:space="0" w:color="auto"/>
              <w:bottom w:val="nil"/>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16"/>
              </w:rPr>
            </w:pPr>
          </w:p>
        </w:tc>
        <w:tc>
          <w:tcPr>
            <w:tcW w:w="557" w:type="dxa"/>
            <w:vMerge/>
            <w:tcBorders>
              <w:top w:val="nil"/>
              <w:left w:val="single" w:sz="4" w:space="0" w:color="auto"/>
              <w:bottom w:val="nil"/>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16"/>
              </w:rPr>
            </w:pPr>
          </w:p>
        </w:tc>
        <w:tc>
          <w:tcPr>
            <w:tcW w:w="557" w:type="dxa"/>
            <w:vMerge/>
            <w:tcBorders>
              <w:top w:val="nil"/>
              <w:left w:val="single" w:sz="4" w:space="0" w:color="auto"/>
              <w:bottom w:val="nil"/>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sz w:val="20"/>
                <w:szCs w:val="16"/>
              </w:rPr>
            </w:pPr>
          </w:p>
        </w:tc>
        <w:tc>
          <w:tcPr>
            <w:tcW w:w="557" w:type="dxa"/>
            <w:vMerge/>
            <w:tcBorders>
              <w:top w:val="nil"/>
              <w:left w:val="single" w:sz="4" w:space="0" w:color="auto"/>
              <w:bottom w:val="nil"/>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sz w:val="20"/>
                <w:szCs w:val="16"/>
              </w:rPr>
            </w:pPr>
          </w:p>
        </w:tc>
        <w:tc>
          <w:tcPr>
            <w:tcW w:w="557" w:type="dxa"/>
            <w:vMerge/>
            <w:tcBorders>
              <w:top w:val="nil"/>
              <w:left w:val="single" w:sz="4" w:space="0" w:color="auto"/>
              <w:bottom w:val="nil"/>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16"/>
              </w:rPr>
            </w:pPr>
          </w:p>
        </w:tc>
        <w:tc>
          <w:tcPr>
            <w:tcW w:w="557" w:type="dxa"/>
            <w:vMerge/>
            <w:tcBorders>
              <w:top w:val="nil"/>
              <w:left w:val="single" w:sz="4" w:space="0" w:color="auto"/>
              <w:bottom w:val="nil"/>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16"/>
              </w:rPr>
            </w:pPr>
          </w:p>
        </w:tc>
        <w:tc>
          <w:tcPr>
            <w:tcW w:w="557" w:type="dxa"/>
            <w:vMerge/>
            <w:tcBorders>
              <w:top w:val="nil"/>
              <w:left w:val="single" w:sz="4" w:space="0" w:color="auto"/>
              <w:bottom w:val="nil"/>
              <w:right w:val="single" w:sz="8" w:space="0" w:color="auto"/>
            </w:tcBorders>
            <w:vAlign w:val="center"/>
          </w:tcPr>
          <w:p w:rsidR="00516C32" w:rsidRPr="00B866D7" w:rsidRDefault="00516C32" w:rsidP="00516C32">
            <w:pPr>
              <w:spacing w:after="0" w:line="240" w:lineRule="auto"/>
              <w:jc w:val="center"/>
              <w:rPr>
                <w:rFonts w:ascii="Arial Narrow" w:eastAsia="Times New Roman" w:hAnsi="Arial Narrow" w:cs="Calibri"/>
                <w:sz w:val="20"/>
                <w:szCs w:val="16"/>
              </w:rPr>
            </w:pPr>
          </w:p>
        </w:tc>
        <w:tc>
          <w:tcPr>
            <w:tcW w:w="850" w:type="dxa"/>
            <w:vMerge/>
            <w:tcBorders>
              <w:top w:val="single" w:sz="8" w:space="0" w:color="auto"/>
              <w:left w:val="single" w:sz="8" w:space="0" w:color="auto"/>
              <w:bottom w:val="single" w:sz="8" w:space="0" w:color="000000"/>
              <w:right w:val="nil"/>
            </w:tcBorders>
            <w:shd w:val="clear" w:color="auto" w:fill="000000"/>
            <w:vAlign w:val="center"/>
          </w:tcPr>
          <w:p w:rsidR="00516C32" w:rsidRPr="00B866D7" w:rsidRDefault="00516C32" w:rsidP="00516C32">
            <w:pPr>
              <w:spacing w:after="0" w:line="240" w:lineRule="auto"/>
              <w:jc w:val="center"/>
              <w:rPr>
                <w:rFonts w:ascii="Arial Narrow" w:eastAsia="Times New Roman" w:hAnsi="Arial Narrow" w:cs="Calibri"/>
                <w:b/>
                <w:bCs/>
                <w:color w:val="FFFFFF"/>
                <w:sz w:val="20"/>
              </w:rPr>
            </w:pPr>
          </w:p>
        </w:tc>
      </w:tr>
      <w:tr w:rsidR="00516C32" w:rsidRPr="00B866D7" w:rsidTr="00516C32">
        <w:trPr>
          <w:trHeight w:val="750"/>
        </w:trPr>
        <w:tc>
          <w:tcPr>
            <w:tcW w:w="1038" w:type="dxa"/>
            <w:vMerge w:val="restart"/>
            <w:tcBorders>
              <w:top w:val="single" w:sz="8" w:space="0" w:color="auto"/>
              <w:left w:val="single" w:sz="8" w:space="0" w:color="auto"/>
              <w:bottom w:val="single" w:sz="4" w:space="0" w:color="auto"/>
              <w:right w:val="single" w:sz="4" w:space="0" w:color="auto"/>
            </w:tcBorders>
            <w:shd w:val="clear" w:color="000000" w:fill="C0C0C0"/>
            <w:vAlign w:val="center"/>
          </w:tcPr>
          <w:p w:rsidR="00516C32" w:rsidRPr="00B866D7" w:rsidRDefault="00516C32" w:rsidP="00516C32">
            <w:pPr>
              <w:spacing w:after="0" w:line="240" w:lineRule="auto"/>
              <w:jc w:val="center"/>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 xml:space="preserve">MACRO PROCESO: Planificación </w:t>
            </w:r>
          </w:p>
        </w:tc>
        <w:tc>
          <w:tcPr>
            <w:tcW w:w="3655" w:type="dxa"/>
            <w:tcBorders>
              <w:top w:val="single" w:sz="8" w:space="0" w:color="auto"/>
              <w:left w:val="nil"/>
              <w:bottom w:val="single" w:sz="4" w:space="0" w:color="auto"/>
              <w:right w:val="nil"/>
            </w:tcBorders>
            <w:shd w:val="clear" w:color="000000" w:fill="C0C0C0"/>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Planificación del Departamento de Donaciones e Imagen Institucional</w:t>
            </w:r>
          </w:p>
        </w:tc>
        <w:tc>
          <w:tcPr>
            <w:tcW w:w="556" w:type="dxa"/>
            <w:tcBorders>
              <w:top w:val="single" w:sz="8" w:space="0" w:color="auto"/>
              <w:left w:val="single" w:sz="8"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8"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8"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8"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8"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8"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8"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8"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8"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8"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8"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8"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8"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8"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8"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8"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8"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8"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8"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8"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8"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8"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8"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8"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8"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8"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8"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8" w:space="0" w:color="auto"/>
              <w:left w:val="nil"/>
              <w:bottom w:val="single" w:sz="4" w:space="0" w:color="auto"/>
              <w:right w:val="nil"/>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850" w:type="dxa"/>
            <w:tcBorders>
              <w:top w:val="nil"/>
              <w:left w:val="single" w:sz="8" w:space="0" w:color="auto"/>
              <w:bottom w:val="single" w:sz="4" w:space="0" w:color="auto"/>
              <w:right w:val="single" w:sz="8"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1</w:t>
            </w:r>
          </w:p>
        </w:tc>
      </w:tr>
      <w:tr w:rsidR="00516C32" w:rsidRPr="00B866D7" w:rsidTr="00516C32">
        <w:trPr>
          <w:trHeight w:val="750"/>
        </w:trPr>
        <w:tc>
          <w:tcPr>
            <w:tcW w:w="1038" w:type="dxa"/>
            <w:vMerge/>
            <w:tcBorders>
              <w:top w:val="single" w:sz="8" w:space="0" w:color="auto"/>
              <w:left w:val="single" w:sz="8" w:space="0" w:color="auto"/>
              <w:bottom w:val="single" w:sz="4" w:space="0" w:color="auto"/>
              <w:right w:val="single" w:sz="4" w:space="0" w:color="auto"/>
            </w:tcBorders>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p>
        </w:tc>
        <w:tc>
          <w:tcPr>
            <w:tcW w:w="3655" w:type="dxa"/>
            <w:tcBorders>
              <w:top w:val="nil"/>
              <w:left w:val="nil"/>
              <w:bottom w:val="single" w:sz="4" w:space="0" w:color="auto"/>
              <w:right w:val="nil"/>
            </w:tcBorders>
            <w:shd w:val="clear" w:color="000000" w:fill="C0C0C0"/>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Planificación del Departamento de Proyectos</w:t>
            </w:r>
          </w:p>
        </w:tc>
        <w:tc>
          <w:tcPr>
            <w:tcW w:w="556" w:type="dxa"/>
            <w:tcBorders>
              <w:top w:val="nil"/>
              <w:left w:val="single" w:sz="8"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nil"/>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850" w:type="dxa"/>
            <w:tcBorders>
              <w:top w:val="nil"/>
              <w:left w:val="single" w:sz="8" w:space="0" w:color="auto"/>
              <w:bottom w:val="single" w:sz="4" w:space="0" w:color="auto"/>
              <w:right w:val="single" w:sz="8"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3</w:t>
            </w:r>
          </w:p>
        </w:tc>
      </w:tr>
      <w:tr w:rsidR="00516C32" w:rsidRPr="00B866D7" w:rsidTr="00516C32">
        <w:trPr>
          <w:trHeight w:val="750"/>
        </w:trPr>
        <w:tc>
          <w:tcPr>
            <w:tcW w:w="1038" w:type="dxa"/>
            <w:vMerge/>
            <w:tcBorders>
              <w:top w:val="single" w:sz="8" w:space="0" w:color="auto"/>
              <w:left w:val="single" w:sz="8" w:space="0" w:color="auto"/>
              <w:bottom w:val="single" w:sz="4" w:space="0" w:color="auto"/>
              <w:right w:val="single" w:sz="4" w:space="0" w:color="auto"/>
            </w:tcBorders>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p>
        </w:tc>
        <w:tc>
          <w:tcPr>
            <w:tcW w:w="3655" w:type="dxa"/>
            <w:tcBorders>
              <w:top w:val="nil"/>
              <w:left w:val="nil"/>
              <w:bottom w:val="single" w:sz="4" w:space="0" w:color="auto"/>
              <w:right w:val="nil"/>
            </w:tcBorders>
            <w:shd w:val="clear" w:color="000000" w:fill="C0C0C0"/>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Planificación de Actividades de Educación Técnica</w:t>
            </w:r>
          </w:p>
        </w:tc>
        <w:tc>
          <w:tcPr>
            <w:tcW w:w="556" w:type="dxa"/>
            <w:tcBorders>
              <w:top w:val="nil"/>
              <w:left w:val="single" w:sz="8"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nil"/>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850" w:type="dxa"/>
            <w:tcBorders>
              <w:top w:val="nil"/>
              <w:left w:val="single" w:sz="8" w:space="0" w:color="auto"/>
              <w:bottom w:val="single" w:sz="4" w:space="0" w:color="auto"/>
              <w:right w:val="single" w:sz="8"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1</w:t>
            </w:r>
          </w:p>
        </w:tc>
      </w:tr>
      <w:tr w:rsidR="00516C32" w:rsidRPr="00B866D7" w:rsidTr="00516C32">
        <w:trPr>
          <w:trHeight w:val="750"/>
        </w:trPr>
        <w:tc>
          <w:tcPr>
            <w:tcW w:w="1038" w:type="dxa"/>
            <w:vMerge/>
            <w:tcBorders>
              <w:top w:val="single" w:sz="8" w:space="0" w:color="auto"/>
              <w:left w:val="single" w:sz="8" w:space="0" w:color="auto"/>
              <w:bottom w:val="single" w:sz="4" w:space="0" w:color="auto"/>
              <w:right w:val="single" w:sz="4" w:space="0" w:color="auto"/>
            </w:tcBorders>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p>
        </w:tc>
        <w:tc>
          <w:tcPr>
            <w:tcW w:w="3655" w:type="dxa"/>
            <w:tcBorders>
              <w:top w:val="nil"/>
              <w:left w:val="nil"/>
              <w:bottom w:val="single" w:sz="4" w:space="0" w:color="auto"/>
              <w:right w:val="nil"/>
            </w:tcBorders>
            <w:shd w:val="clear" w:color="000000" w:fill="C0C0C0"/>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Planificación de Pastoral y Educación en Valores</w:t>
            </w:r>
          </w:p>
        </w:tc>
        <w:tc>
          <w:tcPr>
            <w:tcW w:w="556" w:type="dxa"/>
            <w:tcBorders>
              <w:top w:val="nil"/>
              <w:left w:val="single" w:sz="8"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6"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nil"/>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850" w:type="dxa"/>
            <w:tcBorders>
              <w:top w:val="nil"/>
              <w:left w:val="single" w:sz="8" w:space="0" w:color="auto"/>
              <w:bottom w:val="single" w:sz="4" w:space="0" w:color="auto"/>
              <w:right w:val="single" w:sz="8"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1</w:t>
            </w:r>
          </w:p>
        </w:tc>
      </w:tr>
      <w:tr w:rsidR="00516C32" w:rsidRPr="00B866D7" w:rsidTr="00516C32">
        <w:trPr>
          <w:trHeight w:val="750"/>
        </w:trPr>
        <w:tc>
          <w:tcPr>
            <w:tcW w:w="1038" w:type="dxa"/>
            <w:vMerge/>
            <w:tcBorders>
              <w:top w:val="single" w:sz="8" w:space="0" w:color="auto"/>
              <w:left w:val="single" w:sz="8" w:space="0" w:color="auto"/>
              <w:bottom w:val="single" w:sz="4" w:space="0" w:color="auto"/>
              <w:right w:val="single" w:sz="4" w:space="0" w:color="auto"/>
            </w:tcBorders>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p>
        </w:tc>
        <w:tc>
          <w:tcPr>
            <w:tcW w:w="3655" w:type="dxa"/>
            <w:tcBorders>
              <w:top w:val="nil"/>
              <w:left w:val="nil"/>
              <w:bottom w:val="single" w:sz="4" w:space="0" w:color="auto"/>
              <w:right w:val="nil"/>
            </w:tcBorders>
            <w:shd w:val="clear" w:color="000000" w:fill="C0C0C0"/>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Planificación del Departamento de Formación</w:t>
            </w:r>
          </w:p>
        </w:tc>
        <w:tc>
          <w:tcPr>
            <w:tcW w:w="556" w:type="dxa"/>
            <w:tcBorders>
              <w:top w:val="nil"/>
              <w:left w:val="single" w:sz="8"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nil"/>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850" w:type="dxa"/>
            <w:tcBorders>
              <w:top w:val="nil"/>
              <w:left w:val="single" w:sz="8" w:space="0" w:color="auto"/>
              <w:bottom w:val="single" w:sz="4" w:space="0" w:color="auto"/>
              <w:right w:val="single" w:sz="8"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1</w:t>
            </w:r>
          </w:p>
        </w:tc>
      </w:tr>
      <w:tr w:rsidR="00516C32" w:rsidRPr="00B866D7" w:rsidTr="00516C32">
        <w:trPr>
          <w:trHeight w:val="750"/>
        </w:trPr>
        <w:tc>
          <w:tcPr>
            <w:tcW w:w="1038" w:type="dxa"/>
            <w:vMerge/>
            <w:tcBorders>
              <w:top w:val="single" w:sz="8" w:space="0" w:color="auto"/>
              <w:left w:val="single" w:sz="8" w:space="0" w:color="auto"/>
              <w:bottom w:val="single" w:sz="4" w:space="0" w:color="auto"/>
              <w:right w:val="single" w:sz="4" w:space="0" w:color="auto"/>
            </w:tcBorders>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p>
        </w:tc>
        <w:tc>
          <w:tcPr>
            <w:tcW w:w="3655" w:type="dxa"/>
            <w:tcBorders>
              <w:top w:val="nil"/>
              <w:left w:val="nil"/>
              <w:bottom w:val="single" w:sz="4" w:space="0" w:color="auto"/>
              <w:right w:val="nil"/>
            </w:tcBorders>
            <w:shd w:val="clear" w:color="000000" w:fill="C0C0C0"/>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Elaboración del Plan Operativo Institucional</w:t>
            </w:r>
          </w:p>
        </w:tc>
        <w:tc>
          <w:tcPr>
            <w:tcW w:w="556" w:type="dxa"/>
            <w:tcBorders>
              <w:top w:val="nil"/>
              <w:left w:val="single" w:sz="8"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6"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nil"/>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850" w:type="dxa"/>
            <w:tcBorders>
              <w:top w:val="nil"/>
              <w:left w:val="single" w:sz="8" w:space="0" w:color="auto"/>
              <w:bottom w:val="single" w:sz="4" w:space="0" w:color="auto"/>
              <w:right w:val="single" w:sz="8"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7</w:t>
            </w:r>
          </w:p>
        </w:tc>
      </w:tr>
      <w:tr w:rsidR="00516C32" w:rsidRPr="00B866D7" w:rsidTr="00516C32">
        <w:trPr>
          <w:trHeight w:val="750"/>
        </w:trPr>
        <w:tc>
          <w:tcPr>
            <w:tcW w:w="1038" w:type="dxa"/>
            <w:vMerge w:val="restart"/>
            <w:tcBorders>
              <w:top w:val="single" w:sz="4" w:space="0" w:color="auto"/>
              <w:left w:val="single" w:sz="8" w:space="0" w:color="auto"/>
              <w:bottom w:val="single" w:sz="4" w:space="0" w:color="auto"/>
              <w:right w:val="single" w:sz="4" w:space="0" w:color="auto"/>
            </w:tcBorders>
            <w:shd w:val="clear" w:color="auto" w:fill="auto"/>
            <w:vAlign w:val="center"/>
          </w:tcPr>
          <w:p w:rsidR="00516C32" w:rsidRPr="00B866D7" w:rsidRDefault="00516C32" w:rsidP="00516C32">
            <w:pPr>
              <w:spacing w:after="0" w:line="240" w:lineRule="auto"/>
              <w:jc w:val="center"/>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MACRO PROCESO: Gestión de Imagen Institucional y Donaciones</w:t>
            </w:r>
          </w:p>
        </w:tc>
        <w:tc>
          <w:tcPr>
            <w:tcW w:w="3655" w:type="dxa"/>
            <w:tcBorders>
              <w:top w:val="single" w:sz="4" w:space="0" w:color="auto"/>
              <w:left w:val="nil"/>
              <w:bottom w:val="single" w:sz="4" w:space="0" w:color="auto"/>
              <w:right w:val="nil"/>
            </w:tcBorders>
            <w:shd w:val="clear" w:color="auto" w:fill="auto"/>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Canalización de Donaciones del Departamento de Donaciones e Imagen Institucional</w:t>
            </w:r>
          </w:p>
        </w:tc>
        <w:tc>
          <w:tcPr>
            <w:tcW w:w="556" w:type="dxa"/>
            <w:tcBorders>
              <w:top w:val="single" w:sz="4" w:space="0" w:color="auto"/>
              <w:left w:val="single" w:sz="8"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nil"/>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850" w:type="dxa"/>
            <w:tcBorders>
              <w:top w:val="single" w:sz="4" w:space="0" w:color="auto"/>
              <w:left w:val="single" w:sz="8" w:space="0" w:color="auto"/>
              <w:bottom w:val="single" w:sz="4" w:space="0" w:color="auto"/>
              <w:right w:val="single" w:sz="8"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5</w:t>
            </w:r>
          </w:p>
        </w:tc>
      </w:tr>
      <w:tr w:rsidR="00516C32" w:rsidRPr="00B866D7" w:rsidTr="00516C32">
        <w:trPr>
          <w:trHeight w:val="750"/>
        </w:trPr>
        <w:tc>
          <w:tcPr>
            <w:tcW w:w="1038" w:type="dxa"/>
            <w:vMerge/>
            <w:tcBorders>
              <w:top w:val="single" w:sz="4" w:space="0" w:color="auto"/>
              <w:left w:val="single" w:sz="8" w:space="0" w:color="auto"/>
              <w:bottom w:val="single" w:sz="4" w:space="0" w:color="auto"/>
              <w:right w:val="single" w:sz="4" w:space="0" w:color="auto"/>
            </w:tcBorders>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p>
        </w:tc>
        <w:tc>
          <w:tcPr>
            <w:tcW w:w="3655" w:type="dxa"/>
            <w:tcBorders>
              <w:top w:val="single" w:sz="4" w:space="0" w:color="auto"/>
              <w:left w:val="nil"/>
              <w:bottom w:val="single" w:sz="4" w:space="0" w:color="auto"/>
              <w:right w:val="nil"/>
            </w:tcBorders>
            <w:shd w:val="clear" w:color="auto" w:fill="auto"/>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Elaboración de campaña publicitaria del Departamento de Donaciones e Imagen Institucional</w:t>
            </w:r>
          </w:p>
        </w:tc>
        <w:tc>
          <w:tcPr>
            <w:tcW w:w="556" w:type="dxa"/>
            <w:tcBorders>
              <w:top w:val="single" w:sz="4" w:space="0" w:color="auto"/>
              <w:left w:val="single" w:sz="8"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nil"/>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850" w:type="dxa"/>
            <w:tcBorders>
              <w:top w:val="single" w:sz="4" w:space="0" w:color="auto"/>
              <w:left w:val="single" w:sz="8" w:space="0" w:color="auto"/>
              <w:bottom w:val="single" w:sz="4" w:space="0" w:color="auto"/>
              <w:right w:val="single" w:sz="8"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2</w:t>
            </w:r>
          </w:p>
        </w:tc>
      </w:tr>
      <w:tr w:rsidR="00516C32" w:rsidRPr="00B866D7" w:rsidTr="00516C32">
        <w:trPr>
          <w:trHeight w:val="750"/>
        </w:trPr>
        <w:tc>
          <w:tcPr>
            <w:tcW w:w="1038" w:type="dxa"/>
            <w:vMerge/>
            <w:tcBorders>
              <w:top w:val="single" w:sz="4" w:space="0" w:color="auto"/>
              <w:left w:val="single" w:sz="8" w:space="0" w:color="auto"/>
              <w:bottom w:val="single" w:sz="4" w:space="0" w:color="auto"/>
              <w:right w:val="single" w:sz="4" w:space="0" w:color="auto"/>
            </w:tcBorders>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p>
        </w:tc>
        <w:tc>
          <w:tcPr>
            <w:tcW w:w="3655" w:type="dxa"/>
            <w:tcBorders>
              <w:top w:val="single" w:sz="4" w:space="0" w:color="auto"/>
              <w:left w:val="nil"/>
              <w:bottom w:val="single" w:sz="4" w:space="0" w:color="auto"/>
              <w:right w:val="nil"/>
            </w:tcBorders>
            <w:shd w:val="clear" w:color="auto" w:fill="auto"/>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Elaboración de campaña periodística del Departamento de Donaciones e Imagen Institucional</w:t>
            </w:r>
          </w:p>
        </w:tc>
        <w:tc>
          <w:tcPr>
            <w:tcW w:w="556" w:type="dxa"/>
            <w:tcBorders>
              <w:top w:val="single" w:sz="4" w:space="0" w:color="auto"/>
              <w:left w:val="single" w:sz="8"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nil"/>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850" w:type="dxa"/>
            <w:tcBorders>
              <w:top w:val="single" w:sz="4" w:space="0" w:color="auto"/>
              <w:left w:val="single" w:sz="8" w:space="0" w:color="auto"/>
              <w:bottom w:val="single" w:sz="4" w:space="0" w:color="auto"/>
              <w:right w:val="single" w:sz="8"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2</w:t>
            </w:r>
          </w:p>
        </w:tc>
      </w:tr>
      <w:tr w:rsidR="00516C32" w:rsidRPr="00B866D7" w:rsidTr="00516C32">
        <w:trPr>
          <w:trHeight w:val="750"/>
        </w:trPr>
        <w:tc>
          <w:tcPr>
            <w:tcW w:w="1038" w:type="dxa"/>
            <w:vMerge/>
            <w:tcBorders>
              <w:top w:val="single" w:sz="4" w:space="0" w:color="auto"/>
              <w:left w:val="single" w:sz="8" w:space="0" w:color="auto"/>
              <w:bottom w:val="single" w:sz="4" w:space="0" w:color="auto"/>
              <w:right w:val="single" w:sz="4" w:space="0" w:color="auto"/>
            </w:tcBorders>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p>
        </w:tc>
        <w:tc>
          <w:tcPr>
            <w:tcW w:w="3655" w:type="dxa"/>
            <w:tcBorders>
              <w:top w:val="single" w:sz="4" w:space="0" w:color="auto"/>
              <w:left w:val="nil"/>
              <w:bottom w:val="single" w:sz="4" w:space="0" w:color="auto"/>
              <w:right w:val="nil"/>
            </w:tcBorders>
            <w:shd w:val="clear" w:color="auto" w:fill="auto"/>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 xml:space="preserve">PROCESO: Elaboración de comunicación interna del Departamento de Donaciones e Imagen Institucional </w:t>
            </w:r>
          </w:p>
        </w:tc>
        <w:tc>
          <w:tcPr>
            <w:tcW w:w="556" w:type="dxa"/>
            <w:tcBorders>
              <w:top w:val="single" w:sz="4" w:space="0" w:color="auto"/>
              <w:left w:val="single" w:sz="8"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nil"/>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850" w:type="dxa"/>
            <w:tcBorders>
              <w:top w:val="single" w:sz="4" w:space="0" w:color="auto"/>
              <w:left w:val="single" w:sz="8" w:space="0" w:color="auto"/>
              <w:bottom w:val="single" w:sz="4" w:space="0" w:color="auto"/>
              <w:right w:val="single" w:sz="8"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1</w:t>
            </w:r>
          </w:p>
        </w:tc>
      </w:tr>
      <w:tr w:rsidR="00516C32" w:rsidRPr="00B866D7" w:rsidTr="00516C32">
        <w:trPr>
          <w:trHeight w:val="750"/>
        </w:trPr>
        <w:tc>
          <w:tcPr>
            <w:tcW w:w="1038" w:type="dxa"/>
            <w:vMerge w:val="restart"/>
            <w:tcBorders>
              <w:top w:val="single" w:sz="4" w:space="0" w:color="auto"/>
              <w:left w:val="single" w:sz="8" w:space="0" w:color="auto"/>
              <w:bottom w:val="single" w:sz="4" w:space="0" w:color="auto"/>
              <w:right w:val="single" w:sz="4" w:space="0" w:color="auto"/>
            </w:tcBorders>
            <w:shd w:val="clear" w:color="000000" w:fill="C0C0C0"/>
            <w:vAlign w:val="center"/>
          </w:tcPr>
          <w:p w:rsidR="00516C32" w:rsidRPr="00B866D7" w:rsidRDefault="00516C32" w:rsidP="00516C32">
            <w:pPr>
              <w:spacing w:after="0" w:line="240" w:lineRule="auto"/>
              <w:jc w:val="center"/>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 xml:space="preserve">MACRO PROCESO: Gestión de Aseguramiento de </w:t>
            </w:r>
            <w:smartTag w:uri="urn:schemas-microsoft-com:office:smarttags" w:element="PersonName">
              <w:smartTagPr>
                <w:attr w:name="ProductID" w:val="la Calidad Educativa"/>
              </w:smartTagPr>
              <w:r w:rsidRPr="00B866D7">
                <w:rPr>
                  <w:rFonts w:ascii="Arial Narrow" w:eastAsia="Times New Roman" w:hAnsi="Arial Narrow" w:cs="Calibri"/>
                  <w:color w:val="000000"/>
                  <w:sz w:val="16"/>
                  <w:szCs w:val="16"/>
                </w:rPr>
                <w:t>la Calidad Educativa</w:t>
              </w:r>
            </w:smartTag>
            <w:r w:rsidRPr="00B866D7">
              <w:rPr>
                <w:rFonts w:ascii="Arial Narrow" w:eastAsia="Times New Roman" w:hAnsi="Arial Narrow" w:cs="Calibri"/>
                <w:color w:val="000000"/>
                <w:sz w:val="16"/>
                <w:szCs w:val="16"/>
              </w:rPr>
              <w:t xml:space="preserve"> </w:t>
            </w:r>
          </w:p>
        </w:tc>
        <w:tc>
          <w:tcPr>
            <w:tcW w:w="3655" w:type="dxa"/>
            <w:tcBorders>
              <w:top w:val="single" w:sz="4" w:space="0" w:color="auto"/>
              <w:left w:val="nil"/>
              <w:bottom w:val="single" w:sz="4" w:space="0" w:color="auto"/>
              <w:right w:val="nil"/>
            </w:tcBorders>
            <w:shd w:val="clear" w:color="000000" w:fill="C0C0C0"/>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Acompañamiento de Educación Técnica</w:t>
            </w:r>
          </w:p>
        </w:tc>
        <w:tc>
          <w:tcPr>
            <w:tcW w:w="556" w:type="dxa"/>
            <w:tcBorders>
              <w:top w:val="single" w:sz="4" w:space="0" w:color="auto"/>
              <w:left w:val="single" w:sz="8"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nil"/>
              <w:bottom w:val="single" w:sz="4" w:space="0" w:color="auto"/>
              <w:right w:val="nil"/>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850" w:type="dxa"/>
            <w:tcBorders>
              <w:top w:val="single" w:sz="4" w:space="0" w:color="auto"/>
              <w:left w:val="single" w:sz="8" w:space="0" w:color="auto"/>
              <w:bottom w:val="single" w:sz="4" w:space="0" w:color="auto"/>
              <w:right w:val="single" w:sz="8"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2</w:t>
            </w:r>
          </w:p>
        </w:tc>
      </w:tr>
      <w:tr w:rsidR="00516C32" w:rsidRPr="00B866D7" w:rsidTr="00516C32">
        <w:trPr>
          <w:trHeight w:val="750"/>
        </w:trPr>
        <w:tc>
          <w:tcPr>
            <w:tcW w:w="1038" w:type="dxa"/>
            <w:vMerge/>
            <w:tcBorders>
              <w:top w:val="nil"/>
              <w:left w:val="single" w:sz="8" w:space="0" w:color="auto"/>
              <w:bottom w:val="single" w:sz="4" w:space="0" w:color="auto"/>
              <w:right w:val="single" w:sz="4" w:space="0" w:color="auto"/>
            </w:tcBorders>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p>
        </w:tc>
        <w:tc>
          <w:tcPr>
            <w:tcW w:w="3655" w:type="dxa"/>
            <w:tcBorders>
              <w:top w:val="nil"/>
              <w:left w:val="nil"/>
              <w:bottom w:val="single" w:sz="4" w:space="0" w:color="auto"/>
              <w:right w:val="nil"/>
            </w:tcBorders>
            <w:shd w:val="clear" w:color="000000" w:fill="C0C0C0"/>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Actualización de currícula de Educación Técnica</w:t>
            </w:r>
          </w:p>
        </w:tc>
        <w:tc>
          <w:tcPr>
            <w:tcW w:w="556" w:type="dxa"/>
            <w:tcBorders>
              <w:top w:val="nil"/>
              <w:left w:val="single" w:sz="8"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6"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nil"/>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850" w:type="dxa"/>
            <w:tcBorders>
              <w:top w:val="nil"/>
              <w:left w:val="single" w:sz="8" w:space="0" w:color="auto"/>
              <w:bottom w:val="single" w:sz="4" w:space="0" w:color="auto"/>
              <w:right w:val="single" w:sz="8"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1</w:t>
            </w:r>
          </w:p>
        </w:tc>
      </w:tr>
      <w:tr w:rsidR="00516C32" w:rsidRPr="00B866D7" w:rsidTr="00516C32">
        <w:trPr>
          <w:trHeight w:val="750"/>
        </w:trPr>
        <w:tc>
          <w:tcPr>
            <w:tcW w:w="1038" w:type="dxa"/>
            <w:vMerge/>
            <w:tcBorders>
              <w:top w:val="nil"/>
              <w:left w:val="single" w:sz="8" w:space="0" w:color="auto"/>
              <w:bottom w:val="single" w:sz="4" w:space="0" w:color="auto"/>
              <w:right w:val="single" w:sz="4" w:space="0" w:color="auto"/>
            </w:tcBorders>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p>
        </w:tc>
        <w:tc>
          <w:tcPr>
            <w:tcW w:w="3655" w:type="dxa"/>
            <w:tcBorders>
              <w:top w:val="nil"/>
              <w:left w:val="nil"/>
              <w:bottom w:val="single" w:sz="4" w:space="0" w:color="auto"/>
              <w:right w:val="nil"/>
            </w:tcBorders>
            <w:shd w:val="clear" w:color="000000" w:fill="C0C0C0"/>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Capacitaciones de Educación Técnica</w:t>
            </w:r>
          </w:p>
        </w:tc>
        <w:tc>
          <w:tcPr>
            <w:tcW w:w="556" w:type="dxa"/>
            <w:tcBorders>
              <w:top w:val="nil"/>
              <w:left w:val="single" w:sz="8"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nil"/>
              <w:left w:val="nil"/>
              <w:bottom w:val="single" w:sz="4" w:space="0" w:color="auto"/>
              <w:right w:val="nil"/>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850" w:type="dxa"/>
            <w:tcBorders>
              <w:top w:val="nil"/>
              <w:left w:val="single" w:sz="8" w:space="0" w:color="auto"/>
              <w:bottom w:val="single" w:sz="4" w:space="0" w:color="auto"/>
              <w:right w:val="single" w:sz="8"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2</w:t>
            </w:r>
          </w:p>
        </w:tc>
      </w:tr>
      <w:tr w:rsidR="00516C32" w:rsidRPr="00B866D7" w:rsidTr="00516C32">
        <w:trPr>
          <w:trHeight w:val="750"/>
        </w:trPr>
        <w:tc>
          <w:tcPr>
            <w:tcW w:w="1038" w:type="dxa"/>
            <w:vMerge/>
            <w:tcBorders>
              <w:top w:val="single" w:sz="4" w:space="0" w:color="auto"/>
              <w:left w:val="single" w:sz="4" w:space="0" w:color="auto"/>
              <w:bottom w:val="single" w:sz="4" w:space="0" w:color="auto"/>
              <w:right w:val="single" w:sz="4" w:space="0" w:color="auto"/>
            </w:tcBorders>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p>
        </w:tc>
        <w:tc>
          <w:tcPr>
            <w:tcW w:w="3655" w:type="dxa"/>
            <w:tcBorders>
              <w:top w:val="single" w:sz="4" w:space="0" w:color="auto"/>
              <w:left w:val="nil"/>
              <w:bottom w:val="single" w:sz="4" w:space="0" w:color="auto"/>
              <w:right w:val="single" w:sz="4" w:space="0" w:color="auto"/>
            </w:tcBorders>
            <w:shd w:val="clear" w:color="000000" w:fill="C0C0C0"/>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ROCESO: Acompañamiento del Departamento de Formación</w:t>
            </w:r>
          </w:p>
        </w:tc>
        <w:tc>
          <w:tcPr>
            <w:tcW w:w="556"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850"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2</w:t>
            </w:r>
          </w:p>
        </w:tc>
      </w:tr>
      <w:tr w:rsidR="00516C32" w:rsidRPr="00B866D7" w:rsidTr="00516C32">
        <w:trPr>
          <w:trHeight w:val="750"/>
        </w:trPr>
        <w:tc>
          <w:tcPr>
            <w:tcW w:w="1038" w:type="dxa"/>
            <w:vMerge/>
            <w:tcBorders>
              <w:top w:val="single" w:sz="4" w:space="0" w:color="auto"/>
              <w:left w:val="single" w:sz="4" w:space="0" w:color="auto"/>
              <w:bottom w:val="single" w:sz="4" w:space="0" w:color="auto"/>
              <w:right w:val="single" w:sz="4" w:space="0" w:color="auto"/>
            </w:tcBorders>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p>
        </w:tc>
        <w:tc>
          <w:tcPr>
            <w:tcW w:w="3655" w:type="dxa"/>
            <w:tcBorders>
              <w:top w:val="single" w:sz="4" w:space="0" w:color="auto"/>
              <w:left w:val="nil"/>
              <w:bottom w:val="single" w:sz="4" w:space="0" w:color="auto"/>
              <w:right w:val="single" w:sz="4" w:space="0" w:color="auto"/>
            </w:tcBorders>
            <w:shd w:val="clear" w:color="000000" w:fill="C0C0C0"/>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Capacitaciones del Departamento de Formación</w:t>
            </w:r>
          </w:p>
        </w:tc>
        <w:tc>
          <w:tcPr>
            <w:tcW w:w="556"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850"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2</w:t>
            </w:r>
          </w:p>
        </w:tc>
      </w:tr>
      <w:tr w:rsidR="00516C32" w:rsidRPr="00B866D7" w:rsidTr="00516C32">
        <w:trPr>
          <w:trHeight w:val="750"/>
        </w:trPr>
        <w:tc>
          <w:tcPr>
            <w:tcW w:w="1038" w:type="dxa"/>
            <w:tcBorders>
              <w:top w:val="single" w:sz="4" w:space="0" w:color="auto"/>
              <w:left w:val="single" w:sz="4" w:space="0" w:color="auto"/>
              <w:bottom w:val="single" w:sz="4" w:space="0" w:color="auto"/>
              <w:right w:val="single" w:sz="4" w:space="0" w:color="auto"/>
            </w:tcBorders>
            <w:shd w:val="clear" w:color="auto" w:fill="auto"/>
            <w:vAlign w:val="center"/>
          </w:tcPr>
          <w:p w:rsidR="00516C32" w:rsidRPr="00B866D7" w:rsidRDefault="00516C32" w:rsidP="00516C32">
            <w:pPr>
              <w:spacing w:after="0" w:line="240" w:lineRule="auto"/>
              <w:jc w:val="center"/>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MACRO PROCESO: Gestión de Abastecimiento</w:t>
            </w:r>
          </w:p>
        </w:tc>
        <w:tc>
          <w:tcPr>
            <w:tcW w:w="3655" w:type="dxa"/>
            <w:tcBorders>
              <w:top w:val="single" w:sz="4" w:space="0" w:color="auto"/>
              <w:left w:val="nil"/>
              <w:bottom w:val="single" w:sz="4" w:space="0" w:color="auto"/>
              <w:right w:val="single" w:sz="4" w:space="0" w:color="auto"/>
            </w:tcBorders>
            <w:shd w:val="clear" w:color="auto" w:fill="auto"/>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Inventariado de Talleres de Educación Técnica</w:t>
            </w:r>
          </w:p>
        </w:tc>
        <w:tc>
          <w:tcPr>
            <w:tcW w:w="556"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1</w:t>
            </w:r>
          </w:p>
        </w:tc>
      </w:tr>
      <w:tr w:rsidR="00516C32" w:rsidRPr="00B866D7" w:rsidTr="00516C32">
        <w:trPr>
          <w:trHeight w:val="750"/>
        </w:trPr>
        <w:tc>
          <w:tcPr>
            <w:tcW w:w="1038" w:type="dxa"/>
            <w:vMerge w:val="restart"/>
            <w:tcBorders>
              <w:top w:val="nil"/>
              <w:left w:val="single" w:sz="8" w:space="0" w:color="auto"/>
              <w:bottom w:val="single" w:sz="4" w:space="0" w:color="auto"/>
              <w:right w:val="single" w:sz="4" w:space="0" w:color="auto"/>
            </w:tcBorders>
            <w:shd w:val="clear" w:color="000000" w:fill="C0C0C0"/>
            <w:vAlign w:val="center"/>
          </w:tcPr>
          <w:p w:rsidR="00516C32" w:rsidRPr="00B866D7" w:rsidRDefault="00516C32" w:rsidP="00516C32">
            <w:pPr>
              <w:spacing w:after="0" w:line="240" w:lineRule="auto"/>
              <w:jc w:val="center"/>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MACRO PROCESO: Gestión de Proyectos</w:t>
            </w:r>
          </w:p>
        </w:tc>
        <w:tc>
          <w:tcPr>
            <w:tcW w:w="3655" w:type="dxa"/>
            <w:tcBorders>
              <w:top w:val="single" w:sz="4" w:space="0" w:color="auto"/>
              <w:left w:val="nil"/>
              <w:bottom w:val="single" w:sz="4" w:space="0" w:color="auto"/>
              <w:right w:val="single" w:sz="4" w:space="0" w:color="auto"/>
            </w:tcBorders>
            <w:shd w:val="clear" w:color="000000" w:fill="C0C0C0"/>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Participación en concurso del Departamento de Proyectos</w:t>
            </w:r>
          </w:p>
        </w:tc>
        <w:tc>
          <w:tcPr>
            <w:tcW w:w="556"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850"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4</w:t>
            </w:r>
          </w:p>
        </w:tc>
      </w:tr>
      <w:tr w:rsidR="00516C32" w:rsidRPr="00B866D7" w:rsidTr="00516C32">
        <w:trPr>
          <w:trHeight w:val="750"/>
        </w:trPr>
        <w:tc>
          <w:tcPr>
            <w:tcW w:w="1038" w:type="dxa"/>
            <w:vMerge/>
            <w:tcBorders>
              <w:top w:val="nil"/>
              <w:left w:val="single" w:sz="8" w:space="0" w:color="auto"/>
              <w:bottom w:val="single" w:sz="4" w:space="0" w:color="auto"/>
              <w:right w:val="single" w:sz="4" w:space="0" w:color="auto"/>
            </w:tcBorders>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p>
        </w:tc>
        <w:tc>
          <w:tcPr>
            <w:tcW w:w="3655" w:type="dxa"/>
            <w:tcBorders>
              <w:top w:val="single" w:sz="4" w:space="0" w:color="auto"/>
              <w:left w:val="nil"/>
              <w:bottom w:val="single" w:sz="4" w:space="0" w:color="auto"/>
              <w:right w:val="single" w:sz="4" w:space="0" w:color="auto"/>
            </w:tcBorders>
            <w:shd w:val="clear" w:color="000000" w:fill="C0C0C0"/>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Ejecución de Proyectos del Departamento de Proyectos</w:t>
            </w:r>
          </w:p>
        </w:tc>
        <w:tc>
          <w:tcPr>
            <w:tcW w:w="556"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850"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2</w:t>
            </w:r>
          </w:p>
        </w:tc>
      </w:tr>
      <w:tr w:rsidR="00516C32" w:rsidRPr="00B866D7" w:rsidTr="00516C32">
        <w:trPr>
          <w:trHeight w:val="750"/>
        </w:trPr>
        <w:tc>
          <w:tcPr>
            <w:tcW w:w="1038" w:type="dxa"/>
            <w:vMerge/>
            <w:tcBorders>
              <w:top w:val="nil"/>
              <w:left w:val="single" w:sz="8" w:space="0" w:color="auto"/>
              <w:bottom w:val="single" w:sz="4" w:space="0" w:color="auto"/>
              <w:right w:val="single" w:sz="4" w:space="0" w:color="auto"/>
            </w:tcBorders>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p>
        </w:tc>
        <w:tc>
          <w:tcPr>
            <w:tcW w:w="3655" w:type="dxa"/>
            <w:tcBorders>
              <w:top w:val="single" w:sz="4" w:space="0" w:color="auto"/>
              <w:left w:val="nil"/>
              <w:bottom w:val="single" w:sz="4" w:space="0" w:color="auto"/>
              <w:right w:val="single" w:sz="4" w:space="0" w:color="auto"/>
            </w:tcBorders>
            <w:shd w:val="clear" w:color="000000" w:fill="C0C0C0"/>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Auditoría del Departamento de Proyectos</w:t>
            </w:r>
          </w:p>
        </w:tc>
        <w:tc>
          <w:tcPr>
            <w:tcW w:w="556"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850"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1</w:t>
            </w:r>
          </w:p>
        </w:tc>
      </w:tr>
      <w:tr w:rsidR="00516C32" w:rsidRPr="00B866D7" w:rsidTr="00516C32">
        <w:trPr>
          <w:trHeight w:val="750"/>
        </w:trPr>
        <w:tc>
          <w:tcPr>
            <w:tcW w:w="1038" w:type="dxa"/>
            <w:vMerge w:val="restart"/>
            <w:tcBorders>
              <w:top w:val="nil"/>
              <w:left w:val="single" w:sz="8" w:space="0" w:color="auto"/>
              <w:bottom w:val="single" w:sz="4" w:space="0" w:color="auto"/>
              <w:right w:val="single" w:sz="4" w:space="0" w:color="auto"/>
            </w:tcBorders>
            <w:shd w:val="clear" w:color="auto" w:fill="auto"/>
            <w:vAlign w:val="center"/>
          </w:tcPr>
          <w:p w:rsidR="00516C32" w:rsidRPr="00B866D7" w:rsidRDefault="00516C32" w:rsidP="00516C32">
            <w:pPr>
              <w:spacing w:after="0" w:line="240" w:lineRule="auto"/>
              <w:jc w:val="center"/>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MACRO PROCESO: Gestión de Orientación Pastoral</w:t>
            </w:r>
          </w:p>
        </w:tc>
        <w:tc>
          <w:tcPr>
            <w:tcW w:w="3655" w:type="dxa"/>
            <w:tcBorders>
              <w:top w:val="single" w:sz="4" w:space="0" w:color="auto"/>
              <w:left w:val="nil"/>
              <w:bottom w:val="single" w:sz="4" w:space="0" w:color="auto"/>
              <w:right w:val="single" w:sz="4" w:space="0" w:color="auto"/>
            </w:tcBorders>
            <w:shd w:val="clear" w:color="auto" w:fill="auto"/>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Acompañamiento de Pastoral y Educación en Valores</w:t>
            </w:r>
          </w:p>
        </w:tc>
        <w:tc>
          <w:tcPr>
            <w:tcW w:w="556"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2</w:t>
            </w:r>
          </w:p>
        </w:tc>
      </w:tr>
      <w:tr w:rsidR="00516C32" w:rsidRPr="00B866D7" w:rsidTr="00516C32">
        <w:trPr>
          <w:trHeight w:val="750"/>
        </w:trPr>
        <w:tc>
          <w:tcPr>
            <w:tcW w:w="1038" w:type="dxa"/>
            <w:vMerge/>
            <w:tcBorders>
              <w:top w:val="nil"/>
              <w:left w:val="single" w:sz="8" w:space="0" w:color="auto"/>
              <w:bottom w:val="single" w:sz="4" w:space="0" w:color="auto"/>
              <w:right w:val="single" w:sz="4" w:space="0" w:color="auto"/>
            </w:tcBorders>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p>
        </w:tc>
        <w:tc>
          <w:tcPr>
            <w:tcW w:w="3655" w:type="dxa"/>
            <w:tcBorders>
              <w:top w:val="single" w:sz="4" w:space="0" w:color="auto"/>
              <w:left w:val="nil"/>
              <w:bottom w:val="single" w:sz="4" w:space="0" w:color="auto"/>
              <w:right w:val="single" w:sz="4" w:space="0" w:color="auto"/>
            </w:tcBorders>
            <w:shd w:val="clear" w:color="auto" w:fill="auto"/>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Ejecución de retiros de Pastoral y Educación en Valores</w:t>
            </w:r>
          </w:p>
        </w:tc>
        <w:tc>
          <w:tcPr>
            <w:tcW w:w="556"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1</w:t>
            </w:r>
          </w:p>
        </w:tc>
      </w:tr>
      <w:tr w:rsidR="00516C32" w:rsidRPr="00B866D7" w:rsidTr="00516C32">
        <w:trPr>
          <w:trHeight w:val="750"/>
        </w:trPr>
        <w:tc>
          <w:tcPr>
            <w:tcW w:w="1038" w:type="dxa"/>
            <w:vMerge/>
            <w:tcBorders>
              <w:top w:val="nil"/>
              <w:left w:val="single" w:sz="8" w:space="0" w:color="auto"/>
              <w:bottom w:val="single" w:sz="4" w:space="0" w:color="auto"/>
              <w:right w:val="single" w:sz="4" w:space="0" w:color="auto"/>
            </w:tcBorders>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p>
        </w:tc>
        <w:tc>
          <w:tcPr>
            <w:tcW w:w="3655" w:type="dxa"/>
            <w:tcBorders>
              <w:top w:val="single" w:sz="4" w:space="0" w:color="auto"/>
              <w:left w:val="nil"/>
              <w:bottom w:val="single" w:sz="4" w:space="0" w:color="auto"/>
              <w:right w:val="single" w:sz="4" w:space="0" w:color="auto"/>
            </w:tcBorders>
            <w:shd w:val="clear" w:color="auto" w:fill="auto"/>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Ejecución de talleres de Pastoral y Educación en Valores</w:t>
            </w:r>
          </w:p>
        </w:tc>
        <w:tc>
          <w:tcPr>
            <w:tcW w:w="556"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2</w:t>
            </w:r>
          </w:p>
        </w:tc>
      </w:tr>
      <w:tr w:rsidR="00516C32" w:rsidRPr="00B866D7" w:rsidTr="00516C32">
        <w:trPr>
          <w:trHeight w:val="750"/>
        </w:trPr>
        <w:tc>
          <w:tcPr>
            <w:tcW w:w="1038" w:type="dxa"/>
            <w:vMerge w:val="restart"/>
            <w:tcBorders>
              <w:top w:val="nil"/>
              <w:left w:val="single" w:sz="8" w:space="0" w:color="auto"/>
              <w:bottom w:val="single" w:sz="8" w:space="0" w:color="000000"/>
              <w:right w:val="single" w:sz="4" w:space="0" w:color="auto"/>
            </w:tcBorders>
            <w:shd w:val="clear" w:color="000000" w:fill="C0C0C0"/>
            <w:vAlign w:val="center"/>
          </w:tcPr>
          <w:p w:rsidR="00516C32" w:rsidRPr="00B866D7" w:rsidRDefault="00516C32" w:rsidP="00516C32">
            <w:pPr>
              <w:spacing w:after="0" w:line="240" w:lineRule="auto"/>
              <w:jc w:val="center"/>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MACRO PROCESO: Contabilidad y Presupuestos</w:t>
            </w:r>
          </w:p>
        </w:tc>
        <w:tc>
          <w:tcPr>
            <w:tcW w:w="3655" w:type="dxa"/>
            <w:tcBorders>
              <w:top w:val="single" w:sz="4" w:space="0" w:color="auto"/>
              <w:left w:val="nil"/>
              <w:bottom w:val="single" w:sz="4" w:space="0" w:color="auto"/>
              <w:right w:val="single" w:sz="4" w:space="0" w:color="auto"/>
            </w:tcBorders>
            <w:shd w:val="clear" w:color="000000" w:fill="C0C0C0"/>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Planificación del Presupuesto Institucional Anual</w:t>
            </w:r>
          </w:p>
        </w:tc>
        <w:tc>
          <w:tcPr>
            <w:tcW w:w="556"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850"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2</w:t>
            </w:r>
          </w:p>
        </w:tc>
      </w:tr>
      <w:tr w:rsidR="00516C32" w:rsidRPr="00B866D7" w:rsidTr="00516C32">
        <w:trPr>
          <w:trHeight w:val="750"/>
        </w:trPr>
        <w:tc>
          <w:tcPr>
            <w:tcW w:w="1038" w:type="dxa"/>
            <w:vMerge/>
            <w:tcBorders>
              <w:top w:val="nil"/>
              <w:left w:val="single" w:sz="8" w:space="0" w:color="auto"/>
              <w:bottom w:val="single" w:sz="8" w:space="0" w:color="000000"/>
              <w:right w:val="single" w:sz="4" w:space="0" w:color="auto"/>
            </w:tcBorders>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p>
        </w:tc>
        <w:tc>
          <w:tcPr>
            <w:tcW w:w="3655" w:type="dxa"/>
            <w:tcBorders>
              <w:top w:val="single" w:sz="4" w:space="0" w:color="auto"/>
              <w:left w:val="nil"/>
              <w:bottom w:val="single" w:sz="4" w:space="0" w:color="auto"/>
              <w:right w:val="single" w:sz="4" w:space="0" w:color="auto"/>
            </w:tcBorders>
            <w:shd w:val="clear" w:color="000000" w:fill="C0C0C0"/>
            <w:vAlign w:val="center"/>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PROCESO: Seguimiento Presupuestal</w:t>
            </w:r>
          </w:p>
        </w:tc>
        <w:tc>
          <w:tcPr>
            <w:tcW w:w="556"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6"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X</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557"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 </w:t>
            </w:r>
          </w:p>
        </w:tc>
        <w:tc>
          <w:tcPr>
            <w:tcW w:w="850" w:type="dxa"/>
            <w:tcBorders>
              <w:top w:val="single" w:sz="4" w:space="0" w:color="auto"/>
              <w:left w:val="single" w:sz="4" w:space="0" w:color="auto"/>
              <w:bottom w:val="single" w:sz="4" w:space="0" w:color="auto"/>
              <w:right w:val="single" w:sz="4" w:space="0" w:color="auto"/>
            </w:tcBorders>
            <w:shd w:val="clear" w:color="000000" w:fill="C0C0C0"/>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1</w:t>
            </w:r>
          </w:p>
        </w:tc>
      </w:tr>
      <w:tr w:rsidR="00516C32" w:rsidRPr="00B866D7" w:rsidTr="00516C32">
        <w:trPr>
          <w:trHeight w:val="675"/>
        </w:trPr>
        <w:tc>
          <w:tcPr>
            <w:tcW w:w="1038" w:type="dxa"/>
            <w:tcBorders>
              <w:top w:val="nil"/>
              <w:left w:val="single" w:sz="8" w:space="0" w:color="auto"/>
              <w:bottom w:val="single" w:sz="8" w:space="0" w:color="auto"/>
              <w:right w:val="nil"/>
            </w:tcBorders>
            <w:shd w:val="clear" w:color="000000" w:fill="000000"/>
            <w:noWrap/>
            <w:vAlign w:val="bottom"/>
          </w:tcPr>
          <w:p w:rsidR="00516C32" w:rsidRPr="00B866D7" w:rsidRDefault="00516C32" w:rsidP="00516C32">
            <w:pPr>
              <w:spacing w:after="0" w:line="240" w:lineRule="auto"/>
              <w:rPr>
                <w:rFonts w:ascii="Arial Narrow" w:eastAsia="Times New Roman" w:hAnsi="Arial Narrow" w:cs="Calibri"/>
                <w:color w:val="000000"/>
                <w:sz w:val="16"/>
                <w:szCs w:val="16"/>
              </w:rPr>
            </w:pPr>
            <w:r w:rsidRPr="00B866D7">
              <w:rPr>
                <w:rFonts w:ascii="Arial Narrow" w:eastAsia="Times New Roman" w:hAnsi="Arial Narrow" w:cs="Calibri"/>
                <w:color w:val="000000"/>
                <w:sz w:val="16"/>
                <w:szCs w:val="16"/>
              </w:rPr>
              <w:t> </w:t>
            </w:r>
          </w:p>
        </w:tc>
        <w:tc>
          <w:tcPr>
            <w:tcW w:w="3655" w:type="dxa"/>
            <w:tcBorders>
              <w:top w:val="single" w:sz="4" w:space="0" w:color="auto"/>
              <w:left w:val="nil"/>
              <w:bottom w:val="single" w:sz="8" w:space="0" w:color="auto"/>
              <w:right w:val="nil"/>
            </w:tcBorders>
            <w:shd w:val="clear" w:color="000000" w:fill="000000"/>
            <w:noWrap/>
            <w:vAlign w:val="center"/>
          </w:tcPr>
          <w:p w:rsidR="00516C32" w:rsidRPr="00B866D7" w:rsidRDefault="00516C32" w:rsidP="00516C32">
            <w:pPr>
              <w:spacing w:after="0" w:line="240" w:lineRule="auto"/>
              <w:jc w:val="right"/>
              <w:rPr>
                <w:rFonts w:ascii="Arial Narrow" w:eastAsia="Times New Roman" w:hAnsi="Arial Narrow" w:cs="Calibri"/>
                <w:b/>
                <w:bCs/>
                <w:color w:val="FFFFFF"/>
              </w:rPr>
            </w:pPr>
            <w:r w:rsidRPr="00B866D7">
              <w:rPr>
                <w:rFonts w:ascii="Arial Narrow" w:eastAsia="Times New Roman" w:hAnsi="Arial Narrow" w:cs="Calibri"/>
                <w:b/>
                <w:bCs/>
                <w:color w:val="FFFFFF"/>
              </w:rPr>
              <w:t>Total de Procesos por Entidad</w:t>
            </w:r>
          </w:p>
        </w:tc>
        <w:tc>
          <w:tcPr>
            <w:tcW w:w="556" w:type="dxa"/>
            <w:tcBorders>
              <w:top w:val="single" w:sz="4" w:space="0" w:color="auto"/>
              <w:left w:val="single" w:sz="8" w:space="0" w:color="auto"/>
              <w:bottom w:val="single" w:sz="8"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3</w:t>
            </w:r>
          </w:p>
        </w:tc>
        <w:tc>
          <w:tcPr>
            <w:tcW w:w="557" w:type="dxa"/>
            <w:tcBorders>
              <w:top w:val="single" w:sz="4" w:space="0" w:color="auto"/>
              <w:left w:val="nil"/>
              <w:bottom w:val="single" w:sz="8"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1</w:t>
            </w:r>
          </w:p>
        </w:tc>
        <w:tc>
          <w:tcPr>
            <w:tcW w:w="557" w:type="dxa"/>
            <w:tcBorders>
              <w:top w:val="single" w:sz="4" w:space="0" w:color="auto"/>
              <w:left w:val="nil"/>
              <w:bottom w:val="single" w:sz="8"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1</w:t>
            </w:r>
          </w:p>
        </w:tc>
        <w:tc>
          <w:tcPr>
            <w:tcW w:w="557" w:type="dxa"/>
            <w:tcBorders>
              <w:top w:val="single" w:sz="4" w:space="0" w:color="auto"/>
              <w:left w:val="nil"/>
              <w:bottom w:val="single" w:sz="8"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2</w:t>
            </w:r>
          </w:p>
        </w:tc>
        <w:tc>
          <w:tcPr>
            <w:tcW w:w="557" w:type="dxa"/>
            <w:tcBorders>
              <w:top w:val="single" w:sz="4" w:space="0" w:color="auto"/>
              <w:left w:val="nil"/>
              <w:bottom w:val="single" w:sz="8"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1</w:t>
            </w:r>
          </w:p>
        </w:tc>
        <w:tc>
          <w:tcPr>
            <w:tcW w:w="557" w:type="dxa"/>
            <w:tcBorders>
              <w:top w:val="single" w:sz="4" w:space="0" w:color="auto"/>
              <w:left w:val="nil"/>
              <w:bottom w:val="single" w:sz="8"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2</w:t>
            </w:r>
          </w:p>
        </w:tc>
        <w:tc>
          <w:tcPr>
            <w:tcW w:w="557" w:type="dxa"/>
            <w:tcBorders>
              <w:top w:val="single" w:sz="4" w:space="0" w:color="auto"/>
              <w:left w:val="nil"/>
              <w:bottom w:val="single" w:sz="8"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2</w:t>
            </w:r>
          </w:p>
        </w:tc>
        <w:tc>
          <w:tcPr>
            <w:tcW w:w="557" w:type="dxa"/>
            <w:tcBorders>
              <w:top w:val="single" w:sz="4" w:space="0" w:color="auto"/>
              <w:left w:val="nil"/>
              <w:bottom w:val="single" w:sz="8"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2</w:t>
            </w:r>
          </w:p>
        </w:tc>
        <w:tc>
          <w:tcPr>
            <w:tcW w:w="557" w:type="dxa"/>
            <w:tcBorders>
              <w:top w:val="single" w:sz="4" w:space="0" w:color="auto"/>
              <w:left w:val="nil"/>
              <w:bottom w:val="single" w:sz="8"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1</w:t>
            </w:r>
          </w:p>
        </w:tc>
        <w:tc>
          <w:tcPr>
            <w:tcW w:w="556" w:type="dxa"/>
            <w:tcBorders>
              <w:top w:val="single" w:sz="4" w:space="0" w:color="auto"/>
              <w:left w:val="nil"/>
              <w:bottom w:val="single" w:sz="8"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1</w:t>
            </w:r>
          </w:p>
        </w:tc>
        <w:tc>
          <w:tcPr>
            <w:tcW w:w="557" w:type="dxa"/>
            <w:tcBorders>
              <w:top w:val="single" w:sz="4" w:space="0" w:color="auto"/>
              <w:left w:val="nil"/>
              <w:bottom w:val="single" w:sz="8"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1</w:t>
            </w:r>
          </w:p>
        </w:tc>
        <w:tc>
          <w:tcPr>
            <w:tcW w:w="557" w:type="dxa"/>
            <w:tcBorders>
              <w:top w:val="single" w:sz="4" w:space="0" w:color="auto"/>
              <w:left w:val="nil"/>
              <w:bottom w:val="single" w:sz="8"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2</w:t>
            </w:r>
          </w:p>
        </w:tc>
        <w:tc>
          <w:tcPr>
            <w:tcW w:w="557" w:type="dxa"/>
            <w:tcBorders>
              <w:top w:val="single" w:sz="4" w:space="0" w:color="auto"/>
              <w:left w:val="nil"/>
              <w:bottom w:val="single" w:sz="8"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4</w:t>
            </w:r>
          </w:p>
        </w:tc>
        <w:tc>
          <w:tcPr>
            <w:tcW w:w="557" w:type="dxa"/>
            <w:tcBorders>
              <w:top w:val="single" w:sz="4" w:space="0" w:color="auto"/>
              <w:left w:val="nil"/>
              <w:bottom w:val="single" w:sz="8"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1</w:t>
            </w:r>
          </w:p>
        </w:tc>
        <w:tc>
          <w:tcPr>
            <w:tcW w:w="557" w:type="dxa"/>
            <w:tcBorders>
              <w:top w:val="single" w:sz="4" w:space="0" w:color="auto"/>
              <w:left w:val="nil"/>
              <w:bottom w:val="single" w:sz="8"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1</w:t>
            </w:r>
          </w:p>
        </w:tc>
        <w:tc>
          <w:tcPr>
            <w:tcW w:w="557" w:type="dxa"/>
            <w:tcBorders>
              <w:top w:val="single" w:sz="4" w:space="0" w:color="auto"/>
              <w:left w:val="nil"/>
              <w:bottom w:val="single" w:sz="8"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4</w:t>
            </w:r>
          </w:p>
        </w:tc>
        <w:tc>
          <w:tcPr>
            <w:tcW w:w="557" w:type="dxa"/>
            <w:tcBorders>
              <w:top w:val="single" w:sz="4" w:space="0" w:color="auto"/>
              <w:left w:val="nil"/>
              <w:bottom w:val="single" w:sz="8"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2</w:t>
            </w:r>
          </w:p>
        </w:tc>
        <w:tc>
          <w:tcPr>
            <w:tcW w:w="557" w:type="dxa"/>
            <w:tcBorders>
              <w:top w:val="single" w:sz="4" w:space="0" w:color="auto"/>
              <w:left w:val="nil"/>
              <w:bottom w:val="single" w:sz="8"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2</w:t>
            </w:r>
          </w:p>
        </w:tc>
        <w:tc>
          <w:tcPr>
            <w:tcW w:w="556" w:type="dxa"/>
            <w:tcBorders>
              <w:top w:val="single" w:sz="4" w:space="0" w:color="auto"/>
              <w:left w:val="nil"/>
              <w:bottom w:val="single" w:sz="8"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2</w:t>
            </w:r>
          </w:p>
        </w:tc>
        <w:tc>
          <w:tcPr>
            <w:tcW w:w="557" w:type="dxa"/>
            <w:tcBorders>
              <w:top w:val="single" w:sz="4" w:space="0" w:color="auto"/>
              <w:left w:val="nil"/>
              <w:bottom w:val="single" w:sz="8"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2</w:t>
            </w:r>
          </w:p>
        </w:tc>
        <w:tc>
          <w:tcPr>
            <w:tcW w:w="557" w:type="dxa"/>
            <w:tcBorders>
              <w:top w:val="single" w:sz="4" w:space="0" w:color="auto"/>
              <w:left w:val="nil"/>
              <w:bottom w:val="single" w:sz="8"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2</w:t>
            </w:r>
          </w:p>
        </w:tc>
        <w:tc>
          <w:tcPr>
            <w:tcW w:w="557" w:type="dxa"/>
            <w:tcBorders>
              <w:top w:val="single" w:sz="4" w:space="0" w:color="auto"/>
              <w:left w:val="nil"/>
              <w:bottom w:val="single" w:sz="8"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2</w:t>
            </w:r>
          </w:p>
        </w:tc>
        <w:tc>
          <w:tcPr>
            <w:tcW w:w="557" w:type="dxa"/>
            <w:tcBorders>
              <w:top w:val="single" w:sz="4" w:space="0" w:color="auto"/>
              <w:left w:val="nil"/>
              <w:bottom w:val="single" w:sz="8"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2</w:t>
            </w:r>
          </w:p>
        </w:tc>
        <w:tc>
          <w:tcPr>
            <w:tcW w:w="557" w:type="dxa"/>
            <w:tcBorders>
              <w:top w:val="single" w:sz="4" w:space="0" w:color="auto"/>
              <w:left w:val="nil"/>
              <w:bottom w:val="single" w:sz="8"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2</w:t>
            </w:r>
          </w:p>
        </w:tc>
        <w:tc>
          <w:tcPr>
            <w:tcW w:w="557" w:type="dxa"/>
            <w:tcBorders>
              <w:top w:val="single" w:sz="4" w:space="0" w:color="auto"/>
              <w:left w:val="nil"/>
              <w:bottom w:val="single" w:sz="8"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1</w:t>
            </w:r>
          </w:p>
        </w:tc>
        <w:tc>
          <w:tcPr>
            <w:tcW w:w="557" w:type="dxa"/>
            <w:tcBorders>
              <w:top w:val="single" w:sz="4" w:space="0" w:color="auto"/>
              <w:left w:val="nil"/>
              <w:bottom w:val="single" w:sz="8"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1</w:t>
            </w:r>
          </w:p>
        </w:tc>
        <w:tc>
          <w:tcPr>
            <w:tcW w:w="557" w:type="dxa"/>
            <w:tcBorders>
              <w:top w:val="single" w:sz="4" w:space="0" w:color="auto"/>
              <w:left w:val="nil"/>
              <w:bottom w:val="single" w:sz="8"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1</w:t>
            </w:r>
          </w:p>
        </w:tc>
        <w:tc>
          <w:tcPr>
            <w:tcW w:w="557" w:type="dxa"/>
            <w:tcBorders>
              <w:top w:val="single" w:sz="4" w:space="0" w:color="auto"/>
              <w:left w:val="nil"/>
              <w:bottom w:val="single" w:sz="8" w:space="0" w:color="auto"/>
              <w:right w:val="single" w:sz="8"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b/>
                <w:bCs/>
                <w:color w:val="000000"/>
              </w:rPr>
            </w:pPr>
            <w:r w:rsidRPr="00B866D7">
              <w:rPr>
                <w:rFonts w:ascii="Arial Narrow" w:eastAsia="Times New Roman" w:hAnsi="Arial Narrow" w:cs="Calibri"/>
                <w:b/>
                <w:bCs/>
                <w:color w:val="000000"/>
              </w:rPr>
              <w:t>1</w:t>
            </w:r>
          </w:p>
        </w:tc>
        <w:tc>
          <w:tcPr>
            <w:tcW w:w="850" w:type="dxa"/>
            <w:tcBorders>
              <w:top w:val="single" w:sz="4" w:space="0" w:color="auto"/>
              <w:left w:val="nil"/>
              <w:bottom w:val="nil"/>
              <w:right w:val="nil"/>
            </w:tcBorders>
            <w:shd w:val="clear" w:color="auto" w:fill="auto"/>
            <w:noWrap/>
            <w:vAlign w:val="bottom"/>
          </w:tcPr>
          <w:p w:rsidR="00516C32" w:rsidRPr="00B866D7" w:rsidRDefault="00516C32" w:rsidP="00516C32">
            <w:pPr>
              <w:keepNext/>
              <w:spacing w:after="0" w:line="240" w:lineRule="auto"/>
              <w:rPr>
                <w:rFonts w:ascii="Arial Narrow" w:eastAsia="Times New Roman" w:hAnsi="Arial Narrow" w:cs="Calibri"/>
                <w:color w:val="000000"/>
              </w:rPr>
            </w:pPr>
          </w:p>
        </w:tc>
      </w:tr>
    </w:tbl>
    <w:p w:rsidR="00516C32" w:rsidRPr="00516C32" w:rsidRDefault="00516C32" w:rsidP="00516C32">
      <w:pPr>
        <w:pStyle w:val="Caption"/>
        <w:jc w:val="center"/>
        <w:rPr>
          <w:rFonts w:asciiTheme="majorHAnsi" w:hAnsiTheme="majorHAnsi"/>
          <w:sz w:val="16"/>
          <w:szCs w:val="16"/>
        </w:rPr>
      </w:pPr>
      <w:bookmarkStart w:id="376" w:name="_Toc266031762"/>
      <w:r w:rsidRPr="00516C32">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76</w:t>
      </w:r>
      <w:r w:rsidR="00C74554">
        <w:rPr>
          <w:rFonts w:asciiTheme="majorHAnsi" w:hAnsiTheme="majorHAnsi"/>
          <w:sz w:val="16"/>
          <w:szCs w:val="16"/>
        </w:rPr>
        <w:fldChar w:fldCharType="end"/>
      </w:r>
      <w:r w:rsidRPr="00516C32">
        <w:rPr>
          <w:rFonts w:asciiTheme="majorHAnsi" w:hAnsiTheme="majorHAnsi"/>
          <w:sz w:val="16"/>
          <w:szCs w:val="16"/>
        </w:rPr>
        <w:t>.- Mapeo Entidad – Proceso</w:t>
      </w:r>
      <w:bookmarkEnd w:id="376"/>
    </w:p>
    <w:p w:rsidR="00516C32" w:rsidRPr="00516C32" w:rsidRDefault="00516C32" w:rsidP="00516C32">
      <w:pPr>
        <w:pStyle w:val="Caption"/>
        <w:jc w:val="center"/>
        <w:rPr>
          <w:rFonts w:asciiTheme="majorHAnsi" w:hAnsiTheme="majorHAnsi"/>
          <w:sz w:val="16"/>
          <w:szCs w:val="16"/>
        </w:rPr>
      </w:pPr>
      <w:r w:rsidRPr="00516C32">
        <w:rPr>
          <w:rFonts w:asciiTheme="majorHAnsi" w:hAnsiTheme="majorHAnsi"/>
          <w:sz w:val="16"/>
          <w:szCs w:val="16"/>
        </w:rPr>
        <w:t>Fuente: Elaboración propia</w:t>
      </w:r>
    </w:p>
    <w:p w:rsidR="00516C32" w:rsidRPr="00B866D7" w:rsidRDefault="00516C32" w:rsidP="00516C32">
      <w:pPr>
        <w:pStyle w:val="ListParagraph"/>
        <w:ind w:left="360"/>
        <w:rPr>
          <w:rFonts w:ascii="Arial Narrow" w:hAnsi="Arial Narrow"/>
          <w:b/>
        </w:rPr>
      </w:pPr>
    </w:p>
    <w:p w:rsidR="00516C32" w:rsidRDefault="00516C32" w:rsidP="00516C32">
      <w:pPr>
        <w:spacing w:line="360" w:lineRule="auto"/>
        <w:jc w:val="both"/>
        <w:rPr>
          <w:sz w:val="24"/>
        </w:rPr>
        <w:sectPr w:rsidR="00516C32" w:rsidSect="00516C32">
          <w:footerReference w:type="default" r:id="rId140"/>
          <w:pgSz w:w="23814" w:h="16839" w:orient="landscape" w:code="8"/>
          <w:pgMar w:top="1701" w:right="1418" w:bottom="1043" w:left="1418" w:header="709" w:footer="709" w:gutter="0"/>
          <w:cols w:space="708"/>
          <w:docGrid w:linePitch="360"/>
        </w:sectPr>
      </w:pPr>
    </w:p>
    <w:p w:rsidR="00516C32" w:rsidRPr="00516C32" w:rsidRDefault="00516C32" w:rsidP="00516C32">
      <w:pPr>
        <w:pStyle w:val="Heading2"/>
        <w:numPr>
          <w:ilvl w:val="1"/>
          <w:numId w:val="2"/>
        </w:numPr>
        <w:spacing w:after="240"/>
        <w:jc w:val="both"/>
        <w:rPr>
          <w:b/>
          <w:smallCaps w:val="0"/>
          <w:sz w:val="24"/>
          <w:szCs w:val="24"/>
          <w:u w:val="single"/>
        </w:rPr>
      </w:pPr>
      <w:bookmarkStart w:id="377" w:name="_Toc265485366"/>
      <w:bookmarkStart w:id="378" w:name="_Toc266033437"/>
      <w:r w:rsidRPr="00516C32">
        <w:rPr>
          <w:b/>
          <w:smallCaps w:val="0"/>
          <w:sz w:val="24"/>
          <w:szCs w:val="24"/>
          <w:u w:val="single"/>
        </w:rPr>
        <w:t>Priorización de Procesos</w:t>
      </w:r>
      <w:bookmarkEnd w:id="377"/>
      <w:bookmarkEnd w:id="378"/>
    </w:p>
    <w:p w:rsidR="00516C32" w:rsidRPr="00516C32" w:rsidRDefault="00516C32" w:rsidP="00516C32">
      <w:pPr>
        <w:spacing w:line="360" w:lineRule="auto"/>
        <w:jc w:val="both"/>
        <w:rPr>
          <w:sz w:val="24"/>
        </w:rPr>
      </w:pPr>
      <w:r w:rsidRPr="00516C32">
        <w:rPr>
          <w:sz w:val="24"/>
        </w:rPr>
        <w:t xml:space="preserve">La priorización de procesos es realizada con la finalidad de indicar qué procesos son los más importantes en </w:t>
      </w:r>
      <w:smartTag w:uri="urn:schemas-microsoft-com:office:smarttags" w:element="PersonName">
        <w:smartTagPr>
          <w:attr w:name="ProductID" w:val="la Oficina Central"/>
        </w:smartTagPr>
        <w:r w:rsidRPr="00516C32">
          <w:rPr>
            <w:sz w:val="24"/>
          </w:rPr>
          <w:t>la Oficina Central</w:t>
        </w:r>
      </w:smartTag>
      <w:r w:rsidRPr="00516C32">
        <w:rPr>
          <w:sz w:val="24"/>
        </w:rPr>
        <w:t xml:space="preserve"> Fe y Alegría Perú; así como también los menos importantes. Un proceso es considerado más importante, sí en el Mapeo Entidad-Proceso muestra que está asociada a más entidades. Los procesos más importantes se encuentran ubicados en primer lugar y los menos importantes en el sexto. </w:t>
      </w:r>
    </w:p>
    <w:tbl>
      <w:tblPr>
        <w:tblW w:w="8603" w:type="dxa"/>
        <w:jc w:val="center"/>
        <w:tblInd w:w="909" w:type="dxa"/>
        <w:tblCellMar>
          <w:left w:w="70" w:type="dxa"/>
          <w:right w:w="70" w:type="dxa"/>
        </w:tblCellMar>
        <w:tblLook w:val="04A0"/>
      </w:tblPr>
      <w:tblGrid>
        <w:gridCol w:w="1061"/>
        <w:gridCol w:w="7542"/>
      </w:tblGrid>
      <w:tr w:rsidR="00516C32" w:rsidRPr="00B866D7" w:rsidTr="00516C32">
        <w:trPr>
          <w:trHeight w:val="300"/>
          <w:jc w:val="center"/>
        </w:trPr>
        <w:tc>
          <w:tcPr>
            <w:tcW w:w="1061" w:type="dxa"/>
            <w:tcBorders>
              <w:top w:val="single" w:sz="4" w:space="0" w:color="auto"/>
              <w:left w:val="single" w:sz="4" w:space="0" w:color="auto"/>
              <w:bottom w:val="single" w:sz="4" w:space="0" w:color="auto"/>
              <w:right w:val="single" w:sz="4" w:space="0" w:color="auto"/>
            </w:tcBorders>
            <w:shd w:val="clear" w:color="000000" w:fill="000000"/>
            <w:noWrap/>
            <w:vAlign w:val="bottom"/>
          </w:tcPr>
          <w:p w:rsidR="00516C32" w:rsidRPr="00B866D7" w:rsidRDefault="00516C32" w:rsidP="00516C32">
            <w:pPr>
              <w:spacing w:after="0" w:line="240" w:lineRule="auto"/>
              <w:jc w:val="center"/>
              <w:rPr>
                <w:rFonts w:ascii="Arial Narrow" w:eastAsia="Times New Roman" w:hAnsi="Arial Narrow" w:cs="Calibri"/>
                <w:b/>
                <w:bCs/>
                <w:color w:val="FFFFFF"/>
                <w:sz w:val="20"/>
                <w:szCs w:val="20"/>
              </w:rPr>
            </w:pPr>
            <w:r w:rsidRPr="00B866D7">
              <w:rPr>
                <w:rFonts w:ascii="Arial Narrow" w:eastAsia="Times New Roman" w:hAnsi="Arial Narrow" w:cs="Calibri"/>
                <w:b/>
                <w:bCs/>
                <w:color w:val="FFFFFF"/>
                <w:sz w:val="20"/>
                <w:szCs w:val="20"/>
              </w:rPr>
              <w:t>PRIORIDAD</w:t>
            </w:r>
          </w:p>
        </w:tc>
        <w:tc>
          <w:tcPr>
            <w:tcW w:w="7542" w:type="dxa"/>
            <w:tcBorders>
              <w:top w:val="single" w:sz="4" w:space="0" w:color="auto"/>
              <w:left w:val="nil"/>
              <w:bottom w:val="single" w:sz="4" w:space="0" w:color="auto"/>
              <w:right w:val="single" w:sz="4" w:space="0" w:color="auto"/>
            </w:tcBorders>
            <w:shd w:val="clear" w:color="000000" w:fill="000000"/>
            <w:noWrap/>
            <w:vAlign w:val="bottom"/>
          </w:tcPr>
          <w:p w:rsidR="00516C32" w:rsidRPr="00B866D7" w:rsidRDefault="00516C32" w:rsidP="00516C32">
            <w:pPr>
              <w:spacing w:after="0" w:line="240" w:lineRule="auto"/>
              <w:jc w:val="center"/>
              <w:rPr>
                <w:rFonts w:ascii="Arial Narrow" w:eastAsia="Times New Roman" w:hAnsi="Arial Narrow" w:cs="Calibri"/>
                <w:b/>
                <w:bCs/>
                <w:color w:val="FFFFFF"/>
                <w:sz w:val="20"/>
                <w:szCs w:val="20"/>
              </w:rPr>
            </w:pPr>
            <w:r w:rsidRPr="00B866D7">
              <w:rPr>
                <w:rFonts w:ascii="Arial Narrow" w:eastAsia="Times New Roman" w:hAnsi="Arial Narrow" w:cs="Calibri"/>
                <w:b/>
                <w:bCs/>
                <w:color w:val="FFFFFF"/>
                <w:sz w:val="20"/>
                <w:szCs w:val="20"/>
              </w:rPr>
              <w:t>PROCESO</w:t>
            </w:r>
          </w:p>
        </w:tc>
      </w:tr>
      <w:tr w:rsidR="00516C32" w:rsidRPr="00B866D7" w:rsidTr="00516C32">
        <w:trPr>
          <w:trHeight w:val="300"/>
          <w:jc w:val="center"/>
        </w:trPr>
        <w:tc>
          <w:tcPr>
            <w:tcW w:w="1061" w:type="dxa"/>
            <w:tcBorders>
              <w:top w:val="nil"/>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1°</w:t>
            </w:r>
          </w:p>
        </w:tc>
        <w:tc>
          <w:tcPr>
            <w:tcW w:w="7542" w:type="dxa"/>
            <w:tcBorders>
              <w:top w:val="nil"/>
              <w:left w:val="nil"/>
              <w:bottom w:val="single" w:sz="4" w:space="0" w:color="auto"/>
              <w:right w:val="single" w:sz="4" w:space="0" w:color="auto"/>
            </w:tcBorders>
            <w:shd w:val="clear" w:color="auto" w:fill="auto"/>
            <w:noWrap/>
            <w:vAlign w:val="bottom"/>
          </w:tcPr>
          <w:p w:rsidR="00516C32" w:rsidRPr="00B866D7" w:rsidRDefault="00516C32" w:rsidP="00516C32">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Elaboración del Plan Operativo Institucional</w:t>
            </w:r>
          </w:p>
        </w:tc>
      </w:tr>
      <w:tr w:rsidR="00516C32" w:rsidRPr="00B866D7" w:rsidTr="00516C32">
        <w:trPr>
          <w:trHeight w:val="300"/>
          <w:jc w:val="center"/>
        </w:trPr>
        <w:tc>
          <w:tcPr>
            <w:tcW w:w="1061" w:type="dxa"/>
            <w:tcBorders>
              <w:top w:val="nil"/>
              <w:left w:val="single" w:sz="4" w:space="0" w:color="auto"/>
              <w:bottom w:val="single" w:sz="4" w:space="0" w:color="auto"/>
              <w:right w:val="single" w:sz="4" w:space="0" w:color="auto"/>
            </w:tcBorders>
            <w:shd w:val="clear" w:color="000000" w:fill="BFBFBF"/>
            <w:noWrap/>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2°</w:t>
            </w:r>
          </w:p>
        </w:tc>
        <w:tc>
          <w:tcPr>
            <w:tcW w:w="7542" w:type="dxa"/>
            <w:tcBorders>
              <w:top w:val="nil"/>
              <w:left w:val="nil"/>
              <w:bottom w:val="single" w:sz="4" w:space="0" w:color="auto"/>
              <w:right w:val="single" w:sz="4" w:space="0" w:color="auto"/>
            </w:tcBorders>
            <w:shd w:val="clear" w:color="000000" w:fill="BFBFBF"/>
            <w:noWrap/>
            <w:vAlign w:val="bottom"/>
          </w:tcPr>
          <w:p w:rsidR="00516C32" w:rsidRPr="00B866D7" w:rsidRDefault="00516C32" w:rsidP="00516C32">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Canalización de Donaciones del Departamento de Donaciones e Imagen Institucional</w:t>
            </w:r>
          </w:p>
        </w:tc>
      </w:tr>
      <w:tr w:rsidR="00516C32" w:rsidRPr="00B866D7" w:rsidTr="00516C32">
        <w:trPr>
          <w:trHeight w:val="300"/>
          <w:jc w:val="center"/>
        </w:trPr>
        <w:tc>
          <w:tcPr>
            <w:tcW w:w="1061" w:type="dxa"/>
            <w:tcBorders>
              <w:top w:val="nil"/>
              <w:left w:val="single" w:sz="4" w:space="0" w:color="auto"/>
              <w:bottom w:val="single" w:sz="4" w:space="0" w:color="auto"/>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3°</w:t>
            </w:r>
          </w:p>
        </w:tc>
        <w:tc>
          <w:tcPr>
            <w:tcW w:w="7542" w:type="dxa"/>
            <w:tcBorders>
              <w:top w:val="nil"/>
              <w:left w:val="nil"/>
              <w:bottom w:val="single" w:sz="4" w:space="0" w:color="auto"/>
              <w:right w:val="single" w:sz="4" w:space="0" w:color="auto"/>
            </w:tcBorders>
            <w:shd w:val="clear" w:color="auto" w:fill="auto"/>
            <w:noWrap/>
            <w:vAlign w:val="bottom"/>
          </w:tcPr>
          <w:p w:rsidR="00516C32" w:rsidRPr="00B866D7" w:rsidRDefault="00516C32" w:rsidP="00516C32">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Participación en concurso del Departamento de Proyectos</w:t>
            </w:r>
          </w:p>
        </w:tc>
      </w:tr>
      <w:tr w:rsidR="00516C32" w:rsidRPr="00B866D7" w:rsidTr="00516C32">
        <w:trPr>
          <w:trHeight w:val="300"/>
          <w:jc w:val="center"/>
        </w:trPr>
        <w:tc>
          <w:tcPr>
            <w:tcW w:w="1061" w:type="dxa"/>
            <w:tcBorders>
              <w:top w:val="nil"/>
              <w:left w:val="single" w:sz="4" w:space="0" w:color="auto"/>
              <w:bottom w:val="single" w:sz="4" w:space="0" w:color="auto"/>
              <w:right w:val="single" w:sz="4" w:space="0" w:color="auto"/>
            </w:tcBorders>
            <w:shd w:val="clear" w:color="000000" w:fill="BFBFBF"/>
            <w:noWrap/>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4°</w:t>
            </w:r>
          </w:p>
        </w:tc>
        <w:tc>
          <w:tcPr>
            <w:tcW w:w="7542" w:type="dxa"/>
            <w:tcBorders>
              <w:top w:val="nil"/>
              <w:left w:val="nil"/>
              <w:bottom w:val="single" w:sz="4" w:space="0" w:color="auto"/>
              <w:right w:val="single" w:sz="4" w:space="0" w:color="auto"/>
            </w:tcBorders>
            <w:shd w:val="clear" w:color="000000" w:fill="BFBFBF"/>
            <w:noWrap/>
            <w:vAlign w:val="bottom"/>
          </w:tcPr>
          <w:p w:rsidR="00516C32" w:rsidRPr="00B866D7" w:rsidRDefault="00516C32" w:rsidP="00516C32">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Planificación del Departamento de Proyectos</w:t>
            </w:r>
          </w:p>
        </w:tc>
      </w:tr>
      <w:tr w:rsidR="00516C32" w:rsidRPr="00B866D7" w:rsidTr="00516C32">
        <w:trPr>
          <w:trHeight w:val="300"/>
          <w:jc w:val="center"/>
        </w:trPr>
        <w:tc>
          <w:tcPr>
            <w:tcW w:w="1061" w:type="dxa"/>
            <w:vMerge w:val="restart"/>
            <w:tcBorders>
              <w:top w:val="nil"/>
              <w:left w:val="single" w:sz="4" w:space="0" w:color="auto"/>
              <w:bottom w:val="single" w:sz="4" w:space="0" w:color="000000"/>
              <w:right w:val="single" w:sz="4" w:space="0" w:color="auto"/>
            </w:tcBorders>
            <w:shd w:val="clear" w:color="auto" w:fill="auto"/>
            <w:noWrap/>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5°</w:t>
            </w:r>
          </w:p>
        </w:tc>
        <w:tc>
          <w:tcPr>
            <w:tcW w:w="7542" w:type="dxa"/>
            <w:tcBorders>
              <w:top w:val="nil"/>
              <w:left w:val="nil"/>
              <w:bottom w:val="single" w:sz="4" w:space="0" w:color="auto"/>
              <w:right w:val="single" w:sz="4" w:space="0" w:color="auto"/>
            </w:tcBorders>
            <w:shd w:val="clear" w:color="auto" w:fill="auto"/>
            <w:noWrap/>
            <w:vAlign w:val="bottom"/>
          </w:tcPr>
          <w:p w:rsidR="00516C32" w:rsidRPr="00B866D7" w:rsidRDefault="00516C32" w:rsidP="00516C32">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Elaboración de campaña publicitaria del Departamento de Donaciones e Imagen Institucional</w:t>
            </w:r>
          </w:p>
        </w:tc>
      </w:tr>
      <w:tr w:rsidR="00516C32" w:rsidRPr="00B866D7" w:rsidTr="00516C32">
        <w:trPr>
          <w:trHeight w:val="300"/>
          <w:jc w:val="center"/>
        </w:trPr>
        <w:tc>
          <w:tcPr>
            <w:tcW w:w="1061" w:type="dxa"/>
            <w:vMerge/>
            <w:tcBorders>
              <w:top w:val="nil"/>
              <w:left w:val="single" w:sz="4" w:space="0" w:color="auto"/>
              <w:bottom w:val="single" w:sz="4" w:space="0" w:color="000000"/>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20"/>
              </w:rPr>
            </w:pPr>
          </w:p>
        </w:tc>
        <w:tc>
          <w:tcPr>
            <w:tcW w:w="7542" w:type="dxa"/>
            <w:tcBorders>
              <w:top w:val="nil"/>
              <w:left w:val="nil"/>
              <w:bottom w:val="single" w:sz="4" w:space="0" w:color="auto"/>
              <w:right w:val="single" w:sz="4" w:space="0" w:color="auto"/>
            </w:tcBorders>
            <w:shd w:val="clear" w:color="auto" w:fill="auto"/>
            <w:noWrap/>
            <w:vAlign w:val="bottom"/>
          </w:tcPr>
          <w:p w:rsidR="00516C32" w:rsidRPr="00B866D7" w:rsidRDefault="00516C32" w:rsidP="00516C32">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Elaboración de campaña periodística del Departamento de Donaciones e Imagen Institucional</w:t>
            </w:r>
          </w:p>
        </w:tc>
      </w:tr>
      <w:tr w:rsidR="00516C32" w:rsidRPr="00B866D7" w:rsidTr="00516C32">
        <w:trPr>
          <w:trHeight w:val="300"/>
          <w:jc w:val="center"/>
        </w:trPr>
        <w:tc>
          <w:tcPr>
            <w:tcW w:w="1061" w:type="dxa"/>
            <w:vMerge/>
            <w:tcBorders>
              <w:top w:val="nil"/>
              <w:left w:val="single" w:sz="4" w:space="0" w:color="auto"/>
              <w:bottom w:val="single" w:sz="4" w:space="0" w:color="000000"/>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20"/>
              </w:rPr>
            </w:pPr>
          </w:p>
        </w:tc>
        <w:tc>
          <w:tcPr>
            <w:tcW w:w="7542" w:type="dxa"/>
            <w:tcBorders>
              <w:top w:val="nil"/>
              <w:left w:val="nil"/>
              <w:bottom w:val="single" w:sz="4" w:space="0" w:color="auto"/>
              <w:right w:val="single" w:sz="4" w:space="0" w:color="auto"/>
            </w:tcBorders>
            <w:shd w:val="clear" w:color="auto" w:fill="auto"/>
            <w:noWrap/>
            <w:vAlign w:val="bottom"/>
          </w:tcPr>
          <w:p w:rsidR="00516C32" w:rsidRPr="00B866D7" w:rsidRDefault="00516C32" w:rsidP="00516C32">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Acompañamiento de Educación Técnica</w:t>
            </w:r>
          </w:p>
        </w:tc>
      </w:tr>
      <w:tr w:rsidR="00516C32" w:rsidRPr="00B866D7" w:rsidTr="00516C32">
        <w:trPr>
          <w:trHeight w:val="300"/>
          <w:jc w:val="center"/>
        </w:trPr>
        <w:tc>
          <w:tcPr>
            <w:tcW w:w="1061" w:type="dxa"/>
            <w:vMerge/>
            <w:tcBorders>
              <w:top w:val="nil"/>
              <w:left w:val="single" w:sz="4" w:space="0" w:color="auto"/>
              <w:bottom w:val="single" w:sz="4" w:space="0" w:color="000000"/>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20"/>
              </w:rPr>
            </w:pPr>
          </w:p>
        </w:tc>
        <w:tc>
          <w:tcPr>
            <w:tcW w:w="7542" w:type="dxa"/>
            <w:tcBorders>
              <w:top w:val="nil"/>
              <w:left w:val="nil"/>
              <w:bottom w:val="single" w:sz="4" w:space="0" w:color="auto"/>
              <w:right w:val="single" w:sz="4" w:space="0" w:color="auto"/>
            </w:tcBorders>
            <w:shd w:val="clear" w:color="auto" w:fill="auto"/>
            <w:noWrap/>
            <w:vAlign w:val="bottom"/>
          </w:tcPr>
          <w:p w:rsidR="00516C32" w:rsidRPr="00B866D7" w:rsidRDefault="00516C32" w:rsidP="00516C32">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Capacitaciones de Educación Técnica</w:t>
            </w:r>
          </w:p>
        </w:tc>
      </w:tr>
      <w:tr w:rsidR="00516C32" w:rsidRPr="00B866D7" w:rsidTr="00516C32">
        <w:trPr>
          <w:trHeight w:val="300"/>
          <w:jc w:val="center"/>
        </w:trPr>
        <w:tc>
          <w:tcPr>
            <w:tcW w:w="1061" w:type="dxa"/>
            <w:vMerge/>
            <w:tcBorders>
              <w:top w:val="nil"/>
              <w:left w:val="single" w:sz="4" w:space="0" w:color="auto"/>
              <w:bottom w:val="single" w:sz="4" w:space="0" w:color="000000"/>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20"/>
              </w:rPr>
            </w:pPr>
          </w:p>
        </w:tc>
        <w:tc>
          <w:tcPr>
            <w:tcW w:w="7542" w:type="dxa"/>
            <w:tcBorders>
              <w:top w:val="nil"/>
              <w:left w:val="nil"/>
              <w:bottom w:val="single" w:sz="4" w:space="0" w:color="auto"/>
              <w:right w:val="single" w:sz="4" w:space="0" w:color="auto"/>
            </w:tcBorders>
            <w:shd w:val="clear" w:color="auto" w:fill="auto"/>
            <w:noWrap/>
            <w:vAlign w:val="bottom"/>
          </w:tcPr>
          <w:p w:rsidR="00516C32" w:rsidRPr="00B866D7" w:rsidRDefault="00516C32" w:rsidP="00516C32">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Acompañamiento del Departamento de Formación</w:t>
            </w:r>
          </w:p>
        </w:tc>
      </w:tr>
      <w:tr w:rsidR="00516C32" w:rsidRPr="00B866D7" w:rsidTr="00516C32">
        <w:trPr>
          <w:trHeight w:val="300"/>
          <w:jc w:val="center"/>
        </w:trPr>
        <w:tc>
          <w:tcPr>
            <w:tcW w:w="1061" w:type="dxa"/>
            <w:vMerge/>
            <w:tcBorders>
              <w:top w:val="nil"/>
              <w:left w:val="single" w:sz="4" w:space="0" w:color="auto"/>
              <w:bottom w:val="single" w:sz="4" w:space="0" w:color="000000"/>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20"/>
              </w:rPr>
            </w:pPr>
          </w:p>
        </w:tc>
        <w:tc>
          <w:tcPr>
            <w:tcW w:w="7542" w:type="dxa"/>
            <w:tcBorders>
              <w:top w:val="nil"/>
              <w:left w:val="nil"/>
              <w:bottom w:val="single" w:sz="4" w:space="0" w:color="auto"/>
              <w:right w:val="single" w:sz="4" w:space="0" w:color="auto"/>
            </w:tcBorders>
            <w:shd w:val="clear" w:color="auto" w:fill="auto"/>
            <w:noWrap/>
            <w:vAlign w:val="bottom"/>
          </w:tcPr>
          <w:p w:rsidR="00516C32" w:rsidRPr="00B866D7" w:rsidRDefault="00516C32" w:rsidP="00516C32">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Capacitaciones del Departamento de Formación</w:t>
            </w:r>
          </w:p>
        </w:tc>
      </w:tr>
      <w:tr w:rsidR="00516C32" w:rsidRPr="00B866D7" w:rsidTr="00516C32">
        <w:trPr>
          <w:trHeight w:val="300"/>
          <w:jc w:val="center"/>
        </w:trPr>
        <w:tc>
          <w:tcPr>
            <w:tcW w:w="1061" w:type="dxa"/>
            <w:vMerge/>
            <w:tcBorders>
              <w:top w:val="nil"/>
              <w:left w:val="single" w:sz="4" w:space="0" w:color="auto"/>
              <w:bottom w:val="single" w:sz="4" w:space="0" w:color="000000"/>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20"/>
              </w:rPr>
            </w:pPr>
          </w:p>
        </w:tc>
        <w:tc>
          <w:tcPr>
            <w:tcW w:w="7542" w:type="dxa"/>
            <w:tcBorders>
              <w:top w:val="nil"/>
              <w:left w:val="nil"/>
              <w:bottom w:val="single" w:sz="4" w:space="0" w:color="auto"/>
              <w:right w:val="single" w:sz="4" w:space="0" w:color="auto"/>
            </w:tcBorders>
            <w:shd w:val="clear" w:color="auto" w:fill="auto"/>
            <w:noWrap/>
            <w:vAlign w:val="bottom"/>
          </w:tcPr>
          <w:p w:rsidR="00516C32" w:rsidRPr="00B866D7" w:rsidRDefault="00516C32" w:rsidP="00516C32">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Ejecución de Proyectos del Departamento de Proyectos</w:t>
            </w:r>
          </w:p>
        </w:tc>
      </w:tr>
      <w:tr w:rsidR="00516C32" w:rsidRPr="00B866D7" w:rsidTr="00516C32">
        <w:trPr>
          <w:trHeight w:val="300"/>
          <w:jc w:val="center"/>
        </w:trPr>
        <w:tc>
          <w:tcPr>
            <w:tcW w:w="1061" w:type="dxa"/>
            <w:vMerge/>
            <w:tcBorders>
              <w:top w:val="nil"/>
              <w:left w:val="single" w:sz="4" w:space="0" w:color="auto"/>
              <w:bottom w:val="single" w:sz="4" w:space="0" w:color="000000"/>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20"/>
              </w:rPr>
            </w:pPr>
          </w:p>
        </w:tc>
        <w:tc>
          <w:tcPr>
            <w:tcW w:w="7542" w:type="dxa"/>
            <w:tcBorders>
              <w:top w:val="nil"/>
              <w:left w:val="nil"/>
              <w:bottom w:val="single" w:sz="4" w:space="0" w:color="auto"/>
              <w:right w:val="single" w:sz="4" w:space="0" w:color="auto"/>
            </w:tcBorders>
            <w:shd w:val="clear" w:color="auto" w:fill="auto"/>
            <w:noWrap/>
            <w:vAlign w:val="bottom"/>
          </w:tcPr>
          <w:p w:rsidR="00516C32" w:rsidRPr="00B866D7" w:rsidRDefault="00516C32" w:rsidP="00516C32">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Acompañamiento de Pastoral y Educación en Valores</w:t>
            </w:r>
          </w:p>
        </w:tc>
      </w:tr>
      <w:tr w:rsidR="00516C32" w:rsidRPr="00B866D7" w:rsidTr="00516C32">
        <w:trPr>
          <w:trHeight w:val="300"/>
          <w:jc w:val="center"/>
        </w:trPr>
        <w:tc>
          <w:tcPr>
            <w:tcW w:w="1061" w:type="dxa"/>
            <w:vMerge/>
            <w:tcBorders>
              <w:top w:val="nil"/>
              <w:left w:val="single" w:sz="4" w:space="0" w:color="auto"/>
              <w:bottom w:val="single" w:sz="4" w:space="0" w:color="000000"/>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20"/>
              </w:rPr>
            </w:pPr>
          </w:p>
        </w:tc>
        <w:tc>
          <w:tcPr>
            <w:tcW w:w="7542" w:type="dxa"/>
            <w:tcBorders>
              <w:top w:val="nil"/>
              <w:left w:val="nil"/>
              <w:bottom w:val="single" w:sz="4" w:space="0" w:color="auto"/>
              <w:right w:val="single" w:sz="4" w:space="0" w:color="auto"/>
            </w:tcBorders>
            <w:shd w:val="clear" w:color="auto" w:fill="auto"/>
            <w:noWrap/>
            <w:vAlign w:val="bottom"/>
          </w:tcPr>
          <w:p w:rsidR="00516C32" w:rsidRPr="00B866D7" w:rsidRDefault="00516C32" w:rsidP="00516C32">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Ejecución de talleres de Pastoral y Educación en Valores</w:t>
            </w:r>
          </w:p>
        </w:tc>
      </w:tr>
      <w:tr w:rsidR="00516C32" w:rsidRPr="00B866D7" w:rsidTr="00516C32">
        <w:trPr>
          <w:trHeight w:val="300"/>
          <w:jc w:val="center"/>
        </w:trPr>
        <w:tc>
          <w:tcPr>
            <w:tcW w:w="1061" w:type="dxa"/>
            <w:vMerge/>
            <w:tcBorders>
              <w:top w:val="nil"/>
              <w:left w:val="single" w:sz="4" w:space="0" w:color="auto"/>
              <w:bottom w:val="single" w:sz="4" w:space="0" w:color="000000"/>
              <w:right w:val="single" w:sz="4" w:space="0" w:color="auto"/>
            </w:tcBorders>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20"/>
              </w:rPr>
            </w:pPr>
          </w:p>
        </w:tc>
        <w:tc>
          <w:tcPr>
            <w:tcW w:w="7542" w:type="dxa"/>
            <w:tcBorders>
              <w:top w:val="nil"/>
              <w:left w:val="nil"/>
              <w:bottom w:val="single" w:sz="4" w:space="0" w:color="auto"/>
              <w:right w:val="single" w:sz="4" w:space="0" w:color="auto"/>
            </w:tcBorders>
            <w:shd w:val="clear" w:color="auto" w:fill="auto"/>
            <w:noWrap/>
            <w:vAlign w:val="bottom"/>
          </w:tcPr>
          <w:p w:rsidR="00516C32" w:rsidRPr="00B866D7" w:rsidRDefault="00516C32" w:rsidP="00516C32">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Planificación del Presupuesto Institucional Anual</w:t>
            </w:r>
          </w:p>
        </w:tc>
      </w:tr>
      <w:tr w:rsidR="00516C32" w:rsidRPr="00B866D7" w:rsidTr="00516C32">
        <w:trPr>
          <w:trHeight w:val="300"/>
          <w:jc w:val="center"/>
        </w:trPr>
        <w:tc>
          <w:tcPr>
            <w:tcW w:w="1061" w:type="dxa"/>
            <w:vMerge w:val="restart"/>
            <w:tcBorders>
              <w:top w:val="nil"/>
              <w:left w:val="single" w:sz="4" w:space="0" w:color="auto"/>
              <w:bottom w:val="single" w:sz="4" w:space="0" w:color="000000"/>
              <w:right w:val="single" w:sz="4" w:space="0" w:color="auto"/>
            </w:tcBorders>
            <w:shd w:val="clear" w:color="000000" w:fill="BFBFBF"/>
            <w:noWrap/>
            <w:vAlign w:val="center"/>
          </w:tcPr>
          <w:p w:rsidR="00516C32" w:rsidRPr="00B866D7" w:rsidRDefault="00516C32" w:rsidP="00516C32">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6°</w:t>
            </w:r>
          </w:p>
        </w:tc>
        <w:tc>
          <w:tcPr>
            <w:tcW w:w="7542" w:type="dxa"/>
            <w:tcBorders>
              <w:top w:val="nil"/>
              <w:left w:val="nil"/>
              <w:bottom w:val="single" w:sz="4" w:space="0" w:color="auto"/>
              <w:right w:val="single" w:sz="4" w:space="0" w:color="auto"/>
            </w:tcBorders>
            <w:shd w:val="clear" w:color="000000" w:fill="BFBFBF"/>
            <w:noWrap/>
            <w:vAlign w:val="bottom"/>
          </w:tcPr>
          <w:p w:rsidR="00516C32" w:rsidRPr="00B866D7" w:rsidRDefault="00516C32" w:rsidP="00516C32">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Planificación del Departamento de Donaciones e Imagen Institucional</w:t>
            </w:r>
          </w:p>
        </w:tc>
      </w:tr>
      <w:tr w:rsidR="00516C32" w:rsidRPr="00B866D7" w:rsidTr="00516C32">
        <w:trPr>
          <w:trHeight w:val="300"/>
          <w:jc w:val="center"/>
        </w:trPr>
        <w:tc>
          <w:tcPr>
            <w:tcW w:w="1061" w:type="dxa"/>
            <w:vMerge/>
            <w:tcBorders>
              <w:top w:val="nil"/>
              <w:left w:val="single" w:sz="4" w:space="0" w:color="auto"/>
              <w:bottom w:val="single" w:sz="4" w:space="0" w:color="000000"/>
              <w:right w:val="single" w:sz="4" w:space="0" w:color="auto"/>
            </w:tcBorders>
            <w:vAlign w:val="center"/>
          </w:tcPr>
          <w:p w:rsidR="00516C32" w:rsidRPr="00B866D7" w:rsidRDefault="00516C32" w:rsidP="00516C32">
            <w:pPr>
              <w:spacing w:after="0" w:line="240" w:lineRule="auto"/>
              <w:rPr>
                <w:rFonts w:ascii="Arial Narrow" w:eastAsia="Times New Roman" w:hAnsi="Arial Narrow" w:cs="Calibri"/>
                <w:color w:val="000000"/>
                <w:sz w:val="20"/>
                <w:szCs w:val="20"/>
              </w:rPr>
            </w:pPr>
          </w:p>
        </w:tc>
        <w:tc>
          <w:tcPr>
            <w:tcW w:w="7542" w:type="dxa"/>
            <w:tcBorders>
              <w:top w:val="nil"/>
              <w:left w:val="nil"/>
              <w:bottom w:val="single" w:sz="4" w:space="0" w:color="auto"/>
              <w:right w:val="single" w:sz="4" w:space="0" w:color="auto"/>
            </w:tcBorders>
            <w:shd w:val="clear" w:color="000000" w:fill="BFBFBF"/>
            <w:noWrap/>
            <w:vAlign w:val="bottom"/>
          </w:tcPr>
          <w:p w:rsidR="00516C32" w:rsidRPr="00B866D7" w:rsidRDefault="00516C32" w:rsidP="00516C32">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Planificación de Actividades de Educación Técnica</w:t>
            </w:r>
          </w:p>
        </w:tc>
      </w:tr>
      <w:tr w:rsidR="00516C32" w:rsidRPr="00B866D7" w:rsidTr="00516C32">
        <w:trPr>
          <w:trHeight w:val="300"/>
          <w:jc w:val="center"/>
        </w:trPr>
        <w:tc>
          <w:tcPr>
            <w:tcW w:w="1061" w:type="dxa"/>
            <w:vMerge/>
            <w:tcBorders>
              <w:top w:val="nil"/>
              <w:left w:val="single" w:sz="4" w:space="0" w:color="auto"/>
              <w:bottom w:val="single" w:sz="4" w:space="0" w:color="000000"/>
              <w:right w:val="single" w:sz="4" w:space="0" w:color="auto"/>
            </w:tcBorders>
            <w:vAlign w:val="center"/>
          </w:tcPr>
          <w:p w:rsidR="00516C32" w:rsidRPr="00B866D7" w:rsidRDefault="00516C32" w:rsidP="00516C32">
            <w:pPr>
              <w:spacing w:after="0" w:line="240" w:lineRule="auto"/>
              <w:rPr>
                <w:rFonts w:ascii="Arial Narrow" w:eastAsia="Times New Roman" w:hAnsi="Arial Narrow" w:cs="Calibri"/>
                <w:color w:val="000000"/>
                <w:sz w:val="20"/>
                <w:szCs w:val="20"/>
              </w:rPr>
            </w:pPr>
          </w:p>
        </w:tc>
        <w:tc>
          <w:tcPr>
            <w:tcW w:w="7542" w:type="dxa"/>
            <w:tcBorders>
              <w:top w:val="nil"/>
              <w:left w:val="nil"/>
              <w:bottom w:val="single" w:sz="4" w:space="0" w:color="auto"/>
              <w:right w:val="single" w:sz="4" w:space="0" w:color="auto"/>
            </w:tcBorders>
            <w:shd w:val="clear" w:color="000000" w:fill="BFBFBF"/>
            <w:noWrap/>
            <w:vAlign w:val="bottom"/>
          </w:tcPr>
          <w:p w:rsidR="00516C32" w:rsidRPr="00B866D7" w:rsidRDefault="00516C32" w:rsidP="00516C32">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Planificación de Pastoral y Educación en Valores</w:t>
            </w:r>
          </w:p>
        </w:tc>
      </w:tr>
      <w:tr w:rsidR="00516C32" w:rsidRPr="00B866D7" w:rsidTr="00516C32">
        <w:trPr>
          <w:trHeight w:val="300"/>
          <w:jc w:val="center"/>
        </w:trPr>
        <w:tc>
          <w:tcPr>
            <w:tcW w:w="1061" w:type="dxa"/>
            <w:vMerge/>
            <w:tcBorders>
              <w:top w:val="nil"/>
              <w:left w:val="single" w:sz="4" w:space="0" w:color="auto"/>
              <w:bottom w:val="single" w:sz="4" w:space="0" w:color="000000"/>
              <w:right w:val="single" w:sz="4" w:space="0" w:color="auto"/>
            </w:tcBorders>
            <w:vAlign w:val="center"/>
          </w:tcPr>
          <w:p w:rsidR="00516C32" w:rsidRPr="00B866D7" w:rsidRDefault="00516C32" w:rsidP="00516C32">
            <w:pPr>
              <w:spacing w:after="0" w:line="240" w:lineRule="auto"/>
              <w:rPr>
                <w:rFonts w:ascii="Arial Narrow" w:eastAsia="Times New Roman" w:hAnsi="Arial Narrow" w:cs="Calibri"/>
                <w:color w:val="000000"/>
                <w:sz w:val="20"/>
                <w:szCs w:val="20"/>
              </w:rPr>
            </w:pPr>
          </w:p>
        </w:tc>
        <w:tc>
          <w:tcPr>
            <w:tcW w:w="7542" w:type="dxa"/>
            <w:tcBorders>
              <w:top w:val="nil"/>
              <w:left w:val="nil"/>
              <w:bottom w:val="single" w:sz="4" w:space="0" w:color="auto"/>
              <w:right w:val="single" w:sz="4" w:space="0" w:color="auto"/>
            </w:tcBorders>
            <w:shd w:val="clear" w:color="000000" w:fill="BFBFBF"/>
            <w:noWrap/>
            <w:vAlign w:val="bottom"/>
          </w:tcPr>
          <w:p w:rsidR="00516C32" w:rsidRPr="00B866D7" w:rsidRDefault="00516C32" w:rsidP="00516C32">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Planificación del Departamento de Formación</w:t>
            </w:r>
          </w:p>
        </w:tc>
      </w:tr>
      <w:tr w:rsidR="00516C32" w:rsidRPr="00B866D7" w:rsidTr="00516C32">
        <w:trPr>
          <w:trHeight w:val="300"/>
          <w:jc w:val="center"/>
        </w:trPr>
        <w:tc>
          <w:tcPr>
            <w:tcW w:w="1061" w:type="dxa"/>
            <w:vMerge/>
            <w:tcBorders>
              <w:top w:val="nil"/>
              <w:left w:val="single" w:sz="4" w:space="0" w:color="auto"/>
              <w:bottom w:val="single" w:sz="4" w:space="0" w:color="000000"/>
              <w:right w:val="single" w:sz="4" w:space="0" w:color="auto"/>
            </w:tcBorders>
            <w:vAlign w:val="center"/>
          </w:tcPr>
          <w:p w:rsidR="00516C32" w:rsidRPr="00B866D7" w:rsidRDefault="00516C32" w:rsidP="00516C32">
            <w:pPr>
              <w:spacing w:after="0" w:line="240" w:lineRule="auto"/>
              <w:rPr>
                <w:rFonts w:ascii="Arial Narrow" w:eastAsia="Times New Roman" w:hAnsi="Arial Narrow" w:cs="Calibri"/>
                <w:color w:val="000000"/>
                <w:sz w:val="20"/>
                <w:szCs w:val="20"/>
              </w:rPr>
            </w:pPr>
          </w:p>
        </w:tc>
        <w:tc>
          <w:tcPr>
            <w:tcW w:w="7542" w:type="dxa"/>
            <w:tcBorders>
              <w:top w:val="nil"/>
              <w:left w:val="nil"/>
              <w:bottom w:val="single" w:sz="4" w:space="0" w:color="auto"/>
              <w:right w:val="single" w:sz="4" w:space="0" w:color="auto"/>
            </w:tcBorders>
            <w:shd w:val="clear" w:color="000000" w:fill="BFBFBF"/>
            <w:noWrap/>
            <w:vAlign w:val="bottom"/>
          </w:tcPr>
          <w:p w:rsidR="00516C32" w:rsidRPr="00B866D7" w:rsidRDefault="00516C32" w:rsidP="00516C32">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 xml:space="preserve">Elaboración de comunicación interna del Departamento de Donaciones e Imagen Institucional </w:t>
            </w:r>
          </w:p>
        </w:tc>
      </w:tr>
      <w:tr w:rsidR="00516C32" w:rsidRPr="00B866D7" w:rsidTr="00516C32">
        <w:trPr>
          <w:trHeight w:val="300"/>
          <w:jc w:val="center"/>
        </w:trPr>
        <w:tc>
          <w:tcPr>
            <w:tcW w:w="1061" w:type="dxa"/>
            <w:vMerge/>
            <w:tcBorders>
              <w:top w:val="nil"/>
              <w:left w:val="single" w:sz="4" w:space="0" w:color="auto"/>
              <w:bottom w:val="single" w:sz="4" w:space="0" w:color="000000"/>
              <w:right w:val="single" w:sz="4" w:space="0" w:color="auto"/>
            </w:tcBorders>
            <w:vAlign w:val="center"/>
          </w:tcPr>
          <w:p w:rsidR="00516C32" w:rsidRPr="00B866D7" w:rsidRDefault="00516C32" w:rsidP="00516C32">
            <w:pPr>
              <w:spacing w:after="0" w:line="240" w:lineRule="auto"/>
              <w:rPr>
                <w:rFonts w:ascii="Arial Narrow" w:eastAsia="Times New Roman" w:hAnsi="Arial Narrow" w:cs="Calibri"/>
                <w:color w:val="000000"/>
                <w:sz w:val="20"/>
                <w:szCs w:val="20"/>
              </w:rPr>
            </w:pPr>
          </w:p>
        </w:tc>
        <w:tc>
          <w:tcPr>
            <w:tcW w:w="7542" w:type="dxa"/>
            <w:tcBorders>
              <w:top w:val="nil"/>
              <w:left w:val="nil"/>
              <w:bottom w:val="single" w:sz="4" w:space="0" w:color="auto"/>
              <w:right w:val="single" w:sz="4" w:space="0" w:color="auto"/>
            </w:tcBorders>
            <w:shd w:val="clear" w:color="000000" w:fill="BFBFBF"/>
            <w:noWrap/>
            <w:vAlign w:val="bottom"/>
          </w:tcPr>
          <w:p w:rsidR="00516C32" w:rsidRPr="00B866D7" w:rsidRDefault="00516C32" w:rsidP="00516C32">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Actualización de currícula de Educación Técnica</w:t>
            </w:r>
          </w:p>
        </w:tc>
      </w:tr>
      <w:tr w:rsidR="00516C32" w:rsidRPr="00B866D7" w:rsidTr="00516C32">
        <w:trPr>
          <w:trHeight w:val="300"/>
          <w:jc w:val="center"/>
        </w:trPr>
        <w:tc>
          <w:tcPr>
            <w:tcW w:w="1061" w:type="dxa"/>
            <w:vMerge/>
            <w:tcBorders>
              <w:top w:val="nil"/>
              <w:left w:val="single" w:sz="4" w:space="0" w:color="auto"/>
              <w:bottom w:val="single" w:sz="4" w:space="0" w:color="000000"/>
              <w:right w:val="single" w:sz="4" w:space="0" w:color="auto"/>
            </w:tcBorders>
            <w:vAlign w:val="center"/>
          </w:tcPr>
          <w:p w:rsidR="00516C32" w:rsidRPr="00B866D7" w:rsidRDefault="00516C32" w:rsidP="00516C32">
            <w:pPr>
              <w:spacing w:after="0" w:line="240" w:lineRule="auto"/>
              <w:rPr>
                <w:rFonts w:ascii="Arial Narrow" w:eastAsia="Times New Roman" w:hAnsi="Arial Narrow" w:cs="Calibri"/>
                <w:color w:val="000000"/>
                <w:sz w:val="20"/>
                <w:szCs w:val="20"/>
              </w:rPr>
            </w:pPr>
          </w:p>
        </w:tc>
        <w:tc>
          <w:tcPr>
            <w:tcW w:w="7542" w:type="dxa"/>
            <w:tcBorders>
              <w:top w:val="nil"/>
              <w:left w:val="nil"/>
              <w:bottom w:val="single" w:sz="4" w:space="0" w:color="auto"/>
              <w:right w:val="single" w:sz="4" w:space="0" w:color="auto"/>
            </w:tcBorders>
            <w:shd w:val="clear" w:color="000000" w:fill="BFBFBF"/>
            <w:noWrap/>
            <w:vAlign w:val="bottom"/>
          </w:tcPr>
          <w:p w:rsidR="00516C32" w:rsidRPr="00B866D7" w:rsidRDefault="00516C32" w:rsidP="00516C32">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Inventariado de Talleres de Educación Técnica</w:t>
            </w:r>
          </w:p>
        </w:tc>
      </w:tr>
      <w:tr w:rsidR="00516C32" w:rsidRPr="00B866D7" w:rsidTr="00516C32">
        <w:trPr>
          <w:trHeight w:val="300"/>
          <w:jc w:val="center"/>
        </w:trPr>
        <w:tc>
          <w:tcPr>
            <w:tcW w:w="1061" w:type="dxa"/>
            <w:vMerge/>
            <w:tcBorders>
              <w:top w:val="nil"/>
              <w:left w:val="single" w:sz="4" w:space="0" w:color="auto"/>
              <w:bottom w:val="single" w:sz="4" w:space="0" w:color="000000"/>
              <w:right w:val="single" w:sz="4" w:space="0" w:color="auto"/>
            </w:tcBorders>
            <w:vAlign w:val="center"/>
          </w:tcPr>
          <w:p w:rsidR="00516C32" w:rsidRPr="00B866D7" w:rsidRDefault="00516C32" w:rsidP="00516C32">
            <w:pPr>
              <w:spacing w:after="0" w:line="240" w:lineRule="auto"/>
              <w:rPr>
                <w:rFonts w:ascii="Arial Narrow" w:eastAsia="Times New Roman" w:hAnsi="Arial Narrow" w:cs="Calibri"/>
                <w:color w:val="000000"/>
                <w:sz w:val="20"/>
                <w:szCs w:val="20"/>
              </w:rPr>
            </w:pPr>
          </w:p>
        </w:tc>
        <w:tc>
          <w:tcPr>
            <w:tcW w:w="7542" w:type="dxa"/>
            <w:tcBorders>
              <w:top w:val="nil"/>
              <w:left w:val="nil"/>
              <w:bottom w:val="single" w:sz="4" w:space="0" w:color="auto"/>
              <w:right w:val="single" w:sz="4" w:space="0" w:color="auto"/>
            </w:tcBorders>
            <w:shd w:val="clear" w:color="000000" w:fill="BFBFBF"/>
            <w:noWrap/>
            <w:vAlign w:val="bottom"/>
          </w:tcPr>
          <w:p w:rsidR="00516C32" w:rsidRPr="00B866D7" w:rsidRDefault="00516C32" w:rsidP="00516C32">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Auditoría del Departamento de Proyectos</w:t>
            </w:r>
          </w:p>
        </w:tc>
      </w:tr>
      <w:tr w:rsidR="00516C32" w:rsidRPr="00B866D7" w:rsidTr="00516C32">
        <w:trPr>
          <w:trHeight w:val="300"/>
          <w:jc w:val="center"/>
        </w:trPr>
        <w:tc>
          <w:tcPr>
            <w:tcW w:w="1061" w:type="dxa"/>
            <w:vMerge/>
            <w:tcBorders>
              <w:top w:val="nil"/>
              <w:left w:val="single" w:sz="4" w:space="0" w:color="auto"/>
              <w:bottom w:val="single" w:sz="4" w:space="0" w:color="000000"/>
              <w:right w:val="single" w:sz="4" w:space="0" w:color="auto"/>
            </w:tcBorders>
            <w:vAlign w:val="center"/>
          </w:tcPr>
          <w:p w:rsidR="00516C32" w:rsidRPr="00B866D7" w:rsidRDefault="00516C32" w:rsidP="00516C32">
            <w:pPr>
              <w:spacing w:after="0" w:line="240" w:lineRule="auto"/>
              <w:rPr>
                <w:rFonts w:ascii="Arial Narrow" w:eastAsia="Times New Roman" w:hAnsi="Arial Narrow" w:cs="Calibri"/>
                <w:color w:val="000000"/>
                <w:sz w:val="20"/>
                <w:szCs w:val="20"/>
              </w:rPr>
            </w:pPr>
          </w:p>
        </w:tc>
        <w:tc>
          <w:tcPr>
            <w:tcW w:w="7542" w:type="dxa"/>
            <w:tcBorders>
              <w:top w:val="nil"/>
              <w:left w:val="nil"/>
              <w:bottom w:val="single" w:sz="4" w:space="0" w:color="auto"/>
              <w:right w:val="single" w:sz="4" w:space="0" w:color="auto"/>
            </w:tcBorders>
            <w:shd w:val="clear" w:color="000000" w:fill="BFBFBF"/>
            <w:noWrap/>
            <w:vAlign w:val="bottom"/>
          </w:tcPr>
          <w:p w:rsidR="00516C32" w:rsidRPr="00B866D7" w:rsidRDefault="00516C32" w:rsidP="00516C32">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Ejecución de retiros de Pastoral y Educación en Valores</w:t>
            </w:r>
          </w:p>
        </w:tc>
      </w:tr>
      <w:tr w:rsidR="00516C32" w:rsidRPr="00B866D7" w:rsidTr="00516C32">
        <w:trPr>
          <w:trHeight w:val="300"/>
          <w:jc w:val="center"/>
        </w:trPr>
        <w:tc>
          <w:tcPr>
            <w:tcW w:w="1061" w:type="dxa"/>
            <w:vMerge/>
            <w:tcBorders>
              <w:top w:val="nil"/>
              <w:left w:val="single" w:sz="4" w:space="0" w:color="auto"/>
              <w:bottom w:val="single" w:sz="4" w:space="0" w:color="000000"/>
              <w:right w:val="single" w:sz="4" w:space="0" w:color="auto"/>
            </w:tcBorders>
            <w:vAlign w:val="center"/>
          </w:tcPr>
          <w:p w:rsidR="00516C32" w:rsidRPr="00B866D7" w:rsidRDefault="00516C32" w:rsidP="00516C32">
            <w:pPr>
              <w:spacing w:after="0" w:line="240" w:lineRule="auto"/>
              <w:rPr>
                <w:rFonts w:ascii="Arial Narrow" w:eastAsia="Times New Roman" w:hAnsi="Arial Narrow" w:cs="Calibri"/>
                <w:color w:val="000000"/>
                <w:sz w:val="20"/>
                <w:szCs w:val="20"/>
              </w:rPr>
            </w:pPr>
          </w:p>
        </w:tc>
        <w:tc>
          <w:tcPr>
            <w:tcW w:w="7542" w:type="dxa"/>
            <w:tcBorders>
              <w:top w:val="nil"/>
              <w:left w:val="nil"/>
              <w:bottom w:val="single" w:sz="4" w:space="0" w:color="auto"/>
              <w:right w:val="single" w:sz="4" w:space="0" w:color="auto"/>
            </w:tcBorders>
            <w:shd w:val="clear" w:color="000000" w:fill="BFBFBF"/>
            <w:noWrap/>
            <w:vAlign w:val="bottom"/>
          </w:tcPr>
          <w:p w:rsidR="00516C32" w:rsidRPr="00B866D7" w:rsidRDefault="00516C32" w:rsidP="00516C32">
            <w:pPr>
              <w:keepNext/>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Seguimiento Presupuestal</w:t>
            </w:r>
          </w:p>
        </w:tc>
      </w:tr>
    </w:tbl>
    <w:p w:rsidR="00516C32" w:rsidRPr="00516C32" w:rsidRDefault="00516C32" w:rsidP="00516C32">
      <w:pPr>
        <w:pStyle w:val="Caption"/>
        <w:jc w:val="center"/>
        <w:rPr>
          <w:rFonts w:asciiTheme="majorHAnsi" w:hAnsiTheme="majorHAnsi"/>
          <w:sz w:val="16"/>
          <w:szCs w:val="16"/>
        </w:rPr>
      </w:pPr>
      <w:bookmarkStart w:id="379" w:name="_Toc266031763"/>
      <w:r w:rsidRPr="00516C32">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77</w:t>
      </w:r>
      <w:r w:rsidR="00C74554">
        <w:rPr>
          <w:rFonts w:asciiTheme="majorHAnsi" w:hAnsiTheme="majorHAnsi"/>
          <w:sz w:val="16"/>
          <w:szCs w:val="16"/>
        </w:rPr>
        <w:fldChar w:fldCharType="end"/>
      </w:r>
      <w:r w:rsidRPr="00516C32">
        <w:rPr>
          <w:rFonts w:asciiTheme="majorHAnsi" w:hAnsiTheme="majorHAnsi"/>
          <w:sz w:val="16"/>
          <w:szCs w:val="16"/>
        </w:rPr>
        <w:t>.- Priorización de Procesos</w:t>
      </w:r>
      <w:bookmarkEnd w:id="379"/>
    </w:p>
    <w:p w:rsidR="00516C32" w:rsidRPr="00516C32" w:rsidRDefault="00516C32" w:rsidP="00516C32">
      <w:pPr>
        <w:pStyle w:val="Caption"/>
        <w:jc w:val="center"/>
        <w:rPr>
          <w:rFonts w:asciiTheme="majorHAnsi" w:hAnsiTheme="majorHAnsi"/>
          <w:sz w:val="16"/>
          <w:szCs w:val="16"/>
        </w:rPr>
      </w:pPr>
      <w:r w:rsidRPr="00516C32">
        <w:rPr>
          <w:rFonts w:asciiTheme="majorHAnsi" w:hAnsiTheme="majorHAnsi"/>
          <w:sz w:val="16"/>
          <w:szCs w:val="16"/>
        </w:rPr>
        <w:t>Fuente: Elaboración propia</w:t>
      </w:r>
    </w:p>
    <w:p w:rsidR="00516C32" w:rsidRPr="00B866D7" w:rsidRDefault="00516C32" w:rsidP="00516C32">
      <w:pPr>
        <w:pStyle w:val="ListParagraph"/>
        <w:ind w:left="360"/>
        <w:rPr>
          <w:rFonts w:ascii="Arial Narrow" w:hAnsi="Arial Narrow"/>
          <w:b/>
        </w:rPr>
      </w:pPr>
    </w:p>
    <w:p w:rsidR="00516C32" w:rsidRPr="00F66967" w:rsidRDefault="00516C32" w:rsidP="00F66967">
      <w:pPr>
        <w:pStyle w:val="Heading2"/>
        <w:numPr>
          <w:ilvl w:val="1"/>
          <w:numId w:val="2"/>
        </w:numPr>
        <w:spacing w:after="240"/>
        <w:jc w:val="both"/>
        <w:rPr>
          <w:b/>
          <w:smallCaps w:val="0"/>
          <w:sz w:val="24"/>
          <w:szCs w:val="24"/>
          <w:u w:val="single"/>
        </w:rPr>
      </w:pPr>
      <w:bookmarkStart w:id="380" w:name="_Toc265485367"/>
      <w:bookmarkStart w:id="381" w:name="_Toc266033438"/>
      <w:r w:rsidRPr="00F66967">
        <w:rPr>
          <w:b/>
          <w:smallCaps w:val="0"/>
          <w:sz w:val="24"/>
          <w:szCs w:val="24"/>
          <w:u w:val="single"/>
        </w:rPr>
        <w:t>Priorización de Entidades</w:t>
      </w:r>
      <w:bookmarkEnd w:id="380"/>
      <w:bookmarkEnd w:id="381"/>
    </w:p>
    <w:p w:rsidR="00516C32" w:rsidRPr="00F66967" w:rsidRDefault="00516C32" w:rsidP="00F66967">
      <w:pPr>
        <w:spacing w:line="360" w:lineRule="auto"/>
        <w:jc w:val="both"/>
        <w:rPr>
          <w:sz w:val="24"/>
        </w:rPr>
      </w:pPr>
      <w:r w:rsidRPr="00F66967">
        <w:rPr>
          <w:sz w:val="24"/>
        </w:rPr>
        <w:t xml:space="preserve">La priorización de entidades es realizada con la finalidad de indicar qué entidades son las más importantes en </w:t>
      </w:r>
      <w:smartTag w:uri="urn:schemas-microsoft-com:office:smarttags" w:element="PersonName">
        <w:smartTagPr>
          <w:attr w:name="ProductID" w:val="la Oficina Central"/>
        </w:smartTagPr>
        <w:r w:rsidRPr="00F66967">
          <w:rPr>
            <w:sz w:val="24"/>
          </w:rPr>
          <w:t>la Oficina Central</w:t>
        </w:r>
      </w:smartTag>
      <w:r w:rsidRPr="00F66967">
        <w:rPr>
          <w:sz w:val="24"/>
        </w:rPr>
        <w:t xml:space="preserve"> Fe y Alegría Perú; así como también las menos importantes. Una entidad es considerada más importante si es que en el Mapeo Entidad-Proceso muestra que está asociada a más procesos. Las entidades más importantes se encuentran ubicadas en el primer lugar y las menos importantes en el cuarto lugar.</w:t>
      </w:r>
    </w:p>
    <w:tbl>
      <w:tblPr>
        <w:tblW w:w="7880" w:type="dxa"/>
        <w:jc w:val="center"/>
        <w:tblInd w:w="489" w:type="dxa"/>
        <w:tblCellMar>
          <w:left w:w="70" w:type="dxa"/>
          <w:right w:w="70" w:type="dxa"/>
        </w:tblCellMar>
        <w:tblLook w:val="04A0"/>
      </w:tblPr>
      <w:tblGrid>
        <w:gridCol w:w="1200"/>
        <w:gridCol w:w="6680"/>
      </w:tblGrid>
      <w:tr w:rsidR="00516C32" w:rsidRPr="00B866D7" w:rsidTr="00516C32">
        <w:trPr>
          <w:trHeight w:val="300"/>
          <w:tblHeader/>
          <w:jc w:val="center"/>
        </w:trPr>
        <w:tc>
          <w:tcPr>
            <w:tcW w:w="1200" w:type="dxa"/>
            <w:tcBorders>
              <w:top w:val="single" w:sz="4" w:space="0" w:color="auto"/>
              <w:left w:val="single" w:sz="4" w:space="0" w:color="auto"/>
              <w:bottom w:val="single" w:sz="4" w:space="0" w:color="auto"/>
              <w:right w:val="single" w:sz="4" w:space="0" w:color="auto"/>
            </w:tcBorders>
            <w:shd w:val="clear" w:color="000000" w:fill="000000"/>
            <w:noWrap/>
            <w:vAlign w:val="bottom"/>
          </w:tcPr>
          <w:p w:rsidR="00516C32" w:rsidRPr="00B866D7" w:rsidRDefault="00516C32" w:rsidP="00F66967">
            <w:pPr>
              <w:spacing w:after="0" w:line="240" w:lineRule="auto"/>
              <w:jc w:val="center"/>
              <w:rPr>
                <w:rFonts w:ascii="Arial Narrow" w:eastAsia="Times New Roman" w:hAnsi="Arial Narrow" w:cs="Calibri"/>
                <w:b/>
                <w:bCs/>
                <w:color w:val="FFFFFF"/>
                <w:sz w:val="20"/>
                <w:szCs w:val="20"/>
              </w:rPr>
            </w:pPr>
            <w:r w:rsidRPr="00B866D7">
              <w:rPr>
                <w:rFonts w:ascii="Arial Narrow" w:eastAsia="Times New Roman" w:hAnsi="Arial Narrow" w:cs="Calibri"/>
                <w:b/>
                <w:bCs/>
                <w:color w:val="FFFFFF"/>
                <w:sz w:val="20"/>
                <w:szCs w:val="20"/>
              </w:rPr>
              <w:t>PRIORIDAD</w:t>
            </w:r>
          </w:p>
        </w:tc>
        <w:tc>
          <w:tcPr>
            <w:tcW w:w="6680" w:type="dxa"/>
            <w:tcBorders>
              <w:top w:val="single" w:sz="4" w:space="0" w:color="auto"/>
              <w:left w:val="nil"/>
              <w:bottom w:val="single" w:sz="4" w:space="0" w:color="auto"/>
              <w:right w:val="single" w:sz="4" w:space="0" w:color="auto"/>
            </w:tcBorders>
            <w:shd w:val="clear" w:color="000000" w:fill="000000"/>
            <w:noWrap/>
            <w:vAlign w:val="bottom"/>
          </w:tcPr>
          <w:p w:rsidR="00516C32" w:rsidRPr="00B866D7" w:rsidRDefault="00516C32" w:rsidP="00F66967">
            <w:pPr>
              <w:spacing w:after="0" w:line="240" w:lineRule="auto"/>
              <w:jc w:val="center"/>
              <w:rPr>
                <w:rFonts w:ascii="Arial Narrow" w:eastAsia="Times New Roman" w:hAnsi="Arial Narrow" w:cs="Calibri"/>
                <w:b/>
                <w:bCs/>
                <w:color w:val="FFFFFF"/>
                <w:sz w:val="20"/>
                <w:szCs w:val="20"/>
              </w:rPr>
            </w:pPr>
            <w:r w:rsidRPr="00B866D7">
              <w:rPr>
                <w:rFonts w:ascii="Arial Narrow" w:eastAsia="Times New Roman" w:hAnsi="Arial Narrow" w:cs="Calibri"/>
                <w:b/>
                <w:bCs/>
                <w:color w:val="FFFFFF"/>
                <w:sz w:val="20"/>
                <w:szCs w:val="20"/>
              </w:rPr>
              <w:t>ENTIDADES</w:t>
            </w:r>
          </w:p>
        </w:tc>
      </w:tr>
      <w:tr w:rsidR="00516C32" w:rsidRPr="00B866D7" w:rsidTr="00516C32">
        <w:trPr>
          <w:trHeight w:val="330"/>
          <w:jc w:val="center"/>
        </w:trPr>
        <w:tc>
          <w:tcPr>
            <w:tcW w:w="1200" w:type="dxa"/>
            <w:vMerge w:val="restart"/>
            <w:tcBorders>
              <w:top w:val="nil"/>
              <w:left w:val="single" w:sz="4" w:space="0" w:color="auto"/>
              <w:bottom w:val="single" w:sz="4" w:space="0" w:color="000000"/>
              <w:right w:val="single" w:sz="4" w:space="0" w:color="auto"/>
            </w:tcBorders>
            <w:shd w:val="clear" w:color="auto" w:fill="auto"/>
            <w:noWrap/>
            <w:vAlign w:val="center"/>
          </w:tcPr>
          <w:p w:rsidR="00516C32" w:rsidRPr="00B866D7" w:rsidRDefault="00516C32" w:rsidP="00F66967">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1°</w:t>
            </w:r>
          </w:p>
        </w:tc>
        <w:tc>
          <w:tcPr>
            <w:tcW w:w="6680" w:type="dxa"/>
            <w:tcBorders>
              <w:top w:val="nil"/>
              <w:left w:val="nil"/>
              <w:bottom w:val="single" w:sz="4" w:space="0" w:color="auto"/>
              <w:right w:val="single" w:sz="4" w:space="0" w:color="auto"/>
            </w:tcBorders>
            <w:shd w:val="clear" w:color="auto" w:fill="auto"/>
            <w:noWrap/>
            <w:vAlign w:val="bottom"/>
          </w:tcPr>
          <w:p w:rsidR="00516C32" w:rsidRPr="00B866D7" w:rsidRDefault="00516C32" w:rsidP="00F66967">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 de requerimientos institucionales</w:t>
            </w:r>
          </w:p>
        </w:tc>
      </w:tr>
      <w:tr w:rsidR="00516C32" w:rsidRPr="00B866D7" w:rsidTr="00516C32">
        <w:trPr>
          <w:trHeight w:val="330"/>
          <w:jc w:val="center"/>
        </w:trPr>
        <w:tc>
          <w:tcPr>
            <w:tcW w:w="1200" w:type="dxa"/>
            <w:vMerge/>
            <w:tcBorders>
              <w:top w:val="nil"/>
              <w:left w:val="single" w:sz="4" w:space="0" w:color="auto"/>
              <w:bottom w:val="single" w:sz="4" w:space="0" w:color="000000"/>
              <w:right w:val="single" w:sz="4" w:space="0" w:color="auto"/>
            </w:tcBorders>
            <w:vAlign w:val="center"/>
          </w:tcPr>
          <w:p w:rsidR="00516C32" w:rsidRPr="00B866D7" w:rsidRDefault="00516C32" w:rsidP="00F66967">
            <w:pPr>
              <w:spacing w:after="0" w:line="240" w:lineRule="auto"/>
              <w:rPr>
                <w:rFonts w:ascii="Arial Narrow" w:eastAsia="Times New Roman" w:hAnsi="Arial Narrow" w:cs="Calibri"/>
                <w:color w:val="000000"/>
                <w:sz w:val="20"/>
                <w:szCs w:val="20"/>
              </w:rPr>
            </w:pPr>
          </w:p>
        </w:tc>
        <w:tc>
          <w:tcPr>
            <w:tcW w:w="6680" w:type="dxa"/>
            <w:tcBorders>
              <w:top w:val="nil"/>
              <w:left w:val="nil"/>
              <w:bottom w:val="single" w:sz="4" w:space="0" w:color="auto"/>
              <w:right w:val="single" w:sz="4" w:space="0" w:color="auto"/>
            </w:tcBorders>
            <w:shd w:val="clear" w:color="auto" w:fill="auto"/>
            <w:noWrap/>
            <w:vAlign w:val="bottom"/>
          </w:tcPr>
          <w:p w:rsidR="00516C32" w:rsidRPr="00B866D7" w:rsidRDefault="00516C32" w:rsidP="00F66967">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Necesidad</w:t>
            </w:r>
          </w:p>
        </w:tc>
      </w:tr>
      <w:tr w:rsidR="00516C32" w:rsidRPr="00B866D7" w:rsidTr="00516C32">
        <w:trPr>
          <w:trHeight w:val="330"/>
          <w:jc w:val="center"/>
        </w:trPr>
        <w:tc>
          <w:tcPr>
            <w:tcW w:w="1200" w:type="dxa"/>
            <w:tcBorders>
              <w:top w:val="nil"/>
              <w:left w:val="single" w:sz="4" w:space="0" w:color="auto"/>
              <w:bottom w:val="single" w:sz="4" w:space="0" w:color="auto"/>
              <w:right w:val="single" w:sz="4" w:space="0" w:color="auto"/>
            </w:tcBorders>
            <w:shd w:val="clear" w:color="auto" w:fill="BFBFBF"/>
            <w:noWrap/>
            <w:vAlign w:val="center"/>
          </w:tcPr>
          <w:p w:rsidR="00516C32" w:rsidRPr="00B866D7" w:rsidRDefault="00516C32" w:rsidP="00F66967">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2°</w:t>
            </w:r>
          </w:p>
        </w:tc>
        <w:tc>
          <w:tcPr>
            <w:tcW w:w="6680" w:type="dxa"/>
            <w:tcBorders>
              <w:top w:val="nil"/>
              <w:left w:val="nil"/>
              <w:bottom w:val="single" w:sz="4" w:space="0" w:color="auto"/>
              <w:right w:val="single" w:sz="4" w:space="0" w:color="auto"/>
            </w:tcBorders>
            <w:shd w:val="clear" w:color="auto" w:fill="BFBFBF"/>
            <w:noWrap/>
            <w:vAlign w:val="bottom"/>
          </w:tcPr>
          <w:p w:rsidR="00516C32" w:rsidRPr="00B866D7" w:rsidRDefault="00516C32" w:rsidP="00F66967">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Acompañamiento</w:t>
            </w:r>
          </w:p>
        </w:tc>
      </w:tr>
      <w:tr w:rsidR="00516C32" w:rsidRPr="00B866D7" w:rsidTr="00516C32">
        <w:trPr>
          <w:trHeight w:val="330"/>
          <w:jc w:val="center"/>
        </w:trPr>
        <w:tc>
          <w:tcPr>
            <w:tcW w:w="1200" w:type="dxa"/>
            <w:vMerge w:val="restart"/>
            <w:tcBorders>
              <w:top w:val="nil"/>
              <w:left w:val="single" w:sz="4" w:space="0" w:color="auto"/>
              <w:bottom w:val="single" w:sz="4" w:space="0" w:color="000000"/>
              <w:right w:val="single" w:sz="4" w:space="0" w:color="auto"/>
            </w:tcBorders>
            <w:shd w:val="clear" w:color="auto" w:fill="auto"/>
            <w:noWrap/>
            <w:vAlign w:val="center"/>
          </w:tcPr>
          <w:p w:rsidR="00516C32" w:rsidRPr="00B866D7" w:rsidRDefault="00516C32" w:rsidP="00F66967">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3°</w:t>
            </w:r>
          </w:p>
        </w:tc>
        <w:tc>
          <w:tcPr>
            <w:tcW w:w="6680" w:type="dxa"/>
            <w:tcBorders>
              <w:top w:val="nil"/>
              <w:left w:val="nil"/>
              <w:bottom w:val="single" w:sz="4" w:space="0" w:color="auto"/>
              <w:right w:val="single" w:sz="4" w:space="0" w:color="auto"/>
            </w:tcBorders>
            <w:shd w:val="clear" w:color="auto" w:fill="auto"/>
            <w:noWrap/>
            <w:vAlign w:val="bottom"/>
          </w:tcPr>
          <w:p w:rsidR="00516C32" w:rsidRPr="00B866D7" w:rsidRDefault="00516C32" w:rsidP="00F66967">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Proyecto</w:t>
            </w:r>
          </w:p>
        </w:tc>
      </w:tr>
      <w:tr w:rsidR="00516C32" w:rsidRPr="00B866D7" w:rsidTr="00516C32">
        <w:trPr>
          <w:trHeight w:val="330"/>
          <w:jc w:val="center"/>
        </w:trPr>
        <w:tc>
          <w:tcPr>
            <w:tcW w:w="1200" w:type="dxa"/>
            <w:vMerge/>
            <w:tcBorders>
              <w:top w:val="nil"/>
              <w:left w:val="single" w:sz="4" w:space="0" w:color="auto"/>
              <w:bottom w:val="single" w:sz="4" w:space="0" w:color="000000"/>
              <w:right w:val="single" w:sz="4" w:space="0" w:color="auto"/>
            </w:tcBorders>
            <w:vAlign w:val="center"/>
          </w:tcPr>
          <w:p w:rsidR="00516C32" w:rsidRPr="00B866D7" w:rsidRDefault="00516C32" w:rsidP="00F66967">
            <w:pPr>
              <w:spacing w:after="0" w:line="240" w:lineRule="auto"/>
              <w:rPr>
                <w:rFonts w:ascii="Arial Narrow" w:eastAsia="Times New Roman" w:hAnsi="Arial Narrow" w:cs="Calibri"/>
                <w:color w:val="000000"/>
                <w:sz w:val="20"/>
                <w:szCs w:val="20"/>
              </w:rPr>
            </w:pPr>
          </w:p>
        </w:tc>
        <w:tc>
          <w:tcPr>
            <w:tcW w:w="6680" w:type="dxa"/>
            <w:tcBorders>
              <w:top w:val="nil"/>
              <w:left w:val="nil"/>
              <w:bottom w:val="single" w:sz="4" w:space="0" w:color="auto"/>
              <w:right w:val="single" w:sz="4" w:space="0" w:color="auto"/>
            </w:tcBorders>
            <w:shd w:val="clear" w:color="auto" w:fill="auto"/>
            <w:noWrap/>
            <w:vAlign w:val="bottom"/>
          </w:tcPr>
          <w:p w:rsidR="00516C32" w:rsidRPr="00B866D7" w:rsidRDefault="00516C32" w:rsidP="00F66967">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Presupuesto Institucional por rubro contable y financiamiento</w:t>
            </w:r>
          </w:p>
        </w:tc>
      </w:tr>
      <w:tr w:rsidR="00516C32" w:rsidRPr="00B866D7" w:rsidTr="00516C32">
        <w:trPr>
          <w:trHeight w:val="330"/>
          <w:jc w:val="center"/>
        </w:trPr>
        <w:tc>
          <w:tcPr>
            <w:tcW w:w="1200" w:type="dxa"/>
            <w:vMerge/>
            <w:tcBorders>
              <w:top w:val="nil"/>
              <w:left w:val="single" w:sz="4" w:space="0" w:color="auto"/>
              <w:bottom w:val="single" w:sz="4" w:space="0" w:color="000000"/>
              <w:right w:val="single" w:sz="4" w:space="0" w:color="auto"/>
            </w:tcBorders>
            <w:vAlign w:val="center"/>
          </w:tcPr>
          <w:p w:rsidR="00516C32" w:rsidRPr="00B866D7" w:rsidRDefault="00516C32" w:rsidP="00F66967">
            <w:pPr>
              <w:spacing w:after="0" w:line="240" w:lineRule="auto"/>
              <w:rPr>
                <w:rFonts w:ascii="Arial Narrow" w:eastAsia="Times New Roman" w:hAnsi="Arial Narrow" w:cs="Calibri"/>
                <w:color w:val="000000"/>
                <w:sz w:val="20"/>
                <w:szCs w:val="20"/>
              </w:rPr>
            </w:pPr>
          </w:p>
        </w:tc>
        <w:tc>
          <w:tcPr>
            <w:tcW w:w="6680" w:type="dxa"/>
            <w:tcBorders>
              <w:top w:val="nil"/>
              <w:left w:val="nil"/>
              <w:bottom w:val="single" w:sz="4" w:space="0" w:color="auto"/>
              <w:right w:val="single" w:sz="4" w:space="0" w:color="auto"/>
            </w:tcBorders>
            <w:shd w:val="clear" w:color="auto" w:fill="auto"/>
            <w:noWrap/>
            <w:vAlign w:val="bottom"/>
          </w:tcPr>
          <w:p w:rsidR="00516C32" w:rsidRPr="00B866D7" w:rsidRDefault="00516C32" w:rsidP="00F66967">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 Operativo Anual Institucional</w:t>
            </w:r>
          </w:p>
        </w:tc>
      </w:tr>
      <w:tr w:rsidR="00516C32" w:rsidRPr="00B866D7" w:rsidTr="00516C32">
        <w:trPr>
          <w:trHeight w:val="330"/>
          <w:jc w:val="center"/>
        </w:trPr>
        <w:tc>
          <w:tcPr>
            <w:tcW w:w="1200" w:type="dxa"/>
            <w:vMerge/>
            <w:tcBorders>
              <w:top w:val="nil"/>
              <w:left w:val="single" w:sz="4" w:space="0" w:color="auto"/>
              <w:bottom w:val="single" w:sz="4" w:space="0" w:color="000000"/>
              <w:right w:val="single" w:sz="4" w:space="0" w:color="auto"/>
            </w:tcBorders>
            <w:vAlign w:val="center"/>
          </w:tcPr>
          <w:p w:rsidR="00516C32" w:rsidRPr="00B866D7" w:rsidRDefault="00516C32" w:rsidP="00F66967">
            <w:pPr>
              <w:spacing w:after="0" w:line="240" w:lineRule="auto"/>
              <w:rPr>
                <w:rFonts w:ascii="Arial Narrow" w:eastAsia="Times New Roman" w:hAnsi="Arial Narrow" w:cs="Calibri"/>
                <w:color w:val="000000"/>
                <w:sz w:val="20"/>
                <w:szCs w:val="20"/>
              </w:rPr>
            </w:pPr>
          </w:p>
        </w:tc>
        <w:tc>
          <w:tcPr>
            <w:tcW w:w="6680" w:type="dxa"/>
            <w:tcBorders>
              <w:top w:val="nil"/>
              <w:left w:val="nil"/>
              <w:bottom w:val="single" w:sz="4" w:space="0" w:color="auto"/>
              <w:right w:val="single" w:sz="4" w:space="0" w:color="auto"/>
            </w:tcBorders>
            <w:shd w:val="clear" w:color="auto" w:fill="auto"/>
            <w:noWrap/>
            <w:vAlign w:val="bottom"/>
          </w:tcPr>
          <w:p w:rsidR="00516C32" w:rsidRPr="00B866D7" w:rsidRDefault="00516C32" w:rsidP="00F66967">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 Operativo Anual del Departamento de Proyectos</w:t>
            </w:r>
          </w:p>
        </w:tc>
      </w:tr>
      <w:tr w:rsidR="00516C32" w:rsidRPr="00B866D7" w:rsidTr="00516C32">
        <w:trPr>
          <w:trHeight w:val="330"/>
          <w:jc w:val="center"/>
        </w:trPr>
        <w:tc>
          <w:tcPr>
            <w:tcW w:w="1200" w:type="dxa"/>
            <w:vMerge/>
            <w:tcBorders>
              <w:top w:val="nil"/>
              <w:left w:val="single" w:sz="4" w:space="0" w:color="auto"/>
              <w:bottom w:val="single" w:sz="4" w:space="0" w:color="000000"/>
              <w:right w:val="single" w:sz="4" w:space="0" w:color="auto"/>
            </w:tcBorders>
            <w:vAlign w:val="center"/>
          </w:tcPr>
          <w:p w:rsidR="00516C32" w:rsidRPr="00B866D7" w:rsidRDefault="00516C32" w:rsidP="00F66967">
            <w:pPr>
              <w:spacing w:after="0" w:line="240" w:lineRule="auto"/>
              <w:rPr>
                <w:rFonts w:ascii="Arial Narrow" w:eastAsia="Times New Roman" w:hAnsi="Arial Narrow" w:cs="Calibri"/>
                <w:color w:val="000000"/>
                <w:sz w:val="20"/>
                <w:szCs w:val="20"/>
              </w:rPr>
            </w:pPr>
          </w:p>
        </w:tc>
        <w:tc>
          <w:tcPr>
            <w:tcW w:w="6680" w:type="dxa"/>
            <w:tcBorders>
              <w:top w:val="nil"/>
              <w:left w:val="nil"/>
              <w:bottom w:val="single" w:sz="4" w:space="0" w:color="auto"/>
              <w:right w:val="single" w:sz="4" w:space="0" w:color="auto"/>
            </w:tcBorders>
            <w:shd w:val="clear" w:color="auto" w:fill="auto"/>
            <w:noWrap/>
            <w:vAlign w:val="bottom"/>
          </w:tcPr>
          <w:p w:rsidR="00516C32" w:rsidRPr="00B866D7" w:rsidRDefault="00516C32" w:rsidP="00F66967">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 Operativo Anual del Departamento de Formación</w:t>
            </w:r>
          </w:p>
        </w:tc>
      </w:tr>
      <w:tr w:rsidR="00516C32" w:rsidRPr="00B866D7" w:rsidTr="00516C32">
        <w:trPr>
          <w:trHeight w:val="330"/>
          <w:jc w:val="center"/>
        </w:trPr>
        <w:tc>
          <w:tcPr>
            <w:tcW w:w="1200" w:type="dxa"/>
            <w:vMerge/>
            <w:tcBorders>
              <w:top w:val="nil"/>
              <w:left w:val="single" w:sz="4" w:space="0" w:color="auto"/>
              <w:bottom w:val="single" w:sz="4" w:space="0" w:color="000000"/>
              <w:right w:val="single" w:sz="4" w:space="0" w:color="auto"/>
            </w:tcBorders>
            <w:vAlign w:val="center"/>
          </w:tcPr>
          <w:p w:rsidR="00516C32" w:rsidRPr="00B866D7" w:rsidRDefault="00516C32" w:rsidP="00F66967">
            <w:pPr>
              <w:spacing w:after="0" w:line="240" w:lineRule="auto"/>
              <w:rPr>
                <w:rFonts w:ascii="Arial Narrow" w:eastAsia="Times New Roman" w:hAnsi="Arial Narrow" w:cs="Calibri"/>
                <w:color w:val="000000"/>
                <w:sz w:val="20"/>
                <w:szCs w:val="20"/>
              </w:rPr>
            </w:pPr>
          </w:p>
        </w:tc>
        <w:tc>
          <w:tcPr>
            <w:tcW w:w="6680" w:type="dxa"/>
            <w:tcBorders>
              <w:top w:val="nil"/>
              <w:left w:val="nil"/>
              <w:bottom w:val="single" w:sz="4" w:space="0" w:color="auto"/>
              <w:right w:val="single" w:sz="4" w:space="0" w:color="auto"/>
            </w:tcBorders>
            <w:shd w:val="clear" w:color="auto" w:fill="auto"/>
            <w:noWrap/>
            <w:vAlign w:val="bottom"/>
          </w:tcPr>
          <w:p w:rsidR="00516C32" w:rsidRPr="00B866D7" w:rsidRDefault="00516C32" w:rsidP="00F66967">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 Operativo Anual del Departamento de Donaciones e Imagen Institucional</w:t>
            </w:r>
          </w:p>
        </w:tc>
      </w:tr>
      <w:tr w:rsidR="00516C32" w:rsidRPr="00B866D7" w:rsidTr="00516C32">
        <w:trPr>
          <w:trHeight w:val="330"/>
          <w:jc w:val="center"/>
        </w:trPr>
        <w:tc>
          <w:tcPr>
            <w:tcW w:w="1200" w:type="dxa"/>
            <w:vMerge/>
            <w:tcBorders>
              <w:top w:val="nil"/>
              <w:left w:val="single" w:sz="4" w:space="0" w:color="auto"/>
              <w:bottom w:val="single" w:sz="4" w:space="0" w:color="000000"/>
              <w:right w:val="single" w:sz="4" w:space="0" w:color="auto"/>
            </w:tcBorders>
            <w:vAlign w:val="center"/>
          </w:tcPr>
          <w:p w:rsidR="00516C32" w:rsidRPr="00B866D7" w:rsidRDefault="00516C32" w:rsidP="00F66967">
            <w:pPr>
              <w:spacing w:after="0" w:line="240" w:lineRule="auto"/>
              <w:rPr>
                <w:rFonts w:ascii="Arial Narrow" w:eastAsia="Times New Roman" w:hAnsi="Arial Narrow" w:cs="Calibri"/>
                <w:color w:val="000000"/>
                <w:sz w:val="20"/>
                <w:szCs w:val="20"/>
              </w:rPr>
            </w:pPr>
          </w:p>
        </w:tc>
        <w:tc>
          <w:tcPr>
            <w:tcW w:w="6680" w:type="dxa"/>
            <w:tcBorders>
              <w:top w:val="nil"/>
              <w:left w:val="nil"/>
              <w:bottom w:val="single" w:sz="4" w:space="0" w:color="auto"/>
              <w:right w:val="single" w:sz="4" w:space="0" w:color="auto"/>
            </w:tcBorders>
            <w:shd w:val="clear" w:color="auto" w:fill="auto"/>
            <w:noWrap/>
            <w:vAlign w:val="bottom"/>
          </w:tcPr>
          <w:p w:rsidR="00516C32" w:rsidRPr="00B866D7" w:rsidRDefault="00516C32" w:rsidP="00F66967">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 Operativo Anual de Pastoral y Educación en Valores</w:t>
            </w:r>
          </w:p>
        </w:tc>
      </w:tr>
      <w:tr w:rsidR="00516C32" w:rsidRPr="00B866D7" w:rsidTr="00516C32">
        <w:trPr>
          <w:trHeight w:val="330"/>
          <w:jc w:val="center"/>
        </w:trPr>
        <w:tc>
          <w:tcPr>
            <w:tcW w:w="1200" w:type="dxa"/>
            <w:vMerge/>
            <w:tcBorders>
              <w:top w:val="nil"/>
              <w:left w:val="single" w:sz="4" w:space="0" w:color="auto"/>
              <w:bottom w:val="single" w:sz="4" w:space="0" w:color="000000"/>
              <w:right w:val="single" w:sz="4" w:space="0" w:color="auto"/>
            </w:tcBorders>
            <w:vAlign w:val="center"/>
          </w:tcPr>
          <w:p w:rsidR="00516C32" w:rsidRPr="00B866D7" w:rsidRDefault="00516C32" w:rsidP="00F66967">
            <w:pPr>
              <w:spacing w:after="0" w:line="240" w:lineRule="auto"/>
              <w:rPr>
                <w:rFonts w:ascii="Arial Narrow" w:eastAsia="Times New Roman" w:hAnsi="Arial Narrow" w:cs="Calibri"/>
                <w:color w:val="000000"/>
                <w:sz w:val="20"/>
                <w:szCs w:val="20"/>
              </w:rPr>
            </w:pPr>
          </w:p>
        </w:tc>
        <w:tc>
          <w:tcPr>
            <w:tcW w:w="6680" w:type="dxa"/>
            <w:tcBorders>
              <w:top w:val="nil"/>
              <w:left w:val="nil"/>
              <w:bottom w:val="single" w:sz="4" w:space="0" w:color="auto"/>
              <w:right w:val="single" w:sz="4" w:space="0" w:color="auto"/>
            </w:tcBorders>
            <w:shd w:val="clear" w:color="auto" w:fill="auto"/>
            <w:noWrap/>
            <w:vAlign w:val="bottom"/>
          </w:tcPr>
          <w:p w:rsidR="00516C32" w:rsidRPr="00B866D7" w:rsidRDefault="00516C32" w:rsidP="00F66967">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Plan Operativo Anual de Educación Técnica</w:t>
            </w:r>
          </w:p>
        </w:tc>
      </w:tr>
      <w:tr w:rsidR="00516C32" w:rsidRPr="00B866D7" w:rsidTr="00516C32">
        <w:trPr>
          <w:trHeight w:val="330"/>
          <w:jc w:val="center"/>
        </w:trPr>
        <w:tc>
          <w:tcPr>
            <w:tcW w:w="1200" w:type="dxa"/>
            <w:vMerge/>
            <w:tcBorders>
              <w:top w:val="nil"/>
              <w:left w:val="single" w:sz="4" w:space="0" w:color="auto"/>
              <w:bottom w:val="single" w:sz="4" w:space="0" w:color="000000"/>
              <w:right w:val="single" w:sz="4" w:space="0" w:color="auto"/>
            </w:tcBorders>
            <w:vAlign w:val="center"/>
          </w:tcPr>
          <w:p w:rsidR="00516C32" w:rsidRPr="00B866D7" w:rsidRDefault="00516C32" w:rsidP="00F66967">
            <w:pPr>
              <w:spacing w:after="0" w:line="240" w:lineRule="auto"/>
              <w:rPr>
                <w:rFonts w:ascii="Arial Narrow" w:eastAsia="Times New Roman" w:hAnsi="Arial Narrow" w:cs="Calibri"/>
                <w:color w:val="000000"/>
                <w:sz w:val="20"/>
                <w:szCs w:val="20"/>
              </w:rPr>
            </w:pPr>
          </w:p>
        </w:tc>
        <w:tc>
          <w:tcPr>
            <w:tcW w:w="6680" w:type="dxa"/>
            <w:tcBorders>
              <w:top w:val="nil"/>
              <w:left w:val="nil"/>
              <w:bottom w:val="single" w:sz="4" w:space="0" w:color="auto"/>
              <w:right w:val="single" w:sz="4" w:space="0" w:color="auto"/>
            </w:tcBorders>
            <w:shd w:val="clear" w:color="auto" w:fill="auto"/>
            <w:noWrap/>
            <w:vAlign w:val="bottom"/>
          </w:tcPr>
          <w:p w:rsidR="00516C32" w:rsidRPr="00B866D7" w:rsidRDefault="00516C32" w:rsidP="00F66967">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Medio de Comunicación</w:t>
            </w:r>
          </w:p>
        </w:tc>
      </w:tr>
      <w:tr w:rsidR="00516C32" w:rsidRPr="00B866D7" w:rsidTr="00516C32">
        <w:trPr>
          <w:trHeight w:val="330"/>
          <w:jc w:val="center"/>
        </w:trPr>
        <w:tc>
          <w:tcPr>
            <w:tcW w:w="1200" w:type="dxa"/>
            <w:vMerge/>
            <w:tcBorders>
              <w:top w:val="nil"/>
              <w:left w:val="single" w:sz="4" w:space="0" w:color="auto"/>
              <w:bottom w:val="single" w:sz="4" w:space="0" w:color="000000"/>
              <w:right w:val="single" w:sz="4" w:space="0" w:color="auto"/>
            </w:tcBorders>
            <w:vAlign w:val="center"/>
          </w:tcPr>
          <w:p w:rsidR="00516C32" w:rsidRPr="00B866D7" w:rsidRDefault="00516C32" w:rsidP="00F66967">
            <w:pPr>
              <w:spacing w:after="0" w:line="240" w:lineRule="auto"/>
              <w:rPr>
                <w:rFonts w:ascii="Arial Narrow" w:eastAsia="Times New Roman" w:hAnsi="Arial Narrow" w:cs="Calibri"/>
                <w:color w:val="000000"/>
                <w:sz w:val="20"/>
                <w:szCs w:val="20"/>
              </w:rPr>
            </w:pPr>
          </w:p>
        </w:tc>
        <w:tc>
          <w:tcPr>
            <w:tcW w:w="6680" w:type="dxa"/>
            <w:tcBorders>
              <w:top w:val="nil"/>
              <w:left w:val="nil"/>
              <w:bottom w:val="single" w:sz="4" w:space="0" w:color="auto"/>
              <w:right w:val="single" w:sz="4" w:space="0" w:color="auto"/>
            </w:tcBorders>
            <w:shd w:val="clear" w:color="auto" w:fill="auto"/>
            <w:noWrap/>
            <w:vAlign w:val="bottom"/>
          </w:tcPr>
          <w:p w:rsidR="00516C32" w:rsidRPr="00B866D7" w:rsidRDefault="00516C32" w:rsidP="00F66967">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Cuerpo Pastoral Centro Educativo</w:t>
            </w:r>
          </w:p>
        </w:tc>
      </w:tr>
      <w:tr w:rsidR="00516C32" w:rsidRPr="00B866D7" w:rsidTr="00516C32">
        <w:trPr>
          <w:trHeight w:val="330"/>
          <w:jc w:val="center"/>
        </w:trPr>
        <w:tc>
          <w:tcPr>
            <w:tcW w:w="1200" w:type="dxa"/>
            <w:vMerge/>
            <w:tcBorders>
              <w:top w:val="nil"/>
              <w:left w:val="single" w:sz="4" w:space="0" w:color="auto"/>
              <w:bottom w:val="single" w:sz="4" w:space="0" w:color="000000"/>
              <w:right w:val="single" w:sz="4" w:space="0" w:color="auto"/>
            </w:tcBorders>
            <w:vAlign w:val="center"/>
          </w:tcPr>
          <w:p w:rsidR="00516C32" w:rsidRPr="00B866D7" w:rsidRDefault="00516C32" w:rsidP="00F66967">
            <w:pPr>
              <w:spacing w:after="0" w:line="240" w:lineRule="auto"/>
              <w:rPr>
                <w:rFonts w:ascii="Arial Narrow" w:eastAsia="Times New Roman" w:hAnsi="Arial Narrow" w:cs="Calibri"/>
                <w:color w:val="000000"/>
                <w:sz w:val="20"/>
                <w:szCs w:val="20"/>
              </w:rPr>
            </w:pPr>
          </w:p>
        </w:tc>
        <w:tc>
          <w:tcPr>
            <w:tcW w:w="6680" w:type="dxa"/>
            <w:tcBorders>
              <w:top w:val="nil"/>
              <w:left w:val="nil"/>
              <w:bottom w:val="single" w:sz="4" w:space="0" w:color="auto"/>
              <w:right w:val="single" w:sz="4" w:space="0" w:color="auto"/>
            </w:tcBorders>
            <w:shd w:val="clear" w:color="auto" w:fill="auto"/>
            <w:noWrap/>
            <w:vAlign w:val="bottom"/>
          </w:tcPr>
          <w:p w:rsidR="00516C32" w:rsidRPr="00B866D7" w:rsidRDefault="00516C32" w:rsidP="00F66967">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Cuerpo Docente Centro Educativo</w:t>
            </w:r>
          </w:p>
        </w:tc>
      </w:tr>
      <w:tr w:rsidR="00516C32" w:rsidRPr="00B866D7" w:rsidTr="00516C32">
        <w:trPr>
          <w:trHeight w:val="330"/>
          <w:jc w:val="center"/>
        </w:trPr>
        <w:tc>
          <w:tcPr>
            <w:tcW w:w="1200" w:type="dxa"/>
            <w:vMerge/>
            <w:tcBorders>
              <w:top w:val="nil"/>
              <w:left w:val="single" w:sz="4" w:space="0" w:color="auto"/>
              <w:bottom w:val="single" w:sz="4" w:space="0" w:color="000000"/>
              <w:right w:val="single" w:sz="4" w:space="0" w:color="auto"/>
            </w:tcBorders>
            <w:vAlign w:val="center"/>
          </w:tcPr>
          <w:p w:rsidR="00516C32" w:rsidRPr="00B866D7" w:rsidRDefault="00516C32" w:rsidP="00F66967">
            <w:pPr>
              <w:spacing w:after="0" w:line="240" w:lineRule="auto"/>
              <w:rPr>
                <w:rFonts w:ascii="Arial Narrow" w:eastAsia="Times New Roman" w:hAnsi="Arial Narrow" w:cs="Calibri"/>
                <w:color w:val="000000"/>
                <w:sz w:val="20"/>
                <w:szCs w:val="20"/>
              </w:rPr>
            </w:pPr>
          </w:p>
        </w:tc>
        <w:tc>
          <w:tcPr>
            <w:tcW w:w="6680" w:type="dxa"/>
            <w:tcBorders>
              <w:top w:val="nil"/>
              <w:left w:val="nil"/>
              <w:bottom w:val="single" w:sz="4" w:space="0" w:color="auto"/>
              <w:right w:val="single" w:sz="4" w:space="0" w:color="auto"/>
            </w:tcBorders>
            <w:shd w:val="clear" w:color="auto" w:fill="auto"/>
            <w:noWrap/>
            <w:vAlign w:val="bottom"/>
          </w:tcPr>
          <w:p w:rsidR="00516C32" w:rsidRPr="00B866D7" w:rsidRDefault="00516C32" w:rsidP="00F66967">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Cuerpo Directivo Centro Educativo</w:t>
            </w:r>
          </w:p>
        </w:tc>
      </w:tr>
      <w:tr w:rsidR="00516C32" w:rsidRPr="00B866D7" w:rsidTr="00516C32">
        <w:trPr>
          <w:trHeight w:val="330"/>
          <w:jc w:val="center"/>
        </w:trPr>
        <w:tc>
          <w:tcPr>
            <w:tcW w:w="1200" w:type="dxa"/>
            <w:vMerge/>
            <w:tcBorders>
              <w:top w:val="nil"/>
              <w:left w:val="single" w:sz="4" w:space="0" w:color="auto"/>
              <w:bottom w:val="single" w:sz="4" w:space="0" w:color="000000"/>
              <w:right w:val="single" w:sz="4" w:space="0" w:color="auto"/>
            </w:tcBorders>
            <w:vAlign w:val="center"/>
          </w:tcPr>
          <w:p w:rsidR="00516C32" w:rsidRPr="00B866D7" w:rsidRDefault="00516C32" w:rsidP="00F66967">
            <w:pPr>
              <w:spacing w:after="0" w:line="240" w:lineRule="auto"/>
              <w:rPr>
                <w:rFonts w:ascii="Arial Narrow" w:eastAsia="Times New Roman" w:hAnsi="Arial Narrow" w:cs="Calibri"/>
                <w:color w:val="000000"/>
                <w:sz w:val="20"/>
                <w:szCs w:val="20"/>
              </w:rPr>
            </w:pPr>
          </w:p>
        </w:tc>
        <w:tc>
          <w:tcPr>
            <w:tcW w:w="6680" w:type="dxa"/>
            <w:tcBorders>
              <w:top w:val="nil"/>
              <w:left w:val="nil"/>
              <w:bottom w:val="single" w:sz="4" w:space="0" w:color="auto"/>
              <w:right w:val="single" w:sz="4" w:space="0" w:color="auto"/>
            </w:tcBorders>
            <w:shd w:val="clear" w:color="auto" w:fill="auto"/>
            <w:noWrap/>
            <w:vAlign w:val="bottom"/>
          </w:tcPr>
          <w:p w:rsidR="00516C32" w:rsidRPr="00B866D7" w:rsidRDefault="00516C32" w:rsidP="00F66967">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Capacitación</w:t>
            </w:r>
          </w:p>
        </w:tc>
      </w:tr>
      <w:tr w:rsidR="00516C32" w:rsidRPr="00B866D7" w:rsidTr="00516C32">
        <w:trPr>
          <w:cantSplit/>
          <w:trHeight w:val="330"/>
          <w:jc w:val="center"/>
        </w:trPr>
        <w:tc>
          <w:tcPr>
            <w:tcW w:w="1200" w:type="dxa"/>
            <w:vMerge w:val="restart"/>
            <w:tcBorders>
              <w:top w:val="nil"/>
              <w:left w:val="single" w:sz="4" w:space="0" w:color="auto"/>
              <w:bottom w:val="single" w:sz="4" w:space="0" w:color="000000"/>
              <w:right w:val="single" w:sz="4" w:space="0" w:color="auto"/>
            </w:tcBorders>
            <w:shd w:val="clear" w:color="auto" w:fill="BFBFBF"/>
            <w:noWrap/>
            <w:vAlign w:val="center"/>
          </w:tcPr>
          <w:p w:rsidR="00516C32" w:rsidRPr="00B866D7" w:rsidRDefault="00516C32" w:rsidP="00F66967">
            <w:pPr>
              <w:spacing w:after="0" w:line="240" w:lineRule="auto"/>
              <w:jc w:val="center"/>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4°</w:t>
            </w:r>
          </w:p>
        </w:tc>
        <w:tc>
          <w:tcPr>
            <w:tcW w:w="6680" w:type="dxa"/>
            <w:tcBorders>
              <w:top w:val="nil"/>
              <w:left w:val="nil"/>
              <w:bottom w:val="single" w:sz="4" w:space="0" w:color="auto"/>
              <w:right w:val="single" w:sz="4" w:space="0" w:color="auto"/>
            </w:tcBorders>
            <w:shd w:val="clear" w:color="auto" w:fill="BFBFBF"/>
            <w:noWrap/>
            <w:vAlign w:val="bottom"/>
          </w:tcPr>
          <w:p w:rsidR="00516C32" w:rsidRPr="00B866D7" w:rsidRDefault="00516C32" w:rsidP="00F66967">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Voluntariado Estratégico</w:t>
            </w:r>
          </w:p>
        </w:tc>
      </w:tr>
      <w:tr w:rsidR="00516C32" w:rsidRPr="00B866D7" w:rsidTr="00516C32">
        <w:trPr>
          <w:trHeight w:val="330"/>
          <w:jc w:val="center"/>
        </w:trPr>
        <w:tc>
          <w:tcPr>
            <w:tcW w:w="1200" w:type="dxa"/>
            <w:vMerge/>
            <w:tcBorders>
              <w:top w:val="nil"/>
              <w:left w:val="single" w:sz="4" w:space="0" w:color="auto"/>
              <w:bottom w:val="single" w:sz="4" w:space="0" w:color="000000"/>
              <w:right w:val="single" w:sz="4" w:space="0" w:color="auto"/>
            </w:tcBorders>
            <w:shd w:val="clear" w:color="auto" w:fill="BFBFBF"/>
            <w:vAlign w:val="center"/>
          </w:tcPr>
          <w:p w:rsidR="00516C32" w:rsidRPr="00B866D7" w:rsidRDefault="00516C32" w:rsidP="00F66967">
            <w:pPr>
              <w:spacing w:after="0" w:line="240" w:lineRule="auto"/>
              <w:rPr>
                <w:rFonts w:ascii="Arial Narrow" w:eastAsia="Times New Roman" w:hAnsi="Arial Narrow" w:cs="Calibri"/>
                <w:color w:val="000000"/>
                <w:sz w:val="20"/>
                <w:szCs w:val="20"/>
              </w:rPr>
            </w:pPr>
          </w:p>
        </w:tc>
        <w:tc>
          <w:tcPr>
            <w:tcW w:w="6680" w:type="dxa"/>
            <w:tcBorders>
              <w:top w:val="nil"/>
              <w:left w:val="nil"/>
              <w:bottom w:val="single" w:sz="4" w:space="0" w:color="auto"/>
              <w:right w:val="single" w:sz="4" w:space="0" w:color="auto"/>
            </w:tcBorders>
            <w:shd w:val="clear" w:color="auto" w:fill="BFBFBF"/>
            <w:noWrap/>
            <w:vAlign w:val="bottom"/>
          </w:tcPr>
          <w:p w:rsidR="00516C32" w:rsidRPr="00B866D7" w:rsidRDefault="00516C32" w:rsidP="00F66967">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Taller pastoral</w:t>
            </w:r>
          </w:p>
        </w:tc>
      </w:tr>
      <w:tr w:rsidR="00516C32" w:rsidRPr="00B866D7" w:rsidTr="00516C32">
        <w:trPr>
          <w:trHeight w:val="330"/>
          <w:jc w:val="center"/>
        </w:trPr>
        <w:tc>
          <w:tcPr>
            <w:tcW w:w="1200" w:type="dxa"/>
            <w:vMerge/>
            <w:tcBorders>
              <w:top w:val="nil"/>
              <w:left w:val="single" w:sz="4" w:space="0" w:color="auto"/>
              <w:bottom w:val="single" w:sz="4" w:space="0" w:color="000000"/>
              <w:right w:val="single" w:sz="4" w:space="0" w:color="auto"/>
            </w:tcBorders>
            <w:shd w:val="clear" w:color="auto" w:fill="BFBFBF"/>
            <w:vAlign w:val="center"/>
          </w:tcPr>
          <w:p w:rsidR="00516C32" w:rsidRPr="00B866D7" w:rsidRDefault="00516C32" w:rsidP="00F66967">
            <w:pPr>
              <w:spacing w:after="0" w:line="240" w:lineRule="auto"/>
              <w:rPr>
                <w:rFonts w:ascii="Arial Narrow" w:eastAsia="Times New Roman" w:hAnsi="Arial Narrow" w:cs="Calibri"/>
                <w:color w:val="000000"/>
                <w:sz w:val="20"/>
                <w:szCs w:val="20"/>
              </w:rPr>
            </w:pPr>
          </w:p>
        </w:tc>
        <w:tc>
          <w:tcPr>
            <w:tcW w:w="6680" w:type="dxa"/>
            <w:tcBorders>
              <w:top w:val="nil"/>
              <w:left w:val="nil"/>
              <w:bottom w:val="single" w:sz="4" w:space="0" w:color="auto"/>
              <w:right w:val="single" w:sz="4" w:space="0" w:color="auto"/>
            </w:tcBorders>
            <w:shd w:val="clear" w:color="auto" w:fill="BFBFBF"/>
            <w:noWrap/>
            <w:vAlign w:val="bottom"/>
          </w:tcPr>
          <w:p w:rsidR="00516C32" w:rsidRPr="00B866D7" w:rsidRDefault="00516C32" w:rsidP="00F66967">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Retiro</w:t>
            </w:r>
          </w:p>
        </w:tc>
      </w:tr>
      <w:tr w:rsidR="00516C32" w:rsidRPr="00B866D7" w:rsidTr="00516C32">
        <w:trPr>
          <w:trHeight w:val="330"/>
          <w:jc w:val="center"/>
        </w:trPr>
        <w:tc>
          <w:tcPr>
            <w:tcW w:w="1200" w:type="dxa"/>
            <w:vMerge/>
            <w:tcBorders>
              <w:top w:val="nil"/>
              <w:left w:val="single" w:sz="4" w:space="0" w:color="auto"/>
              <w:bottom w:val="single" w:sz="4" w:space="0" w:color="000000"/>
              <w:right w:val="single" w:sz="4" w:space="0" w:color="auto"/>
            </w:tcBorders>
            <w:shd w:val="clear" w:color="auto" w:fill="BFBFBF"/>
            <w:vAlign w:val="center"/>
          </w:tcPr>
          <w:p w:rsidR="00516C32" w:rsidRPr="00B866D7" w:rsidRDefault="00516C32" w:rsidP="00F66967">
            <w:pPr>
              <w:spacing w:after="0" w:line="240" w:lineRule="auto"/>
              <w:rPr>
                <w:rFonts w:ascii="Arial Narrow" w:eastAsia="Times New Roman" w:hAnsi="Arial Narrow" w:cs="Calibri"/>
                <w:color w:val="000000"/>
                <w:sz w:val="20"/>
                <w:szCs w:val="20"/>
              </w:rPr>
            </w:pPr>
          </w:p>
        </w:tc>
        <w:tc>
          <w:tcPr>
            <w:tcW w:w="6680" w:type="dxa"/>
            <w:tcBorders>
              <w:top w:val="nil"/>
              <w:left w:val="nil"/>
              <w:bottom w:val="single" w:sz="4" w:space="0" w:color="auto"/>
              <w:right w:val="single" w:sz="4" w:space="0" w:color="auto"/>
            </w:tcBorders>
            <w:shd w:val="clear" w:color="auto" w:fill="BFBFBF"/>
            <w:noWrap/>
            <w:vAlign w:val="bottom"/>
          </w:tcPr>
          <w:p w:rsidR="00516C32" w:rsidRPr="00B866D7" w:rsidRDefault="00516C32" w:rsidP="00F66967">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Publicidad</w:t>
            </w:r>
          </w:p>
        </w:tc>
      </w:tr>
      <w:tr w:rsidR="00516C32" w:rsidRPr="00B866D7" w:rsidTr="00516C32">
        <w:trPr>
          <w:trHeight w:val="330"/>
          <w:jc w:val="center"/>
        </w:trPr>
        <w:tc>
          <w:tcPr>
            <w:tcW w:w="1200" w:type="dxa"/>
            <w:vMerge/>
            <w:tcBorders>
              <w:top w:val="nil"/>
              <w:left w:val="single" w:sz="4" w:space="0" w:color="auto"/>
              <w:bottom w:val="single" w:sz="4" w:space="0" w:color="000000"/>
              <w:right w:val="single" w:sz="4" w:space="0" w:color="auto"/>
            </w:tcBorders>
            <w:shd w:val="clear" w:color="auto" w:fill="BFBFBF"/>
            <w:vAlign w:val="center"/>
          </w:tcPr>
          <w:p w:rsidR="00516C32" w:rsidRPr="00B866D7" w:rsidRDefault="00516C32" w:rsidP="00F66967">
            <w:pPr>
              <w:spacing w:after="0" w:line="240" w:lineRule="auto"/>
              <w:rPr>
                <w:rFonts w:ascii="Arial Narrow" w:eastAsia="Times New Roman" w:hAnsi="Arial Narrow" w:cs="Calibri"/>
                <w:color w:val="000000"/>
                <w:sz w:val="20"/>
                <w:szCs w:val="20"/>
              </w:rPr>
            </w:pPr>
          </w:p>
        </w:tc>
        <w:tc>
          <w:tcPr>
            <w:tcW w:w="6680" w:type="dxa"/>
            <w:tcBorders>
              <w:top w:val="nil"/>
              <w:left w:val="nil"/>
              <w:bottom w:val="single" w:sz="4" w:space="0" w:color="auto"/>
              <w:right w:val="single" w:sz="4" w:space="0" w:color="auto"/>
            </w:tcBorders>
            <w:shd w:val="clear" w:color="auto" w:fill="BFBFBF"/>
            <w:noWrap/>
            <w:vAlign w:val="bottom"/>
          </w:tcPr>
          <w:p w:rsidR="00516C32" w:rsidRPr="00B866D7" w:rsidRDefault="00516C32" w:rsidP="00F66967">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ONG Aliada</w:t>
            </w:r>
          </w:p>
        </w:tc>
      </w:tr>
      <w:tr w:rsidR="00516C32" w:rsidRPr="00B866D7" w:rsidTr="00516C32">
        <w:trPr>
          <w:trHeight w:val="330"/>
          <w:jc w:val="center"/>
        </w:trPr>
        <w:tc>
          <w:tcPr>
            <w:tcW w:w="1200" w:type="dxa"/>
            <w:vMerge/>
            <w:tcBorders>
              <w:top w:val="nil"/>
              <w:left w:val="single" w:sz="4" w:space="0" w:color="auto"/>
              <w:bottom w:val="single" w:sz="4" w:space="0" w:color="000000"/>
              <w:right w:val="single" w:sz="4" w:space="0" w:color="auto"/>
            </w:tcBorders>
            <w:shd w:val="clear" w:color="auto" w:fill="BFBFBF"/>
            <w:vAlign w:val="center"/>
          </w:tcPr>
          <w:p w:rsidR="00516C32" w:rsidRPr="00B866D7" w:rsidRDefault="00516C32" w:rsidP="00F66967">
            <w:pPr>
              <w:spacing w:after="0" w:line="240" w:lineRule="auto"/>
              <w:rPr>
                <w:rFonts w:ascii="Arial Narrow" w:eastAsia="Times New Roman" w:hAnsi="Arial Narrow" w:cs="Calibri"/>
                <w:color w:val="000000"/>
                <w:sz w:val="20"/>
                <w:szCs w:val="20"/>
              </w:rPr>
            </w:pPr>
          </w:p>
        </w:tc>
        <w:tc>
          <w:tcPr>
            <w:tcW w:w="6680" w:type="dxa"/>
            <w:tcBorders>
              <w:top w:val="nil"/>
              <w:left w:val="nil"/>
              <w:bottom w:val="single" w:sz="4" w:space="0" w:color="auto"/>
              <w:right w:val="single" w:sz="4" w:space="0" w:color="auto"/>
            </w:tcBorders>
            <w:shd w:val="clear" w:color="auto" w:fill="BFBFBF"/>
            <w:noWrap/>
            <w:vAlign w:val="bottom"/>
          </w:tcPr>
          <w:p w:rsidR="00516C32" w:rsidRPr="00B866D7" w:rsidRDefault="00516C32" w:rsidP="00F66967">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Nota de prensa</w:t>
            </w:r>
          </w:p>
        </w:tc>
      </w:tr>
      <w:tr w:rsidR="00516C32" w:rsidRPr="00B866D7" w:rsidTr="00516C32">
        <w:trPr>
          <w:trHeight w:val="330"/>
          <w:jc w:val="center"/>
        </w:trPr>
        <w:tc>
          <w:tcPr>
            <w:tcW w:w="1200" w:type="dxa"/>
            <w:vMerge/>
            <w:tcBorders>
              <w:top w:val="nil"/>
              <w:left w:val="single" w:sz="4" w:space="0" w:color="auto"/>
              <w:bottom w:val="single" w:sz="4" w:space="0" w:color="000000"/>
              <w:right w:val="single" w:sz="4" w:space="0" w:color="auto"/>
            </w:tcBorders>
            <w:shd w:val="clear" w:color="auto" w:fill="BFBFBF"/>
            <w:vAlign w:val="center"/>
          </w:tcPr>
          <w:p w:rsidR="00516C32" w:rsidRPr="00B866D7" w:rsidRDefault="00516C32" w:rsidP="00F66967">
            <w:pPr>
              <w:spacing w:after="0" w:line="240" w:lineRule="auto"/>
              <w:rPr>
                <w:rFonts w:ascii="Arial Narrow" w:eastAsia="Times New Roman" w:hAnsi="Arial Narrow" w:cs="Calibri"/>
                <w:color w:val="000000"/>
                <w:sz w:val="20"/>
                <w:szCs w:val="20"/>
              </w:rPr>
            </w:pPr>
          </w:p>
        </w:tc>
        <w:tc>
          <w:tcPr>
            <w:tcW w:w="6680" w:type="dxa"/>
            <w:tcBorders>
              <w:top w:val="nil"/>
              <w:left w:val="nil"/>
              <w:bottom w:val="single" w:sz="4" w:space="0" w:color="auto"/>
              <w:right w:val="single" w:sz="4" w:space="0" w:color="auto"/>
            </w:tcBorders>
            <w:shd w:val="clear" w:color="auto" w:fill="BFBFBF"/>
            <w:noWrap/>
            <w:vAlign w:val="bottom"/>
          </w:tcPr>
          <w:p w:rsidR="00516C32" w:rsidRPr="00B866D7" w:rsidRDefault="00516C32" w:rsidP="00F66967">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Empresa Voluntaria</w:t>
            </w:r>
          </w:p>
        </w:tc>
      </w:tr>
      <w:tr w:rsidR="00516C32" w:rsidRPr="00B866D7" w:rsidTr="00516C32">
        <w:trPr>
          <w:trHeight w:val="330"/>
          <w:jc w:val="center"/>
        </w:trPr>
        <w:tc>
          <w:tcPr>
            <w:tcW w:w="1200" w:type="dxa"/>
            <w:vMerge/>
            <w:tcBorders>
              <w:top w:val="nil"/>
              <w:left w:val="single" w:sz="4" w:space="0" w:color="auto"/>
              <w:bottom w:val="single" w:sz="4" w:space="0" w:color="000000"/>
              <w:right w:val="single" w:sz="4" w:space="0" w:color="auto"/>
            </w:tcBorders>
            <w:shd w:val="clear" w:color="auto" w:fill="BFBFBF"/>
            <w:vAlign w:val="center"/>
          </w:tcPr>
          <w:p w:rsidR="00516C32" w:rsidRPr="00B866D7" w:rsidRDefault="00516C32" w:rsidP="00F66967">
            <w:pPr>
              <w:spacing w:after="0" w:line="240" w:lineRule="auto"/>
              <w:rPr>
                <w:rFonts w:ascii="Arial Narrow" w:eastAsia="Times New Roman" w:hAnsi="Arial Narrow" w:cs="Calibri"/>
                <w:color w:val="000000"/>
                <w:sz w:val="20"/>
                <w:szCs w:val="20"/>
              </w:rPr>
            </w:pPr>
          </w:p>
        </w:tc>
        <w:tc>
          <w:tcPr>
            <w:tcW w:w="6680" w:type="dxa"/>
            <w:tcBorders>
              <w:top w:val="nil"/>
              <w:left w:val="nil"/>
              <w:bottom w:val="single" w:sz="4" w:space="0" w:color="auto"/>
              <w:right w:val="single" w:sz="4" w:space="0" w:color="auto"/>
            </w:tcBorders>
            <w:shd w:val="clear" w:color="auto" w:fill="BFBFBF"/>
            <w:noWrap/>
            <w:vAlign w:val="bottom"/>
          </w:tcPr>
          <w:p w:rsidR="00516C32" w:rsidRPr="00B866D7" w:rsidRDefault="00516C32" w:rsidP="00F66967">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Donación</w:t>
            </w:r>
          </w:p>
        </w:tc>
      </w:tr>
      <w:tr w:rsidR="00516C32" w:rsidRPr="00B866D7" w:rsidTr="00516C32">
        <w:trPr>
          <w:trHeight w:val="330"/>
          <w:jc w:val="center"/>
        </w:trPr>
        <w:tc>
          <w:tcPr>
            <w:tcW w:w="1200" w:type="dxa"/>
            <w:vMerge/>
            <w:tcBorders>
              <w:top w:val="nil"/>
              <w:left w:val="single" w:sz="4" w:space="0" w:color="auto"/>
              <w:bottom w:val="single" w:sz="4" w:space="0" w:color="000000"/>
              <w:right w:val="single" w:sz="4" w:space="0" w:color="auto"/>
            </w:tcBorders>
            <w:shd w:val="clear" w:color="auto" w:fill="BFBFBF"/>
            <w:vAlign w:val="center"/>
          </w:tcPr>
          <w:p w:rsidR="00516C32" w:rsidRPr="00B866D7" w:rsidRDefault="00516C32" w:rsidP="00F66967">
            <w:pPr>
              <w:spacing w:after="0" w:line="240" w:lineRule="auto"/>
              <w:rPr>
                <w:rFonts w:ascii="Arial Narrow" w:eastAsia="Times New Roman" w:hAnsi="Arial Narrow" w:cs="Calibri"/>
                <w:color w:val="000000"/>
                <w:sz w:val="20"/>
                <w:szCs w:val="20"/>
              </w:rPr>
            </w:pPr>
          </w:p>
        </w:tc>
        <w:tc>
          <w:tcPr>
            <w:tcW w:w="6680" w:type="dxa"/>
            <w:tcBorders>
              <w:top w:val="nil"/>
              <w:left w:val="nil"/>
              <w:bottom w:val="single" w:sz="4" w:space="0" w:color="auto"/>
              <w:right w:val="single" w:sz="4" w:space="0" w:color="auto"/>
            </w:tcBorders>
            <w:shd w:val="clear" w:color="auto" w:fill="BFBFBF"/>
            <w:noWrap/>
            <w:vAlign w:val="bottom"/>
          </w:tcPr>
          <w:p w:rsidR="00516C32" w:rsidRPr="00B866D7" w:rsidRDefault="00516C32" w:rsidP="00F66967">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Currícula Técnica</w:t>
            </w:r>
          </w:p>
        </w:tc>
      </w:tr>
      <w:tr w:rsidR="00516C32" w:rsidRPr="00B866D7" w:rsidTr="00516C32">
        <w:trPr>
          <w:trHeight w:val="330"/>
          <w:jc w:val="center"/>
        </w:trPr>
        <w:tc>
          <w:tcPr>
            <w:tcW w:w="1200" w:type="dxa"/>
            <w:vMerge/>
            <w:tcBorders>
              <w:top w:val="nil"/>
              <w:left w:val="single" w:sz="4" w:space="0" w:color="auto"/>
              <w:bottom w:val="single" w:sz="4" w:space="0" w:color="000000"/>
              <w:right w:val="single" w:sz="4" w:space="0" w:color="auto"/>
            </w:tcBorders>
            <w:shd w:val="clear" w:color="auto" w:fill="BFBFBF"/>
            <w:vAlign w:val="center"/>
          </w:tcPr>
          <w:p w:rsidR="00516C32" w:rsidRPr="00B866D7" w:rsidRDefault="00516C32" w:rsidP="00F66967">
            <w:pPr>
              <w:spacing w:after="0" w:line="240" w:lineRule="auto"/>
              <w:rPr>
                <w:rFonts w:ascii="Arial Narrow" w:eastAsia="Times New Roman" w:hAnsi="Arial Narrow" w:cs="Calibri"/>
                <w:color w:val="000000"/>
                <w:sz w:val="20"/>
                <w:szCs w:val="20"/>
              </w:rPr>
            </w:pPr>
          </w:p>
        </w:tc>
        <w:tc>
          <w:tcPr>
            <w:tcW w:w="6680" w:type="dxa"/>
            <w:tcBorders>
              <w:top w:val="nil"/>
              <w:left w:val="nil"/>
              <w:bottom w:val="single" w:sz="4" w:space="0" w:color="auto"/>
              <w:right w:val="single" w:sz="4" w:space="0" w:color="auto"/>
            </w:tcBorders>
            <w:shd w:val="clear" w:color="auto" w:fill="BFBFBF"/>
            <w:noWrap/>
            <w:vAlign w:val="bottom"/>
          </w:tcPr>
          <w:p w:rsidR="00516C32" w:rsidRPr="00B866D7" w:rsidRDefault="00516C32" w:rsidP="00F66967">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Concurso</w:t>
            </w:r>
          </w:p>
        </w:tc>
      </w:tr>
      <w:tr w:rsidR="00516C32" w:rsidRPr="00B866D7" w:rsidTr="00516C32">
        <w:trPr>
          <w:trHeight w:val="330"/>
          <w:jc w:val="center"/>
        </w:trPr>
        <w:tc>
          <w:tcPr>
            <w:tcW w:w="1200" w:type="dxa"/>
            <w:vMerge/>
            <w:tcBorders>
              <w:top w:val="nil"/>
              <w:left w:val="single" w:sz="4" w:space="0" w:color="auto"/>
              <w:bottom w:val="single" w:sz="4" w:space="0" w:color="000000"/>
              <w:right w:val="single" w:sz="4" w:space="0" w:color="auto"/>
            </w:tcBorders>
            <w:shd w:val="clear" w:color="auto" w:fill="BFBFBF"/>
            <w:vAlign w:val="center"/>
          </w:tcPr>
          <w:p w:rsidR="00516C32" w:rsidRPr="00B866D7" w:rsidRDefault="00516C32" w:rsidP="00F66967">
            <w:pPr>
              <w:spacing w:after="0" w:line="240" w:lineRule="auto"/>
              <w:rPr>
                <w:rFonts w:ascii="Arial Narrow" w:eastAsia="Times New Roman" w:hAnsi="Arial Narrow" w:cs="Calibri"/>
                <w:color w:val="000000"/>
                <w:sz w:val="20"/>
                <w:szCs w:val="20"/>
              </w:rPr>
            </w:pPr>
          </w:p>
        </w:tc>
        <w:tc>
          <w:tcPr>
            <w:tcW w:w="6680" w:type="dxa"/>
            <w:tcBorders>
              <w:top w:val="nil"/>
              <w:left w:val="nil"/>
              <w:bottom w:val="single" w:sz="4" w:space="0" w:color="auto"/>
              <w:right w:val="single" w:sz="4" w:space="0" w:color="auto"/>
            </w:tcBorders>
            <w:shd w:val="clear" w:color="auto" w:fill="BFBFBF"/>
            <w:noWrap/>
            <w:vAlign w:val="bottom"/>
          </w:tcPr>
          <w:p w:rsidR="00516C32" w:rsidRPr="00B866D7" w:rsidRDefault="00516C32" w:rsidP="00F66967">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Campaña Voluntariado</w:t>
            </w:r>
          </w:p>
        </w:tc>
      </w:tr>
      <w:tr w:rsidR="00516C32" w:rsidRPr="00B866D7" w:rsidTr="00516C32">
        <w:trPr>
          <w:trHeight w:val="330"/>
          <w:jc w:val="center"/>
        </w:trPr>
        <w:tc>
          <w:tcPr>
            <w:tcW w:w="1200" w:type="dxa"/>
            <w:vMerge/>
            <w:tcBorders>
              <w:top w:val="nil"/>
              <w:left w:val="single" w:sz="4" w:space="0" w:color="auto"/>
              <w:bottom w:val="single" w:sz="4" w:space="0" w:color="000000"/>
              <w:right w:val="single" w:sz="4" w:space="0" w:color="auto"/>
            </w:tcBorders>
            <w:shd w:val="clear" w:color="auto" w:fill="BFBFBF"/>
            <w:vAlign w:val="center"/>
          </w:tcPr>
          <w:p w:rsidR="00516C32" w:rsidRPr="00B866D7" w:rsidRDefault="00516C32" w:rsidP="00F66967">
            <w:pPr>
              <w:spacing w:after="0" w:line="240" w:lineRule="auto"/>
              <w:rPr>
                <w:rFonts w:ascii="Arial Narrow" w:eastAsia="Times New Roman" w:hAnsi="Arial Narrow" w:cs="Calibri"/>
                <w:color w:val="000000"/>
                <w:sz w:val="20"/>
                <w:szCs w:val="20"/>
              </w:rPr>
            </w:pPr>
          </w:p>
        </w:tc>
        <w:tc>
          <w:tcPr>
            <w:tcW w:w="6680" w:type="dxa"/>
            <w:tcBorders>
              <w:top w:val="nil"/>
              <w:left w:val="nil"/>
              <w:bottom w:val="single" w:sz="4" w:space="0" w:color="auto"/>
              <w:right w:val="single" w:sz="4" w:space="0" w:color="auto"/>
            </w:tcBorders>
            <w:shd w:val="clear" w:color="auto" w:fill="BFBFBF"/>
            <w:noWrap/>
            <w:vAlign w:val="bottom"/>
          </w:tcPr>
          <w:p w:rsidR="00516C32" w:rsidRPr="00B866D7" w:rsidRDefault="00516C32" w:rsidP="00F66967">
            <w:pPr>
              <w:keepNext/>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Boletín electrónico</w:t>
            </w:r>
          </w:p>
        </w:tc>
      </w:tr>
    </w:tbl>
    <w:p w:rsidR="00516C32" w:rsidRPr="00F66967" w:rsidRDefault="00516C32" w:rsidP="00516C32">
      <w:pPr>
        <w:pStyle w:val="Caption"/>
        <w:jc w:val="center"/>
        <w:rPr>
          <w:rFonts w:asciiTheme="majorHAnsi" w:hAnsiTheme="majorHAnsi"/>
          <w:sz w:val="16"/>
          <w:szCs w:val="16"/>
        </w:rPr>
      </w:pPr>
      <w:bookmarkStart w:id="382" w:name="_Toc266031764"/>
      <w:r w:rsidRPr="00F66967">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78</w:t>
      </w:r>
      <w:r w:rsidR="00C74554">
        <w:rPr>
          <w:rFonts w:asciiTheme="majorHAnsi" w:hAnsiTheme="majorHAnsi"/>
          <w:sz w:val="16"/>
          <w:szCs w:val="16"/>
        </w:rPr>
        <w:fldChar w:fldCharType="end"/>
      </w:r>
      <w:r w:rsidRPr="00F66967">
        <w:rPr>
          <w:rFonts w:asciiTheme="majorHAnsi" w:hAnsiTheme="majorHAnsi"/>
          <w:sz w:val="16"/>
          <w:szCs w:val="16"/>
        </w:rPr>
        <w:t>.- Priorización de entidades</w:t>
      </w:r>
      <w:bookmarkEnd w:id="382"/>
    </w:p>
    <w:p w:rsidR="00516C32" w:rsidRPr="00F66967" w:rsidRDefault="00516C32" w:rsidP="00516C32">
      <w:pPr>
        <w:pStyle w:val="Caption"/>
        <w:jc w:val="center"/>
        <w:rPr>
          <w:rFonts w:asciiTheme="majorHAnsi" w:hAnsiTheme="majorHAnsi"/>
          <w:sz w:val="16"/>
          <w:szCs w:val="16"/>
        </w:rPr>
      </w:pPr>
      <w:r w:rsidRPr="00F66967">
        <w:rPr>
          <w:rFonts w:asciiTheme="majorHAnsi" w:hAnsiTheme="majorHAnsi"/>
          <w:sz w:val="16"/>
          <w:szCs w:val="16"/>
        </w:rPr>
        <w:t>Fuente: Elaboración propia</w:t>
      </w:r>
    </w:p>
    <w:p w:rsidR="00F66967" w:rsidRDefault="00F66967">
      <w:pPr>
        <w:rPr>
          <w:rFonts w:ascii="Arial Narrow" w:hAnsi="Arial Narrow"/>
        </w:rPr>
      </w:pPr>
      <w:r>
        <w:rPr>
          <w:rFonts w:ascii="Arial Narrow" w:hAnsi="Arial Narrow"/>
        </w:rPr>
        <w:br w:type="page"/>
      </w:r>
    </w:p>
    <w:p w:rsidR="00516C32" w:rsidRPr="00B866D7" w:rsidRDefault="00516C32" w:rsidP="00516C32">
      <w:pPr>
        <w:rPr>
          <w:rFonts w:ascii="Arial Narrow" w:hAnsi="Arial Narrow"/>
        </w:rPr>
      </w:pPr>
    </w:p>
    <w:p w:rsidR="00516C32" w:rsidRPr="00F66967" w:rsidRDefault="00516C32" w:rsidP="004D035C">
      <w:pPr>
        <w:pStyle w:val="Heading2"/>
        <w:numPr>
          <w:ilvl w:val="1"/>
          <w:numId w:val="2"/>
        </w:numPr>
        <w:spacing w:after="240" w:line="360" w:lineRule="auto"/>
        <w:jc w:val="both"/>
        <w:rPr>
          <w:b/>
          <w:smallCaps w:val="0"/>
          <w:sz w:val="24"/>
          <w:szCs w:val="24"/>
          <w:u w:val="single"/>
        </w:rPr>
      </w:pPr>
      <w:bookmarkStart w:id="383" w:name="_Toc265485368"/>
      <w:bookmarkStart w:id="384" w:name="_Toc266033439"/>
      <w:r w:rsidRPr="00F66967">
        <w:rPr>
          <w:b/>
          <w:smallCaps w:val="0"/>
          <w:sz w:val="24"/>
          <w:szCs w:val="24"/>
          <w:u w:val="single"/>
        </w:rPr>
        <w:t>MAPA DE UBICACIÓN</w:t>
      </w:r>
      <w:bookmarkEnd w:id="383"/>
      <w:bookmarkEnd w:id="384"/>
    </w:p>
    <w:p w:rsidR="00516C32" w:rsidRPr="00F66967" w:rsidRDefault="00516C32" w:rsidP="004D035C">
      <w:pPr>
        <w:spacing w:line="360" w:lineRule="auto"/>
        <w:jc w:val="both"/>
        <w:rPr>
          <w:sz w:val="24"/>
        </w:rPr>
      </w:pPr>
      <w:r w:rsidRPr="00F66967">
        <w:rPr>
          <w:sz w:val="24"/>
        </w:rPr>
        <w:t xml:space="preserve">El siguiente entregable muestra las instalaciones de </w:t>
      </w:r>
      <w:smartTag w:uri="urn:schemas-microsoft-com:office:smarttags" w:element="PersonName">
        <w:smartTagPr>
          <w:attr w:name="ProductID" w:val="la Oficina Central"/>
        </w:smartTagPr>
        <w:r w:rsidRPr="00F66967">
          <w:rPr>
            <w:sz w:val="24"/>
          </w:rPr>
          <w:t>la Oficina Central</w:t>
        </w:r>
      </w:smartTag>
      <w:r w:rsidRPr="00F66967">
        <w:rPr>
          <w:sz w:val="24"/>
        </w:rPr>
        <w:t xml:space="preserve"> Fe y Alegría Perú que se ubica en Jr. Cahuide 884 – Jesús María. En estos mapas de ubicación se indica también la ubicación de los diversos actores que laboran en esta Oficina Central. </w:t>
      </w:r>
    </w:p>
    <w:p w:rsidR="00516C32" w:rsidRPr="00F66967" w:rsidRDefault="00516C32" w:rsidP="004D035C">
      <w:pPr>
        <w:spacing w:line="360" w:lineRule="auto"/>
        <w:jc w:val="both"/>
        <w:rPr>
          <w:sz w:val="24"/>
        </w:rPr>
      </w:pPr>
      <w:r w:rsidRPr="00F66967">
        <w:rPr>
          <w:sz w:val="24"/>
        </w:rPr>
        <w:t>La Oficina Central Fe y Alegría Perú cuenta con dos espacios, uno conocido como la Casa del Maestro, donde se ubica la Biblioteca, Dirección del IRFA</w:t>
      </w:r>
      <w:r w:rsidR="004D035C">
        <w:rPr>
          <w:sz w:val="24"/>
        </w:rPr>
        <w:t xml:space="preserve"> (Instituto Radiofónico Fe y Alegría) </w:t>
      </w:r>
      <w:r w:rsidRPr="00F66967">
        <w:rPr>
          <w:sz w:val="24"/>
        </w:rPr>
        <w:t xml:space="preserve">, Dirección y Jefaturas de las distintas áreas de formación. Al lado de </w:t>
      </w:r>
      <w:smartTag w:uri="urn:schemas-microsoft-com:office:smarttags" w:element="PersonName">
        <w:smartTagPr>
          <w:attr w:name="ProductID" w:val="la Casa"/>
        </w:smartTagPr>
        <w:r w:rsidRPr="00F66967">
          <w:rPr>
            <w:sz w:val="24"/>
          </w:rPr>
          <w:t>la Casa</w:t>
        </w:r>
      </w:smartTag>
      <w:r w:rsidRPr="00F66967">
        <w:rPr>
          <w:sz w:val="24"/>
        </w:rPr>
        <w:t xml:space="preserve"> del Maestro se encuentra </w:t>
      </w:r>
      <w:smartTag w:uri="urn:schemas-microsoft-com:office:smarttags" w:element="PersonName">
        <w:smartTagPr>
          <w:attr w:name="ProductID" w:val="la Oficina Central"/>
        </w:smartTagPr>
        <w:r w:rsidRPr="00F66967">
          <w:rPr>
            <w:sz w:val="24"/>
          </w:rPr>
          <w:t>la Oficina Central</w:t>
        </w:r>
      </w:smartTag>
      <w:r w:rsidRPr="00F66967">
        <w:rPr>
          <w:sz w:val="24"/>
        </w:rPr>
        <w:t xml:space="preserve"> donde se encuentra los departamentos de Planificación, Administración y Abastecimientos, Proyectos, Donaciones e Imagen Institucional y </w:t>
      </w:r>
      <w:smartTag w:uri="urn:schemas-microsoft-com:office:smarttags" w:element="PersonName">
        <w:smartTagPr>
          <w:attr w:name="ProductID" w:val="la Direcci￳n"/>
        </w:smartTagPr>
        <w:r w:rsidRPr="00F66967">
          <w:rPr>
            <w:sz w:val="24"/>
          </w:rPr>
          <w:t>la Dirección</w:t>
        </w:r>
      </w:smartTag>
      <w:r w:rsidRPr="00F66967">
        <w:rPr>
          <w:sz w:val="24"/>
        </w:rPr>
        <w:t xml:space="preserve"> del Movimiento Fe y Alegría Perú.</w:t>
      </w:r>
    </w:p>
    <w:p w:rsidR="00516C32" w:rsidRDefault="00516C32" w:rsidP="00516C32">
      <w:pPr>
        <w:spacing w:line="360" w:lineRule="auto"/>
        <w:jc w:val="both"/>
        <w:rPr>
          <w:sz w:val="24"/>
        </w:rPr>
      </w:pPr>
    </w:p>
    <w:p w:rsidR="006E0945" w:rsidRDefault="006E0945" w:rsidP="00516C32">
      <w:pPr>
        <w:spacing w:line="360" w:lineRule="auto"/>
        <w:jc w:val="both"/>
        <w:rPr>
          <w:sz w:val="24"/>
        </w:rPr>
        <w:sectPr w:rsidR="006E0945" w:rsidSect="00F66967">
          <w:headerReference w:type="default" r:id="rId141"/>
          <w:footerReference w:type="default" r:id="rId142"/>
          <w:pgSz w:w="11907" w:h="16839" w:code="9"/>
          <w:pgMar w:top="1417" w:right="1701" w:bottom="1417" w:left="1701" w:header="709" w:footer="709" w:gutter="0"/>
          <w:cols w:space="708"/>
          <w:docGrid w:linePitch="360"/>
        </w:sectPr>
      </w:pPr>
    </w:p>
    <w:p w:rsidR="006E0945" w:rsidRPr="00B866D7" w:rsidRDefault="006E0945" w:rsidP="006E0945">
      <w:pPr>
        <w:keepNext/>
        <w:ind w:left="720"/>
        <w:jc w:val="center"/>
        <w:rPr>
          <w:rFonts w:ascii="Arial Narrow" w:hAnsi="Arial Narrow"/>
        </w:rPr>
      </w:pPr>
      <w:r w:rsidRPr="00B866D7">
        <w:rPr>
          <w:rFonts w:ascii="Arial Narrow" w:hAnsi="Arial Narrow"/>
        </w:rPr>
        <w:object w:dxaOrig="21154" w:dyaOrig="11260">
          <v:shape id="_x0000_i1026" type="#_x0000_t75" style="width:1084.6pt;height:577.55pt" o:ole="">
            <v:imagedata r:id="rId143" o:title=""/>
          </v:shape>
          <o:OLEObject Type="Embed" ProgID="Visio.Drawing.11" ShapeID="_x0000_i1026" DrawAspect="Content" ObjectID="_1339775344" r:id="rId144"/>
        </w:object>
      </w:r>
    </w:p>
    <w:p w:rsidR="006E0945" w:rsidRPr="006E0945" w:rsidRDefault="006E0945" w:rsidP="006E0945">
      <w:pPr>
        <w:pStyle w:val="Caption"/>
        <w:jc w:val="center"/>
        <w:rPr>
          <w:rFonts w:asciiTheme="majorHAnsi" w:hAnsiTheme="majorHAnsi"/>
          <w:sz w:val="16"/>
          <w:szCs w:val="16"/>
        </w:rPr>
      </w:pPr>
      <w:bookmarkStart w:id="385" w:name="_Toc266031570"/>
      <w:r w:rsidRPr="006E0945">
        <w:rPr>
          <w:rFonts w:asciiTheme="majorHAnsi" w:hAnsiTheme="majorHAnsi"/>
          <w:sz w:val="16"/>
          <w:szCs w:val="16"/>
        </w:rPr>
        <w:t xml:space="preserve">Ilustración </w:t>
      </w:r>
      <w:r w:rsidR="00934198" w:rsidRPr="006E0945">
        <w:rPr>
          <w:rFonts w:asciiTheme="majorHAnsi" w:hAnsiTheme="majorHAnsi"/>
          <w:sz w:val="16"/>
          <w:szCs w:val="16"/>
        </w:rPr>
        <w:fldChar w:fldCharType="begin"/>
      </w:r>
      <w:r w:rsidRPr="006E0945">
        <w:rPr>
          <w:rFonts w:asciiTheme="majorHAnsi" w:hAnsiTheme="majorHAnsi"/>
          <w:sz w:val="16"/>
          <w:szCs w:val="16"/>
        </w:rPr>
        <w:instrText xml:space="preserve"> SEQ Ilustración \* ARABIC </w:instrText>
      </w:r>
      <w:r w:rsidR="00934198" w:rsidRPr="006E0945">
        <w:rPr>
          <w:rFonts w:asciiTheme="majorHAnsi" w:hAnsiTheme="majorHAnsi"/>
          <w:sz w:val="16"/>
          <w:szCs w:val="16"/>
        </w:rPr>
        <w:fldChar w:fldCharType="separate"/>
      </w:r>
      <w:r w:rsidR="00EB772F">
        <w:rPr>
          <w:rFonts w:asciiTheme="majorHAnsi" w:hAnsiTheme="majorHAnsi"/>
          <w:noProof/>
          <w:sz w:val="16"/>
          <w:szCs w:val="16"/>
        </w:rPr>
        <w:t>42</w:t>
      </w:r>
      <w:r w:rsidR="00934198" w:rsidRPr="006E0945">
        <w:rPr>
          <w:rFonts w:asciiTheme="majorHAnsi" w:hAnsiTheme="majorHAnsi"/>
          <w:sz w:val="16"/>
          <w:szCs w:val="16"/>
        </w:rPr>
        <w:fldChar w:fldCharType="end"/>
      </w:r>
      <w:r w:rsidRPr="006E0945">
        <w:rPr>
          <w:rFonts w:asciiTheme="majorHAnsi" w:hAnsiTheme="majorHAnsi"/>
          <w:sz w:val="16"/>
          <w:szCs w:val="16"/>
        </w:rPr>
        <w:t xml:space="preserve">.- Primer piso de </w:t>
      </w:r>
      <w:smartTag w:uri="urn:schemas-microsoft-com:office:smarttags" w:element="PersonName">
        <w:smartTagPr>
          <w:attr w:name="ProductID" w:val="la Casa"/>
        </w:smartTagPr>
        <w:r w:rsidRPr="006E0945">
          <w:rPr>
            <w:rFonts w:asciiTheme="majorHAnsi" w:hAnsiTheme="majorHAnsi"/>
            <w:sz w:val="16"/>
            <w:szCs w:val="16"/>
          </w:rPr>
          <w:t>la Casa</w:t>
        </w:r>
      </w:smartTag>
      <w:r w:rsidRPr="006E0945">
        <w:rPr>
          <w:rFonts w:asciiTheme="majorHAnsi" w:hAnsiTheme="majorHAnsi"/>
          <w:sz w:val="16"/>
          <w:szCs w:val="16"/>
        </w:rPr>
        <w:t xml:space="preserve"> del Maestro</w:t>
      </w:r>
      <w:bookmarkEnd w:id="385"/>
    </w:p>
    <w:p w:rsidR="006E0945" w:rsidRPr="006E0945" w:rsidRDefault="006E0945" w:rsidP="006E0945">
      <w:pPr>
        <w:pStyle w:val="Caption"/>
        <w:jc w:val="center"/>
        <w:rPr>
          <w:rFonts w:asciiTheme="majorHAnsi" w:hAnsiTheme="majorHAnsi"/>
          <w:sz w:val="16"/>
          <w:szCs w:val="16"/>
        </w:rPr>
      </w:pPr>
      <w:r w:rsidRPr="006E0945">
        <w:rPr>
          <w:rFonts w:asciiTheme="majorHAnsi" w:hAnsiTheme="majorHAnsi"/>
          <w:sz w:val="16"/>
          <w:szCs w:val="16"/>
        </w:rPr>
        <w:t>Fuente: Elaboración propia</w:t>
      </w:r>
    </w:p>
    <w:p w:rsidR="00EC75C4" w:rsidRDefault="006E0945" w:rsidP="00EC75C4">
      <w:pPr>
        <w:spacing w:after="0"/>
        <w:jc w:val="center"/>
      </w:pPr>
      <w:r w:rsidRPr="00B866D7">
        <w:br w:type="page"/>
      </w:r>
      <w:bookmarkStart w:id="386" w:name="_Toc265853042"/>
    </w:p>
    <w:p w:rsidR="00EC75C4" w:rsidRDefault="00EC75C4" w:rsidP="00EC75C4">
      <w:pPr>
        <w:spacing w:after="0"/>
        <w:jc w:val="center"/>
      </w:pPr>
      <w:r>
        <w:object w:dxaOrig="16808" w:dyaOrig="9559">
          <v:shape id="_x0000_i1027" type="#_x0000_t75" style="width:1001.85pt;height:569.85pt" o:ole="">
            <v:imagedata r:id="rId145" o:title=""/>
          </v:shape>
          <o:OLEObject Type="Embed" ProgID="Visio.Drawing.11" ShapeID="_x0000_i1027" DrawAspect="Content" ObjectID="_1339775345" r:id="rId146"/>
        </w:object>
      </w:r>
    </w:p>
    <w:p w:rsidR="006E0945" w:rsidRPr="00EC75C4" w:rsidRDefault="006E0945" w:rsidP="00EC75C4">
      <w:pPr>
        <w:spacing w:after="0"/>
        <w:jc w:val="center"/>
        <w:rPr>
          <w:rFonts w:eastAsia="Calibri" w:cs="Times New Roman"/>
          <w:b/>
          <w:bCs/>
          <w:sz w:val="16"/>
          <w:szCs w:val="16"/>
          <w:lang w:val="es-PE" w:eastAsia="es-ES" w:bidi="ar-SA"/>
        </w:rPr>
      </w:pPr>
      <w:bookmarkStart w:id="387" w:name="_Toc266031571"/>
      <w:r w:rsidRPr="00EC75C4">
        <w:rPr>
          <w:rFonts w:eastAsia="Calibri" w:cs="Times New Roman"/>
          <w:b/>
          <w:bCs/>
          <w:sz w:val="16"/>
          <w:szCs w:val="16"/>
          <w:lang w:val="es-PE" w:eastAsia="es-ES" w:bidi="ar-SA"/>
        </w:rPr>
        <w:t xml:space="preserve">Ilustración </w:t>
      </w:r>
      <w:r w:rsidR="00934198" w:rsidRPr="00EC75C4">
        <w:rPr>
          <w:rFonts w:eastAsia="Calibri" w:cs="Times New Roman"/>
          <w:b/>
          <w:bCs/>
          <w:sz w:val="16"/>
          <w:szCs w:val="16"/>
          <w:lang w:val="es-PE" w:eastAsia="es-ES" w:bidi="ar-SA"/>
        </w:rPr>
        <w:fldChar w:fldCharType="begin"/>
      </w:r>
      <w:r w:rsidRPr="00EC75C4">
        <w:rPr>
          <w:rFonts w:eastAsia="Calibri" w:cs="Times New Roman"/>
          <w:b/>
          <w:bCs/>
          <w:sz w:val="16"/>
          <w:szCs w:val="16"/>
          <w:lang w:val="es-PE" w:eastAsia="es-ES" w:bidi="ar-SA"/>
        </w:rPr>
        <w:instrText xml:space="preserve"> SEQ Ilustración \* ARABIC </w:instrText>
      </w:r>
      <w:r w:rsidR="00934198" w:rsidRPr="00EC75C4">
        <w:rPr>
          <w:rFonts w:eastAsia="Calibri" w:cs="Times New Roman"/>
          <w:b/>
          <w:bCs/>
          <w:sz w:val="16"/>
          <w:szCs w:val="16"/>
          <w:lang w:val="es-PE" w:eastAsia="es-ES" w:bidi="ar-SA"/>
        </w:rPr>
        <w:fldChar w:fldCharType="separate"/>
      </w:r>
      <w:r w:rsidR="00EB772F">
        <w:rPr>
          <w:rFonts w:eastAsia="Calibri" w:cs="Times New Roman"/>
          <w:b/>
          <w:bCs/>
          <w:noProof/>
          <w:sz w:val="16"/>
          <w:szCs w:val="16"/>
          <w:lang w:val="es-PE" w:eastAsia="es-ES" w:bidi="ar-SA"/>
        </w:rPr>
        <w:t>43</w:t>
      </w:r>
      <w:r w:rsidR="00934198" w:rsidRPr="00EC75C4">
        <w:rPr>
          <w:rFonts w:eastAsia="Calibri" w:cs="Times New Roman"/>
          <w:b/>
          <w:bCs/>
          <w:sz w:val="16"/>
          <w:szCs w:val="16"/>
          <w:lang w:val="es-PE" w:eastAsia="es-ES" w:bidi="ar-SA"/>
        </w:rPr>
        <w:fldChar w:fldCharType="end"/>
      </w:r>
      <w:r w:rsidRPr="00EC75C4">
        <w:rPr>
          <w:rFonts w:eastAsia="Calibri" w:cs="Times New Roman"/>
          <w:b/>
          <w:bCs/>
          <w:sz w:val="16"/>
          <w:szCs w:val="16"/>
          <w:lang w:val="es-PE" w:eastAsia="es-ES" w:bidi="ar-SA"/>
        </w:rPr>
        <w:t xml:space="preserve">.- Segundo piso de </w:t>
      </w:r>
      <w:smartTag w:uri="urn:schemas-microsoft-com:office:smarttags" w:element="PersonName">
        <w:smartTagPr>
          <w:attr w:name="ProductID" w:val="la Casa"/>
        </w:smartTagPr>
        <w:r w:rsidRPr="00EC75C4">
          <w:rPr>
            <w:rFonts w:eastAsia="Calibri" w:cs="Times New Roman"/>
            <w:b/>
            <w:bCs/>
            <w:sz w:val="16"/>
            <w:szCs w:val="16"/>
            <w:lang w:val="es-PE" w:eastAsia="es-ES" w:bidi="ar-SA"/>
          </w:rPr>
          <w:t>la Casa</w:t>
        </w:r>
      </w:smartTag>
      <w:r w:rsidRPr="00EC75C4">
        <w:rPr>
          <w:rFonts w:eastAsia="Calibri" w:cs="Times New Roman"/>
          <w:b/>
          <w:bCs/>
          <w:sz w:val="16"/>
          <w:szCs w:val="16"/>
          <w:lang w:val="es-PE" w:eastAsia="es-ES" w:bidi="ar-SA"/>
        </w:rPr>
        <w:t xml:space="preserve"> del Maestro</w:t>
      </w:r>
      <w:bookmarkEnd w:id="386"/>
      <w:bookmarkEnd w:id="387"/>
    </w:p>
    <w:p w:rsidR="006E0945" w:rsidRPr="006E0945" w:rsidRDefault="006E0945" w:rsidP="006E0945">
      <w:pPr>
        <w:pStyle w:val="Caption"/>
        <w:jc w:val="center"/>
        <w:rPr>
          <w:rFonts w:asciiTheme="majorHAnsi" w:hAnsiTheme="majorHAnsi"/>
          <w:sz w:val="16"/>
          <w:szCs w:val="16"/>
        </w:rPr>
      </w:pPr>
      <w:r w:rsidRPr="006E0945">
        <w:rPr>
          <w:rFonts w:asciiTheme="majorHAnsi" w:hAnsiTheme="majorHAnsi"/>
          <w:sz w:val="16"/>
          <w:szCs w:val="16"/>
        </w:rPr>
        <w:t>Fuente: Elaboración propia</w:t>
      </w:r>
    </w:p>
    <w:p w:rsidR="006E0945" w:rsidRPr="00B866D7" w:rsidRDefault="006E0945" w:rsidP="006E0945">
      <w:pPr>
        <w:keepNext/>
        <w:spacing w:after="0" w:line="240" w:lineRule="auto"/>
        <w:jc w:val="center"/>
        <w:rPr>
          <w:rFonts w:ascii="Arial Narrow" w:hAnsi="Arial Narrow"/>
        </w:rPr>
      </w:pPr>
      <w:r w:rsidRPr="00B866D7">
        <w:rPr>
          <w:rFonts w:ascii="Arial Narrow" w:hAnsi="Arial Narrow"/>
        </w:rPr>
        <w:br w:type="page"/>
      </w:r>
      <w:r w:rsidRPr="00B866D7">
        <w:rPr>
          <w:rFonts w:ascii="Arial Narrow" w:hAnsi="Arial Narrow"/>
        </w:rPr>
        <w:object w:dxaOrig="16645" w:dyaOrig="12486">
          <v:shape id="_x0000_i1028" type="#_x0000_t75" style="width:841pt;height:631.15pt" o:ole="">
            <v:imagedata r:id="rId147" o:title=""/>
          </v:shape>
          <o:OLEObject Type="Embed" ProgID="Visio.Drawing.11" ShapeID="_x0000_i1028" DrawAspect="Content" ObjectID="_1339775346" r:id="rId148"/>
        </w:object>
      </w:r>
    </w:p>
    <w:p w:rsidR="006E0945" w:rsidRPr="006E0945" w:rsidRDefault="006E0945" w:rsidP="006E0945">
      <w:pPr>
        <w:pStyle w:val="Caption"/>
        <w:jc w:val="center"/>
        <w:rPr>
          <w:rFonts w:asciiTheme="majorHAnsi" w:hAnsiTheme="majorHAnsi"/>
          <w:sz w:val="16"/>
          <w:szCs w:val="16"/>
        </w:rPr>
      </w:pPr>
      <w:bookmarkStart w:id="388" w:name="_Toc266031572"/>
      <w:r w:rsidRPr="006E0945">
        <w:rPr>
          <w:rFonts w:asciiTheme="majorHAnsi" w:hAnsiTheme="majorHAnsi"/>
          <w:sz w:val="16"/>
          <w:szCs w:val="16"/>
        </w:rPr>
        <w:t xml:space="preserve">Ilustración </w:t>
      </w:r>
      <w:r w:rsidR="00934198" w:rsidRPr="006E0945">
        <w:rPr>
          <w:rFonts w:asciiTheme="majorHAnsi" w:hAnsiTheme="majorHAnsi"/>
          <w:sz w:val="16"/>
          <w:szCs w:val="16"/>
        </w:rPr>
        <w:fldChar w:fldCharType="begin"/>
      </w:r>
      <w:r w:rsidRPr="006E0945">
        <w:rPr>
          <w:rFonts w:asciiTheme="majorHAnsi" w:hAnsiTheme="majorHAnsi"/>
          <w:sz w:val="16"/>
          <w:szCs w:val="16"/>
        </w:rPr>
        <w:instrText xml:space="preserve"> SEQ Ilustración \* ARABIC </w:instrText>
      </w:r>
      <w:r w:rsidR="00934198" w:rsidRPr="006E0945">
        <w:rPr>
          <w:rFonts w:asciiTheme="majorHAnsi" w:hAnsiTheme="majorHAnsi"/>
          <w:sz w:val="16"/>
          <w:szCs w:val="16"/>
        </w:rPr>
        <w:fldChar w:fldCharType="separate"/>
      </w:r>
      <w:r w:rsidR="00EB772F">
        <w:rPr>
          <w:rFonts w:asciiTheme="majorHAnsi" w:hAnsiTheme="majorHAnsi"/>
          <w:noProof/>
          <w:sz w:val="16"/>
          <w:szCs w:val="16"/>
        </w:rPr>
        <w:t>44</w:t>
      </w:r>
      <w:r w:rsidR="00934198" w:rsidRPr="006E0945">
        <w:rPr>
          <w:rFonts w:asciiTheme="majorHAnsi" w:hAnsiTheme="majorHAnsi"/>
          <w:sz w:val="16"/>
          <w:szCs w:val="16"/>
        </w:rPr>
        <w:fldChar w:fldCharType="end"/>
      </w:r>
      <w:r w:rsidRPr="006E0945">
        <w:rPr>
          <w:rFonts w:asciiTheme="majorHAnsi" w:hAnsiTheme="majorHAnsi"/>
          <w:sz w:val="16"/>
          <w:szCs w:val="16"/>
        </w:rPr>
        <w:t xml:space="preserve">.- Primer piso de </w:t>
      </w:r>
      <w:smartTag w:uri="urn:schemas-microsoft-com:office:smarttags" w:element="PersonName">
        <w:smartTagPr>
          <w:attr w:name="ProductID" w:val="la Oficina Central"/>
        </w:smartTagPr>
        <w:r w:rsidRPr="006E0945">
          <w:rPr>
            <w:rFonts w:asciiTheme="majorHAnsi" w:hAnsiTheme="majorHAnsi"/>
            <w:sz w:val="16"/>
            <w:szCs w:val="16"/>
          </w:rPr>
          <w:t>la Oficina Central</w:t>
        </w:r>
      </w:smartTag>
      <w:bookmarkEnd w:id="388"/>
    </w:p>
    <w:p w:rsidR="006E0945" w:rsidRPr="006E0945" w:rsidRDefault="006E0945" w:rsidP="006E0945">
      <w:pPr>
        <w:pStyle w:val="Caption"/>
        <w:jc w:val="center"/>
        <w:rPr>
          <w:rFonts w:asciiTheme="majorHAnsi" w:hAnsiTheme="majorHAnsi"/>
          <w:sz w:val="16"/>
          <w:szCs w:val="16"/>
        </w:rPr>
      </w:pPr>
      <w:r w:rsidRPr="006E0945">
        <w:rPr>
          <w:rFonts w:asciiTheme="majorHAnsi" w:hAnsiTheme="majorHAnsi"/>
          <w:sz w:val="16"/>
          <w:szCs w:val="16"/>
        </w:rPr>
        <w:t>Fuente: Elaboración propia</w:t>
      </w:r>
    </w:p>
    <w:p w:rsidR="006E0945" w:rsidRPr="00B866D7" w:rsidRDefault="006E0945" w:rsidP="006E0945">
      <w:pPr>
        <w:keepNext/>
        <w:spacing w:after="0" w:line="240" w:lineRule="auto"/>
        <w:jc w:val="center"/>
        <w:rPr>
          <w:rFonts w:ascii="Arial Narrow" w:hAnsi="Arial Narrow"/>
        </w:rPr>
      </w:pPr>
      <w:r w:rsidRPr="00B866D7">
        <w:rPr>
          <w:rFonts w:ascii="Arial Narrow" w:hAnsi="Arial Narrow"/>
        </w:rPr>
        <w:br w:type="page"/>
      </w:r>
      <w:r w:rsidRPr="00B866D7">
        <w:rPr>
          <w:rFonts w:ascii="Arial Narrow" w:hAnsi="Arial Narrow"/>
        </w:rPr>
        <w:object w:dxaOrig="16609" w:dyaOrig="11772">
          <v:shape id="_x0000_i1029" type="#_x0000_t75" style="width:899.25pt;height:637.3pt" o:ole="">
            <v:imagedata r:id="rId149" o:title=""/>
          </v:shape>
          <o:OLEObject Type="Embed" ProgID="Visio.Drawing.11" ShapeID="_x0000_i1029" DrawAspect="Content" ObjectID="_1339775347" r:id="rId150"/>
        </w:object>
      </w:r>
    </w:p>
    <w:p w:rsidR="006E0945" w:rsidRPr="006E0945" w:rsidRDefault="006E0945" w:rsidP="006E0945">
      <w:pPr>
        <w:pStyle w:val="Caption"/>
        <w:jc w:val="center"/>
        <w:rPr>
          <w:rFonts w:asciiTheme="majorHAnsi" w:hAnsiTheme="majorHAnsi"/>
          <w:sz w:val="16"/>
          <w:szCs w:val="16"/>
        </w:rPr>
      </w:pPr>
      <w:bookmarkStart w:id="389" w:name="_Toc266031573"/>
      <w:r w:rsidRPr="006E0945">
        <w:rPr>
          <w:rFonts w:asciiTheme="majorHAnsi" w:hAnsiTheme="majorHAnsi"/>
          <w:sz w:val="16"/>
          <w:szCs w:val="16"/>
        </w:rPr>
        <w:t xml:space="preserve">Ilustración </w:t>
      </w:r>
      <w:r w:rsidR="00934198" w:rsidRPr="006E0945">
        <w:rPr>
          <w:rFonts w:asciiTheme="majorHAnsi" w:hAnsiTheme="majorHAnsi"/>
          <w:sz w:val="16"/>
          <w:szCs w:val="16"/>
        </w:rPr>
        <w:fldChar w:fldCharType="begin"/>
      </w:r>
      <w:r w:rsidRPr="006E0945">
        <w:rPr>
          <w:rFonts w:asciiTheme="majorHAnsi" w:hAnsiTheme="majorHAnsi"/>
          <w:sz w:val="16"/>
          <w:szCs w:val="16"/>
        </w:rPr>
        <w:instrText xml:space="preserve"> SEQ Ilustración \* ARABIC </w:instrText>
      </w:r>
      <w:r w:rsidR="00934198" w:rsidRPr="006E0945">
        <w:rPr>
          <w:rFonts w:asciiTheme="majorHAnsi" w:hAnsiTheme="majorHAnsi"/>
          <w:sz w:val="16"/>
          <w:szCs w:val="16"/>
        </w:rPr>
        <w:fldChar w:fldCharType="separate"/>
      </w:r>
      <w:r w:rsidR="00EB772F">
        <w:rPr>
          <w:rFonts w:asciiTheme="majorHAnsi" w:hAnsiTheme="majorHAnsi"/>
          <w:noProof/>
          <w:sz w:val="16"/>
          <w:szCs w:val="16"/>
        </w:rPr>
        <w:t>45</w:t>
      </w:r>
      <w:r w:rsidR="00934198" w:rsidRPr="006E0945">
        <w:rPr>
          <w:rFonts w:asciiTheme="majorHAnsi" w:hAnsiTheme="majorHAnsi"/>
          <w:sz w:val="16"/>
          <w:szCs w:val="16"/>
        </w:rPr>
        <w:fldChar w:fldCharType="end"/>
      </w:r>
      <w:r w:rsidRPr="006E0945">
        <w:rPr>
          <w:rFonts w:asciiTheme="majorHAnsi" w:hAnsiTheme="majorHAnsi"/>
          <w:sz w:val="16"/>
          <w:szCs w:val="16"/>
        </w:rPr>
        <w:t xml:space="preserve">.- Segundo piso de </w:t>
      </w:r>
      <w:smartTag w:uri="urn:schemas-microsoft-com:office:smarttags" w:element="PersonName">
        <w:smartTagPr>
          <w:attr w:name="ProductID" w:val="la Oficina Central"/>
        </w:smartTagPr>
        <w:r w:rsidRPr="006E0945">
          <w:rPr>
            <w:rFonts w:asciiTheme="majorHAnsi" w:hAnsiTheme="majorHAnsi"/>
            <w:sz w:val="16"/>
            <w:szCs w:val="16"/>
          </w:rPr>
          <w:t>la Oficina Central</w:t>
        </w:r>
      </w:smartTag>
      <w:bookmarkEnd w:id="389"/>
    </w:p>
    <w:p w:rsidR="00F66967" w:rsidRDefault="006E0945" w:rsidP="006E0945">
      <w:pPr>
        <w:pStyle w:val="Caption"/>
        <w:jc w:val="center"/>
        <w:rPr>
          <w:rFonts w:asciiTheme="majorHAnsi" w:hAnsiTheme="majorHAnsi"/>
          <w:sz w:val="16"/>
          <w:szCs w:val="16"/>
        </w:rPr>
      </w:pPr>
      <w:r w:rsidRPr="006E0945">
        <w:rPr>
          <w:rFonts w:asciiTheme="majorHAnsi" w:hAnsiTheme="majorHAnsi"/>
          <w:sz w:val="16"/>
          <w:szCs w:val="16"/>
        </w:rPr>
        <w:t>Fuente: Elaboración propia</w:t>
      </w:r>
    </w:p>
    <w:p w:rsidR="006E0945" w:rsidRDefault="006E0945" w:rsidP="006E0945">
      <w:pPr>
        <w:rPr>
          <w:lang w:val="es-PE" w:eastAsia="es-ES" w:bidi="ar-SA"/>
        </w:rPr>
      </w:pPr>
    </w:p>
    <w:p w:rsidR="006E0945" w:rsidRDefault="006E0945" w:rsidP="006E0945">
      <w:pPr>
        <w:rPr>
          <w:lang w:val="es-PE" w:eastAsia="es-ES" w:bidi="ar-SA"/>
        </w:rPr>
        <w:sectPr w:rsidR="006E0945" w:rsidSect="006E0945">
          <w:footerReference w:type="default" r:id="rId151"/>
          <w:pgSz w:w="23814" w:h="16839" w:orient="landscape" w:code="8"/>
          <w:pgMar w:top="1701" w:right="1417" w:bottom="1701" w:left="1417" w:header="709" w:footer="709" w:gutter="0"/>
          <w:cols w:space="708"/>
          <w:docGrid w:linePitch="360"/>
        </w:sectPr>
      </w:pPr>
    </w:p>
    <w:p w:rsidR="006E0945" w:rsidRPr="006E0945" w:rsidRDefault="006E0945" w:rsidP="006E0945">
      <w:pPr>
        <w:pStyle w:val="Heading2"/>
        <w:numPr>
          <w:ilvl w:val="1"/>
          <w:numId w:val="2"/>
        </w:numPr>
        <w:spacing w:after="240"/>
        <w:jc w:val="both"/>
        <w:rPr>
          <w:b/>
          <w:smallCaps w:val="0"/>
          <w:sz w:val="24"/>
          <w:szCs w:val="24"/>
          <w:u w:val="single"/>
        </w:rPr>
      </w:pPr>
      <w:bookmarkStart w:id="390" w:name="_Toc265485369"/>
      <w:bookmarkStart w:id="391" w:name="_Toc266033440"/>
      <w:r w:rsidRPr="006E0945">
        <w:rPr>
          <w:b/>
          <w:smallCaps w:val="0"/>
          <w:sz w:val="24"/>
          <w:szCs w:val="24"/>
          <w:u w:val="single"/>
        </w:rPr>
        <w:t>Mapeo Actor – Ubicación</w:t>
      </w:r>
      <w:bookmarkEnd w:id="390"/>
      <w:bookmarkEnd w:id="391"/>
    </w:p>
    <w:p w:rsidR="006E0945" w:rsidRPr="006E0945" w:rsidRDefault="006E0945" w:rsidP="006E0945">
      <w:pPr>
        <w:spacing w:line="360" w:lineRule="auto"/>
        <w:jc w:val="both"/>
        <w:rPr>
          <w:sz w:val="24"/>
        </w:rPr>
      </w:pPr>
      <w:r w:rsidRPr="006E0945">
        <w:rPr>
          <w:sz w:val="24"/>
        </w:rPr>
        <w:t xml:space="preserve">De acuerdo a los mapas de ubicación y los stakeholders, se realiza el mapeo actor – ubicación que consiste en una tabla de doble entrada en la que se muestra dónde se ubica el stakeholder en </w:t>
      </w:r>
      <w:smartTag w:uri="urn:schemas-microsoft-com:office:smarttags" w:element="PersonName">
        <w:smartTagPr>
          <w:attr w:name="ProductID" w:val="la Oficina Central"/>
        </w:smartTagPr>
        <w:r w:rsidRPr="006E0945">
          <w:rPr>
            <w:sz w:val="24"/>
          </w:rPr>
          <w:t>la Oficina Central</w:t>
        </w:r>
      </w:smartTag>
      <w:r w:rsidRPr="006E0945">
        <w:rPr>
          <w:sz w:val="24"/>
        </w:rPr>
        <w:t xml:space="preserve"> Fe y Alegría Perú. </w:t>
      </w:r>
    </w:p>
    <w:p w:rsidR="006E0945" w:rsidRPr="00B866D7" w:rsidRDefault="006E0945" w:rsidP="006E0945">
      <w:pPr>
        <w:pStyle w:val="Caption"/>
        <w:rPr>
          <w:rFonts w:ascii="Arial Narrow" w:hAnsi="Arial Narrow"/>
          <w:b w:val="0"/>
          <w:bCs w:val="0"/>
          <w:sz w:val="24"/>
          <w:szCs w:val="24"/>
        </w:rPr>
      </w:pPr>
    </w:p>
    <w:tbl>
      <w:tblPr>
        <w:tblW w:w="9860" w:type="dxa"/>
        <w:jc w:val="center"/>
        <w:tblInd w:w="49" w:type="dxa"/>
        <w:tblCellMar>
          <w:left w:w="70" w:type="dxa"/>
          <w:right w:w="70" w:type="dxa"/>
        </w:tblCellMar>
        <w:tblLook w:val="04A0"/>
      </w:tblPr>
      <w:tblGrid>
        <w:gridCol w:w="4100"/>
        <w:gridCol w:w="1440"/>
        <w:gridCol w:w="1440"/>
        <w:gridCol w:w="1440"/>
        <w:gridCol w:w="1440"/>
      </w:tblGrid>
      <w:tr w:rsidR="006E0945" w:rsidRPr="00B866D7" w:rsidTr="00796550">
        <w:trPr>
          <w:trHeight w:val="510"/>
          <w:jc w:val="center"/>
        </w:trPr>
        <w:tc>
          <w:tcPr>
            <w:tcW w:w="4100" w:type="dxa"/>
            <w:tcBorders>
              <w:bottom w:val="single" w:sz="4" w:space="0" w:color="000000"/>
              <w:right w:val="single" w:sz="4" w:space="0" w:color="auto"/>
            </w:tcBorders>
            <w:shd w:val="clear" w:color="000000" w:fill="FFFFFF"/>
            <w:vAlign w:val="bottom"/>
          </w:tcPr>
          <w:p w:rsidR="006E0945" w:rsidRPr="00B866D7" w:rsidRDefault="006E0945" w:rsidP="006E0945">
            <w:pPr>
              <w:spacing w:after="0" w:line="240" w:lineRule="auto"/>
              <w:rPr>
                <w:rFonts w:ascii="Arial Narrow" w:eastAsia="Times New Roman" w:hAnsi="Arial Narrow" w:cs="Calibri"/>
                <w:b/>
                <w:bCs/>
                <w:color w:val="FFFFFF"/>
                <w:sz w:val="20"/>
                <w:szCs w:val="20"/>
              </w:rPr>
            </w:pPr>
          </w:p>
          <w:p w:rsidR="006E0945" w:rsidRPr="00B866D7" w:rsidRDefault="006E0945" w:rsidP="006E0945">
            <w:pPr>
              <w:spacing w:after="0" w:line="240" w:lineRule="auto"/>
              <w:rPr>
                <w:rFonts w:ascii="Arial Narrow" w:eastAsia="Times New Roman" w:hAnsi="Arial Narrow" w:cs="Calibri"/>
                <w:b/>
                <w:bCs/>
                <w:color w:val="FFFFFF"/>
                <w:sz w:val="20"/>
                <w:szCs w:val="20"/>
              </w:rPr>
            </w:pPr>
          </w:p>
          <w:p w:rsidR="006E0945" w:rsidRPr="00B866D7" w:rsidRDefault="006E0945" w:rsidP="006E0945">
            <w:pPr>
              <w:spacing w:after="0" w:line="240" w:lineRule="auto"/>
              <w:rPr>
                <w:rFonts w:ascii="Arial Narrow" w:eastAsia="Times New Roman" w:hAnsi="Arial Narrow" w:cs="Calibri"/>
                <w:b/>
                <w:bCs/>
                <w:color w:val="FFFFFF"/>
                <w:sz w:val="20"/>
                <w:szCs w:val="20"/>
              </w:rPr>
            </w:pPr>
          </w:p>
        </w:tc>
        <w:tc>
          <w:tcPr>
            <w:tcW w:w="1440" w:type="dxa"/>
            <w:tcBorders>
              <w:top w:val="single" w:sz="4" w:space="0" w:color="auto"/>
              <w:left w:val="single" w:sz="4" w:space="0" w:color="auto"/>
              <w:bottom w:val="single" w:sz="4" w:space="0" w:color="auto"/>
              <w:right w:val="single" w:sz="4" w:space="0" w:color="auto"/>
            </w:tcBorders>
            <w:shd w:val="clear" w:color="000000" w:fill="000000"/>
            <w:vAlign w:val="center"/>
          </w:tcPr>
          <w:p w:rsidR="006E0945" w:rsidRPr="00B866D7" w:rsidRDefault="006E0945" w:rsidP="006E0945">
            <w:pPr>
              <w:spacing w:after="0" w:line="240" w:lineRule="auto"/>
              <w:jc w:val="center"/>
              <w:rPr>
                <w:rFonts w:ascii="Arial Narrow" w:eastAsia="Times New Roman" w:hAnsi="Arial Narrow" w:cs="Calibri"/>
                <w:b/>
                <w:bCs/>
                <w:color w:val="FFFFFF"/>
                <w:sz w:val="20"/>
                <w:szCs w:val="20"/>
              </w:rPr>
            </w:pPr>
            <w:r w:rsidRPr="00B866D7">
              <w:rPr>
                <w:rFonts w:ascii="Arial Narrow" w:eastAsia="Times New Roman" w:hAnsi="Arial Narrow" w:cs="Calibri"/>
                <w:b/>
                <w:bCs/>
                <w:color w:val="FFFFFF"/>
                <w:sz w:val="20"/>
                <w:szCs w:val="20"/>
              </w:rPr>
              <w:t xml:space="preserve">Casa del Maestro </w:t>
            </w:r>
          </w:p>
          <w:p w:rsidR="006E0945" w:rsidRPr="00B866D7" w:rsidRDefault="006E0945" w:rsidP="006E0945">
            <w:pPr>
              <w:spacing w:after="0" w:line="240" w:lineRule="auto"/>
              <w:jc w:val="center"/>
              <w:rPr>
                <w:rFonts w:ascii="Arial Narrow" w:eastAsia="Times New Roman" w:hAnsi="Arial Narrow" w:cs="Calibri"/>
                <w:b/>
                <w:bCs/>
                <w:color w:val="FFFFFF"/>
                <w:sz w:val="20"/>
                <w:szCs w:val="20"/>
              </w:rPr>
            </w:pPr>
            <w:r w:rsidRPr="00B866D7">
              <w:rPr>
                <w:rFonts w:ascii="Arial Narrow" w:eastAsia="Times New Roman" w:hAnsi="Arial Narrow" w:cs="Calibri"/>
                <w:b/>
                <w:bCs/>
                <w:color w:val="FFFFFF"/>
                <w:sz w:val="20"/>
                <w:szCs w:val="20"/>
              </w:rPr>
              <w:t>(1er Piso)</w:t>
            </w:r>
          </w:p>
        </w:tc>
        <w:tc>
          <w:tcPr>
            <w:tcW w:w="1440" w:type="dxa"/>
            <w:tcBorders>
              <w:top w:val="single" w:sz="4" w:space="0" w:color="auto"/>
              <w:left w:val="single" w:sz="4" w:space="0" w:color="auto"/>
              <w:bottom w:val="single" w:sz="4" w:space="0" w:color="auto"/>
              <w:right w:val="single" w:sz="4" w:space="0" w:color="auto"/>
            </w:tcBorders>
            <w:shd w:val="clear" w:color="000000" w:fill="000000"/>
            <w:vAlign w:val="center"/>
          </w:tcPr>
          <w:p w:rsidR="006E0945" w:rsidRPr="00B866D7" w:rsidRDefault="006E0945" w:rsidP="006E0945">
            <w:pPr>
              <w:spacing w:after="0" w:line="240" w:lineRule="auto"/>
              <w:jc w:val="center"/>
              <w:rPr>
                <w:rFonts w:ascii="Arial Narrow" w:eastAsia="Times New Roman" w:hAnsi="Arial Narrow" w:cs="Calibri"/>
                <w:b/>
                <w:bCs/>
                <w:color w:val="FFFFFF"/>
                <w:sz w:val="20"/>
                <w:szCs w:val="20"/>
              </w:rPr>
            </w:pPr>
            <w:r w:rsidRPr="00B866D7">
              <w:rPr>
                <w:rFonts w:ascii="Arial Narrow" w:eastAsia="Times New Roman" w:hAnsi="Arial Narrow" w:cs="Calibri"/>
                <w:b/>
                <w:bCs/>
                <w:color w:val="FFFFFF"/>
                <w:sz w:val="20"/>
                <w:szCs w:val="20"/>
              </w:rPr>
              <w:t xml:space="preserve">Casa del Maestro </w:t>
            </w:r>
          </w:p>
          <w:p w:rsidR="006E0945" w:rsidRPr="00B866D7" w:rsidRDefault="006E0945" w:rsidP="006E0945">
            <w:pPr>
              <w:spacing w:after="0" w:line="240" w:lineRule="auto"/>
              <w:jc w:val="center"/>
              <w:rPr>
                <w:rFonts w:ascii="Arial Narrow" w:eastAsia="Times New Roman" w:hAnsi="Arial Narrow" w:cs="Calibri"/>
                <w:b/>
                <w:bCs/>
                <w:color w:val="FFFFFF"/>
                <w:sz w:val="20"/>
                <w:szCs w:val="20"/>
              </w:rPr>
            </w:pPr>
            <w:r w:rsidRPr="00B866D7">
              <w:rPr>
                <w:rFonts w:ascii="Arial Narrow" w:eastAsia="Times New Roman" w:hAnsi="Arial Narrow" w:cs="Calibri"/>
                <w:b/>
                <w:bCs/>
                <w:color w:val="FFFFFF"/>
                <w:sz w:val="20"/>
                <w:szCs w:val="20"/>
              </w:rPr>
              <w:t>(2do Piso)</w:t>
            </w:r>
          </w:p>
        </w:tc>
        <w:tc>
          <w:tcPr>
            <w:tcW w:w="1440" w:type="dxa"/>
            <w:tcBorders>
              <w:top w:val="single" w:sz="4" w:space="0" w:color="auto"/>
              <w:left w:val="single" w:sz="4" w:space="0" w:color="auto"/>
              <w:bottom w:val="single" w:sz="4" w:space="0" w:color="auto"/>
              <w:right w:val="single" w:sz="4" w:space="0" w:color="auto"/>
            </w:tcBorders>
            <w:shd w:val="clear" w:color="000000" w:fill="000000"/>
            <w:vAlign w:val="center"/>
          </w:tcPr>
          <w:p w:rsidR="006E0945" w:rsidRPr="00B866D7" w:rsidRDefault="006E0945" w:rsidP="006E0945">
            <w:pPr>
              <w:spacing w:after="0" w:line="240" w:lineRule="auto"/>
              <w:jc w:val="center"/>
              <w:rPr>
                <w:rFonts w:ascii="Arial Narrow" w:eastAsia="Times New Roman" w:hAnsi="Arial Narrow" w:cs="Calibri"/>
                <w:b/>
                <w:bCs/>
                <w:color w:val="FFFFFF"/>
                <w:sz w:val="20"/>
                <w:szCs w:val="20"/>
              </w:rPr>
            </w:pPr>
            <w:r w:rsidRPr="00B866D7">
              <w:rPr>
                <w:rFonts w:ascii="Arial Narrow" w:eastAsia="Times New Roman" w:hAnsi="Arial Narrow" w:cs="Calibri"/>
                <w:b/>
                <w:bCs/>
                <w:color w:val="FFFFFF"/>
                <w:sz w:val="20"/>
                <w:szCs w:val="20"/>
              </w:rPr>
              <w:t>Oficina</w:t>
            </w:r>
          </w:p>
          <w:p w:rsidR="006E0945" w:rsidRPr="00B866D7" w:rsidRDefault="006E0945" w:rsidP="006E0945">
            <w:pPr>
              <w:spacing w:after="0" w:line="240" w:lineRule="auto"/>
              <w:jc w:val="center"/>
              <w:rPr>
                <w:rFonts w:ascii="Arial Narrow" w:eastAsia="Times New Roman" w:hAnsi="Arial Narrow" w:cs="Calibri"/>
                <w:b/>
                <w:bCs/>
                <w:color w:val="FFFFFF"/>
                <w:sz w:val="20"/>
                <w:szCs w:val="20"/>
              </w:rPr>
            </w:pPr>
            <w:r w:rsidRPr="00B866D7">
              <w:rPr>
                <w:rFonts w:ascii="Arial Narrow" w:eastAsia="Times New Roman" w:hAnsi="Arial Narrow" w:cs="Calibri"/>
                <w:b/>
                <w:bCs/>
                <w:color w:val="FFFFFF"/>
                <w:sz w:val="20"/>
                <w:szCs w:val="20"/>
              </w:rPr>
              <w:t xml:space="preserve"> Central </w:t>
            </w:r>
          </w:p>
          <w:p w:rsidR="006E0945" w:rsidRPr="00B866D7" w:rsidRDefault="006E0945" w:rsidP="006E0945">
            <w:pPr>
              <w:spacing w:after="0" w:line="240" w:lineRule="auto"/>
              <w:jc w:val="center"/>
              <w:rPr>
                <w:rFonts w:ascii="Arial Narrow" w:eastAsia="Times New Roman" w:hAnsi="Arial Narrow" w:cs="Calibri"/>
                <w:b/>
                <w:bCs/>
                <w:color w:val="FFFFFF"/>
                <w:sz w:val="20"/>
                <w:szCs w:val="20"/>
              </w:rPr>
            </w:pPr>
            <w:r w:rsidRPr="00B866D7">
              <w:rPr>
                <w:rFonts w:ascii="Arial Narrow" w:eastAsia="Times New Roman" w:hAnsi="Arial Narrow" w:cs="Calibri"/>
                <w:b/>
                <w:bCs/>
                <w:color w:val="FFFFFF"/>
                <w:sz w:val="20"/>
                <w:szCs w:val="20"/>
              </w:rPr>
              <w:t>(1er Piso)</w:t>
            </w:r>
          </w:p>
        </w:tc>
        <w:tc>
          <w:tcPr>
            <w:tcW w:w="1440" w:type="dxa"/>
            <w:tcBorders>
              <w:top w:val="single" w:sz="4" w:space="0" w:color="auto"/>
              <w:left w:val="single" w:sz="4" w:space="0" w:color="auto"/>
              <w:bottom w:val="single" w:sz="4" w:space="0" w:color="auto"/>
              <w:right w:val="single" w:sz="4" w:space="0" w:color="auto"/>
            </w:tcBorders>
            <w:shd w:val="clear" w:color="000000" w:fill="000000"/>
            <w:vAlign w:val="center"/>
          </w:tcPr>
          <w:p w:rsidR="006E0945" w:rsidRPr="00B866D7" w:rsidRDefault="006E0945" w:rsidP="006E0945">
            <w:pPr>
              <w:spacing w:after="0" w:line="240" w:lineRule="auto"/>
              <w:jc w:val="center"/>
              <w:rPr>
                <w:rFonts w:ascii="Arial Narrow" w:eastAsia="Times New Roman" w:hAnsi="Arial Narrow" w:cs="Calibri"/>
                <w:b/>
                <w:bCs/>
                <w:color w:val="FFFFFF"/>
                <w:sz w:val="20"/>
                <w:szCs w:val="20"/>
              </w:rPr>
            </w:pPr>
            <w:r w:rsidRPr="00B866D7">
              <w:rPr>
                <w:rFonts w:ascii="Arial Narrow" w:eastAsia="Times New Roman" w:hAnsi="Arial Narrow" w:cs="Calibri"/>
                <w:b/>
                <w:bCs/>
                <w:color w:val="FFFFFF"/>
                <w:sz w:val="20"/>
                <w:szCs w:val="20"/>
              </w:rPr>
              <w:t xml:space="preserve">Oficina </w:t>
            </w:r>
          </w:p>
          <w:p w:rsidR="006E0945" w:rsidRPr="00B866D7" w:rsidRDefault="006E0945" w:rsidP="006E0945">
            <w:pPr>
              <w:spacing w:after="0" w:line="240" w:lineRule="auto"/>
              <w:jc w:val="center"/>
              <w:rPr>
                <w:rFonts w:ascii="Arial Narrow" w:eastAsia="Times New Roman" w:hAnsi="Arial Narrow" w:cs="Calibri"/>
                <w:b/>
                <w:bCs/>
                <w:color w:val="FFFFFF"/>
                <w:sz w:val="20"/>
                <w:szCs w:val="20"/>
              </w:rPr>
            </w:pPr>
            <w:r w:rsidRPr="00B866D7">
              <w:rPr>
                <w:rFonts w:ascii="Arial Narrow" w:eastAsia="Times New Roman" w:hAnsi="Arial Narrow" w:cs="Calibri"/>
                <w:b/>
                <w:bCs/>
                <w:color w:val="FFFFFF"/>
                <w:sz w:val="20"/>
                <w:szCs w:val="20"/>
              </w:rPr>
              <w:t xml:space="preserve">Central </w:t>
            </w:r>
          </w:p>
          <w:p w:rsidR="006E0945" w:rsidRPr="00B866D7" w:rsidRDefault="006E0945" w:rsidP="006E0945">
            <w:pPr>
              <w:spacing w:after="0" w:line="240" w:lineRule="auto"/>
              <w:jc w:val="center"/>
              <w:rPr>
                <w:rFonts w:ascii="Arial Narrow" w:eastAsia="Times New Roman" w:hAnsi="Arial Narrow" w:cs="Calibri"/>
                <w:b/>
                <w:bCs/>
                <w:color w:val="FFFFFF"/>
                <w:sz w:val="20"/>
                <w:szCs w:val="20"/>
              </w:rPr>
            </w:pPr>
            <w:r w:rsidRPr="00B866D7">
              <w:rPr>
                <w:rFonts w:ascii="Arial Narrow" w:eastAsia="Times New Roman" w:hAnsi="Arial Narrow" w:cs="Calibri"/>
                <w:b/>
                <w:bCs/>
                <w:color w:val="FFFFFF"/>
                <w:sz w:val="20"/>
                <w:szCs w:val="20"/>
              </w:rPr>
              <w:t>(2do Piso)</w:t>
            </w:r>
          </w:p>
        </w:tc>
      </w:tr>
      <w:tr w:rsidR="006E0945" w:rsidRPr="00B866D7" w:rsidTr="00796550">
        <w:trPr>
          <w:trHeight w:val="405"/>
          <w:jc w:val="center"/>
        </w:trPr>
        <w:tc>
          <w:tcPr>
            <w:tcW w:w="4100" w:type="dxa"/>
            <w:tcBorders>
              <w:top w:val="single" w:sz="4" w:space="0" w:color="000000"/>
              <w:left w:val="single" w:sz="4" w:space="0" w:color="000000"/>
              <w:bottom w:val="single" w:sz="4" w:space="0" w:color="000000"/>
              <w:right w:val="single" w:sz="4" w:space="0" w:color="auto"/>
            </w:tcBorders>
            <w:shd w:val="clear" w:color="D8D8D8" w:fill="D8D8D8"/>
            <w:vAlign w:val="bottom"/>
          </w:tcPr>
          <w:p w:rsidR="006E0945" w:rsidRPr="00B866D7" w:rsidRDefault="006E0945" w:rsidP="006E0945">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Director Fe y Alegría Perú</w:t>
            </w: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r w:rsidRPr="00B866D7">
              <w:rPr>
                <w:rFonts w:ascii="Arial Narrow" w:eastAsia="Times New Roman" w:hAnsi="Arial Narrow" w:cs="Calibri"/>
                <w:b/>
                <w:color w:val="000000"/>
                <w:szCs w:val="20"/>
              </w:rPr>
              <w:t>X</w:t>
            </w: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r>
      <w:tr w:rsidR="006E0945" w:rsidRPr="00B866D7" w:rsidTr="00796550">
        <w:trPr>
          <w:trHeight w:val="405"/>
          <w:jc w:val="center"/>
        </w:trPr>
        <w:tc>
          <w:tcPr>
            <w:tcW w:w="4100" w:type="dxa"/>
            <w:tcBorders>
              <w:top w:val="single" w:sz="4" w:space="0" w:color="000000"/>
              <w:left w:val="single" w:sz="4" w:space="0" w:color="000000"/>
              <w:bottom w:val="single" w:sz="4" w:space="0" w:color="000000"/>
              <w:right w:val="single" w:sz="4" w:space="0" w:color="auto"/>
            </w:tcBorders>
            <w:shd w:val="clear" w:color="auto" w:fill="auto"/>
            <w:vAlign w:val="bottom"/>
          </w:tcPr>
          <w:p w:rsidR="006E0945" w:rsidRPr="00B866D7" w:rsidRDefault="006E0945" w:rsidP="006E0945">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Secretaria del Director</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r w:rsidRPr="00B866D7">
              <w:rPr>
                <w:rFonts w:ascii="Arial Narrow" w:eastAsia="Times New Roman" w:hAnsi="Arial Narrow" w:cs="Calibri"/>
                <w:b/>
                <w:color w:val="000000"/>
                <w:szCs w:val="20"/>
              </w:rPr>
              <w:t>X</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r>
      <w:tr w:rsidR="006E0945" w:rsidRPr="00B866D7" w:rsidTr="00796550">
        <w:trPr>
          <w:trHeight w:val="405"/>
          <w:jc w:val="center"/>
        </w:trPr>
        <w:tc>
          <w:tcPr>
            <w:tcW w:w="4100" w:type="dxa"/>
            <w:tcBorders>
              <w:top w:val="single" w:sz="4" w:space="0" w:color="000000"/>
              <w:left w:val="single" w:sz="4" w:space="0" w:color="000000"/>
              <w:bottom w:val="single" w:sz="4" w:space="0" w:color="000000"/>
              <w:right w:val="single" w:sz="4" w:space="0" w:color="auto"/>
            </w:tcBorders>
            <w:shd w:val="clear" w:color="D8D8D8" w:fill="D8D8D8"/>
            <w:vAlign w:val="bottom"/>
          </w:tcPr>
          <w:p w:rsidR="006E0945" w:rsidRPr="00B866D7" w:rsidRDefault="006E0945" w:rsidP="006E0945">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Administrador General</w:t>
            </w: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r w:rsidRPr="00B866D7">
              <w:rPr>
                <w:rFonts w:ascii="Arial Narrow" w:eastAsia="Times New Roman" w:hAnsi="Arial Narrow" w:cs="Calibri"/>
                <w:b/>
                <w:color w:val="000000"/>
                <w:szCs w:val="20"/>
              </w:rPr>
              <w:t>X</w:t>
            </w: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r>
      <w:tr w:rsidR="006E0945" w:rsidRPr="00B866D7" w:rsidTr="00796550">
        <w:trPr>
          <w:trHeight w:val="405"/>
          <w:jc w:val="center"/>
        </w:trPr>
        <w:tc>
          <w:tcPr>
            <w:tcW w:w="4100" w:type="dxa"/>
            <w:tcBorders>
              <w:top w:val="single" w:sz="4" w:space="0" w:color="000000"/>
              <w:left w:val="single" w:sz="4" w:space="0" w:color="000000"/>
              <w:bottom w:val="single" w:sz="4" w:space="0" w:color="000000"/>
              <w:right w:val="single" w:sz="4" w:space="0" w:color="auto"/>
            </w:tcBorders>
            <w:shd w:val="clear" w:color="auto" w:fill="auto"/>
            <w:vAlign w:val="bottom"/>
          </w:tcPr>
          <w:p w:rsidR="006E0945" w:rsidRPr="00B866D7" w:rsidRDefault="006E0945" w:rsidP="006E0945">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Contador</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r w:rsidRPr="00B866D7">
              <w:rPr>
                <w:rFonts w:ascii="Arial Narrow" w:eastAsia="Times New Roman" w:hAnsi="Arial Narrow" w:cs="Calibri"/>
                <w:b/>
                <w:color w:val="000000"/>
                <w:szCs w:val="20"/>
              </w:rPr>
              <w:t>X</w:t>
            </w:r>
          </w:p>
        </w:tc>
      </w:tr>
      <w:tr w:rsidR="006E0945" w:rsidRPr="00B866D7" w:rsidTr="00796550">
        <w:trPr>
          <w:trHeight w:val="405"/>
          <w:jc w:val="center"/>
        </w:trPr>
        <w:tc>
          <w:tcPr>
            <w:tcW w:w="4100" w:type="dxa"/>
            <w:tcBorders>
              <w:top w:val="single" w:sz="4" w:space="0" w:color="000000"/>
              <w:left w:val="single" w:sz="4" w:space="0" w:color="000000"/>
              <w:bottom w:val="single" w:sz="4" w:space="0" w:color="000000"/>
              <w:right w:val="single" w:sz="4" w:space="0" w:color="auto"/>
            </w:tcBorders>
            <w:shd w:val="clear" w:color="D8D8D8" w:fill="D8D8D8"/>
            <w:vAlign w:val="bottom"/>
          </w:tcPr>
          <w:p w:rsidR="006E0945" w:rsidRPr="00B866D7" w:rsidRDefault="006E0945" w:rsidP="006E0945">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Asistente de Contabilidad</w:t>
            </w: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r w:rsidRPr="00B866D7">
              <w:rPr>
                <w:rFonts w:ascii="Arial Narrow" w:eastAsia="Times New Roman" w:hAnsi="Arial Narrow" w:cs="Calibri"/>
                <w:b/>
                <w:color w:val="000000"/>
                <w:szCs w:val="20"/>
              </w:rPr>
              <w:t>X</w:t>
            </w:r>
          </w:p>
        </w:tc>
      </w:tr>
      <w:tr w:rsidR="006E0945" w:rsidRPr="00B866D7" w:rsidTr="00796550">
        <w:trPr>
          <w:trHeight w:val="405"/>
          <w:jc w:val="center"/>
        </w:trPr>
        <w:tc>
          <w:tcPr>
            <w:tcW w:w="4100" w:type="dxa"/>
            <w:tcBorders>
              <w:top w:val="single" w:sz="4" w:space="0" w:color="000000"/>
              <w:left w:val="single" w:sz="4" w:space="0" w:color="000000"/>
              <w:bottom w:val="single" w:sz="4" w:space="0" w:color="000000"/>
              <w:right w:val="single" w:sz="4" w:space="0" w:color="auto"/>
            </w:tcBorders>
            <w:shd w:val="clear" w:color="auto" w:fill="auto"/>
            <w:vAlign w:val="bottom"/>
          </w:tcPr>
          <w:p w:rsidR="006E0945" w:rsidRPr="00B866D7" w:rsidRDefault="006E0945" w:rsidP="006E0945">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Jefe del Departamento de Planificación</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r w:rsidRPr="00B866D7">
              <w:rPr>
                <w:rFonts w:ascii="Arial Narrow" w:eastAsia="Times New Roman" w:hAnsi="Arial Narrow" w:cs="Calibri"/>
                <w:b/>
                <w:color w:val="000000"/>
                <w:szCs w:val="20"/>
              </w:rPr>
              <w:t>X</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r>
      <w:tr w:rsidR="006E0945" w:rsidRPr="00B866D7" w:rsidTr="00796550">
        <w:trPr>
          <w:trHeight w:val="405"/>
          <w:jc w:val="center"/>
        </w:trPr>
        <w:tc>
          <w:tcPr>
            <w:tcW w:w="4100" w:type="dxa"/>
            <w:tcBorders>
              <w:top w:val="single" w:sz="4" w:space="0" w:color="000000"/>
              <w:left w:val="single" w:sz="4" w:space="0" w:color="000000"/>
              <w:bottom w:val="single" w:sz="4" w:space="0" w:color="000000"/>
              <w:right w:val="single" w:sz="4" w:space="0" w:color="auto"/>
            </w:tcBorders>
            <w:shd w:val="clear" w:color="D8D8D8" w:fill="D8D8D8"/>
            <w:vAlign w:val="bottom"/>
          </w:tcPr>
          <w:p w:rsidR="006E0945" w:rsidRPr="00B866D7" w:rsidRDefault="006E0945" w:rsidP="006E0945">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Jefe de Donaciones e Imagen Institucional</w:t>
            </w: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r w:rsidRPr="00B866D7">
              <w:rPr>
                <w:rFonts w:ascii="Arial Narrow" w:eastAsia="Times New Roman" w:hAnsi="Arial Narrow" w:cs="Calibri"/>
                <w:b/>
                <w:color w:val="000000"/>
                <w:szCs w:val="20"/>
              </w:rPr>
              <w:t>X</w:t>
            </w:r>
          </w:p>
        </w:tc>
      </w:tr>
      <w:tr w:rsidR="006E0945" w:rsidRPr="00B866D7" w:rsidTr="00796550">
        <w:trPr>
          <w:trHeight w:val="405"/>
          <w:jc w:val="center"/>
        </w:trPr>
        <w:tc>
          <w:tcPr>
            <w:tcW w:w="4100" w:type="dxa"/>
            <w:tcBorders>
              <w:top w:val="single" w:sz="4" w:space="0" w:color="000000"/>
              <w:left w:val="single" w:sz="4" w:space="0" w:color="000000"/>
              <w:bottom w:val="single" w:sz="4" w:space="0" w:color="000000"/>
              <w:right w:val="single" w:sz="4" w:space="0" w:color="auto"/>
            </w:tcBorders>
            <w:shd w:val="clear" w:color="auto" w:fill="auto"/>
            <w:vAlign w:val="bottom"/>
          </w:tcPr>
          <w:p w:rsidR="006E0945" w:rsidRPr="00B866D7" w:rsidRDefault="006E0945" w:rsidP="006E0945">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Coordinador de Donaciones</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r w:rsidRPr="00B866D7">
              <w:rPr>
                <w:rFonts w:ascii="Arial Narrow" w:eastAsia="Times New Roman" w:hAnsi="Arial Narrow" w:cs="Calibri"/>
                <w:b/>
                <w:color w:val="000000"/>
                <w:szCs w:val="20"/>
              </w:rPr>
              <w:t>X</w:t>
            </w:r>
          </w:p>
        </w:tc>
      </w:tr>
      <w:tr w:rsidR="006E0945" w:rsidRPr="00B866D7" w:rsidTr="00796550">
        <w:trPr>
          <w:trHeight w:val="405"/>
          <w:jc w:val="center"/>
        </w:trPr>
        <w:tc>
          <w:tcPr>
            <w:tcW w:w="4100" w:type="dxa"/>
            <w:tcBorders>
              <w:top w:val="single" w:sz="4" w:space="0" w:color="000000"/>
              <w:left w:val="single" w:sz="4" w:space="0" w:color="000000"/>
              <w:bottom w:val="single" w:sz="4" w:space="0" w:color="000000"/>
              <w:right w:val="single" w:sz="4" w:space="0" w:color="auto"/>
            </w:tcBorders>
            <w:shd w:val="clear" w:color="D8D8D8" w:fill="D8D8D8"/>
            <w:vAlign w:val="bottom"/>
          </w:tcPr>
          <w:p w:rsidR="006E0945" w:rsidRPr="00B866D7" w:rsidRDefault="006E0945" w:rsidP="006E0945">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Coordinador de Imagen Institucional</w:t>
            </w: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r w:rsidRPr="00B866D7">
              <w:rPr>
                <w:rFonts w:ascii="Arial Narrow" w:eastAsia="Times New Roman" w:hAnsi="Arial Narrow" w:cs="Calibri"/>
                <w:b/>
                <w:color w:val="000000"/>
                <w:szCs w:val="20"/>
              </w:rPr>
              <w:t>X</w:t>
            </w:r>
          </w:p>
        </w:tc>
      </w:tr>
      <w:tr w:rsidR="006E0945" w:rsidRPr="00B866D7" w:rsidTr="00796550">
        <w:trPr>
          <w:trHeight w:val="405"/>
          <w:jc w:val="center"/>
        </w:trPr>
        <w:tc>
          <w:tcPr>
            <w:tcW w:w="4100" w:type="dxa"/>
            <w:tcBorders>
              <w:top w:val="single" w:sz="4" w:space="0" w:color="000000"/>
              <w:left w:val="single" w:sz="4" w:space="0" w:color="000000"/>
              <w:bottom w:val="single" w:sz="4" w:space="0" w:color="000000"/>
              <w:right w:val="single" w:sz="4" w:space="0" w:color="auto"/>
            </w:tcBorders>
            <w:shd w:val="clear" w:color="auto" w:fill="auto"/>
            <w:vAlign w:val="bottom"/>
          </w:tcPr>
          <w:p w:rsidR="006E0945" w:rsidRPr="00B866D7" w:rsidRDefault="006E0945" w:rsidP="006E0945">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Asistente de Imagen Institucional</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r w:rsidRPr="00B866D7">
              <w:rPr>
                <w:rFonts w:ascii="Arial Narrow" w:eastAsia="Times New Roman" w:hAnsi="Arial Narrow" w:cs="Calibri"/>
                <w:b/>
                <w:color w:val="000000"/>
                <w:szCs w:val="20"/>
              </w:rPr>
              <w:t>X</w:t>
            </w:r>
          </w:p>
        </w:tc>
      </w:tr>
      <w:tr w:rsidR="006E0945" w:rsidRPr="00B866D7" w:rsidTr="00796550">
        <w:trPr>
          <w:trHeight w:val="405"/>
          <w:jc w:val="center"/>
        </w:trPr>
        <w:tc>
          <w:tcPr>
            <w:tcW w:w="4100" w:type="dxa"/>
            <w:tcBorders>
              <w:top w:val="single" w:sz="4" w:space="0" w:color="000000"/>
              <w:left w:val="single" w:sz="4" w:space="0" w:color="000000"/>
              <w:bottom w:val="single" w:sz="4" w:space="0" w:color="000000"/>
              <w:right w:val="single" w:sz="4" w:space="0" w:color="auto"/>
            </w:tcBorders>
            <w:shd w:val="clear" w:color="D8D8D8" w:fill="D8D8D8"/>
            <w:vAlign w:val="bottom"/>
          </w:tcPr>
          <w:p w:rsidR="006E0945" w:rsidRPr="00B866D7" w:rsidRDefault="006E0945" w:rsidP="006E0945">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Jefe del Departamento de Proyectos</w:t>
            </w: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r w:rsidRPr="00B866D7">
              <w:rPr>
                <w:rFonts w:ascii="Arial Narrow" w:eastAsia="Times New Roman" w:hAnsi="Arial Narrow" w:cs="Calibri"/>
                <w:b/>
                <w:color w:val="000000"/>
                <w:szCs w:val="20"/>
              </w:rPr>
              <w:t>X</w:t>
            </w:r>
          </w:p>
        </w:tc>
      </w:tr>
      <w:tr w:rsidR="006E0945" w:rsidRPr="00B866D7" w:rsidTr="00796550">
        <w:trPr>
          <w:trHeight w:val="405"/>
          <w:jc w:val="center"/>
        </w:trPr>
        <w:tc>
          <w:tcPr>
            <w:tcW w:w="4100" w:type="dxa"/>
            <w:tcBorders>
              <w:top w:val="single" w:sz="4" w:space="0" w:color="000000"/>
              <w:left w:val="single" w:sz="4" w:space="0" w:color="000000"/>
              <w:bottom w:val="single" w:sz="4" w:space="0" w:color="000000"/>
              <w:right w:val="single" w:sz="4" w:space="0" w:color="auto"/>
            </w:tcBorders>
            <w:shd w:val="clear" w:color="auto" w:fill="auto"/>
            <w:vAlign w:val="bottom"/>
          </w:tcPr>
          <w:p w:rsidR="006E0945" w:rsidRPr="00B866D7" w:rsidRDefault="006E0945" w:rsidP="006E0945">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Oficial de Proyecto</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r w:rsidRPr="00B866D7">
              <w:rPr>
                <w:rFonts w:ascii="Arial Narrow" w:eastAsia="Times New Roman" w:hAnsi="Arial Narrow" w:cs="Calibri"/>
                <w:b/>
                <w:color w:val="000000"/>
                <w:szCs w:val="20"/>
              </w:rPr>
              <w:t>X</w:t>
            </w:r>
          </w:p>
        </w:tc>
      </w:tr>
      <w:tr w:rsidR="006E0945" w:rsidRPr="00B866D7" w:rsidTr="00796550">
        <w:trPr>
          <w:trHeight w:val="405"/>
          <w:jc w:val="center"/>
        </w:trPr>
        <w:tc>
          <w:tcPr>
            <w:tcW w:w="4100" w:type="dxa"/>
            <w:tcBorders>
              <w:top w:val="single" w:sz="4" w:space="0" w:color="000000"/>
              <w:left w:val="single" w:sz="4" w:space="0" w:color="000000"/>
              <w:bottom w:val="single" w:sz="4" w:space="0" w:color="000000"/>
              <w:right w:val="single" w:sz="4" w:space="0" w:color="auto"/>
            </w:tcBorders>
            <w:shd w:val="clear" w:color="D8D8D8" w:fill="D8D8D8"/>
            <w:vAlign w:val="bottom"/>
          </w:tcPr>
          <w:p w:rsidR="006E0945" w:rsidRPr="00B866D7" w:rsidRDefault="006E0945" w:rsidP="006E0945">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Secretario General</w:t>
            </w: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r w:rsidRPr="00B866D7">
              <w:rPr>
                <w:rFonts w:ascii="Arial Narrow" w:eastAsia="Times New Roman" w:hAnsi="Arial Narrow" w:cs="Calibri"/>
                <w:b/>
                <w:color w:val="000000"/>
                <w:szCs w:val="20"/>
              </w:rPr>
              <w:t>X</w:t>
            </w: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r>
      <w:tr w:rsidR="006E0945" w:rsidRPr="00B866D7" w:rsidTr="00796550">
        <w:trPr>
          <w:trHeight w:val="405"/>
          <w:jc w:val="center"/>
        </w:trPr>
        <w:tc>
          <w:tcPr>
            <w:tcW w:w="4100" w:type="dxa"/>
            <w:tcBorders>
              <w:top w:val="single" w:sz="4" w:space="0" w:color="000000"/>
              <w:left w:val="single" w:sz="4" w:space="0" w:color="000000"/>
              <w:bottom w:val="single" w:sz="4" w:space="0" w:color="000000"/>
              <w:right w:val="single" w:sz="4" w:space="0" w:color="auto"/>
            </w:tcBorders>
            <w:shd w:val="clear" w:color="auto" w:fill="auto"/>
            <w:vAlign w:val="bottom"/>
          </w:tcPr>
          <w:p w:rsidR="006E0945" w:rsidRPr="00B866D7" w:rsidRDefault="006E0945" w:rsidP="006E0945">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Director de Departamento de Formación</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r w:rsidRPr="00B866D7">
              <w:rPr>
                <w:rFonts w:ascii="Arial Narrow" w:eastAsia="Times New Roman" w:hAnsi="Arial Narrow" w:cs="Calibri"/>
                <w:b/>
                <w:color w:val="000000"/>
                <w:szCs w:val="20"/>
              </w:rPr>
              <w:t>X</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r>
      <w:tr w:rsidR="006E0945" w:rsidRPr="00B866D7" w:rsidTr="00796550">
        <w:trPr>
          <w:trHeight w:val="405"/>
          <w:jc w:val="center"/>
        </w:trPr>
        <w:tc>
          <w:tcPr>
            <w:tcW w:w="4100" w:type="dxa"/>
            <w:tcBorders>
              <w:top w:val="single" w:sz="4" w:space="0" w:color="000000"/>
              <w:left w:val="single" w:sz="4" w:space="0" w:color="000000"/>
              <w:bottom w:val="single" w:sz="4" w:space="0" w:color="000000"/>
              <w:right w:val="single" w:sz="4" w:space="0" w:color="auto"/>
            </w:tcBorders>
            <w:shd w:val="clear" w:color="D8D8D8" w:fill="D8D8D8"/>
            <w:vAlign w:val="bottom"/>
          </w:tcPr>
          <w:p w:rsidR="006E0945" w:rsidRPr="00B866D7" w:rsidRDefault="006E0945" w:rsidP="006E0945">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Jefe de Educación Rural</w:t>
            </w: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r w:rsidRPr="00B866D7">
              <w:rPr>
                <w:rFonts w:ascii="Arial Narrow" w:eastAsia="Times New Roman" w:hAnsi="Arial Narrow" w:cs="Calibri"/>
                <w:b/>
                <w:color w:val="000000"/>
                <w:szCs w:val="20"/>
              </w:rPr>
              <w:t>X</w:t>
            </w: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r>
      <w:tr w:rsidR="006E0945" w:rsidRPr="00B866D7" w:rsidTr="00796550">
        <w:trPr>
          <w:trHeight w:val="405"/>
          <w:jc w:val="center"/>
        </w:trPr>
        <w:tc>
          <w:tcPr>
            <w:tcW w:w="4100" w:type="dxa"/>
            <w:tcBorders>
              <w:top w:val="single" w:sz="4" w:space="0" w:color="000000"/>
              <w:left w:val="single" w:sz="4" w:space="0" w:color="000000"/>
              <w:bottom w:val="single" w:sz="4" w:space="0" w:color="000000"/>
              <w:right w:val="single" w:sz="4" w:space="0" w:color="auto"/>
            </w:tcBorders>
            <w:shd w:val="clear" w:color="auto" w:fill="auto"/>
            <w:vAlign w:val="bottom"/>
          </w:tcPr>
          <w:p w:rsidR="006E0945" w:rsidRPr="00B866D7" w:rsidRDefault="006E0945" w:rsidP="006E0945">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Jefe de Educación Técnica</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r w:rsidRPr="00B866D7">
              <w:rPr>
                <w:rFonts w:ascii="Arial Narrow" w:eastAsia="Times New Roman" w:hAnsi="Arial Narrow" w:cs="Calibri"/>
                <w:b/>
                <w:color w:val="000000"/>
                <w:szCs w:val="20"/>
              </w:rPr>
              <w:t>X</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r>
      <w:tr w:rsidR="006E0945" w:rsidRPr="00B866D7" w:rsidTr="00796550">
        <w:trPr>
          <w:trHeight w:val="405"/>
          <w:jc w:val="center"/>
        </w:trPr>
        <w:tc>
          <w:tcPr>
            <w:tcW w:w="4100" w:type="dxa"/>
            <w:tcBorders>
              <w:top w:val="single" w:sz="4" w:space="0" w:color="000000"/>
              <w:left w:val="single" w:sz="4" w:space="0" w:color="000000"/>
              <w:bottom w:val="single" w:sz="4" w:space="0" w:color="000000"/>
              <w:right w:val="single" w:sz="4" w:space="0" w:color="auto"/>
            </w:tcBorders>
            <w:shd w:val="clear" w:color="D8D8D8" w:fill="D8D8D8"/>
            <w:vAlign w:val="bottom"/>
          </w:tcPr>
          <w:p w:rsidR="006E0945" w:rsidRPr="00B866D7" w:rsidRDefault="006E0945" w:rsidP="006E0945">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Jefe de Pastoral y Educación En Valores</w:t>
            </w: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r w:rsidRPr="00B866D7">
              <w:rPr>
                <w:rFonts w:ascii="Arial Narrow" w:eastAsia="Times New Roman" w:hAnsi="Arial Narrow" w:cs="Calibri"/>
                <w:b/>
                <w:color w:val="000000"/>
                <w:szCs w:val="20"/>
              </w:rPr>
              <w:t>X</w:t>
            </w: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r>
      <w:tr w:rsidR="006E0945" w:rsidRPr="00B866D7" w:rsidTr="00796550">
        <w:trPr>
          <w:trHeight w:val="405"/>
          <w:jc w:val="center"/>
        </w:trPr>
        <w:tc>
          <w:tcPr>
            <w:tcW w:w="4100" w:type="dxa"/>
            <w:tcBorders>
              <w:top w:val="single" w:sz="4" w:space="0" w:color="000000"/>
              <w:left w:val="single" w:sz="4" w:space="0" w:color="000000"/>
              <w:bottom w:val="single" w:sz="4" w:space="0" w:color="000000"/>
              <w:right w:val="single" w:sz="4" w:space="0" w:color="auto"/>
            </w:tcBorders>
            <w:shd w:val="clear" w:color="auto" w:fill="auto"/>
            <w:vAlign w:val="bottom"/>
          </w:tcPr>
          <w:p w:rsidR="006E0945" w:rsidRPr="00B866D7" w:rsidRDefault="006E0945" w:rsidP="006E0945">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Equipo Pedagógico</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r w:rsidRPr="00B866D7">
              <w:rPr>
                <w:rFonts w:ascii="Arial Narrow" w:eastAsia="Times New Roman" w:hAnsi="Arial Narrow" w:cs="Calibri"/>
                <w:b/>
                <w:color w:val="000000"/>
                <w:szCs w:val="20"/>
              </w:rPr>
              <w:t>X</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r>
      <w:tr w:rsidR="006E0945" w:rsidRPr="00B866D7" w:rsidTr="00796550">
        <w:trPr>
          <w:trHeight w:val="405"/>
          <w:jc w:val="center"/>
        </w:trPr>
        <w:tc>
          <w:tcPr>
            <w:tcW w:w="4100" w:type="dxa"/>
            <w:tcBorders>
              <w:top w:val="single" w:sz="4" w:space="0" w:color="000000"/>
              <w:left w:val="single" w:sz="4" w:space="0" w:color="000000"/>
              <w:bottom w:val="single" w:sz="4" w:space="0" w:color="000000"/>
              <w:right w:val="single" w:sz="4" w:space="0" w:color="auto"/>
            </w:tcBorders>
            <w:shd w:val="clear" w:color="D8D8D8" w:fill="D8D8D8"/>
            <w:vAlign w:val="bottom"/>
          </w:tcPr>
          <w:p w:rsidR="006E0945" w:rsidRPr="00B866D7" w:rsidRDefault="006E0945" w:rsidP="006E0945">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Secretaria de Educación Técnica</w:t>
            </w: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r w:rsidRPr="00B866D7">
              <w:rPr>
                <w:rFonts w:ascii="Arial Narrow" w:eastAsia="Times New Roman" w:hAnsi="Arial Narrow" w:cs="Calibri"/>
                <w:b/>
                <w:color w:val="000000"/>
                <w:szCs w:val="20"/>
              </w:rPr>
              <w:t>X</w:t>
            </w: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r>
      <w:tr w:rsidR="006E0945" w:rsidRPr="00B866D7" w:rsidTr="00796550">
        <w:trPr>
          <w:trHeight w:val="405"/>
          <w:jc w:val="center"/>
        </w:trPr>
        <w:tc>
          <w:tcPr>
            <w:tcW w:w="4100" w:type="dxa"/>
            <w:tcBorders>
              <w:top w:val="single" w:sz="4" w:space="0" w:color="000000"/>
              <w:left w:val="single" w:sz="4" w:space="0" w:color="000000"/>
              <w:bottom w:val="single" w:sz="4" w:space="0" w:color="000000"/>
              <w:right w:val="single" w:sz="4" w:space="0" w:color="auto"/>
            </w:tcBorders>
            <w:shd w:val="clear" w:color="auto" w:fill="auto"/>
            <w:vAlign w:val="bottom"/>
          </w:tcPr>
          <w:p w:rsidR="006E0945" w:rsidRPr="00B866D7" w:rsidRDefault="006E0945" w:rsidP="006E0945">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Secretaria de Pastoral y Educación En Valores</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r w:rsidRPr="00B866D7">
              <w:rPr>
                <w:rFonts w:ascii="Arial Narrow" w:eastAsia="Times New Roman" w:hAnsi="Arial Narrow" w:cs="Calibri"/>
                <w:b/>
                <w:color w:val="000000"/>
                <w:szCs w:val="20"/>
              </w:rPr>
              <w:t>X</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r>
      <w:tr w:rsidR="006E0945" w:rsidRPr="00B866D7" w:rsidTr="00796550">
        <w:trPr>
          <w:trHeight w:val="405"/>
          <w:jc w:val="center"/>
        </w:trPr>
        <w:tc>
          <w:tcPr>
            <w:tcW w:w="4100" w:type="dxa"/>
            <w:tcBorders>
              <w:top w:val="single" w:sz="4" w:space="0" w:color="000000"/>
              <w:left w:val="single" w:sz="4" w:space="0" w:color="000000"/>
              <w:bottom w:val="single" w:sz="4" w:space="0" w:color="000000"/>
              <w:right w:val="single" w:sz="4" w:space="0" w:color="auto"/>
            </w:tcBorders>
            <w:shd w:val="clear" w:color="D8D8D8" w:fill="D8D8D8"/>
            <w:vAlign w:val="bottom"/>
          </w:tcPr>
          <w:p w:rsidR="006E0945" w:rsidRPr="00B866D7" w:rsidRDefault="006E0945" w:rsidP="006E0945">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Equipo Pedagógico Educación Técnica</w:t>
            </w: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r w:rsidRPr="00B866D7">
              <w:rPr>
                <w:rFonts w:ascii="Arial Narrow" w:eastAsia="Times New Roman" w:hAnsi="Arial Narrow" w:cs="Calibri"/>
                <w:b/>
                <w:color w:val="000000"/>
                <w:szCs w:val="20"/>
              </w:rPr>
              <w:t>X</w:t>
            </w: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D8D8D8" w:fill="D8D8D8"/>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r>
      <w:tr w:rsidR="006E0945" w:rsidRPr="00B866D7" w:rsidTr="00796550">
        <w:trPr>
          <w:trHeight w:val="405"/>
          <w:jc w:val="center"/>
        </w:trPr>
        <w:tc>
          <w:tcPr>
            <w:tcW w:w="4100" w:type="dxa"/>
            <w:tcBorders>
              <w:top w:val="single" w:sz="4" w:space="0" w:color="000000"/>
              <w:left w:val="single" w:sz="4" w:space="0" w:color="000000"/>
              <w:bottom w:val="single" w:sz="4" w:space="0" w:color="000000"/>
              <w:right w:val="single" w:sz="4" w:space="0" w:color="auto"/>
            </w:tcBorders>
            <w:shd w:val="clear" w:color="auto" w:fill="auto"/>
            <w:vAlign w:val="bottom"/>
          </w:tcPr>
          <w:p w:rsidR="006E0945" w:rsidRPr="00B866D7" w:rsidRDefault="006E0945" w:rsidP="006E0945">
            <w:pPr>
              <w:spacing w:after="0" w:line="240" w:lineRule="auto"/>
              <w:rPr>
                <w:rFonts w:ascii="Arial Narrow" w:eastAsia="Times New Roman" w:hAnsi="Arial Narrow" w:cs="Calibri"/>
                <w:color w:val="000000"/>
                <w:sz w:val="20"/>
                <w:szCs w:val="20"/>
              </w:rPr>
            </w:pPr>
            <w:r w:rsidRPr="00B866D7">
              <w:rPr>
                <w:rFonts w:ascii="Arial Narrow" w:eastAsia="Times New Roman" w:hAnsi="Arial Narrow" w:cs="Calibri"/>
                <w:color w:val="000000"/>
                <w:sz w:val="20"/>
                <w:szCs w:val="20"/>
              </w:rPr>
              <w:t>Equipo Pedagógico Pastoral y Educación en Valores</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r w:rsidRPr="00B866D7">
              <w:rPr>
                <w:rFonts w:ascii="Arial Narrow" w:eastAsia="Times New Roman" w:hAnsi="Arial Narrow" w:cs="Calibri"/>
                <w:b/>
                <w:color w:val="000000"/>
                <w:szCs w:val="20"/>
              </w:rPr>
              <w:t>X</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spacing w:after="0" w:line="240" w:lineRule="auto"/>
              <w:jc w:val="center"/>
              <w:rPr>
                <w:rFonts w:ascii="Arial Narrow" w:eastAsia="Times New Roman" w:hAnsi="Arial Narrow" w:cs="Calibri"/>
                <w:b/>
                <w:color w:val="000000"/>
                <w:szCs w:val="20"/>
              </w:rPr>
            </w:pP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rsidR="006E0945" w:rsidRPr="00B866D7" w:rsidRDefault="006E0945" w:rsidP="006E0945">
            <w:pPr>
              <w:keepNext/>
              <w:spacing w:after="0" w:line="240" w:lineRule="auto"/>
              <w:jc w:val="center"/>
              <w:rPr>
                <w:rFonts w:ascii="Arial Narrow" w:eastAsia="Times New Roman" w:hAnsi="Arial Narrow" w:cs="Calibri"/>
                <w:b/>
                <w:color w:val="000000"/>
                <w:szCs w:val="20"/>
              </w:rPr>
            </w:pPr>
          </w:p>
        </w:tc>
      </w:tr>
    </w:tbl>
    <w:p w:rsidR="006E0945" w:rsidRPr="006E0945" w:rsidRDefault="006E0945" w:rsidP="006E0945">
      <w:pPr>
        <w:pStyle w:val="Caption"/>
        <w:jc w:val="center"/>
        <w:rPr>
          <w:rFonts w:asciiTheme="majorHAnsi" w:hAnsiTheme="majorHAnsi"/>
          <w:sz w:val="16"/>
          <w:szCs w:val="16"/>
        </w:rPr>
      </w:pPr>
      <w:bookmarkStart w:id="392" w:name="_Toc266031765"/>
      <w:r w:rsidRPr="006E0945">
        <w:rPr>
          <w:rFonts w:asciiTheme="majorHAnsi" w:hAnsiTheme="majorHAnsi"/>
          <w:sz w:val="16"/>
          <w:szCs w:val="16"/>
        </w:rPr>
        <w:t xml:space="preserve">Tabla </w:t>
      </w:r>
      <w:r w:rsidR="00C74554">
        <w:rPr>
          <w:rFonts w:asciiTheme="majorHAnsi" w:hAnsiTheme="majorHAnsi"/>
          <w:sz w:val="16"/>
          <w:szCs w:val="16"/>
        </w:rPr>
        <w:fldChar w:fldCharType="begin"/>
      </w:r>
      <w:r w:rsidR="00C74554">
        <w:rPr>
          <w:rFonts w:asciiTheme="majorHAnsi" w:hAnsiTheme="majorHAnsi"/>
          <w:sz w:val="16"/>
          <w:szCs w:val="16"/>
        </w:rPr>
        <w:instrText xml:space="preserve"> SEQ Tabla \* ARABIC </w:instrText>
      </w:r>
      <w:r w:rsidR="00C74554">
        <w:rPr>
          <w:rFonts w:asciiTheme="majorHAnsi" w:hAnsiTheme="majorHAnsi"/>
          <w:sz w:val="16"/>
          <w:szCs w:val="16"/>
        </w:rPr>
        <w:fldChar w:fldCharType="separate"/>
      </w:r>
      <w:r w:rsidR="00EB772F">
        <w:rPr>
          <w:rFonts w:asciiTheme="majorHAnsi" w:hAnsiTheme="majorHAnsi"/>
          <w:noProof/>
          <w:sz w:val="16"/>
          <w:szCs w:val="16"/>
        </w:rPr>
        <w:t>79</w:t>
      </w:r>
      <w:r w:rsidR="00C74554">
        <w:rPr>
          <w:rFonts w:asciiTheme="majorHAnsi" w:hAnsiTheme="majorHAnsi"/>
          <w:sz w:val="16"/>
          <w:szCs w:val="16"/>
        </w:rPr>
        <w:fldChar w:fldCharType="end"/>
      </w:r>
      <w:r w:rsidRPr="006E0945">
        <w:rPr>
          <w:rFonts w:asciiTheme="majorHAnsi" w:hAnsiTheme="majorHAnsi"/>
          <w:sz w:val="16"/>
          <w:szCs w:val="16"/>
        </w:rPr>
        <w:t>.- Mapeo Actor – Ubicación</w:t>
      </w:r>
      <w:bookmarkEnd w:id="392"/>
    </w:p>
    <w:p w:rsidR="006E0945" w:rsidRDefault="006E0945" w:rsidP="006E0945">
      <w:pPr>
        <w:pStyle w:val="Caption"/>
        <w:jc w:val="center"/>
        <w:rPr>
          <w:rFonts w:asciiTheme="majorHAnsi" w:hAnsiTheme="majorHAnsi"/>
          <w:sz w:val="16"/>
          <w:szCs w:val="16"/>
        </w:rPr>
      </w:pPr>
      <w:r w:rsidRPr="006E0945">
        <w:rPr>
          <w:rFonts w:asciiTheme="majorHAnsi" w:hAnsiTheme="majorHAnsi"/>
          <w:sz w:val="16"/>
          <w:szCs w:val="16"/>
        </w:rPr>
        <w:t>Fuente: Elaboración propia</w:t>
      </w:r>
    </w:p>
    <w:p w:rsidR="004B2B00" w:rsidRDefault="004B2B00" w:rsidP="004B2B00">
      <w:pPr>
        <w:rPr>
          <w:lang w:val="es-PE" w:eastAsia="es-ES" w:bidi="ar-SA"/>
        </w:rPr>
      </w:pPr>
    </w:p>
    <w:p w:rsidR="004B2B00" w:rsidRDefault="004B2B00">
      <w:pPr>
        <w:rPr>
          <w:rFonts w:ascii="Arial Narrow" w:hAnsi="Arial Narrow"/>
          <w:b/>
          <w:sz w:val="32"/>
        </w:rPr>
      </w:pPr>
      <w:r>
        <w:rPr>
          <w:rFonts w:ascii="Arial Narrow" w:hAnsi="Arial Narrow"/>
          <w:b/>
          <w:sz w:val="32"/>
        </w:rPr>
        <w:br w:type="page"/>
      </w:r>
    </w:p>
    <w:p w:rsidR="00BF1FE9" w:rsidRPr="00B633D1" w:rsidRDefault="00BF1FE9" w:rsidP="00BF1FE9">
      <w:pPr>
        <w:pStyle w:val="Heading2"/>
        <w:numPr>
          <w:ilvl w:val="1"/>
          <w:numId w:val="2"/>
        </w:numPr>
        <w:spacing w:after="240"/>
        <w:jc w:val="both"/>
        <w:rPr>
          <w:b/>
          <w:smallCaps w:val="0"/>
          <w:sz w:val="24"/>
          <w:szCs w:val="24"/>
          <w:u w:val="single"/>
        </w:rPr>
      </w:pPr>
      <w:bookmarkStart w:id="393" w:name="_Toc266033441"/>
      <w:r>
        <w:rPr>
          <w:b/>
          <w:smallCaps w:val="0"/>
          <w:sz w:val="24"/>
          <w:szCs w:val="24"/>
          <w:u w:val="single"/>
        </w:rPr>
        <w:t>O</w:t>
      </w:r>
      <w:r w:rsidRPr="00B633D1">
        <w:rPr>
          <w:b/>
          <w:smallCaps w:val="0"/>
          <w:sz w:val="24"/>
          <w:szCs w:val="24"/>
          <w:u w:val="single"/>
        </w:rPr>
        <w:t>ptimización de procesos</w:t>
      </w:r>
      <w:bookmarkEnd w:id="393"/>
    </w:p>
    <w:p w:rsidR="00BF1FE9" w:rsidRDefault="00BF1FE9" w:rsidP="00BF1FE9">
      <w:pPr>
        <w:spacing w:line="360" w:lineRule="auto"/>
        <w:jc w:val="both"/>
      </w:pPr>
      <w:r>
        <w:t xml:space="preserve">Los procesos documentados en los diagramas de procesos, muestran la manera en que los procesos se ejecutan en la Oficina Central Fe y Alegría Perú. Estos procesos no se encuentran estandarizados ni optimizados. En otras palabras, el ejecutor del proceso es libre de alterar el proceso para adecuarlo al caso que se le presenta y obtener los resultados esperados. </w:t>
      </w:r>
    </w:p>
    <w:p w:rsidR="00BF1FE9" w:rsidRDefault="00BF1FE9" w:rsidP="00BF1FE9">
      <w:pPr>
        <w:spacing w:line="360" w:lineRule="auto"/>
        <w:jc w:val="both"/>
      </w:pPr>
      <w:r>
        <w:t>Esta manera de operar de la Oficina Central Fe y Alegría Perú fue la más óptima en sus inicios hace 34 años, cuando sólo existían pocos centros educativos. Sin embargo, en la actualidad la Oficina Central Fe y Alegría brinda servicios de apoyo a 77 colegios a nivel nacional, 123 escuelas rurales y 4 institutos superiores tecnológicos en 19 departamentos del país.</w:t>
      </w:r>
      <w:r>
        <w:rPr>
          <w:rStyle w:val="FootnoteReference"/>
        </w:rPr>
        <w:footnoteReference w:id="7"/>
      </w:r>
      <w:r>
        <w:t xml:space="preserve">  </w:t>
      </w:r>
    </w:p>
    <w:p w:rsidR="00BF1FE9" w:rsidRDefault="00BF1FE9" w:rsidP="00BF1FE9">
      <w:pPr>
        <w:spacing w:line="360" w:lineRule="auto"/>
        <w:jc w:val="both"/>
      </w:pPr>
      <w:r>
        <w:t>Ante este nuevo escenario, el desafío de la Oficina Central Fe y Alegría Perú ha aumentado, debido a que cuentan con limitado personal para apoyar a la gran cantidad de centros educativos Fe y Alegría ubicados varias partes del país. Por ello, la ejecución de procesos ad-hoc sin optimización resulta en servicios que no pueden garantizar calidad y un uso ineficiente de los recursos humanos involucrados.</w:t>
      </w:r>
    </w:p>
    <w:p w:rsidR="00BF1FE9" w:rsidRDefault="00BF1FE9" w:rsidP="00BF1FE9">
      <w:pPr>
        <w:spacing w:line="360" w:lineRule="auto"/>
        <w:jc w:val="both"/>
      </w:pPr>
      <w:r>
        <w:t xml:space="preserve">Para fines de este proyecto no se encontraba dentro del alcance la documentación de los procesos ejecutados por las siguientes áreas funcionales: </w:t>
      </w:r>
      <w:r w:rsidRPr="00DC5AB0">
        <w:t>Junta Gener</w:t>
      </w:r>
      <w:r>
        <w:t>al Asociación Fe y Alegría Perú;</w:t>
      </w:r>
      <w:r w:rsidRPr="00DC5AB0">
        <w:t xml:space="preserve"> Dirección General</w:t>
      </w:r>
      <w:r>
        <w:t>;  Secretaría General;</w:t>
      </w:r>
      <w:r w:rsidRPr="00DC5AB0">
        <w:t xml:space="preserve"> A</w:t>
      </w:r>
      <w:r>
        <w:t xml:space="preserve">dministración y Abastecimientos; y Educación Rural. Por ello, no se puede realizar una optimización de la arquitectura de procesos completa de la Oficina Central Fe y Alegría Perú. Asimismo, cualquier intento de optimización realizado con la información recogida solo con el presente proyecto es insuficiente, debido a que todas las áreas funcionales tienen un alto grado de interacción entre sí, y se requiere de la documentación total de los procesos para asegurar que la optimización de la arquitectura de procesos sea un modelo aplicable a la realidad de la Oficina Central Fe y Alegría Perú. En consecuencia, en este proyecto solo se presentarán recomendaciones de optimización identificadas durante la elaboración del presente proyecto.  </w:t>
      </w:r>
      <w:r w:rsidRPr="00DC5AB0">
        <w:t xml:space="preserve"> </w:t>
      </w:r>
      <w:r>
        <w:t xml:space="preserve"> </w:t>
      </w:r>
    </w:p>
    <w:p w:rsidR="00BF1FE9" w:rsidRDefault="00BF1FE9" w:rsidP="00BF1FE9">
      <w:pPr>
        <w:spacing w:line="360" w:lineRule="auto"/>
        <w:jc w:val="both"/>
        <w:rPr>
          <w:b/>
          <w:u w:val="single"/>
        </w:rPr>
      </w:pPr>
    </w:p>
    <w:p w:rsidR="00BF1FE9" w:rsidRDefault="00BF1FE9" w:rsidP="00BF1FE9">
      <w:pPr>
        <w:spacing w:line="360" w:lineRule="auto"/>
        <w:jc w:val="both"/>
        <w:rPr>
          <w:b/>
          <w:u w:val="single"/>
        </w:rPr>
      </w:pPr>
    </w:p>
    <w:p w:rsidR="00BF1FE9" w:rsidRDefault="00BF1FE9" w:rsidP="00BF1FE9">
      <w:pPr>
        <w:spacing w:line="360" w:lineRule="auto"/>
        <w:jc w:val="both"/>
        <w:rPr>
          <w:b/>
          <w:u w:val="single"/>
        </w:rPr>
      </w:pPr>
    </w:p>
    <w:p w:rsidR="00BF1FE9" w:rsidRPr="00DE341F" w:rsidRDefault="00BF1FE9" w:rsidP="00BF1FE9">
      <w:pPr>
        <w:spacing w:line="360" w:lineRule="auto"/>
        <w:jc w:val="both"/>
        <w:rPr>
          <w:b/>
          <w:u w:val="single"/>
        </w:rPr>
      </w:pPr>
      <w:r w:rsidRPr="00DE341F">
        <w:rPr>
          <w:b/>
          <w:u w:val="single"/>
        </w:rPr>
        <w:t>Procesos de Planificación Institucional</w:t>
      </w:r>
    </w:p>
    <w:p w:rsidR="00BF1FE9" w:rsidRDefault="00BF1FE9" w:rsidP="00BF1FE9">
      <w:pPr>
        <w:spacing w:line="360" w:lineRule="auto"/>
        <w:jc w:val="both"/>
      </w:pPr>
      <w:r>
        <w:t xml:space="preserve">En el presente proyecto se han identificado como resultado de la planificación la obtención del Plan Operativo Anual Institucional y el Presupuesto Institucional Por Rubro Contable y Financiamiento.  </w:t>
      </w:r>
    </w:p>
    <w:p w:rsidR="00BF1FE9" w:rsidRDefault="00BF1FE9" w:rsidP="00BF1FE9">
      <w:pPr>
        <w:spacing w:line="360" w:lineRule="auto"/>
        <w:jc w:val="both"/>
      </w:pPr>
      <w:r>
        <w:t>Para la obtención del Plan Operativo Anual Institucional se identificó la participación de los procesos:</w:t>
      </w:r>
    </w:p>
    <w:p w:rsidR="00BF1FE9" w:rsidRDefault="00BF1FE9" w:rsidP="00BF1FE9">
      <w:pPr>
        <w:pStyle w:val="ListParagraph"/>
        <w:numPr>
          <w:ilvl w:val="0"/>
          <w:numId w:val="41"/>
        </w:numPr>
        <w:spacing w:after="0" w:line="360" w:lineRule="auto"/>
        <w:jc w:val="both"/>
      </w:pPr>
      <w:r>
        <w:t>Planificación del Departamento de Donaciones e Imagen Institucional</w:t>
      </w:r>
    </w:p>
    <w:p w:rsidR="00BF1FE9" w:rsidRDefault="00BF1FE9" w:rsidP="00BF1FE9">
      <w:pPr>
        <w:pStyle w:val="ListParagraph"/>
        <w:numPr>
          <w:ilvl w:val="0"/>
          <w:numId w:val="41"/>
        </w:numPr>
        <w:spacing w:after="0" w:line="360" w:lineRule="auto"/>
        <w:jc w:val="both"/>
      </w:pPr>
      <w:r>
        <w:t>Planificación del Departamento de Proyectos</w:t>
      </w:r>
    </w:p>
    <w:p w:rsidR="00BF1FE9" w:rsidRDefault="00BF1FE9" w:rsidP="00BF1FE9">
      <w:pPr>
        <w:pStyle w:val="ListParagraph"/>
        <w:numPr>
          <w:ilvl w:val="0"/>
          <w:numId w:val="41"/>
        </w:numPr>
        <w:spacing w:after="0" w:line="360" w:lineRule="auto"/>
        <w:jc w:val="both"/>
      </w:pPr>
      <w:r>
        <w:t>Planificación de Actividades de Educación Técnica</w:t>
      </w:r>
    </w:p>
    <w:p w:rsidR="00BF1FE9" w:rsidRDefault="00BF1FE9" w:rsidP="00BF1FE9">
      <w:pPr>
        <w:pStyle w:val="ListParagraph"/>
        <w:numPr>
          <w:ilvl w:val="0"/>
          <w:numId w:val="41"/>
        </w:numPr>
        <w:spacing w:after="0" w:line="360" w:lineRule="auto"/>
        <w:jc w:val="both"/>
      </w:pPr>
      <w:r>
        <w:t>Planificación de Pastoral y Educación en Valores</w:t>
      </w:r>
    </w:p>
    <w:p w:rsidR="00BF1FE9" w:rsidRDefault="00BF1FE9" w:rsidP="00BF1FE9">
      <w:pPr>
        <w:pStyle w:val="ListParagraph"/>
        <w:numPr>
          <w:ilvl w:val="0"/>
          <w:numId w:val="41"/>
        </w:numPr>
        <w:spacing w:after="0" w:line="360" w:lineRule="auto"/>
        <w:jc w:val="both"/>
      </w:pPr>
      <w:r>
        <w:t>Planificación del Departamento de Formación</w:t>
      </w:r>
    </w:p>
    <w:p w:rsidR="00BF1FE9" w:rsidRDefault="00BF1FE9" w:rsidP="00BF1FE9">
      <w:pPr>
        <w:pStyle w:val="ListParagraph"/>
        <w:numPr>
          <w:ilvl w:val="0"/>
          <w:numId w:val="41"/>
        </w:numPr>
        <w:spacing w:after="0" w:line="360" w:lineRule="auto"/>
        <w:jc w:val="both"/>
      </w:pPr>
      <w:r>
        <w:t>Elaboración del Plan Operativo Institucional</w:t>
      </w:r>
    </w:p>
    <w:p w:rsidR="00BF1FE9" w:rsidRDefault="00BF1FE9" w:rsidP="00BF1FE9">
      <w:pPr>
        <w:spacing w:after="0" w:line="360" w:lineRule="auto"/>
        <w:jc w:val="both"/>
      </w:pPr>
    </w:p>
    <w:p w:rsidR="00BF1FE9" w:rsidRDefault="00BF1FE9" w:rsidP="00BF1FE9">
      <w:pPr>
        <w:spacing w:after="0" w:line="360" w:lineRule="auto"/>
        <w:jc w:val="both"/>
      </w:pPr>
      <w:r>
        <w:t>De los cuales el proceso “Elaboración del Plan Operativo Institucional” es el que centraliza todos los esfuerzos de los otros procesos y los integra en el Plan Operativo Anual Institucional. Asimismo, los procesos: “</w:t>
      </w:r>
      <w:r w:rsidRPr="00671935">
        <w:t>Planificación del Departamento de Donaciones e Imagen Institucional</w:t>
      </w:r>
      <w:r>
        <w:t>”, “</w:t>
      </w:r>
      <w:r w:rsidRPr="00671935">
        <w:t>Planificación del Departamento de Proyectos</w:t>
      </w:r>
      <w:r>
        <w:t>”, “</w:t>
      </w:r>
      <w:r w:rsidRPr="00671935">
        <w:t>Planificación de Actividades de Educación Técnica</w:t>
      </w:r>
      <w:r>
        <w:t>”, “</w:t>
      </w:r>
      <w:r w:rsidRPr="00671935">
        <w:t>Planificación de Pastoral y Educación en Valores</w:t>
      </w:r>
      <w:r>
        <w:t>” y “</w:t>
      </w:r>
      <w:r w:rsidRPr="00671935">
        <w:t>Planificación del Departamento de Formación</w:t>
      </w:r>
      <w:r>
        <w:t xml:space="preserve">” tienen un mismo patrón de actividades. </w:t>
      </w:r>
    </w:p>
    <w:p w:rsidR="00BF1FE9" w:rsidRDefault="00BF1FE9" w:rsidP="00BF1FE9">
      <w:pPr>
        <w:spacing w:line="360" w:lineRule="auto"/>
        <w:jc w:val="both"/>
      </w:pPr>
      <w:r>
        <w:t xml:space="preserve">La mayoría de ellos se inicia con la “Solicitud de elaboración de POA” que envía el proceso de “Elaboración del Plan Operativo Institucional”. Luego, realizan la evaluación de sus área con ayuda de la “guía de evaluación”, en este punto cada área realiza la evaluación de manera particular con la ayuda de sus instrumentos. Con los resultados de la evaluación proceden a la elaboración de una primera versión del Plan Operativo Anual para sus respectivas áreas, cada área tiene una manera particular de definir este plan; sin embargo, todas las áreas lo redactan bajo un mismo formato. Estos Planes Operativos Anuales son expuestos en una reunión ante el Consejo Directivo, el cual brinda retroalimentación para la mejora de los planes. Durante todo este proceso el Jefe del Departamento de Planificación realiza la solución de dudas sobre la elaboración del Plan Operativo Anual. Finalmente, todos los Planes Operativos Anuales mejorados son enviados al Departamento de Planificación para la elaboración del Plan Operativo Anual Institucional. </w:t>
      </w:r>
    </w:p>
    <w:p w:rsidR="00BF1FE9" w:rsidRDefault="00BF1FE9" w:rsidP="00BF1FE9">
      <w:pPr>
        <w:spacing w:line="360" w:lineRule="auto"/>
        <w:jc w:val="both"/>
      </w:pPr>
      <w:r>
        <w:t>Al hallar este patrón, los cinco procesos mencionados anteriormente se podrían estandarizar en uno solo. De esta manera solo se requeriría un proceso de planificación operativa anual por parte de las distintas áreas funcionales de la Oficina Central Fe y Alegría Perú y el proceso de “Elaboración del Plan Operativo Institucional”.</w:t>
      </w:r>
    </w:p>
    <w:p w:rsidR="00BF1FE9" w:rsidRDefault="00BF1FE9" w:rsidP="00BF1FE9">
      <w:pPr>
        <w:spacing w:line="360" w:lineRule="auto"/>
        <w:jc w:val="both"/>
      </w:pPr>
      <w:r>
        <w:t>Para la elaboración del Presupuesto Institucional Por Rubro Contable y Financiamiento se identificó el proceso: “</w:t>
      </w:r>
      <w:r w:rsidRPr="00E75062">
        <w:t>Planificación del Presupuesto Institucional Anual</w:t>
      </w:r>
      <w:r>
        <w:t xml:space="preserve">”, el cual requiere de mayor información sobre los procesos relacionados al mismo desde el Departamento de Administración y Abastecimientos para optimizarlo. </w:t>
      </w:r>
    </w:p>
    <w:p w:rsidR="00BF1FE9" w:rsidRPr="00E75062" w:rsidRDefault="00BF1FE9" w:rsidP="00BF1FE9">
      <w:pPr>
        <w:spacing w:line="360" w:lineRule="auto"/>
        <w:jc w:val="both"/>
        <w:rPr>
          <w:b/>
          <w:u w:val="single"/>
        </w:rPr>
      </w:pPr>
      <w:r w:rsidRPr="00E75062">
        <w:rPr>
          <w:b/>
          <w:u w:val="single"/>
        </w:rPr>
        <w:t>Procesos de Aseguramiento de la Calidad Educativa</w:t>
      </w:r>
    </w:p>
    <w:p w:rsidR="00BF1FE9" w:rsidRDefault="00BF1FE9" w:rsidP="00BF1FE9">
      <w:pPr>
        <w:spacing w:line="360" w:lineRule="auto"/>
        <w:jc w:val="both"/>
      </w:pPr>
      <w:r>
        <w:t xml:space="preserve">El aseguramiento de la calidad educativa en los centros educativos Fe y Alegría se realiza desde la Oficina Central por medio del acompañamiento y las capacitaciones. </w:t>
      </w:r>
    </w:p>
    <w:p w:rsidR="00BF1FE9" w:rsidRDefault="00BF1FE9" w:rsidP="00BF1FE9">
      <w:pPr>
        <w:spacing w:line="360" w:lineRule="auto"/>
        <w:jc w:val="both"/>
      </w:pPr>
      <w:r>
        <w:t>El acompañamiento consiste en un apoyo a los cuerpos directivos, docentes y pastorales de los centros educativos en los mismos colegios. En este sentido, los equipos pedagógicos visitan a los centros educativos para monitorear el desempeño de los docentes y directivos en el cumplimiento de los lineamientos educativos de Fe y Alegría.  Este espacio es aprovechado por los docentes y directivos para comunicar sus consultas y recibir capacitaciones a las cuales no pudieron asistir. El resultado del acompañamiento es una primera fuente para determinar los puntos de mejora a realizar en la pedagogía de los centros educativos por medio de capacitaciones.</w:t>
      </w:r>
    </w:p>
    <w:p w:rsidR="00BF1FE9" w:rsidRDefault="00BF1FE9" w:rsidP="00BF1FE9">
      <w:pPr>
        <w:spacing w:line="360" w:lineRule="auto"/>
        <w:jc w:val="both"/>
      </w:pPr>
      <w:r>
        <w:t xml:space="preserve">Las capacitaciones consisten en reuniones convocadas para tratar puntos específicos a mejorar en los docentes y directivos de los centros educativos. En estas reuniones se preparan materiales, se enfocan en un tema y se evalúa la aplicación de los conocimientos adquiridos por medio del acompañamiento. </w:t>
      </w:r>
    </w:p>
    <w:p w:rsidR="00BF1FE9" w:rsidRDefault="00BF1FE9" w:rsidP="00BF1FE9">
      <w:pPr>
        <w:spacing w:line="360" w:lineRule="auto"/>
        <w:jc w:val="both"/>
      </w:pPr>
      <w:r>
        <w:t>El Departamento de Formación, el área de Educación Técnica y el área de Pastoral y Educación en Valores realizan los siguientes procesos relacionados al acompañamiento y las capacitaciones:</w:t>
      </w:r>
    </w:p>
    <w:p w:rsidR="00BF1FE9" w:rsidRDefault="00BF1FE9" w:rsidP="00BF1FE9">
      <w:pPr>
        <w:pStyle w:val="ListParagraph"/>
        <w:numPr>
          <w:ilvl w:val="0"/>
          <w:numId w:val="42"/>
        </w:numPr>
        <w:spacing w:line="360" w:lineRule="auto"/>
        <w:jc w:val="both"/>
      </w:pPr>
      <w:r>
        <w:t>Acompañamiento de Educación Técnica</w:t>
      </w:r>
    </w:p>
    <w:p w:rsidR="00BF1FE9" w:rsidRDefault="00BF1FE9" w:rsidP="00BF1FE9">
      <w:pPr>
        <w:pStyle w:val="ListParagraph"/>
        <w:numPr>
          <w:ilvl w:val="0"/>
          <w:numId w:val="42"/>
        </w:numPr>
        <w:spacing w:line="360" w:lineRule="auto"/>
        <w:jc w:val="both"/>
      </w:pPr>
      <w:r>
        <w:t>Capacitaciones de Educación Técnica</w:t>
      </w:r>
    </w:p>
    <w:p w:rsidR="00BF1FE9" w:rsidRDefault="00BF1FE9" w:rsidP="00BF1FE9">
      <w:pPr>
        <w:pStyle w:val="ListParagraph"/>
        <w:numPr>
          <w:ilvl w:val="0"/>
          <w:numId w:val="42"/>
        </w:numPr>
        <w:spacing w:line="360" w:lineRule="auto"/>
        <w:jc w:val="both"/>
      </w:pPr>
      <w:r w:rsidRPr="00AF1101">
        <w:t>Actualización de currícula de Educación Técnica</w:t>
      </w:r>
    </w:p>
    <w:p w:rsidR="00BF1FE9" w:rsidRDefault="00BF1FE9" w:rsidP="00BF1FE9">
      <w:pPr>
        <w:pStyle w:val="ListParagraph"/>
        <w:numPr>
          <w:ilvl w:val="0"/>
          <w:numId w:val="42"/>
        </w:numPr>
        <w:spacing w:line="360" w:lineRule="auto"/>
        <w:jc w:val="both"/>
      </w:pPr>
      <w:r>
        <w:t>Acompañamiento del Departamento de Formación</w:t>
      </w:r>
    </w:p>
    <w:p w:rsidR="00BF1FE9" w:rsidRDefault="00BF1FE9" w:rsidP="00BF1FE9">
      <w:pPr>
        <w:pStyle w:val="ListParagraph"/>
        <w:numPr>
          <w:ilvl w:val="0"/>
          <w:numId w:val="42"/>
        </w:numPr>
        <w:spacing w:line="360" w:lineRule="auto"/>
        <w:jc w:val="both"/>
      </w:pPr>
      <w:r>
        <w:t>Capacitaciones del Departamento de Formación</w:t>
      </w:r>
    </w:p>
    <w:p w:rsidR="00BF1FE9" w:rsidRDefault="00BF1FE9" w:rsidP="00BF1FE9">
      <w:pPr>
        <w:pStyle w:val="ListParagraph"/>
        <w:numPr>
          <w:ilvl w:val="0"/>
          <w:numId w:val="42"/>
        </w:numPr>
        <w:spacing w:line="360" w:lineRule="auto"/>
        <w:jc w:val="both"/>
      </w:pPr>
      <w:r w:rsidRPr="009D08B8">
        <w:t>Acompañamiento de Pastoral y Educación en Valores</w:t>
      </w:r>
    </w:p>
    <w:p w:rsidR="00BF1FE9" w:rsidRDefault="00BF1FE9" w:rsidP="00BF1FE9">
      <w:pPr>
        <w:pStyle w:val="ListParagraph"/>
        <w:numPr>
          <w:ilvl w:val="0"/>
          <w:numId w:val="42"/>
        </w:numPr>
        <w:spacing w:line="360" w:lineRule="auto"/>
        <w:jc w:val="both"/>
      </w:pPr>
      <w:r w:rsidRPr="009D6722">
        <w:t>Ejecución de talleres de Pastoral y Educación en Valores</w:t>
      </w:r>
    </w:p>
    <w:p w:rsidR="00BF1FE9" w:rsidRDefault="00BF1FE9" w:rsidP="00BF1FE9">
      <w:pPr>
        <w:spacing w:line="360" w:lineRule="auto"/>
        <w:jc w:val="both"/>
      </w:pPr>
      <w:r>
        <w:t>Los procesos de “</w:t>
      </w:r>
      <w:r w:rsidRPr="009D08B8">
        <w:t>Acompañamiento de Educación Técnica</w:t>
      </w:r>
      <w:r>
        <w:t>”, “</w:t>
      </w:r>
      <w:r w:rsidRPr="009D08B8">
        <w:t>Acompañamiento del Departamento de Formación</w:t>
      </w:r>
      <w:r>
        <w:t>” y “</w:t>
      </w:r>
      <w:r w:rsidRPr="009D08B8">
        <w:t>Acompañamiento de Pastoral y Educación en Valores</w:t>
      </w:r>
      <w:r>
        <w:t>” se podrían estandarizar e integrar en uno solo. Ya que tienen el mismo objetivo de acompañar. Sin embargo, es realizado en distintos estilos de acuerdo a cada área. Las actividades recomendadas para este proceso de acompañamiento global serían: Asignar a los acompañantes a los centros educativos, elaborar cronograma de visitas, monitorear al centro educativo y elaborar el informe de monitoreo.</w:t>
      </w:r>
    </w:p>
    <w:p w:rsidR="00BF1FE9" w:rsidRDefault="00BF1FE9" w:rsidP="00BF1FE9">
      <w:pPr>
        <w:spacing w:line="360" w:lineRule="auto"/>
        <w:jc w:val="both"/>
      </w:pPr>
      <w:r>
        <w:t>Los procesos “</w:t>
      </w:r>
      <w:r w:rsidRPr="009D6722">
        <w:t>Capacitaciones de Educación Técnica</w:t>
      </w:r>
      <w:r>
        <w:t>”, “</w:t>
      </w:r>
      <w:r w:rsidRPr="009D6722">
        <w:t>Capacitaciones del Departamento de Formación</w:t>
      </w:r>
      <w:r>
        <w:t>” y “</w:t>
      </w:r>
      <w:r w:rsidRPr="009D6722">
        <w:t>Ejecución de talleres de Pastoral y Educación en Valores</w:t>
      </w:r>
      <w:r>
        <w:t>” representan a los procesos identificados que se encargan de llevar a cabo las capacitaciones de la Oficina Central Fe y Alegría. Es recomendable la integración y estandarización de estos tres procesos y la formación de un proceso general de capacitación. El proceso de capacitación global debe considerar la planificación de la capacitación, su ejecución y la evaluación de sus participantes.</w:t>
      </w:r>
    </w:p>
    <w:p w:rsidR="00BF1FE9" w:rsidRDefault="00BF1FE9" w:rsidP="00BF1FE9">
      <w:pPr>
        <w:spacing w:line="360" w:lineRule="auto"/>
        <w:jc w:val="both"/>
      </w:pPr>
      <w:r>
        <w:t>El proceso “</w:t>
      </w:r>
      <w:r w:rsidRPr="00AF1101">
        <w:t>Actualización de currícula de Educación Técnica</w:t>
      </w:r>
      <w:r>
        <w:t>” es un proceso que se utiliza con poca frecuencia, por  lo que no tiene alta prioridad para optimización y automatización.</w:t>
      </w:r>
    </w:p>
    <w:p w:rsidR="00BF1FE9" w:rsidRPr="009D6722" w:rsidRDefault="00BF1FE9" w:rsidP="00BF1FE9">
      <w:pPr>
        <w:spacing w:line="360" w:lineRule="auto"/>
        <w:jc w:val="both"/>
        <w:rPr>
          <w:b/>
          <w:u w:val="single"/>
        </w:rPr>
      </w:pPr>
      <w:r>
        <w:rPr>
          <w:b/>
          <w:u w:val="single"/>
        </w:rPr>
        <w:t>Procesos de G</w:t>
      </w:r>
      <w:r w:rsidRPr="009D6722">
        <w:rPr>
          <w:b/>
          <w:u w:val="single"/>
        </w:rPr>
        <w:t xml:space="preserve">estión de Proyectos </w:t>
      </w:r>
    </w:p>
    <w:p w:rsidR="00BF1FE9" w:rsidRDefault="00BF1FE9" w:rsidP="00BF1FE9">
      <w:pPr>
        <w:spacing w:line="360" w:lineRule="auto"/>
        <w:jc w:val="both"/>
      </w:pPr>
      <w:r>
        <w:t xml:space="preserve">Los proyectos son la principal fuente de ejecución de la Oficina Central Fe y Alegría. La gestión de los proyectos consiste desde la búsqueda de las fuentes de financiamiento, que pueden ser donaciones de empresas voluntarias o concursos por fuentes de financiamiento extranjeras, la ejecución de los mismos y el aseguramiento de la calidad de los mismos por medio de evaluaciones o auditorías. </w:t>
      </w:r>
    </w:p>
    <w:p w:rsidR="00BF1FE9" w:rsidRDefault="00BF1FE9" w:rsidP="00BF1FE9">
      <w:pPr>
        <w:spacing w:line="360" w:lineRule="auto"/>
        <w:jc w:val="both"/>
      </w:pPr>
      <w:r>
        <w:t xml:space="preserve">Los procesos identificados con la gestión de proyectos son los siguientes: </w:t>
      </w:r>
    </w:p>
    <w:p w:rsidR="00BF1FE9" w:rsidRDefault="00BF1FE9" w:rsidP="00BF1FE9">
      <w:pPr>
        <w:pStyle w:val="ListParagraph"/>
        <w:numPr>
          <w:ilvl w:val="0"/>
          <w:numId w:val="43"/>
        </w:numPr>
        <w:spacing w:line="360" w:lineRule="auto"/>
        <w:jc w:val="both"/>
      </w:pPr>
      <w:r w:rsidRPr="009D6722">
        <w:t>Canalización de Donaciones del Departamento de Donaciones e Imagen Institucional</w:t>
      </w:r>
    </w:p>
    <w:p w:rsidR="00BF1FE9" w:rsidRDefault="00BF1FE9" w:rsidP="00BF1FE9">
      <w:pPr>
        <w:pStyle w:val="ListParagraph"/>
        <w:numPr>
          <w:ilvl w:val="0"/>
          <w:numId w:val="43"/>
        </w:numPr>
        <w:spacing w:line="360" w:lineRule="auto"/>
        <w:jc w:val="both"/>
      </w:pPr>
      <w:r>
        <w:t>Participación en concurso del Departamento de Proyectos</w:t>
      </w:r>
    </w:p>
    <w:p w:rsidR="00BF1FE9" w:rsidRDefault="00BF1FE9" w:rsidP="00BF1FE9">
      <w:pPr>
        <w:pStyle w:val="ListParagraph"/>
        <w:numPr>
          <w:ilvl w:val="0"/>
          <w:numId w:val="43"/>
        </w:numPr>
        <w:spacing w:line="360" w:lineRule="auto"/>
        <w:jc w:val="both"/>
      </w:pPr>
      <w:r>
        <w:t>Ejecución de Proyectos del Departamento de Proyectos</w:t>
      </w:r>
    </w:p>
    <w:p w:rsidR="00BF1FE9" w:rsidRDefault="00BF1FE9" w:rsidP="00BF1FE9">
      <w:pPr>
        <w:pStyle w:val="ListParagraph"/>
        <w:numPr>
          <w:ilvl w:val="0"/>
          <w:numId w:val="43"/>
        </w:numPr>
        <w:spacing w:line="360" w:lineRule="auto"/>
        <w:jc w:val="both"/>
      </w:pPr>
      <w:r>
        <w:t xml:space="preserve">Auditoría del Departamento de Proyectos </w:t>
      </w:r>
    </w:p>
    <w:p w:rsidR="00BF1FE9" w:rsidRDefault="00BF1FE9" w:rsidP="00BF1FE9">
      <w:pPr>
        <w:spacing w:line="360" w:lineRule="auto"/>
        <w:jc w:val="both"/>
      </w:pPr>
      <w:r>
        <w:t>Para optimizar los procesos identificados se requiere la documentación y análisis de los procesos que llevan a cabo el Departamento de Construcción y Administración y Abastecimientos, debido a que ellos son los principales ejecutores del proyecto junto con las áreas ejecutoras.</w:t>
      </w:r>
    </w:p>
    <w:p w:rsidR="00BF1FE9" w:rsidRPr="004A39DB" w:rsidRDefault="00BF1FE9" w:rsidP="00BF1FE9">
      <w:pPr>
        <w:spacing w:line="360" w:lineRule="auto"/>
        <w:jc w:val="both"/>
        <w:rPr>
          <w:b/>
          <w:u w:val="single"/>
        </w:rPr>
      </w:pPr>
      <w:r w:rsidRPr="004A39DB">
        <w:rPr>
          <w:b/>
          <w:u w:val="single"/>
        </w:rPr>
        <w:t>Proceso</w:t>
      </w:r>
      <w:r>
        <w:rPr>
          <w:b/>
          <w:u w:val="single"/>
        </w:rPr>
        <w:t>s</w:t>
      </w:r>
      <w:r w:rsidRPr="004A39DB">
        <w:rPr>
          <w:b/>
          <w:u w:val="single"/>
        </w:rPr>
        <w:t xml:space="preserve"> de Gestión de Requerimientos Institucionales </w:t>
      </w:r>
    </w:p>
    <w:p w:rsidR="00BF1FE9" w:rsidRDefault="00BF1FE9" w:rsidP="00BF1FE9">
      <w:pPr>
        <w:spacing w:line="360" w:lineRule="auto"/>
        <w:jc w:val="both"/>
      </w:pPr>
      <w:r>
        <w:t>En el presente trabajo solo hemos podido identificar el proceso de “</w:t>
      </w:r>
      <w:r w:rsidRPr="004A39DB">
        <w:t>Inventariado de Talleres de Educación Técnica</w:t>
      </w:r>
      <w:r>
        <w:t>” y una parte del proceso de “</w:t>
      </w:r>
      <w:r w:rsidRPr="004A39DB">
        <w:t>Planificación del Departamento de Proyectos</w:t>
      </w:r>
      <w:r>
        <w:t>” que realizan la gestión de los requerimientos institucionales. Sin embargo, se ha podido determinar que el Departamento de Administración y Abastecimientos realiza la centralización de esta gestión. Por lo que se recomienda la  documentación y análisis de estos procesos para la optimización  de la gestión de requerimientos institucionales.</w:t>
      </w:r>
    </w:p>
    <w:p w:rsidR="00BF1FE9" w:rsidRPr="00AF1101" w:rsidRDefault="00BF1FE9" w:rsidP="00BF1FE9">
      <w:pPr>
        <w:spacing w:line="360" w:lineRule="auto"/>
        <w:jc w:val="both"/>
        <w:rPr>
          <w:b/>
          <w:u w:val="single"/>
        </w:rPr>
      </w:pPr>
      <w:r w:rsidRPr="00AF1101">
        <w:rPr>
          <w:b/>
          <w:u w:val="single"/>
        </w:rPr>
        <w:t xml:space="preserve"> Procesos de Gestión de Imagen Institucional</w:t>
      </w:r>
    </w:p>
    <w:p w:rsidR="00BF1FE9" w:rsidRDefault="00BF1FE9" w:rsidP="00BF1FE9">
      <w:pPr>
        <w:spacing w:line="360" w:lineRule="auto"/>
        <w:jc w:val="both"/>
      </w:pPr>
      <w:r>
        <w:t xml:space="preserve">La Gestión de Imagen Institucional consiste en proyectar una imagen adecuada del Movimiento Fe y Alegría Perú  al exterior de la organización, sino también mantener la misma imagen al interior de la misma. </w:t>
      </w:r>
    </w:p>
    <w:p w:rsidR="00BF1FE9" w:rsidRDefault="00BF1FE9" w:rsidP="00BF1FE9">
      <w:pPr>
        <w:spacing w:line="360" w:lineRule="auto"/>
        <w:jc w:val="both"/>
      </w:pPr>
      <w:r>
        <w:t>Los procesos identificados con la gestión de Imagen Institucional son los siguientes:</w:t>
      </w:r>
    </w:p>
    <w:p w:rsidR="00BF1FE9" w:rsidRDefault="00BF1FE9" w:rsidP="00BF1FE9">
      <w:pPr>
        <w:pStyle w:val="ListParagraph"/>
        <w:numPr>
          <w:ilvl w:val="0"/>
          <w:numId w:val="44"/>
        </w:numPr>
        <w:spacing w:line="360" w:lineRule="auto"/>
        <w:jc w:val="both"/>
      </w:pPr>
      <w:r>
        <w:t>Elaboración de campaña publicitaria del Departamento de Donaciones e Imagen Institucional</w:t>
      </w:r>
    </w:p>
    <w:p w:rsidR="00BF1FE9" w:rsidRDefault="00BF1FE9" w:rsidP="00BF1FE9">
      <w:pPr>
        <w:pStyle w:val="ListParagraph"/>
        <w:numPr>
          <w:ilvl w:val="0"/>
          <w:numId w:val="44"/>
        </w:numPr>
        <w:spacing w:line="360" w:lineRule="auto"/>
        <w:jc w:val="both"/>
      </w:pPr>
      <w:r>
        <w:t>Elaboración de campaña periodística del Departamento de Donaciones e Imagen Institucional</w:t>
      </w:r>
    </w:p>
    <w:p w:rsidR="00BF1FE9" w:rsidRDefault="00BF1FE9" w:rsidP="00BF1FE9">
      <w:pPr>
        <w:pStyle w:val="ListParagraph"/>
        <w:numPr>
          <w:ilvl w:val="0"/>
          <w:numId w:val="44"/>
        </w:numPr>
        <w:spacing w:line="360" w:lineRule="auto"/>
        <w:jc w:val="both"/>
      </w:pPr>
      <w:r>
        <w:t>Elaboración de comunicación interna del Departamento de Donaciones e Imagen Institucional</w:t>
      </w:r>
    </w:p>
    <w:p w:rsidR="00BF1FE9" w:rsidRDefault="00BF1FE9" w:rsidP="00BF1FE9">
      <w:pPr>
        <w:spacing w:line="360" w:lineRule="auto"/>
        <w:jc w:val="both"/>
      </w:pPr>
      <w:r>
        <w:t>Estos procesos por su naturaleza son muy cambiantes para adaptarse a las necesidades del entorno. Por ello, no se recomienda una optimización de los procesos: “</w:t>
      </w:r>
      <w:r w:rsidRPr="00AF1101">
        <w:t>Elaboración de campaña publicitaria del Departamento de Donaciones e Imagen Institucional</w:t>
      </w:r>
      <w:r>
        <w:t>” ni “</w:t>
      </w:r>
      <w:r w:rsidRPr="00AF1101">
        <w:t>Elaboración de campaña periodística del Departamento de Donaciones e Imagen Institucional</w:t>
      </w:r>
      <w:r>
        <w:t>”. En el caso del proceso de “E</w:t>
      </w:r>
      <w:r w:rsidRPr="00AF1101">
        <w:t>laboración de comunicación interna del Departamento de Donaciones e Imagen Institucional</w:t>
      </w:r>
      <w:r>
        <w:t xml:space="preserve">” se puede realizar la automatización y optimización del mismo porque solo hace referencia a la emisión del boletín electrónico que facilita la comunicación interna de la Oficina Central Fe y Alegría. </w:t>
      </w:r>
    </w:p>
    <w:p w:rsidR="00BF1FE9" w:rsidRDefault="00BF1FE9" w:rsidP="00BF1FE9">
      <w:pPr>
        <w:rPr>
          <w:b/>
          <w:u w:val="single"/>
        </w:rPr>
      </w:pPr>
      <w:r>
        <w:rPr>
          <w:b/>
          <w:u w:val="single"/>
        </w:rPr>
        <w:br w:type="page"/>
      </w:r>
    </w:p>
    <w:p w:rsidR="00BF1FE9" w:rsidRPr="00AF1101" w:rsidRDefault="00BF1FE9" w:rsidP="00BF1FE9">
      <w:pPr>
        <w:spacing w:line="360" w:lineRule="auto"/>
        <w:jc w:val="both"/>
        <w:rPr>
          <w:b/>
          <w:u w:val="single"/>
        </w:rPr>
      </w:pPr>
      <w:r w:rsidRPr="00AF1101">
        <w:rPr>
          <w:b/>
          <w:u w:val="single"/>
        </w:rPr>
        <w:t>Procesos de Gestión Pastoral y Educación en Valores</w:t>
      </w:r>
    </w:p>
    <w:p w:rsidR="00BF1FE9" w:rsidRDefault="00BF1FE9" w:rsidP="00BF1FE9">
      <w:pPr>
        <w:spacing w:line="360" w:lineRule="auto"/>
        <w:jc w:val="both"/>
      </w:pPr>
      <w:r>
        <w:t>La Gestión Pastoral y Educación en Valores consiste en las actividades necesarias para promover la formación pastoral en los centros educativos. El proceso identificado con la misma es: “</w:t>
      </w:r>
      <w:r w:rsidRPr="00AF1101">
        <w:t>Ejecución de retiros de Pastoral y Educación en Valores</w:t>
      </w:r>
      <w:r>
        <w:t xml:space="preserve">”. La cual requiere documentación y análisis del proceso llevado a cabo en la Casa de Retiro y el Departamento de Administración y Abastecimientos para realizar la optimización del mismo. </w:t>
      </w:r>
    </w:p>
    <w:p w:rsidR="00BF1FE9" w:rsidRPr="00BC6D10" w:rsidRDefault="00BF1FE9" w:rsidP="00BF1FE9">
      <w:pPr>
        <w:spacing w:line="360" w:lineRule="auto"/>
        <w:jc w:val="both"/>
        <w:rPr>
          <w:b/>
          <w:u w:val="single"/>
        </w:rPr>
      </w:pPr>
      <w:r w:rsidRPr="00BC6D10">
        <w:rPr>
          <w:b/>
          <w:u w:val="single"/>
        </w:rPr>
        <w:t>Proceso de Gestión Presupuestal</w:t>
      </w:r>
    </w:p>
    <w:p w:rsidR="00BF1FE9" w:rsidRDefault="00BF1FE9" w:rsidP="00BF1FE9">
      <w:pPr>
        <w:spacing w:line="360" w:lineRule="auto"/>
        <w:jc w:val="both"/>
      </w:pPr>
      <w:r>
        <w:t xml:space="preserve">La Gestión Presupuestal en el presente proyecto se muestra por medio del proceso “Seguimiento Presupuestal”, el cual requiere de la documentación y análisis del proceso llevado a cavo por Administración y Abastecimientos para realizar la optimización del mismo. </w:t>
      </w:r>
    </w:p>
    <w:p w:rsidR="00BF1FE9" w:rsidRDefault="00BF1FE9" w:rsidP="00BF1FE9">
      <w:pPr>
        <w:pStyle w:val="Heading2"/>
        <w:numPr>
          <w:ilvl w:val="0"/>
          <w:numId w:val="0"/>
        </w:numPr>
        <w:spacing w:after="240"/>
        <w:jc w:val="both"/>
        <w:rPr>
          <w:b/>
          <w:smallCaps w:val="0"/>
          <w:sz w:val="24"/>
          <w:szCs w:val="24"/>
          <w:u w:val="single"/>
        </w:rPr>
      </w:pPr>
    </w:p>
    <w:p w:rsidR="004B2B00" w:rsidRPr="004B2B00" w:rsidRDefault="004B2B00" w:rsidP="004B2B00">
      <w:pPr>
        <w:pStyle w:val="Heading2"/>
        <w:numPr>
          <w:ilvl w:val="1"/>
          <w:numId w:val="2"/>
        </w:numPr>
        <w:spacing w:after="240"/>
        <w:jc w:val="both"/>
        <w:rPr>
          <w:b/>
          <w:smallCaps w:val="0"/>
          <w:sz w:val="24"/>
          <w:szCs w:val="24"/>
          <w:u w:val="single"/>
        </w:rPr>
      </w:pPr>
      <w:bookmarkStart w:id="394" w:name="_Toc266033442"/>
      <w:r>
        <w:rPr>
          <w:b/>
          <w:smallCaps w:val="0"/>
          <w:sz w:val="24"/>
          <w:szCs w:val="24"/>
          <w:u w:val="single"/>
        </w:rPr>
        <w:t>D</w:t>
      </w:r>
      <w:r w:rsidRPr="004B2B00">
        <w:rPr>
          <w:b/>
          <w:smallCaps w:val="0"/>
          <w:sz w:val="24"/>
          <w:szCs w:val="24"/>
          <w:u w:val="single"/>
        </w:rPr>
        <w:t>escomposición funcional</w:t>
      </w:r>
      <w:bookmarkEnd w:id="394"/>
    </w:p>
    <w:p w:rsidR="004B2B00" w:rsidRDefault="004B2B00" w:rsidP="004B2B00">
      <w:pPr>
        <w:spacing w:line="360" w:lineRule="auto"/>
        <w:jc w:val="both"/>
        <w:rPr>
          <w:sz w:val="24"/>
        </w:rPr>
      </w:pPr>
      <w:r w:rsidRPr="004B2B00">
        <w:rPr>
          <w:sz w:val="24"/>
        </w:rPr>
        <w:t xml:space="preserve">En este documento se presenta la Descomposición Funcional, la cual consiste en agrupar las diversas actividades que están incluidas en los diagramas de procesos detallados. Para mayor detalle sobre la definición de proceso y caracterización, revisar la documentación del proceso. </w:t>
      </w:r>
    </w:p>
    <w:p w:rsidR="000D7E75" w:rsidRPr="004B2B00" w:rsidRDefault="000D7E75" w:rsidP="004B2B00">
      <w:pPr>
        <w:spacing w:line="360" w:lineRule="auto"/>
        <w:jc w:val="both"/>
        <w:rPr>
          <w:sz w:val="24"/>
        </w:rPr>
      </w:pPr>
      <w:r>
        <w:rPr>
          <w:sz w:val="24"/>
        </w:rPr>
        <w:t>Para fines de este proyecto, la descomposición funcional presentada es candidata. Debido a que los procesos utilizados para la agrupación de actividades e identificación de casos de uso, no se encuentran optimizados</w:t>
      </w:r>
      <w:r w:rsidR="007C2AD8">
        <w:rPr>
          <w:sz w:val="24"/>
        </w:rPr>
        <w:t>, debido al alcance del proyecto que no contempla todos los procesos de la organización</w:t>
      </w:r>
      <w:r>
        <w:rPr>
          <w:sz w:val="24"/>
        </w:rPr>
        <w:t xml:space="preserve">. En otras palabras, los procesos utilizados en esta descomposición funcional consisten en la situación actual de la Oficina Central Fe y Alegría Perú. </w:t>
      </w:r>
      <w:r w:rsidR="00BF1FE9">
        <w:rPr>
          <w:sz w:val="24"/>
        </w:rPr>
        <w:t xml:space="preserve">Por ello, se recomienda aplicar la sección 3.18, donde figuran las recomendaciones de optimización de procesos, para obtener una descomposición funcional óptima.  </w:t>
      </w:r>
    </w:p>
    <w:p w:rsidR="004B2B00" w:rsidRDefault="004B2B00" w:rsidP="004B2B00">
      <w:pPr>
        <w:spacing w:line="360" w:lineRule="auto"/>
        <w:jc w:val="both"/>
        <w:rPr>
          <w:sz w:val="24"/>
        </w:rPr>
      </w:pPr>
      <w:r w:rsidRPr="004B2B00">
        <w:rPr>
          <w:sz w:val="24"/>
        </w:rPr>
        <w:t xml:space="preserve">El objetivo de agrupar actividades es identificar casos de uso que puedan automatizarse en un sistema para la Oficina Central Fe y Alegría Perú. Los grupos son representados mediante un código, que inicia con la letra G seguido de un número, y una breve descripción del mismo. </w:t>
      </w:r>
      <w:r w:rsidR="00AF3C17">
        <w:rPr>
          <w:sz w:val="24"/>
        </w:rPr>
        <w:t>En caso una agrupación sea similar a otra y represente el mismo caso de uso se le agrupará con el código que inicia con la letra G seguido por el mismo número y una letra que representa a la agrupación en particular.</w:t>
      </w:r>
    </w:p>
    <w:p w:rsidR="00AF3C17" w:rsidRDefault="00AF3C17" w:rsidP="004B2B00">
      <w:pPr>
        <w:spacing w:line="360" w:lineRule="auto"/>
        <w:jc w:val="both"/>
        <w:rPr>
          <w:sz w:val="24"/>
        </w:rPr>
      </w:pPr>
      <w:r>
        <w:rPr>
          <w:sz w:val="24"/>
        </w:rPr>
        <w:t xml:space="preserve">Las agrupaciones identificadas en los diagramas de procesos posteriormente son </w:t>
      </w:r>
      <w:r w:rsidR="00674683">
        <w:rPr>
          <w:sz w:val="24"/>
        </w:rPr>
        <w:t>analizadas</w:t>
      </w:r>
      <w:r>
        <w:rPr>
          <w:sz w:val="24"/>
        </w:rPr>
        <w:t xml:space="preserve"> en la tabla de descomposición funcional </w:t>
      </w:r>
      <w:r w:rsidR="00674683">
        <w:rPr>
          <w:sz w:val="24"/>
        </w:rPr>
        <w:t xml:space="preserve"> donde se indican las sugerencias de caso de uso para las agrupaciones y una breve descripción de ellas.</w:t>
      </w:r>
    </w:p>
    <w:p w:rsidR="000D7E75" w:rsidRDefault="00674683" w:rsidP="004B2B00">
      <w:pPr>
        <w:spacing w:line="360" w:lineRule="auto"/>
        <w:jc w:val="both"/>
        <w:rPr>
          <w:sz w:val="24"/>
        </w:rPr>
      </w:pPr>
      <w:r>
        <w:rPr>
          <w:sz w:val="24"/>
        </w:rPr>
        <w:t xml:space="preserve">Finalmente, se </w:t>
      </w:r>
      <w:r w:rsidR="000D7E75">
        <w:rPr>
          <w:sz w:val="24"/>
        </w:rPr>
        <w:t xml:space="preserve">muestra el diagrama de descomposición funcional, que consiste en la agrupación de los posibles casos de uso, identificados en el análisis de descomposición funcional, agrupado en productos candidatos. Estos artefactos permiten alinear la arquitectura empresarial con los procesos de la empresa y así asegurar que la solución de sistemas de información planteada se adecue al negocio de la organización. </w:t>
      </w:r>
    </w:p>
    <w:p w:rsidR="000D7E75" w:rsidRPr="004B2B00" w:rsidRDefault="000D7E75" w:rsidP="004B2B00">
      <w:pPr>
        <w:spacing w:line="360" w:lineRule="auto"/>
        <w:jc w:val="both"/>
        <w:rPr>
          <w:sz w:val="24"/>
        </w:rPr>
      </w:pPr>
    </w:p>
    <w:p w:rsidR="004B2B00" w:rsidRPr="004B2B00" w:rsidRDefault="004B2B00" w:rsidP="004B2B00">
      <w:pPr>
        <w:rPr>
          <w:lang w:val="es-PE" w:eastAsia="es-ES" w:bidi="ar-SA"/>
        </w:rPr>
      </w:pPr>
    </w:p>
    <w:p w:rsidR="004B2B00" w:rsidRDefault="004B2B00">
      <w:pPr>
        <w:rPr>
          <w:lang w:val="es-PE" w:eastAsia="es-ES" w:bidi="ar-SA"/>
        </w:rPr>
      </w:pPr>
      <w:r>
        <w:rPr>
          <w:lang w:val="es-PE" w:eastAsia="es-ES" w:bidi="ar-SA"/>
        </w:rPr>
        <w:br w:type="page"/>
      </w:r>
    </w:p>
    <w:p w:rsidR="004B2B00" w:rsidRDefault="004B2B00" w:rsidP="006E0945">
      <w:pPr>
        <w:rPr>
          <w:lang w:val="es-PE" w:eastAsia="es-ES" w:bidi="ar-SA"/>
        </w:rPr>
        <w:sectPr w:rsidR="004B2B00" w:rsidSect="006E0945">
          <w:footerReference w:type="default" r:id="rId152"/>
          <w:pgSz w:w="11907" w:h="16839" w:code="9"/>
          <w:pgMar w:top="1417" w:right="1701" w:bottom="1417" w:left="1701" w:header="709" w:footer="709" w:gutter="0"/>
          <w:cols w:space="708"/>
          <w:docGrid w:linePitch="360"/>
        </w:sectPr>
      </w:pPr>
    </w:p>
    <w:p w:rsidR="004B2B00" w:rsidRPr="004B2B00" w:rsidRDefault="004B2B00" w:rsidP="004B2B00">
      <w:pPr>
        <w:rPr>
          <w:u w:val="single"/>
        </w:rPr>
      </w:pPr>
      <w:r w:rsidRPr="004B2B00">
        <w:rPr>
          <w:b/>
          <w:u w:val="single"/>
        </w:rPr>
        <w:t>MACRO PROCESO: Contabilidad y Presupuestos / Proceso “Seguimiento Presupuestal</w:t>
      </w:r>
    </w:p>
    <w:p w:rsidR="004B2B00" w:rsidRPr="00EF0A71" w:rsidRDefault="00934198" w:rsidP="004B2B00">
      <w:pPr>
        <w:keepNext/>
        <w:spacing w:after="0"/>
        <w:jc w:val="center"/>
        <w:rPr>
          <w:rFonts w:ascii="Arial Narrow" w:hAnsi="Arial Narrow"/>
        </w:rPr>
      </w:pPr>
      <w:r w:rsidRPr="00934198">
        <w:rPr>
          <w:rFonts w:ascii="Calibri" w:hAnsi="Calibri"/>
          <w:noProof/>
          <w:lang w:val="es-PE" w:eastAsia="es-PE"/>
        </w:rPr>
        <w:pict>
          <v:shapetype id="_x0000_t202" coordsize="21600,21600" o:spt="202" path="m,l,21600r21600,l21600,xe">
            <v:stroke joinstyle="miter"/>
            <v:path gradientshapeok="t" o:connecttype="rect"/>
          </v:shapetype>
          <v:shape id="_x0000_s1036" type="#_x0000_t202" style="position:absolute;left:0;text-align:left;margin-left:636.15pt;margin-top:3in;width:37.35pt;height:21.75pt;z-index:251669504" filled="f" stroked="f">
            <v:textbox style="mso-next-textbox:#_x0000_s1036">
              <w:txbxContent>
                <w:p w:rsidR="00EB772F" w:rsidRPr="00750D10" w:rsidRDefault="00EB772F" w:rsidP="004B2B00">
                  <w:pPr>
                    <w:rPr>
                      <w:color w:val="C0504D"/>
                    </w:rPr>
                  </w:pPr>
                  <w:r w:rsidRPr="00750D10">
                    <w:rPr>
                      <w:color w:val="C0504D"/>
                    </w:rPr>
                    <w:t>G5</w:t>
                  </w:r>
                </w:p>
              </w:txbxContent>
            </v:textbox>
          </v:shape>
        </w:pict>
      </w:r>
      <w:r w:rsidRPr="00934198">
        <w:rPr>
          <w:rFonts w:ascii="Calibri" w:hAnsi="Calibri"/>
          <w:noProof/>
          <w:lang w:val="es-PE" w:eastAsia="es-PE"/>
        </w:rPr>
        <w:pict>
          <v:shape id="_x0000_s1034" type="#_x0000_t202" style="position:absolute;left:0;text-align:left;margin-left:547.7pt;margin-top:217.3pt;width:37.35pt;height:21.75pt;z-index:251667456" filled="f" stroked="f">
            <v:textbox style="mso-next-textbox:#_x0000_s1034">
              <w:txbxContent>
                <w:p w:rsidR="00EB772F" w:rsidRPr="00750D10" w:rsidRDefault="00EB772F" w:rsidP="004B2B00">
                  <w:pPr>
                    <w:rPr>
                      <w:color w:val="C0504D"/>
                    </w:rPr>
                  </w:pPr>
                  <w:r w:rsidRPr="00750D10">
                    <w:rPr>
                      <w:color w:val="C0504D"/>
                    </w:rPr>
                    <w:t>G4</w:t>
                  </w:r>
                </w:p>
              </w:txbxContent>
            </v:textbox>
          </v:shape>
        </w:pict>
      </w:r>
      <w:r w:rsidRPr="00934198">
        <w:rPr>
          <w:rFonts w:ascii="Calibri" w:hAnsi="Calibri"/>
          <w:noProof/>
          <w:lang w:val="es-PE" w:eastAsia="es-PE"/>
        </w:rPr>
        <w:pict>
          <v:roundrect id="_x0000_s1035" style="position:absolute;left:0;text-align:left;margin-left:486.8pt;margin-top:165.65pt;width:84pt;height:1in;z-index:251668480" arcsize="10923f" filled="f" strokecolor="#c0504d" strokeweight="1pt">
            <v:stroke dashstyle="dash"/>
            <v:shadow color="#868686"/>
          </v:roundrect>
        </w:pict>
      </w:r>
      <w:r w:rsidRPr="00934198">
        <w:rPr>
          <w:rFonts w:ascii="Calibri" w:hAnsi="Calibri"/>
          <w:noProof/>
          <w:lang w:val="es-PE" w:eastAsia="es-PE"/>
        </w:rPr>
        <w:pict>
          <v:shape id="_x0000_s1032" type="#_x0000_t202" style="position:absolute;left:0;text-align:left;margin-left:421.95pt;margin-top:213.25pt;width:37.35pt;height:21.75pt;z-index:251665408" filled="f" stroked="f">
            <v:textbox style="mso-next-textbox:#_x0000_s1032">
              <w:txbxContent>
                <w:p w:rsidR="00EB772F" w:rsidRPr="00750D10" w:rsidRDefault="00EB772F" w:rsidP="004B2B00">
                  <w:pPr>
                    <w:rPr>
                      <w:color w:val="C0504D"/>
                    </w:rPr>
                  </w:pPr>
                  <w:r w:rsidRPr="00750D10">
                    <w:rPr>
                      <w:color w:val="C0504D"/>
                    </w:rPr>
                    <w:t>G3</w:t>
                  </w:r>
                </w:p>
              </w:txbxContent>
            </v:textbox>
          </v:shape>
        </w:pict>
      </w:r>
      <w:r w:rsidRPr="00934198">
        <w:rPr>
          <w:rFonts w:ascii="Calibri" w:hAnsi="Calibri"/>
          <w:noProof/>
          <w:lang w:val="es-PE" w:eastAsia="es-PE"/>
        </w:rPr>
        <w:pict>
          <v:roundrect id="_x0000_s1029" style="position:absolute;left:0;text-align:left;margin-left:329pt;margin-top:123.5pt;width:118.4pt;height:112.05pt;z-index:251662336" arcsize="10923f" filled="f" strokecolor="#c0504d" strokeweight="1pt">
            <v:stroke dashstyle="dash"/>
            <v:shadow color="#868686"/>
          </v:roundrect>
        </w:pict>
      </w:r>
      <w:r w:rsidRPr="00934198">
        <w:rPr>
          <w:rFonts w:ascii="Calibri" w:hAnsi="Calibri"/>
          <w:noProof/>
          <w:lang w:val="es-PE" w:eastAsia="es-PE"/>
        </w:rPr>
        <w:pict>
          <v:roundrect id="_x0000_s1033" style="position:absolute;left:0;text-align:left;margin-left:576.65pt;margin-top:163.55pt;width:84pt;height:1in;z-index:251666432" arcsize="10923f" filled="f" strokecolor="#c0504d" strokeweight="1pt">
            <v:stroke dashstyle="dash"/>
            <v:shadow color="#868686"/>
          </v:roundrect>
        </w:pict>
      </w:r>
      <w:r w:rsidRPr="00934198">
        <w:rPr>
          <w:rFonts w:ascii="Calibri" w:hAnsi="Calibri"/>
          <w:noProof/>
          <w:lang w:val="es-PE" w:eastAsia="es-PE"/>
        </w:rPr>
        <w:pict>
          <v:shape id="_x0000_s1031" type="#_x0000_t202" style="position:absolute;left:0;text-align:left;margin-left:297.1pt;margin-top:213.9pt;width:37.35pt;height:21.75pt;z-index:251664384" filled="f" stroked="f">
            <v:textbox style="mso-next-textbox:#_x0000_s1031">
              <w:txbxContent>
                <w:p w:rsidR="00EB772F" w:rsidRPr="00750D10" w:rsidRDefault="00EB772F" w:rsidP="004B2B00">
                  <w:pPr>
                    <w:rPr>
                      <w:color w:val="C0504D"/>
                    </w:rPr>
                  </w:pPr>
                  <w:r w:rsidRPr="00750D10">
                    <w:rPr>
                      <w:color w:val="C0504D"/>
                    </w:rPr>
                    <w:t>G2</w:t>
                  </w:r>
                </w:p>
              </w:txbxContent>
            </v:textbox>
          </v:shape>
        </w:pict>
      </w:r>
      <w:r w:rsidRPr="00934198">
        <w:rPr>
          <w:rFonts w:ascii="Calibri" w:hAnsi="Calibri"/>
          <w:noProof/>
          <w:lang w:val="es-PE" w:eastAsia="es-PE"/>
        </w:rPr>
        <w:pict>
          <v:shape id="_x0000_s1030" type="#_x0000_t202" style="position:absolute;left:0;text-align:left;margin-left:200.2pt;margin-top:213.9pt;width:37.35pt;height:21.75pt;z-index:251663360" filled="f" stroked="f">
            <v:textbox style="mso-next-textbox:#_x0000_s1030">
              <w:txbxContent>
                <w:p w:rsidR="00EB772F" w:rsidRPr="00750D10" w:rsidRDefault="00EB772F" w:rsidP="004B2B00">
                  <w:pPr>
                    <w:rPr>
                      <w:color w:val="C0504D"/>
                    </w:rPr>
                  </w:pPr>
                  <w:r w:rsidRPr="00750D10">
                    <w:rPr>
                      <w:color w:val="C0504D"/>
                    </w:rPr>
                    <w:t>G1</w:t>
                  </w:r>
                </w:p>
              </w:txbxContent>
            </v:textbox>
          </v:shape>
        </w:pict>
      </w:r>
      <w:r w:rsidRPr="00934198">
        <w:rPr>
          <w:rFonts w:ascii="Calibri" w:hAnsi="Calibri"/>
          <w:noProof/>
          <w:lang w:val="es-PE" w:eastAsia="es-PE"/>
        </w:rPr>
        <w:pict>
          <v:roundrect id="_x0000_s1028" style="position:absolute;left:0;text-align:left;margin-left:243.55pt;margin-top:127.55pt;width:79.5pt;height:108pt;z-index:251661312" arcsize="10923f" filled="f" strokecolor="#c0504d" strokeweight="1pt">
            <v:stroke dashstyle="dash"/>
            <v:shadow color="#868686"/>
          </v:roundrect>
        </w:pict>
      </w:r>
      <w:r w:rsidRPr="00934198">
        <w:rPr>
          <w:rFonts w:ascii="Calibri" w:hAnsi="Calibri"/>
          <w:noProof/>
          <w:lang w:val="es-PE" w:eastAsia="es-PE"/>
        </w:rPr>
        <w:pict>
          <v:roundrect id="_x0000_s1027" style="position:absolute;left:0;text-align:left;margin-left:147.85pt;margin-top:127.55pt;width:79.5pt;height:108pt;z-index:251660288" arcsize="10923f" filled="f" strokecolor="#c0504d" strokeweight="1pt">
            <v:stroke dashstyle="dash"/>
            <v:shadow color="#868686"/>
          </v:roundrect>
        </w:pict>
      </w:r>
      <w:r w:rsidR="004B2B00">
        <w:rPr>
          <w:rFonts w:ascii="Arial Narrow" w:hAnsi="Arial Narrow"/>
          <w:noProof/>
          <w:lang w:eastAsia="es-ES" w:bidi="ar-SA"/>
        </w:rPr>
        <w:drawing>
          <wp:inline distT="0" distB="0" distL="0" distR="0">
            <wp:extent cx="8406765" cy="4149090"/>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1" cstate="print"/>
                    <a:srcRect b="13342"/>
                    <a:stretch>
                      <a:fillRect/>
                    </a:stretch>
                  </pic:blipFill>
                  <pic:spPr bwMode="auto">
                    <a:xfrm>
                      <a:off x="0" y="0"/>
                      <a:ext cx="8406765" cy="4149090"/>
                    </a:xfrm>
                    <a:prstGeom prst="rect">
                      <a:avLst/>
                    </a:prstGeom>
                    <a:noFill/>
                    <a:ln w="9525">
                      <a:noFill/>
                      <a:miter lim="800000"/>
                      <a:headEnd/>
                      <a:tailEnd/>
                    </a:ln>
                  </pic:spPr>
                </pic:pic>
              </a:graphicData>
            </a:graphic>
          </wp:inline>
        </w:drawing>
      </w:r>
    </w:p>
    <w:p w:rsidR="004B2B00" w:rsidRPr="004E18AE" w:rsidRDefault="004B2B00" w:rsidP="004B2B00">
      <w:pPr>
        <w:pStyle w:val="Caption"/>
        <w:jc w:val="center"/>
        <w:rPr>
          <w:rFonts w:asciiTheme="majorHAnsi" w:hAnsiTheme="majorHAnsi"/>
          <w:sz w:val="16"/>
        </w:rPr>
      </w:pPr>
      <w:bookmarkStart w:id="395" w:name="_Toc266031574"/>
      <w:r w:rsidRPr="004E18AE">
        <w:rPr>
          <w:rFonts w:asciiTheme="majorHAnsi" w:hAnsiTheme="majorHAnsi"/>
          <w:sz w:val="16"/>
        </w:rPr>
        <w:t xml:space="preserve">Ilustración </w:t>
      </w:r>
      <w:r w:rsidR="00934198" w:rsidRPr="004E18AE">
        <w:rPr>
          <w:rFonts w:asciiTheme="majorHAnsi" w:hAnsiTheme="majorHAnsi"/>
          <w:sz w:val="16"/>
        </w:rPr>
        <w:fldChar w:fldCharType="begin"/>
      </w:r>
      <w:r w:rsidRPr="004E18AE">
        <w:rPr>
          <w:rFonts w:asciiTheme="majorHAnsi" w:hAnsiTheme="majorHAnsi"/>
          <w:sz w:val="16"/>
        </w:rPr>
        <w:instrText xml:space="preserve"> SEQ Ilustración \* ARABIC </w:instrText>
      </w:r>
      <w:r w:rsidR="00934198" w:rsidRPr="004E18AE">
        <w:rPr>
          <w:rFonts w:asciiTheme="majorHAnsi" w:hAnsiTheme="majorHAnsi"/>
          <w:sz w:val="16"/>
        </w:rPr>
        <w:fldChar w:fldCharType="separate"/>
      </w:r>
      <w:r w:rsidR="00EB772F">
        <w:rPr>
          <w:rFonts w:asciiTheme="majorHAnsi" w:hAnsiTheme="majorHAnsi"/>
          <w:noProof/>
          <w:sz w:val="16"/>
        </w:rPr>
        <w:t>46</w:t>
      </w:r>
      <w:r w:rsidR="00934198" w:rsidRPr="004E18AE">
        <w:rPr>
          <w:rFonts w:asciiTheme="majorHAnsi" w:hAnsiTheme="majorHAnsi"/>
          <w:sz w:val="16"/>
        </w:rPr>
        <w:fldChar w:fldCharType="end"/>
      </w:r>
      <w:r w:rsidRPr="004E18AE">
        <w:rPr>
          <w:rFonts w:asciiTheme="majorHAnsi" w:hAnsiTheme="majorHAnsi"/>
          <w:sz w:val="16"/>
        </w:rPr>
        <w:t>.- Descomposición Funcional en el Diagrama de Proceso “Seguimiento Presupuestal”</w:t>
      </w:r>
      <w:bookmarkEnd w:id="395"/>
    </w:p>
    <w:p w:rsidR="004B2B00" w:rsidRPr="004E18AE" w:rsidRDefault="004B2B00" w:rsidP="004B2B00">
      <w:pPr>
        <w:pStyle w:val="Caption"/>
        <w:jc w:val="center"/>
        <w:rPr>
          <w:rFonts w:asciiTheme="majorHAnsi" w:hAnsiTheme="majorHAnsi"/>
          <w:sz w:val="16"/>
        </w:rPr>
      </w:pPr>
      <w:r w:rsidRPr="004E18AE">
        <w:rPr>
          <w:rFonts w:asciiTheme="majorHAnsi" w:hAnsiTheme="majorHAnsi"/>
          <w:sz w:val="16"/>
        </w:rPr>
        <w:t>Fuente: Elaboración propia</w:t>
      </w:r>
    </w:p>
    <w:p w:rsidR="004B2B00" w:rsidRDefault="004B2B00" w:rsidP="004B2B00">
      <w:pPr>
        <w:rPr>
          <w:rFonts w:ascii="Arial Narrow" w:hAnsi="Arial Narrow"/>
        </w:rPr>
      </w:pPr>
    </w:p>
    <w:p w:rsidR="004B2B00" w:rsidRDefault="004B2B00" w:rsidP="004B2B00"/>
    <w:p w:rsidR="004B2B00" w:rsidRDefault="004B2B00" w:rsidP="004B2B00">
      <w:pPr>
        <w:rPr>
          <w:rFonts w:ascii="Arial Narrow" w:hAnsi="Arial Narrow"/>
          <w:b/>
          <w:u w:val="single"/>
        </w:rPr>
        <w:sectPr w:rsidR="004B2B00" w:rsidSect="00796550">
          <w:footerReference w:type="default" r:id="rId153"/>
          <w:pgSz w:w="16838" w:h="11906" w:orient="landscape"/>
          <w:pgMar w:top="1701" w:right="1417" w:bottom="1701" w:left="1417" w:header="708" w:footer="708" w:gutter="0"/>
          <w:cols w:space="708"/>
          <w:docGrid w:linePitch="360"/>
        </w:sectPr>
      </w:pPr>
    </w:p>
    <w:p w:rsidR="004E18AE" w:rsidRDefault="004E18AE" w:rsidP="004B2B00">
      <w:pPr>
        <w:rPr>
          <w:b/>
          <w:u w:val="single"/>
        </w:rPr>
      </w:pPr>
    </w:p>
    <w:p w:rsidR="004B2B00" w:rsidRDefault="004B2B00" w:rsidP="004B2B00">
      <w:pPr>
        <w:rPr>
          <w:b/>
          <w:u w:val="single"/>
        </w:rPr>
      </w:pPr>
      <w:r w:rsidRPr="004B2B00">
        <w:rPr>
          <w:b/>
          <w:u w:val="single"/>
        </w:rPr>
        <w:t>MACRO PROCESO: Planificación / Proceso “Elaboración del Plan Operativo Institucional”</w:t>
      </w:r>
    </w:p>
    <w:p w:rsidR="004E18AE" w:rsidRPr="004B2B00" w:rsidRDefault="004E18AE" w:rsidP="004B2B00">
      <w:pPr>
        <w:rPr>
          <w:b/>
          <w:u w:val="single"/>
        </w:rPr>
      </w:pPr>
    </w:p>
    <w:p w:rsidR="004B2B00" w:rsidRPr="004B2B00" w:rsidRDefault="00934198" w:rsidP="004B2B00">
      <w:pPr>
        <w:keepNext/>
        <w:spacing w:after="0"/>
      </w:pPr>
      <w:r w:rsidRPr="00934198">
        <w:rPr>
          <w:noProof/>
          <w:lang w:val="es-PE" w:eastAsia="es-PE"/>
        </w:rPr>
        <w:pict>
          <v:shape id="_x0000_s1040" type="#_x0000_t202" style="position:absolute;margin-left:299.5pt;margin-top:298.9pt;width:46.7pt;height:21.75pt;z-index:251673600" filled="f" stroked="f">
            <v:textbox style="mso-next-textbox:#_x0000_s1040">
              <w:txbxContent>
                <w:p w:rsidR="00EB772F" w:rsidRPr="00750D10" w:rsidRDefault="00EB772F" w:rsidP="004B2B00">
                  <w:pPr>
                    <w:rPr>
                      <w:color w:val="C0504D"/>
                    </w:rPr>
                  </w:pPr>
                  <w:r>
                    <w:rPr>
                      <w:color w:val="C0504D"/>
                    </w:rPr>
                    <w:t>G20b</w:t>
                  </w:r>
                </w:p>
              </w:txbxContent>
            </v:textbox>
          </v:shape>
        </w:pict>
      </w:r>
      <w:r w:rsidRPr="00934198">
        <w:rPr>
          <w:noProof/>
          <w:lang w:val="es-PE" w:eastAsia="es-PE"/>
        </w:rPr>
        <w:pict>
          <v:shape id="_x0000_s1042" type="#_x0000_t202" style="position:absolute;margin-left:407.1pt;margin-top:245.65pt;width:37.35pt;height:21.75pt;z-index:251675648" filled="f" stroked="f">
            <v:textbox style="mso-next-textbox:#_x0000_s1042">
              <w:txbxContent>
                <w:p w:rsidR="00EB772F" w:rsidRPr="00750D10" w:rsidRDefault="00EB772F" w:rsidP="004B2B00">
                  <w:pPr>
                    <w:rPr>
                      <w:color w:val="C0504D"/>
                    </w:rPr>
                  </w:pPr>
                  <w:r w:rsidRPr="00750D10">
                    <w:rPr>
                      <w:color w:val="C0504D"/>
                    </w:rPr>
                    <w:t>G6b</w:t>
                  </w:r>
                </w:p>
              </w:txbxContent>
            </v:textbox>
          </v:shape>
        </w:pict>
      </w:r>
      <w:r w:rsidRPr="00934198">
        <w:rPr>
          <w:noProof/>
          <w:lang w:val="es-PE" w:eastAsia="es-PE"/>
        </w:rPr>
        <w:pict>
          <v:roundrect id="_x0000_s1037" style="position:absolute;margin-left:177.45pt;margin-top:212.65pt;width:37.5pt;height:108pt;z-index:251670528" arcsize="10923f" filled="f" strokecolor="#c0504d" strokeweight="1pt">
            <v:stroke dashstyle="dash"/>
            <v:shadow color="#868686"/>
          </v:roundrect>
        </w:pict>
      </w:r>
      <w:r w:rsidRPr="00934198">
        <w:rPr>
          <w:noProof/>
          <w:lang w:val="es-PE" w:eastAsia="es-PE"/>
        </w:rPr>
        <w:pict>
          <v:shape id="_x0000_s1046" type="#_x0000_t202" style="position:absolute;margin-left:574.95pt;margin-top:298.9pt;width:37.35pt;height:21.75pt;z-index:251679744" filled="f" stroked="f">
            <v:textbox style="mso-next-textbox:#_x0000_s1046">
              <w:txbxContent>
                <w:p w:rsidR="00EB772F" w:rsidRPr="00750D10" w:rsidRDefault="00EB772F" w:rsidP="004B2B00">
                  <w:pPr>
                    <w:rPr>
                      <w:color w:val="C0504D"/>
                    </w:rPr>
                  </w:pPr>
                  <w:r w:rsidRPr="00750D10">
                    <w:rPr>
                      <w:color w:val="C0504D"/>
                    </w:rPr>
                    <w:t>G9</w:t>
                  </w:r>
                </w:p>
              </w:txbxContent>
            </v:textbox>
          </v:shape>
        </w:pict>
      </w:r>
      <w:r w:rsidRPr="00934198">
        <w:rPr>
          <w:noProof/>
          <w:lang w:val="es-PE" w:eastAsia="es-PE"/>
        </w:rPr>
        <w:pict>
          <v:roundrect id="_x0000_s1045" style="position:absolute;margin-left:513.45pt;margin-top:217.15pt;width:90.75pt;height:103.5pt;z-index:251678720" arcsize="10923f" filled="f" strokecolor="#c0504d" strokeweight="1pt">
            <v:stroke dashstyle="dash"/>
            <v:shadow color="#868686"/>
          </v:roundrect>
        </w:pict>
      </w:r>
      <w:r w:rsidRPr="00934198">
        <w:rPr>
          <w:noProof/>
          <w:lang w:val="es-PE" w:eastAsia="es-PE"/>
        </w:rPr>
        <w:pict>
          <v:shape id="_x0000_s1044" type="#_x0000_t202" style="position:absolute;margin-left:476.1pt;margin-top:298.9pt;width:37.35pt;height:21.75pt;z-index:251677696" filled="f" stroked="f">
            <v:textbox style="mso-next-textbox:#_x0000_s1044">
              <w:txbxContent>
                <w:p w:rsidR="00EB772F" w:rsidRPr="00750D10" w:rsidRDefault="00EB772F" w:rsidP="004B2B00">
                  <w:pPr>
                    <w:rPr>
                      <w:color w:val="C0504D"/>
                    </w:rPr>
                  </w:pPr>
                  <w:r w:rsidRPr="00750D10">
                    <w:rPr>
                      <w:color w:val="C0504D"/>
                    </w:rPr>
                    <w:t>G8</w:t>
                  </w:r>
                </w:p>
              </w:txbxContent>
            </v:textbox>
          </v:shape>
        </w:pict>
      </w:r>
      <w:r w:rsidRPr="00934198">
        <w:rPr>
          <w:noProof/>
          <w:lang w:val="es-PE" w:eastAsia="es-PE"/>
        </w:rPr>
        <w:pict>
          <v:roundrect id="_x0000_s1043" style="position:absolute;margin-left:413.1pt;margin-top:268.9pt;width:90.75pt;height:51.75pt;z-index:251676672" arcsize="10923f" filled="f" strokecolor="#c0504d" strokeweight="1pt">
            <v:stroke dashstyle="dash"/>
            <v:shadow color="#868686"/>
          </v:roundrect>
        </w:pict>
      </w:r>
      <w:r w:rsidRPr="00934198">
        <w:rPr>
          <w:noProof/>
          <w:lang w:val="es-PE" w:eastAsia="es-PE"/>
        </w:rPr>
        <w:pict>
          <v:roundrect id="_x0000_s1041" style="position:absolute;margin-left:346.2pt;margin-top:212.65pt;width:90.75pt;height:51.75pt;z-index:251674624" arcsize="10923f" filled="f" strokecolor="#c0504d" strokeweight="1pt">
            <v:stroke dashstyle="dash"/>
            <v:shadow color="#868686"/>
          </v:roundrect>
        </w:pict>
      </w:r>
      <w:r w:rsidRPr="00934198">
        <w:rPr>
          <w:noProof/>
          <w:lang w:val="es-PE" w:eastAsia="es-PE"/>
        </w:rPr>
        <w:pict>
          <v:roundrect id="_x0000_s1039" style="position:absolute;margin-left:220.95pt;margin-top:212.65pt;width:115.8pt;height:108pt;z-index:251672576" arcsize="10923f" filled="f" strokecolor="#c0504d" strokeweight="1pt">
            <v:stroke dashstyle="dash"/>
            <v:shadow color="#868686"/>
          </v:roundrect>
        </w:pict>
      </w:r>
      <w:r w:rsidRPr="00934198">
        <w:rPr>
          <w:noProof/>
          <w:lang w:val="es-PE" w:eastAsia="es-PE"/>
        </w:rPr>
        <w:pict>
          <v:shape id="_x0000_s1038" type="#_x0000_t202" style="position:absolute;margin-left:183.6pt;margin-top:298.9pt;width:37.35pt;height:21.75pt;z-index:251671552" filled="f" stroked="f">
            <v:textbox style="mso-next-textbox:#_x0000_s1038">
              <w:txbxContent>
                <w:p w:rsidR="00EB772F" w:rsidRPr="00750D10" w:rsidRDefault="00EB772F" w:rsidP="004B2B00">
                  <w:pPr>
                    <w:rPr>
                      <w:color w:val="C0504D"/>
                    </w:rPr>
                  </w:pPr>
                  <w:r w:rsidRPr="00750D10">
                    <w:rPr>
                      <w:color w:val="C0504D"/>
                    </w:rPr>
                    <w:t>G6a</w:t>
                  </w:r>
                </w:p>
              </w:txbxContent>
            </v:textbox>
          </v:shape>
        </w:pict>
      </w:r>
      <w:r w:rsidR="004B2B00" w:rsidRPr="004B2B00">
        <w:rPr>
          <w:noProof/>
          <w:lang w:eastAsia="es-ES" w:bidi="ar-SA"/>
        </w:rPr>
        <w:drawing>
          <wp:inline distT="0" distB="0" distL="0" distR="0">
            <wp:extent cx="8338820" cy="7069455"/>
            <wp:effectExtent l="1905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 cstate="print"/>
                    <a:srcRect b="6012"/>
                    <a:stretch>
                      <a:fillRect/>
                    </a:stretch>
                  </pic:blipFill>
                  <pic:spPr bwMode="auto">
                    <a:xfrm>
                      <a:off x="0" y="0"/>
                      <a:ext cx="8338820" cy="7069455"/>
                    </a:xfrm>
                    <a:prstGeom prst="rect">
                      <a:avLst/>
                    </a:prstGeom>
                    <a:noFill/>
                    <a:ln w="9525">
                      <a:noFill/>
                      <a:miter lim="800000"/>
                      <a:headEnd/>
                      <a:tailEnd/>
                    </a:ln>
                  </pic:spPr>
                </pic:pic>
              </a:graphicData>
            </a:graphic>
          </wp:inline>
        </w:drawing>
      </w:r>
    </w:p>
    <w:p w:rsidR="004B2B00" w:rsidRPr="004E18AE" w:rsidRDefault="004B2B00" w:rsidP="004B2B00">
      <w:pPr>
        <w:pStyle w:val="Caption"/>
        <w:jc w:val="center"/>
        <w:rPr>
          <w:rFonts w:asciiTheme="majorHAnsi" w:hAnsiTheme="majorHAnsi"/>
          <w:sz w:val="16"/>
        </w:rPr>
      </w:pPr>
      <w:bookmarkStart w:id="396" w:name="_Toc266031575"/>
      <w:r w:rsidRPr="004E18AE">
        <w:rPr>
          <w:rFonts w:asciiTheme="majorHAnsi" w:hAnsiTheme="majorHAnsi"/>
          <w:sz w:val="16"/>
        </w:rPr>
        <w:t xml:space="preserve">Ilustración </w:t>
      </w:r>
      <w:r w:rsidR="00934198" w:rsidRPr="004E18AE">
        <w:rPr>
          <w:rFonts w:asciiTheme="majorHAnsi" w:hAnsiTheme="majorHAnsi"/>
          <w:sz w:val="16"/>
        </w:rPr>
        <w:fldChar w:fldCharType="begin"/>
      </w:r>
      <w:r w:rsidRPr="004E18AE">
        <w:rPr>
          <w:rFonts w:asciiTheme="majorHAnsi" w:hAnsiTheme="majorHAnsi"/>
          <w:sz w:val="16"/>
        </w:rPr>
        <w:instrText xml:space="preserve"> SEQ Ilustración \* ARABIC </w:instrText>
      </w:r>
      <w:r w:rsidR="00934198" w:rsidRPr="004E18AE">
        <w:rPr>
          <w:rFonts w:asciiTheme="majorHAnsi" w:hAnsiTheme="majorHAnsi"/>
          <w:sz w:val="16"/>
        </w:rPr>
        <w:fldChar w:fldCharType="separate"/>
      </w:r>
      <w:r w:rsidR="00EB772F">
        <w:rPr>
          <w:rFonts w:asciiTheme="majorHAnsi" w:hAnsiTheme="majorHAnsi"/>
          <w:noProof/>
          <w:sz w:val="16"/>
        </w:rPr>
        <w:t>47</w:t>
      </w:r>
      <w:r w:rsidR="00934198" w:rsidRPr="004E18AE">
        <w:rPr>
          <w:rFonts w:asciiTheme="majorHAnsi" w:hAnsiTheme="majorHAnsi"/>
          <w:sz w:val="16"/>
        </w:rPr>
        <w:fldChar w:fldCharType="end"/>
      </w:r>
      <w:r w:rsidRPr="004E18AE">
        <w:rPr>
          <w:rFonts w:asciiTheme="majorHAnsi" w:hAnsiTheme="majorHAnsi"/>
          <w:sz w:val="16"/>
        </w:rPr>
        <w:t>.- Descomposición funcional en el Diagrama de Proceso "Elaboración del Plan Operativo Institucional"</w:t>
      </w:r>
      <w:bookmarkEnd w:id="396"/>
    </w:p>
    <w:p w:rsidR="004B2B00" w:rsidRPr="004E18AE" w:rsidRDefault="004B2B00" w:rsidP="004B2B00">
      <w:pPr>
        <w:pStyle w:val="Caption"/>
        <w:jc w:val="center"/>
        <w:rPr>
          <w:rFonts w:asciiTheme="majorHAnsi" w:hAnsiTheme="majorHAnsi"/>
          <w:sz w:val="16"/>
        </w:rPr>
      </w:pPr>
      <w:r w:rsidRPr="004E18AE">
        <w:rPr>
          <w:rFonts w:asciiTheme="majorHAnsi" w:hAnsiTheme="majorHAnsi"/>
          <w:sz w:val="16"/>
        </w:rPr>
        <w:t>Fuente: Elaboración propia</w:t>
      </w:r>
    </w:p>
    <w:p w:rsidR="004B2B00" w:rsidRPr="004B2B00" w:rsidRDefault="004B2B00" w:rsidP="004B2B00">
      <w:pPr>
        <w:jc w:val="center"/>
        <w:rPr>
          <w:b/>
        </w:rPr>
      </w:pPr>
    </w:p>
    <w:p w:rsidR="004B2B00" w:rsidRPr="004B2B00" w:rsidRDefault="004B2B00" w:rsidP="004B2B00">
      <w:pPr>
        <w:rPr>
          <w:b/>
          <w:u w:val="single"/>
        </w:rPr>
      </w:pPr>
      <w:r w:rsidRPr="004B2B00">
        <w:rPr>
          <w:b/>
          <w:u w:val="single"/>
        </w:rPr>
        <w:br w:type="page"/>
      </w:r>
    </w:p>
    <w:p w:rsidR="004E18AE" w:rsidRDefault="004E18AE" w:rsidP="004B2B00">
      <w:pPr>
        <w:rPr>
          <w:b/>
          <w:u w:val="single"/>
        </w:rPr>
      </w:pPr>
    </w:p>
    <w:p w:rsidR="004B2B00" w:rsidRDefault="004B2B00" w:rsidP="004B2B00">
      <w:pPr>
        <w:rPr>
          <w:b/>
          <w:u w:val="single"/>
        </w:rPr>
      </w:pPr>
      <w:r w:rsidRPr="004B2B00">
        <w:rPr>
          <w:b/>
          <w:u w:val="single"/>
        </w:rPr>
        <w:t>MACRO PROCESO: Contabilidad y Presupuestos / Proceso “Planificación del Presupuesto Institucional Anual”</w:t>
      </w:r>
    </w:p>
    <w:p w:rsidR="004E18AE" w:rsidRPr="004B2B00" w:rsidRDefault="004E18AE" w:rsidP="004B2B00">
      <w:pPr>
        <w:rPr>
          <w:b/>
          <w:u w:val="single"/>
        </w:rPr>
      </w:pPr>
    </w:p>
    <w:p w:rsidR="004B2B00" w:rsidRPr="004B2B00" w:rsidRDefault="00934198" w:rsidP="004B2B00">
      <w:pPr>
        <w:keepNext/>
        <w:spacing w:after="0"/>
        <w:jc w:val="center"/>
      </w:pPr>
      <w:r w:rsidRPr="00934198">
        <w:rPr>
          <w:noProof/>
          <w:lang w:val="es-PE" w:eastAsia="es-PE"/>
        </w:rPr>
        <w:pict>
          <v:shape id="_x0000_s1058" type="#_x0000_t202" style="position:absolute;left:0;text-align:left;margin-left:244.2pt;margin-top:309.9pt;width:37.35pt;height:21.75pt;z-index:251692032" filled="f" stroked="f">
            <v:textbox style="mso-next-textbox:#_x0000_s1058">
              <w:txbxContent>
                <w:p w:rsidR="00EB772F" w:rsidRPr="00750D10" w:rsidRDefault="00EB772F" w:rsidP="004B2B00">
                  <w:pPr>
                    <w:rPr>
                      <w:color w:val="C0504D"/>
                    </w:rPr>
                  </w:pPr>
                  <w:r w:rsidRPr="00750D10">
                    <w:rPr>
                      <w:color w:val="C0504D"/>
                    </w:rPr>
                    <w:t>G15</w:t>
                  </w:r>
                </w:p>
              </w:txbxContent>
            </v:textbox>
          </v:shape>
        </w:pict>
      </w:r>
      <w:r w:rsidRPr="00934198">
        <w:rPr>
          <w:noProof/>
          <w:lang w:val="es-PE" w:eastAsia="es-PE"/>
        </w:rPr>
        <w:pict>
          <v:roundrect id="_x0000_s1057" style="position:absolute;left:0;text-align:left;margin-left:244.2pt;margin-top:232.25pt;width:84pt;height:94.5pt;z-index:251691008" arcsize="10923f" filled="f" strokecolor="#c0504d" strokeweight="1pt">
            <v:stroke dashstyle="dash"/>
            <v:shadow color="#868686"/>
          </v:roundrect>
        </w:pict>
      </w:r>
      <w:r w:rsidRPr="00934198">
        <w:rPr>
          <w:noProof/>
          <w:lang w:val="es-PE" w:eastAsia="es-PE"/>
        </w:rPr>
        <w:pict>
          <v:shape id="_x0000_s1054" type="#_x0000_t202" style="position:absolute;left:0;text-align:left;margin-left:223.95pt;margin-top:198.75pt;width:42.6pt;height:21.75pt;z-index:251687936" filled="f" stroked="f">
            <v:textbox style="mso-next-textbox:#_x0000_s1054">
              <w:txbxContent>
                <w:p w:rsidR="00EB772F" w:rsidRPr="00750D10" w:rsidRDefault="00EB772F" w:rsidP="004B2B00">
                  <w:pPr>
                    <w:rPr>
                      <w:color w:val="C0504D"/>
                    </w:rPr>
                  </w:pPr>
                  <w:r w:rsidRPr="00750D10">
                    <w:rPr>
                      <w:color w:val="C0504D"/>
                    </w:rPr>
                    <w:t>G13</w:t>
                  </w:r>
                </w:p>
              </w:txbxContent>
            </v:textbox>
          </v:shape>
        </w:pict>
      </w:r>
      <w:r w:rsidRPr="00934198">
        <w:rPr>
          <w:noProof/>
          <w:lang w:val="es-PE" w:eastAsia="es-PE"/>
        </w:rPr>
        <w:pict>
          <v:roundrect id="_x0000_s1053" style="position:absolute;left:0;text-align:left;margin-left:227.7pt;margin-top:144.1pt;width:199.5pt;height:71.25pt;z-index:251686912" arcsize="10923f" filled="f" strokecolor="#c0504d" strokeweight="1pt">
            <v:stroke dashstyle="dash"/>
            <v:shadow color="#868686"/>
          </v:roundrect>
        </w:pict>
      </w:r>
      <w:r w:rsidRPr="00934198">
        <w:rPr>
          <w:noProof/>
          <w:lang w:val="es-PE" w:eastAsia="es-PE"/>
        </w:rPr>
        <w:pict>
          <v:shape id="_x0000_s1056" type="#_x0000_t202" style="position:absolute;left:0;text-align:left;margin-left:406.95pt;margin-top:125.9pt;width:37.35pt;height:21.75pt;z-index:251689984" filled="f" stroked="f">
            <v:textbox style="mso-next-textbox:#_x0000_s1056">
              <w:txbxContent>
                <w:p w:rsidR="00EB772F" w:rsidRPr="00750D10" w:rsidRDefault="00EB772F" w:rsidP="004B2B00">
                  <w:pPr>
                    <w:rPr>
                      <w:color w:val="C0504D"/>
                    </w:rPr>
                  </w:pPr>
                  <w:r w:rsidRPr="00750D10">
                    <w:rPr>
                      <w:color w:val="C0504D"/>
                    </w:rPr>
                    <w:t>G14</w:t>
                  </w:r>
                </w:p>
              </w:txbxContent>
            </v:textbox>
          </v:shape>
        </w:pict>
      </w:r>
      <w:r w:rsidRPr="00934198">
        <w:rPr>
          <w:noProof/>
          <w:lang w:val="es-PE" w:eastAsia="es-PE"/>
        </w:rPr>
        <w:pict>
          <v:roundrect id="_x0000_s1055" style="position:absolute;left:0;text-align:left;margin-left:301.95pt;margin-top:101.25pt;width:136.5pt;height:39.75pt;z-index:251688960" arcsize="10923f" filled="f" strokecolor="#c0504d" strokeweight="1pt">
            <v:stroke dashstyle="dash"/>
            <v:shadow color="#868686"/>
          </v:roundrect>
        </w:pict>
      </w:r>
      <w:r w:rsidRPr="00934198">
        <w:rPr>
          <w:noProof/>
          <w:lang w:val="es-PE" w:eastAsia="es-PE"/>
        </w:rPr>
        <w:pict>
          <v:shape id="_x0000_s1052" type="#_x0000_t202" style="position:absolute;left:0;text-align:left;margin-left:90.6pt;margin-top:225.3pt;width:42.6pt;height:21.75pt;z-index:251685888" filled="f" stroked="f">
            <v:textbox style="mso-next-textbox:#_x0000_s1052">
              <w:txbxContent>
                <w:p w:rsidR="00EB772F" w:rsidRPr="00750D10" w:rsidRDefault="00EB772F" w:rsidP="004B2B00">
                  <w:pPr>
                    <w:rPr>
                      <w:color w:val="C0504D"/>
                    </w:rPr>
                  </w:pPr>
                  <w:r w:rsidRPr="00750D10">
                    <w:rPr>
                      <w:color w:val="C0504D"/>
                    </w:rPr>
                    <w:t>G12</w:t>
                  </w:r>
                </w:p>
              </w:txbxContent>
            </v:textbox>
          </v:shape>
        </w:pict>
      </w:r>
      <w:r w:rsidRPr="00934198">
        <w:rPr>
          <w:noProof/>
          <w:lang w:val="es-PE" w:eastAsia="es-PE"/>
        </w:rPr>
        <w:pict>
          <v:roundrect id="_x0000_s1051" style="position:absolute;left:0;text-align:left;margin-left:94.2pt;margin-top:198.25pt;width:95.25pt;height:45.75pt;z-index:251684864" arcsize="10923f" filled="f" strokecolor="#c0504d" strokeweight="1pt">
            <v:stroke dashstyle="dash"/>
            <v:shadow color="#868686"/>
          </v:roundrect>
        </w:pict>
      </w:r>
      <w:r w:rsidRPr="00934198">
        <w:rPr>
          <w:noProof/>
          <w:lang w:val="es-PE" w:eastAsia="es-PE"/>
        </w:rPr>
        <w:pict>
          <v:shape id="_x0000_s1050" type="#_x0000_t202" style="position:absolute;left:0;text-align:left;margin-left:90.45pt;margin-top:177.1pt;width:37.35pt;height:21.75pt;z-index:251683840" filled="f" stroked="f">
            <v:textbox style="mso-next-textbox:#_x0000_s1050">
              <w:txbxContent>
                <w:p w:rsidR="00EB772F" w:rsidRPr="00750D10" w:rsidRDefault="00EB772F" w:rsidP="004B2B00">
                  <w:pPr>
                    <w:rPr>
                      <w:color w:val="C0504D"/>
                    </w:rPr>
                  </w:pPr>
                  <w:r w:rsidRPr="00750D10">
                    <w:rPr>
                      <w:color w:val="C0504D"/>
                    </w:rPr>
                    <w:t>G11</w:t>
                  </w:r>
                </w:p>
              </w:txbxContent>
            </v:textbox>
          </v:shape>
        </w:pict>
      </w:r>
      <w:r w:rsidRPr="00934198">
        <w:rPr>
          <w:noProof/>
          <w:lang w:val="es-PE" w:eastAsia="es-PE"/>
        </w:rPr>
        <w:pict>
          <v:roundrect id="_x0000_s1047" style="position:absolute;left:0;text-align:left;margin-left:94.2pt;margin-top:114.65pt;width:95.25pt;height:41.25pt;z-index:251680768" arcsize="10923f" filled="f" strokecolor="#c0504d" strokeweight="1pt">
            <v:stroke dashstyle="dash"/>
            <v:shadow color="#868686"/>
          </v:roundrect>
        </w:pict>
      </w:r>
      <w:r w:rsidRPr="00934198">
        <w:rPr>
          <w:noProof/>
          <w:lang w:val="es-PE" w:eastAsia="es-PE"/>
        </w:rPr>
        <w:pict>
          <v:roundrect id="_x0000_s1049" style="position:absolute;left:0;text-align:left;margin-left:94.2pt;margin-top:160.65pt;width:95.25pt;height:32.25pt;z-index:251682816" arcsize="10923f" filled="f" strokecolor="#c0504d" strokeweight="1pt">
            <v:stroke dashstyle="dash"/>
            <v:shadow color="#868686"/>
          </v:roundrect>
        </w:pict>
      </w:r>
      <w:r w:rsidRPr="00934198">
        <w:rPr>
          <w:noProof/>
          <w:lang w:val="es-PE" w:eastAsia="es-PE"/>
        </w:rPr>
        <w:pict>
          <v:shape id="_x0000_s1062" type="#_x0000_t202" style="position:absolute;left:0;text-align:left;margin-left:486.75pt;margin-top:253.2pt;width:37.35pt;height:21.75pt;z-index:251696128" filled="f" stroked="f">
            <v:textbox style="mso-next-textbox:#_x0000_s1062">
              <w:txbxContent>
                <w:p w:rsidR="00EB772F" w:rsidRPr="00750D10" w:rsidRDefault="00EB772F" w:rsidP="004B2B00">
                  <w:pPr>
                    <w:rPr>
                      <w:color w:val="C0504D"/>
                    </w:rPr>
                  </w:pPr>
                  <w:r w:rsidRPr="00750D10">
                    <w:rPr>
                      <w:color w:val="C0504D"/>
                    </w:rPr>
                    <w:t>G17</w:t>
                  </w:r>
                </w:p>
              </w:txbxContent>
            </v:textbox>
          </v:shape>
        </w:pict>
      </w:r>
      <w:r w:rsidRPr="00934198">
        <w:rPr>
          <w:noProof/>
          <w:lang w:val="es-PE" w:eastAsia="es-PE"/>
        </w:rPr>
        <w:pict>
          <v:roundrect id="_x0000_s1061" style="position:absolute;left:0;text-align:left;margin-left:472.2pt;margin-top:139.95pt;width:162.75pt;height:131.25pt;z-index:251695104" arcsize="10923f" filled="f" strokecolor="#c0504d" strokeweight="1pt">
            <v:stroke dashstyle="dash"/>
            <v:shadow color="#868686"/>
          </v:roundrect>
        </w:pict>
      </w:r>
      <w:r w:rsidRPr="00934198">
        <w:rPr>
          <w:noProof/>
          <w:lang w:val="es-PE" w:eastAsia="es-PE"/>
        </w:rPr>
        <w:pict>
          <v:shape id="_x0000_s1060" type="#_x0000_t202" style="position:absolute;left:0;text-align:left;margin-left:336.75pt;margin-top:271.2pt;width:37.35pt;height:21.75pt;z-index:251694080" filled="f" stroked="f">
            <v:textbox style="mso-next-textbox:#_x0000_s1060">
              <w:txbxContent>
                <w:p w:rsidR="00EB772F" w:rsidRPr="00750D10" w:rsidRDefault="00EB772F" w:rsidP="004B2B00">
                  <w:pPr>
                    <w:rPr>
                      <w:color w:val="C0504D"/>
                    </w:rPr>
                  </w:pPr>
                  <w:r w:rsidRPr="00750D10">
                    <w:rPr>
                      <w:color w:val="C0504D"/>
                    </w:rPr>
                    <w:t>G16</w:t>
                  </w:r>
                  <w:r>
                    <w:rPr>
                      <w:color w:val="C0504D"/>
                    </w:rPr>
                    <w:t>L</w:t>
                  </w:r>
                </w:p>
              </w:txbxContent>
            </v:textbox>
          </v:shape>
        </w:pict>
      </w:r>
      <w:r w:rsidRPr="00934198">
        <w:rPr>
          <w:noProof/>
          <w:lang w:val="es-PE" w:eastAsia="es-PE"/>
        </w:rPr>
        <w:pict>
          <v:roundrect id="_x0000_s1059" style="position:absolute;left:0;text-align:left;margin-left:338.7pt;margin-top:229.95pt;width:113.25pt;height:59.25pt;z-index:251693056" arcsize="10923f" filled="f" strokecolor="#c0504d" strokeweight="1pt">
            <v:stroke dashstyle="dash"/>
            <v:shadow color="#868686"/>
          </v:roundrect>
        </w:pict>
      </w:r>
      <w:r w:rsidRPr="00934198">
        <w:rPr>
          <w:noProof/>
          <w:lang w:val="es-PE" w:eastAsia="es-PE"/>
        </w:rPr>
        <w:pict>
          <v:shape id="_x0000_s1048" type="#_x0000_t202" style="position:absolute;left:0;text-align:left;margin-left:90.45pt;margin-top:140.7pt;width:37.35pt;height:21.75pt;z-index:251681792" filled="f" stroked="f">
            <v:textbox style="mso-next-textbox:#_x0000_s1048">
              <w:txbxContent>
                <w:p w:rsidR="00EB772F" w:rsidRPr="00750D10" w:rsidRDefault="00EB772F" w:rsidP="004B2B00">
                  <w:pPr>
                    <w:rPr>
                      <w:color w:val="C0504D"/>
                    </w:rPr>
                  </w:pPr>
                  <w:r w:rsidRPr="00750D10">
                    <w:rPr>
                      <w:color w:val="C0504D"/>
                    </w:rPr>
                    <w:t>G10</w:t>
                  </w:r>
                </w:p>
              </w:txbxContent>
            </v:textbox>
          </v:shape>
        </w:pict>
      </w:r>
      <w:r w:rsidR="004B2B00" w:rsidRPr="004B2B00">
        <w:rPr>
          <w:noProof/>
          <w:lang w:eastAsia="es-ES" w:bidi="ar-SA"/>
        </w:rPr>
        <w:drawing>
          <wp:inline distT="0" distB="0" distL="0" distR="0">
            <wp:extent cx="8611870" cy="6523355"/>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7" cstate="print"/>
                    <a:srcRect b="7014"/>
                    <a:stretch>
                      <a:fillRect/>
                    </a:stretch>
                  </pic:blipFill>
                  <pic:spPr bwMode="auto">
                    <a:xfrm>
                      <a:off x="0" y="0"/>
                      <a:ext cx="8611870" cy="6523355"/>
                    </a:xfrm>
                    <a:prstGeom prst="rect">
                      <a:avLst/>
                    </a:prstGeom>
                    <a:noFill/>
                    <a:ln w="9525">
                      <a:noFill/>
                      <a:miter lim="800000"/>
                      <a:headEnd/>
                      <a:tailEnd/>
                    </a:ln>
                  </pic:spPr>
                </pic:pic>
              </a:graphicData>
            </a:graphic>
          </wp:inline>
        </w:drawing>
      </w:r>
    </w:p>
    <w:p w:rsidR="004B2B00" w:rsidRPr="004E18AE" w:rsidRDefault="004B2B00" w:rsidP="004B2B00">
      <w:pPr>
        <w:pStyle w:val="Caption"/>
        <w:jc w:val="center"/>
        <w:rPr>
          <w:rFonts w:asciiTheme="majorHAnsi" w:hAnsiTheme="majorHAnsi"/>
          <w:sz w:val="16"/>
        </w:rPr>
      </w:pPr>
      <w:bookmarkStart w:id="397" w:name="_Toc266031576"/>
      <w:r w:rsidRPr="004E18AE">
        <w:rPr>
          <w:rFonts w:asciiTheme="majorHAnsi" w:hAnsiTheme="majorHAnsi"/>
          <w:sz w:val="16"/>
        </w:rPr>
        <w:t xml:space="preserve">Ilustración </w:t>
      </w:r>
      <w:r w:rsidR="00934198" w:rsidRPr="004E18AE">
        <w:rPr>
          <w:rFonts w:asciiTheme="majorHAnsi" w:hAnsiTheme="majorHAnsi"/>
          <w:sz w:val="16"/>
        </w:rPr>
        <w:fldChar w:fldCharType="begin"/>
      </w:r>
      <w:r w:rsidRPr="004E18AE">
        <w:rPr>
          <w:rFonts w:asciiTheme="majorHAnsi" w:hAnsiTheme="majorHAnsi"/>
          <w:sz w:val="16"/>
        </w:rPr>
        <w:instrText xml:space="preserve"> SEQ Ilustración \* ARABIC </w:instrText>
      </w:r>
      <w:r w:rsidR="00934198" w:rsidRPr="004E18AE">
        <w:rPr>
          <w:rFonts w:asciiTheme="majorHAnsi" w:hAnsiTheme="majorHAnsi"/>
          <w:sz w:val="16"/>
        </w:rPr>
        <w:fldChar w:fldCharType="separate"/>
      </w:r>
      <w:r w:rsidR="00EB772F">
        <w:rPr>
          <w:rFonts w:asciiTheme="majorHAnsi" w:hAnsiTheme="majorHAnsi"/>
          <w:noProof/>
          <w:sz w:val="16"/>
        </w:rPr>
        <w:t>48</w:t>
      </w:r>
      <w:r w:rsidR="00934198" w:rsidRPr="004E18AE">
        <w:rPr>
          <w:rFonts w:asciiTheme="majorHAnsi" w:hAnsiTheme="majorHAnsi"/>
          <w:sz w:val="16"/>
        </w:rPr>
        <w:fldChar w:fldCharType="end"/>
      </w:r>
      <w:r w:rsidRPr="004E18AE">
        <w:rPr>
          <w:rFonts w:asciiTheme="majorHAnsi" w:hAnsiTheme="majorHAnsi"/>
          <w:sz w:val="16"/>
        </w:rPr>
        <w:t>.- Descomposición Funcional en el Diagrama de Proceso “Planificación del Presupuesto Institucional Anual”</w:t>
      </w:r>
      <w:bookmarkEnd w:id="397"/>
    </w:p>
    <w:p w:rsidR="004B2B00" w:rsidRPr="004E18AE" w:rsidRDefault="004B2B00" w:rsidP="004B2B00">
      <w:pPr>
        <w:pStyle w:val="Caption"/>
        <w:jc w:val="center"/>
        <w:rPr>
          <w:rFonts w:asciiTheme="majorHAnsi" w:hAnsiTheme="majorHAnsi"/>
          <w:sz w:val="16"/>
        </w:rPr>
      </w:pPr>
      <w:r w:rsidRPr="004E18AE">
        <w:rPr>
          <w:rFonts w:asciiTheme="majorHAnsi" w:hAnsiTheme="majorHAnsi"/>
          <w:sz w:val="16"/>
        </w:rPr>
        <w:t>Fuente: Elaboración propia</w:t>
      </w:r>
    </w:p>
    <w:p w:rsidR="004B2B00" w:rsidRPr="004B2B00" w:rsidRDefault="004B2B00" w:rsidP="004B2B00"/>
    <w:p w:rsidR="004B2B00" w:rsidRDefault="004B2B00" w:rsidP="004B2B00">
      <w:pPr>
        <w:keepNext/>
        <w:spacing w:after="0"/>
        <w:sectPr w:rsidR="004B2B00" w:rsidSect="00796550">
          <w:pgSz w:w="16839" w:h="23814" w:code="8"/>
          <w:pgMar w:top="1417" w:right="1701" w:bottom="1417" w:left="1701" w:header="708" w:footer="708" w:gutter="0"/>
          <w:cols w:space="708"/>
          <w:docGrid w:linePitch="360"/>
        </w:sectPr>
      </w:pPr>
    </w:p>
    <w:p w:rsidR="004B2B00" w:rsidRPr="00D5195B" w:rsidRDefault="004B2B00" w:rsidP="004B2B00">
      <w:pPr>
        <w:keepNext/>
        <w:spacing w:after="0"/>
      </w:pPr>
    </w:p>
    <w:p w:rsidR="004B2B00" w:rsidRPr="004B2B00" w:rsidRDefault="004B2B00" w:rsidP="004B2B00">
      <w:pPr>
        <w:rPr>
          <w:b/>
          <w:u w:val="single"/>
        </w:rPr>
      </w:pPr>
      <w:r w:rsidRPr="004B2B00">
        <w:rPr>
          <w:b/>
          <w:u w:val="single"/>
        </w:rPr>
        <w:t>MACRO PROCESO:   Planificación / Proceso “Planificación del Departamento de Proyectos”</w:t>
      </w:r>
    </w:p>
    <w:p w:rsidR="004B2B00" w:rsidRPr="004B2B00" w:rsidRDefault="00934198" w:rsidP="004B2B00">
      <w:pPr>
        <w:keepNext/>
        <w:spacing w:after="0"/>
        <w:jc w:val="center"/>
      </w:pPr>
      <w:r w:rsidRPr="00934198">
        <w:rPr>
          <w:noProof/>
          <w:lang w:val="es-PE" w:eastAsia="es-PE"/>
        </w:rPr>
        <w:pict>
          <v:shape id="_x0000_s1074" type="#_x0000_t202" style="position:absolute;left:0;text-align:left;margin-left:826.9pt;margin-top:212.75pt;width:42.6pt;height:21.75pt;z-index:251708416" filled="f" stroked="f">
            <v:textbox style="mso-next-textbox:#_x0000_s1074">
              <w:txbxContent>
                <w:p w:rsidR="00EB772F" w:rsidRPr="00750D10" w:rsidRDefault="00EB772F" w:rsidP="004B2B00">
                  <w:pPr>
                    <w:rPr>
                      <w:color w:val="C0504D"/>
                    </w:rPr>
                  </w:pPr>
                  <w:r w:rsidRPr="00750D10">
                    <w:rPr>
                      <w:color w:val="C0504D"/>
                    </w:rPr>
                    <w:t>G16b</w:t>
                  </w:r>
                </w:p>
              </w:txbxContent>
            </v:textbox>
          </v:shape>
        </w:pict>
      </w:r>
      <w:r w:rsidRPr="00934198">
        <w:rPr>
          <w:noProof/>
          <w:lang w:val="es-PE" w:eastAsia="es-PE"/>
        </w:rPr>
        <w:pict>
          <v:roundrect id="_x0000_s1073" style="position:absolute;left:0;text-align:left;margin-left:827.65pt;margin-top:135.5pt;width:150pt;height:96pt;z-index:251707392" arcsize="10923f" filled="f" strokecolor="#c0504d" strokeweight="1pt">
            <v:stroke dashstyle="dash"/>
            <v:shadow color="#868686"/>
          </v:roundrect>
        </w:pict>
      </w:r>
      <w:r w:rsidRPr="00934198">
        <w:rPr>
          <w:noProof/>
          <w:lang w:val="es-PE" w:eastAsia="es-PE"/>
        </w:rPr>
        <w:pict>
          <v:shape id="_x0000_s1072" type="#_x0000_t202" style="position:absolute;left:0;text-align:left;margin-left:748.15pt;margin-top:113.75pt;width:42.6pt;height:21.75pt;z-index:251706368" filled="f" stroked="f">
            <v:textbox style="mso-next-textbox:#_x0000_s1072">
              <w:txbxContent>
                <w:p w:rsidR="00EB772F" w:rsidRPr="00750D10" w:rsidRDefault="00EB772F" w:rsidP="004B2B00">
                  <w:pPr>
                    <w:rPr>
                      <w:color w:val="C0504D"/>
                    </w:rPr>
                  </w:pPr>
                  <w:r>
                    <w:rPr>
                      <w:color w:val="C0504D"/>
                    </w:rPr>
                    <w:t>G16c</w:t>
                  </w:r>
                </w:p>
              </w:txbxContent>
            </v:textbox>
          </v:shape>
        </w:pict>
      </w:r>
      <w:r w:rsidRPr="00934198">
        <w:rPr>
          <w:noProof/>
          <w:lang w:val="es-PE" w:eastAsia="es-PE"/>
        </w:rPr>
        <w:pict>
          <v:roundrect id="_x0000_s1071" style="position:absolute;left:0;text-align:left;margin-left:754.15pt;margin-top:113.75pt;width:58.5pt;height:67.5pt;z-index:251705344" arcsize="10923f" filled="f" strokecolor="#c0504d" strokeweight="1pt">
            <v:stroke dashstyle="dash"/>
            <v:shadow color="#868686"/>
          </v:roundrect>
        </w:pict>
      </w:r>
      <w:r w:rsidRPr="00934198">
        <w:rPr>
          <w:noProof/>
          <w:lang w:val="es-PE" w:eastAsia="es-PE"/>
        </w:rPr>
        <w:pict>
          <v:shape id="_x0000_s1070" type="#_x0000_t202" style="position:absolute;left:0;text-align:left;margin-left:643.9pt;margin-top:217.25pt;width:42.6pt;height:21.75pt;z-index:251704320" filled="f" stroked="f">
            <v:textbox style="mso-next-textbox:#_x0000_s1070">
              <w:txbxContent>
                <w:p w:rsidR="00EB772F" w:rsidRPr="00750D10" w:rsidRDefault="00EB772F" w:rsidP="004B2B00">
                  <w:pPr>
                    <w:rPr>
                      <w:color w:val="C0504D"/>
                    </w:rPr>
                  </w:pPr>
                  <w:r w:rsidRPr="00750D10">
                    <w:rPr>
                      <w:color w:val="C0504D"/>
                    </w:rPr>
                    <w:t>G21a</w:t>
                  </w:r>
                </w:p>
              </w:txbxContent>
            </v:textbox>
          </v:shape>
        </w:pict>
      </w:r>
      <w:r w:rsidRPr="00934198">
        <w:rPr>
          <w:noProof/>
          <w:lang w:val="es-PE" w:eastAsia="es-PE"/>
        </w:rPr>
        <w:pict>
          <v:roundrect id="_x0000_s1069" style="position:absolute;left:0;text-align:left;margin-left:643.9pt;margin-top:134pt;width:104.25pt;height:102pt;z-index:251703296" arcsize="10923f" filled="f" strokecolor="#c0504d" strokeweight="1pt">
            <v:stroke dashstyle="dash"/>
            <v:shadow color="#868686"/>
          </v:roundrect>
        </w:pict>
      </w:r>
      <w:r w:rsidRPr="00934198">
        <w:rPr>
          <w:noProof/>
          <w:lang w:val="es-PE" w:eastAsia="es-PE"/>
        </w:rPr>
        <w:pict>
          <v:shape id="_x0000_s1068" type="#_x0000_t202" style="position:absolute;left:0;text-align:left;margin-left:593.65pt;margin-top:112.25pt;width:42.6pt;height:21.75pt;z-index:251702272" filled="f" stroked="f">
            <v:textbox style="mso-next-textbox:#_x0000_s1068">
              <w:txbxContent>
                <w:p w:rsidR="00EB772F" w:rsidRPr="00750D10" w:rsidRDefault="00EB772F" w:rsidP="004B2B00">
                  <w:pPr>
                    <w:rPr>
                      <w:color w:val="C0504D"/>
                    </w:rPr>
                  </w:pPr>
                  <w:r w:rsidRPr="00750D10">
                    <w:rPr>
                      <w:color w:val="C0504D"/>
                    </w:rPr>
                    <w:t>G20a</w:t>
                  </w:r>
                </w:p>
              </w:txbxContent>
            </v:textbox>
          </v:shape>
        </w:pict>
      </w:r>
      <w:r w:rsidRPr="00934198">
        <w:rPr>
          <w:noProof/>
          <w:lang w:val="es-PE" w:eastAsia="es-PE"/>
        </w:rPr>
        <w:pict>
          <v:roundrect id="_x0000_s1067" style="position:absolute;left:0;text-align:left;margin-left:598.15pt;margin-top:89pt;width:104.25pt;height:42pt;z-index:251701248" arcsize="10923f" filled="f" strokecolor="#c0504d" strokeweight="1pt">
            <v:stroke dashstyle="dash"/>
            <v:shadow color="#868686"/>
          </v:roundrect>
        </w:pict>
      </w:r>
      <w:r w:rsidRPr="00934198">
        <w:rPr>
          <w:noProof/>
          <w:lang w:val="es-PE" w:eastAsia="es-PE"/>
        </w:rPr>
        <w:pict>
          <v:shape id="_x0000_s1066" type="#_x0000_t202" style="position:absolute;left:0;text-align:left;margin-left:231.4pt;margin-top:131pt;width:42.6pt;height:21.75pt;z-index:251700224" filled="f" stroked="f">
            <v:textbox style="mso-next-textbox:#_x0000_s1066">
              <w:txbxContent>
                <w:p w:rsidR="00EB772F" w:rsidRPr="00750D10" w:rsidRDefault="00EB772F" w:rsidP="004B2B00">
                  <w:pPr>
                    <w:rPr>
                      <w:color w:val="C0504D"/>
                    </w:rPr>
                  </w:pPr>
                  <w:r w:rsidRPr="00750D10">
                    <w:rPr>
                      <w:color w:val="C0504D"/>
                    </w:rPr>
                    <w:t>G19a</w:t>
                  </w:r>
                </w:p>
              </w:txbxContent>
            </v:textbox>
          </v:shape>
        </w:pict>
      </w:r>
      <w:r w:rsidRPr="00934198">
        <w:rPr>
          <w:noProof/>
          <w:lang w:val="es-PE" w:eastAsia="es-PE"/>
        </w:rPr>
        <w:pict>
          <v:roundrect id="_x0000_s1065" style="position:absolute;left:0;text-align:left;margin-left:233.65pt;margin-top:89pt;width:123pt;height:63pt;z-index:251699200" arcsize="10923f" filled="f" strokecolor="#c0504d" strokeweight="1pt">
            <v:stroke dashstyle="dash"/>
            <v:shadow color="#868686"/>
          </v:roundrect>
        </w:pict>
      </w:r>
      <w:r w:rsidRPr="00934198">
        <w:rPr>
          <w:noProof/>
          <w:lang w:val="es-PE" w:eastAsia="es-PE"/>
        </w:rPr>
        <w:pict>
          <v:shape id="_x0000_s1064" type="#_x0000_t202" style="position:absolute;left:0;text-align:left;margin-left:203.65pt;margin-top:236pt;width:42.6pt;height:21.75pt;z-index:251698176" filled="f" stroked="f">
            <v:textbox style="mso-next-textbox:#_x0000_s1064">
              <w:txbxContent>
                <w:p w:rsidR="00EB772F" w:rsidRPr="00750D10" w:rsidRDefault="00EB772F" w:rsidP="004B2B00">
                  <w:pPr>
                    <w:rPr>
                      <w:color w:val="C0504D"/>
                    </w:rPr>
                  </w:pPr>
                  <w:r w:rsidRPr="00750D10">
                    <w:rPr>
                      <w:color w:val="C0504D"/>
                    </w:rPr>
                    <w:t>G18</w:t>
                  </w:r>
                  <w:r>
                    <w:rPr>
                      <w:color w:val="C0504D"/>
                    </w:rPr>
                    <w:t>a</w:t>
                  </w:r>
                </w:p>
              </w:txbxContent>
            </v:textbox>
          </v:shape>
        </w:pict>
      </w:r>
      <w:r w:rsidRPr="00934198">
        <w:rPr>
          <w:noProof/>
          <w:lang w:val="es-PE" w:eastAsia="es-PE"/>
        </w:rPr>
        <w:pict>
          <v:roundrect id="_x0000_s1063" style="position:absolute;left:0;text-align:left;margin-left:203.65pt;margin-top:161pt;width:153pt;height:96.75pt;z-index:251697152" arcsize="10923f" filled="f" strokecolor="#c0504d" strokeweight="1pt">
            <v:stroke dashstyle="dash"/>
            <v:shadow color="#868686"/>
          </v:roundrect>
        </w:pict>
      </w:r>
      <w:r w:rsidR="004B2B00" w:rsidRPr="004B2B00">
        <w:rPr>
          <w:noProof/>
          <w:lang w:eastAsia="es-ES" w:bidi="ar-SA"/>
        </w:rPr>
        <w:drawing>
          <wp:inline distT="0" distB="0" distL="0" distR="0">
            <wp:extent cx="11764645" cy="6741795"/>
            <wp:effectExtent l="1905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3" cstate="print"/>
                    <a:srcRect b="8690"/>
                    <a:stretch>
                      <a:fillRect/>
                    </a:stretch>
                  </pic:blipFill>
                  <pic:spPr bwMode="auto">
                    <a:xfrm>
                      <a:off x="0" y="0"/>
                      <a:ext cx="11764645" cy="6741795"/>
                    </a:xfrm>
                    <a:prstGeom prst="rect">
                      <a:avLst/>
                    </a:prstGeom>
                    <a:noFill/>
                    <a:ln w="9525">
                      <a:noFill/>
                      <a:miter lim="800000"/>
                      <a:headEnd/>
                      <a:tailEnd/>
                    </a:ln>
                  </pic:spPr>
                </pic:pic>
              </a:graphicData>
            </a:graphic>
          </wp:inline>
        </w:drawing>
      </w:r>
    </w:p>
    <w:p w:rsidR="004B2B00" w:rsidRPr="004E18AE" w:rsidRDefault="004B2B00" w:rsidP="004B2B00">
      <w:pPr>
        <w:pStyle w:val="Caption"/>
        <w:jc w:val="center"/>
        <w:rPr>
          <w:rFonts w:asciiTheme="majorHAnsi" w:hAnsiTheme="majorHAnsi"/>
          <w:sz w:val="16"/>
        </w:rPr>
      </w:pPr>
      <w:bookmarkStart w:id="398" w:name="_Toc266031577"/>
      <w:r w:rsidRPr="004E18AE">
        <w:rPr>
          <w:rFonts w:asciiTheme="majorHAnsi" w:hAnsiTheme="majorHAnsi"/>
          <w:sz w:val="16"/>
        </w:rPr>
        <w:t xml:space="preserve">Ilustración </w:t>
      </w:r>
      <w:r w:rsidR="00934198" w:rsidRPr="004E18AE">
        <w:rPr>
          <w:rFonts w:asciiTheme="majorHAnsi" w:hAnsiTheme="majorHAnsi"/>
          <w:sz w:val="16"/>
        </w:rPr>
        <w:fldChar w:fldCharType="begin"/>
      </w:r>
      <w:r w:rsidRPr="004E18AE">
        <w:rPr>
          <w:rFonts w:asciiTheme="majorHAnsi" w:hAnsiTheme="majorHAnsi"/>
          <w:sz w:val="16"/>
        </w:rPr>
        <w:instrText xml:space="preserve"> SEQ Ilustración \* ARABIC </w:instrText>
      </w:r>
      <w:r w:rsidR="00934198" w:rsidRPr="004E18AE">
        <w:rPr>
          <w:rFonts w:asciiTheme="majorHAnsi" w:hAnsiTheme="majorHAnsi"/>
          <w:sz w:val="16"/>
        </w:rPr>
        <w:fldChar w:fldCharType="separate"/>
      </w:r>
      <w:r w:rsidR="00EB772F">
        <w:rPr>
          <w:rFonts w:asciiTheme="majorHAnsi" w:hAnsiTheme="majorHAnsi"/>
          <w:noProof/>
          <w:sz w:val="16"/>
        </w:rPr>
        <w:t>49</w:t>
      </w:r>
      <w:r w:rsidR="00934198" w:rsidRPr="004E18AE">
        <w:rPr>
          <w:rFonts w:asciiTheme="majorHAnsi" w:hAnsiTheme="majorHAnsi"/>
          <w:sz w:val="16"/>
        </w:rPr>
        <w:fldChar w:fldCharType="end"/>
      </w:r>
      <w:r w:rsidRPr="004E18AE">
        <w:rPr>
          <w:rFonts w:asciiTheme="majorHAnsi" w:hAnsiTheme="majorHAnsi"/>
          <w:sz w:val="16"/>
        </w:rPr>
        <w:t>.- Descomposición funcional en el Diagrama de Proceso "Planificación del Departamento de Proyectos"</w:t>
      </w:r>
      <w:bookmarkEnd w:id="398"/>
    </w:p>
    <w:p w:rsidR="004B2B00" w:rsidRPr="004E18AE" w:rsidRDefault="004B2B00" w:rsidP="004B2B00">
      <w:pPr>
        <w:pStyle w:val="Caption"/>
        <w:jc w:val="center"/>
        <w:rPr>
          <w:rFonts w:asciiTheme="majorHAnsi" w:hAnsiTheme="majorHAnsi"/>
          <w:sz w:val="16"/>
        </w:rPr>
      </w:pPr>
      <w:r w:rsidRPr="004E18AE">
        <w:rPr>
          <w:rFonts w:asciiTheme="majorHAnsi" w:hAnsiTheme="majorHAnsi"/>
          <w:sz w:val="16"/>
        </w:rPr>
        <w:t>Fuente: Elaboración propia</w:t>
      </w:r>
    </w:p>
    <w:p w:rsidR="004B2B00" w:rsidRPr="004B2B00" w:rsidRDefault="004B2B00" w:rsidP="004B2B00">
      <w:pPr>
        <w:rPr>
          <w:b/>
          <w:u w:val="single"/>
        </w:rPr>
      </w:pPr>
    </w:p>
    <w:p w:rsidR="004B2B00" w:rsidRDefault="004B2B00" w:rsidP="004B2B00">
      <w:pPr>
        <w:rPr>
          <w:rFonts w:ascii="Arial Narrow" w:hAnsi="Arial Narrow"/>
          <w:b/>
          <w:u w:val="single"/>
        </w:rPr>
      </w:pPr>
    </w:p>
    <w:p w:rsidR="004B2B00" w:rsidRDefault="004B2B00" w:rsidP="004B2B00">
      <w:pPr>
        <w:rPr>
          <w:rFonts w:ascii="Arial Narrow" w:hAnsi="Arial Narrow"/>
          <w:b/>
          <w:u w:val="single"/>
        </w:rPr>
        <w:sectPr w:rsidR="004B2B00" w:rsidSect="00796550">
          <w:footerReference w:type="default" r:id="rId154"/>
          <w:pgSz w:w="23814" w:h="16839" w:orient="landscape" w:code="8"/>
          <w:pgMar w:top="1701" w:right="1417" w:bottom="1701" w:left="1417" w:header="708" w:footer="708" w:gutter="0"/>
          <w:cols w:space="708"/>
          <w:docGrid w:linePitch="360"/>
        </w:sectPr>
      </w:pPr>
    </w:p>
    <w:p w:rsidR="004E18AE" w:rsidRDefault="004E18AE" w:rsidP="004B2B00">
      <w:pPr>
        <w:rPr>
          <w:b/>
          <w:u w:val="single"/>
        </w:rPr>
      </w:pPr>
    </w:p>
    <w:p w:rsidR="004B2B00" w:rsidRDefault="004B2B00" w:rsidP="004B2B00">
      <w:pPr>
        <w:rPr>
          <w:b/>
          <w:u w:val="single"/>
        </w:rPr>
      </w:pPr>
      <w:r w:rsidRPr="004B2B00">
        <w:rPr>
          <w:b/>
          <w:u w:val="single"/>
        </w:rPr>
        <w:t>MACROPROCESO:   Gestión de Proyectos / Proceso “Participación en concurso del Departamento de Proyectos”</w:t>
      </w:r>
    </w:p>
    <w:p w:rsidR="004E18AE" w:rsidRPr="004B2B00" w:rsidRDefault="004E18AE" w:rsidP="004B2B00">
      <w:pPr>
        <w:rPr>
          <w:b/>
          <w:u w:val="single"/>
        </w:rPr>
      </w:pPr>
    </w:p>
    <w:p w:rsidR="004B2B00" w:rsidRPr="004B2B00" w:rsidRDefault="00934198" w:rsidP="004B2B00">
      <w:pPr>
        <w:spacing w:after="0"/>
      </w:pPr>
      <w:r w:rsidRPr="00934198">
        <w:rPr>
          <w:noProof/>
          <w:lang w:val="es-PE" w:eastAsia="es-PE"/>
        </w:rPr>
        <w:pict>
          <v:roundrect id="_x0000_s1081" style="position:absolute;margin-left:466.95pt;margin-top:221.05pt;width:120.75pt;height:140.75pt;z-index:251715584" arcsize="10923f" filled="f" strokecolor="#c0504d" strokeweight="1pt">
            <v:stroke dashstyle="dash"/>
            <v:shadow color="#868686"/>
          </v:roundrect>
        </w:pict>
      </w:r>
      <w:r w:rsidRPr="00934198">
        <w:rPr>
          <w:noProof/>
          <w:lang w:val="es-PE" w:eastAsia="es-PE"/>
        </w:rPr>
        <w:pict>
          <v:rect id="_x0000_s1076" style="position:absolute;margin-left:432.15pt;margin-top:336.25pt;width:34.6pt;height:17pt;z-index:251710464" filled="f" stroked="f">
            <v:textbox style="mso-next-textbox:#_x0000_s1076">
              <w:txbxContent>
                <w:p w:rsidR="00EB772F" w:rsidRPr="00FF6211" w:rsidRDefault="00EB772F" w:rsidP="004B2B00">
                  <w:pPr>
                    <w:rPr>
                      <w:rFonts w:ascii="Arial" w:hAnsi="Arial" w:cs="Arial"/>
                      <w:b/>
                      <w:color w:val="C00000"/>
                      <w:sz w:val="14"/>
                    </w:rPr>
                  </w:pPr>
                  <w:r>
                    <w:rPr>
                      <w:rFonts w:ascii="Arial" w:hAnsi="Arial" w:cs="Arial"/>
                      <w:b/>
                      <w:color w:val="C00000"/>
                      <w:sz w:val="14"/>
                    </w:rPr>
                    <w:t>G25a</w:t>
                  </w:r>
                </w:p>
              </w:txbxContent>
            </v:textbox>
          </v:rect>
        </w:pict>
      </w:r>
      <w:r w:rsidRPr="00934198">
        <w:rPr>
          <w:noProof/>
          <w:lang w:val="es-PE" w:eastAsia="es-PE"/>
        </w:rPr>
        <w:pict>
          <v:roundrect id="_x0000_s1075" style="position:absolute;margin-left:283.95pt;margin-top:292.65pt;width:177pt;height:58.25pt;z-index:251709440" arcsize="10923f" filled="f" strokecolor="#c0504d" strokeweight="1pt">
            <v:stroke dashstyle="dash"/>
            <v:shadow color="#868686"/>
          </v:roundrect>
        </w:pict>
      </w:r>
      <w:r w:rsidRPr="00934198">
        <w:rPr>
          <w:noProof/>
          <w:lang w:val="es-PE" w:eastAsia="es-PE"/>
        </w:rPr>
        <w:pict>
          <v:rect id="_x0000_s1082" style="position:absolute;margin-left:553.1pt;margin-top:237.15pt;width:34.6pt;height:17pt;z-index:251716608" filled="f" stroked="f">
            <v:textbox style="mso-next-textbox:#_x0000_s1082">
              <w:txbxContent>
                <w:p w:rsidR="00EB772F" w:rsidRPr="00FF6211" w:rsidRDefault="00EB772F" w:rsidP="004B2B00">
                  <w:pPr>
                    <w:rPr>
                      <w:rFonts w:ascii="Arial" w:hAnsi="Arial" w:cs="Arial"/>
                      <w:b/>
                      <w:color w:val="C00000"/>
                      <w:sz w:val="14"/>
                    </w:rPr>
                  </w:pPr>
                  <w:r>
                    <w:rPr>
                      <w:rFonts w:ascii="Arial" w:hAnsi="Arial" w:cs="Arial"/>
                      <w:b/>
                      <w:color w:val="C00000"/>
                      <w:sz w:val="14"/>
                    </w:rPr>
                    <w:t>G26</w:t>
                  </w:r>
                </w:p>
              </w:txbxContent>
            </v:textbox>
          </v:rect>
        </w:pict>
      </w:r>
      <w:r w:rsidRPr="00934198">
        <w:rPr>
          <w:noProof/>
          <w:lang w:val="es-PE" w:eastAsia="es-PE"/>
        </w:rPr>
        <w:pict>
          <v:rect id="_x0000_s1080" style="position:absolute;margin-left:304.1pt;margin-top:215.4pt;width:34.6pt;height:17pt;z-index:251714560" filled="f" stroked="f">
            <v:textbox style="mso-next-textbox:#_x0000_s1080">
              <w:txbxContent>
                <w:p w:rsidR="00EB772F" w:rsidRPr="00FF6211" w:rsidRDefault="00EB772F" w:rsidP="004B2B00">
                  <w:pPr>
                    <w:rPr>
                      <w:rFonts w:ascii="Arial" w:hAnsi="Arial" w:cs="Arial"/>
                      <w:b/>
                      <w:color w:val="C00000"/>
                      <w:sz w:val="14"/>
                    </w:rPr>
                  </w:pPr>
                  <w:r>
                    <w:rPr>
                      <w:rFonts w:ascii="Arial" w:hAnsi="Arial" w:cs="Arial"/>
                      <w:b/>
                      <w:color w:val="C00000"/>
                      <w:sz w:val="14"/>
                    </w:rPr>
                    <w:t>G24a</w:t>
                  </w:r>
                </w:p>
              </w:txbxContent>
            </v:textbox>
          </v:rect>
        </w:pict>
      </w:r>
      <w:r w:rsidRPr="00934198">
        <w:rPr>
          <w:noProof/>
          <w:lang w:val="es-PE" w:eastAsia="es-PE"/>
        </w:rPr>
        <w:pict>
          <v:roundrect id="_x0000_s1079" style="position:absolute;margin-left:150.5pt;margin-top:164.7pt;width:179.2pt;height:67.7pt;z-index:251713536" arcsize="10923f" filled="f" strokecolor="#c0504d" strokeweight="1pt">
            <v:stroke dashstyle="dash"/>
            <v:shadow color="#868686"/>
          </v:roundrect>
        </w:pict>
      </w:r>
      <w:r w:rsidRPr="00934198">
        <w:rPr>
          <w:noProof/>
          <w:lang w:val="es-PE" w:eastAsia="es-PE"/>
        </w:rPr>
        <w:pict>
          <v:rect id="_x0000_s1078" style="position:absolute;margin-left:115.1pt;margin-top:164.15pt;width:34.6pt;height:17pt;z-index:251712512" filled="f" stroked="f">
            <v:textbox style="mso-next-textbox:#_x0000_s1078">
              <w:txbxContent>
                <w:p w:rsidR="00EB772F" w:rsidRPr="00FF6211" w:rsidRDefault="00EB772F" w:rsidP="004B2B00">
                  <w:pPr>
                    <w:rPr>
                      <w:rFonts w:ascii="Arial" w:hAnsi="Arial" w:cs="Arial"/>
                      <w:b/>
                      <w:color w:val="C00000"/>
                      <w:sz w:val="14"/>
                    </w:rPr>
                  </w:pPr>
                  <w:r>
                    <w:rPr>
                      <w:rFonts w:ascii="Arial" w:hAnsi="Arial" w:cs="Arial"/>
                      <w:b/>
                      <w:color w:val="C00000"/>
                      <w:sz w:val="14"/>
                    </w:rPr>
                    <w:t>G23</w:t>
                  </w:r>
                </w:p>
              </w:txbxContent>
            </v:textbox>
          </v:rect>
        </w:pict>
      </w:r>
      <w:r w:rsidRPr="00934198">
        <w:rPr>
          <w:noProof/>
          <w:lang w:val="es-PE" w:eastAsia="es-PE"/>
        </w:rPr>
        <w:pict>
          <v:roundrect id="_x0000_s1077" style="position:absolute;margin-left:97.65pt;margin-top:164.15pt;width:42.3pt;height:69pt;z-index:251711488" arcsize="10923f" filled="f" strokecolor="#c0504d" strokeweight="1pt">
            <v:stroke dashstyle="dash"/>
            <v:shadow color="#868686"/>
          </v:roundrect>
        </w:pict>
      </w:r>
      <w:r w:rsidR="004B2B00" w:rsidRPr="004B2B00">
        <w:rPr>
          <w:noProof/>
          <w:lang w:eastAsia="es-ES" w:bidi="ar-SA"/>
        </w:rPr>
        <w:drawing>
          <wp:inline distT="0" distB="0" distL="0" distR="0">
            <wp:extent cx="8229600" cy="644144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2" cstate="print"/>
                    <a:srcRect b="9859"/>
                    <a:stretch>
                      <a:fillRect/>
                    </a:stretch>
                  </pic:blipFill>
                  <pic:spPr bwMode="auto">
                    <a:xfrm>
                      <a:off x="0" y="0"/>
                      <a:ext cx="8229600" cy="6441440"/>
                    </a:xfrm>
                    <a:prstGeom prst="rect">
                      <a:avLst/>
                    </a:prstGeom>
                    <a:noFill/>
                    <a:ln w="9525">
                      <a:noFill/>
                      <a:miter lim="800000"/>
                      <a:headEnd/>
                      <a:tailEnd/>
                    </a:ln>
                  </pic:spPr>
                </pic:pic>
              </a:graphicData>
            </a:graphic>
          </wp:inline>
        </w:drawing>
      </w:r>
    </w:p>
    <w:p w:rsidR="004B2B00" w:rsidRPr="004E18AE" w:rsidRDefault="004B2B00" w:rsidP="004B2B00">
      <w:pPr>
        <w:pStyle w:val="Caption"/>
        <w:jc w:val="center"/>
        <w:rPr>
          <w:rFonts w:asciiTheme="majorHAnsi" w:hAnsiTheme="majorHAnsi"/>
          <w:sz w:val="16"/>
        </w:rPr>
      </w:pPr>
      <w:bookmarkStart w:id="399" w:name="_Toc266031578"/>
      <w:r w:rsidRPr="004E18AE">
        <w:rPr>
          <w:rFonts w:asciiTheme="majorHAnsi" w:hAnsiTheme="majorHAnsi"/>
          <w:sz w:val="16"/>
        </w:rPr>
        <w:t xml:space="preserve">Ilustración </w:t>
      </w:r>
      <w:r w:rsidR="00934198" w:rsidRPr="004E18AE">
        <w:rPr>
          <w:rFonts w:asciiTheme="majorHAnsi" w:hAnsiTheme="majorHAnsi"/>
          <w:sz w:val="16"/>
        </w:rPr>
        <w:fldChar w:fldCharType="begin"/>
      </w:r>
      <w:r w:rsidRPr="004E18AE">
        <w:rPr>
          <w:rFonts w:asciiTheme="majorHAnsi" w:hAnsiTheme="majorHAnsi"/>
          <w:sz w:val="16"/>
        </w:rPr>
        <w:instrText xml:space="preserve"> SEQ Ilustración \* ARABIC </w:instrText>
      </w:r>
      <w:r w:rsidR="00934198" w:rsidRPr="004E18AE">
        <w:rPr>
          <w:rFonts w:asciiTheme="majorHAnsi" w:hAnsiTheme="majorHAnsi"/>
          <w:sz w:val="16"/>
        </w:rPr>
        <w:fldChar w:fldCharType="separate"/>
      </w:r>
      <w:r w:rsidR="00EB772F">
        <w:rPr>
          <w:rFonts w:asciiTheme="majorHAnsi" w:hAnsiTheme="majorHAnsi"/>
          <w:noProof/>
          <w:sz w:val="16"/>
        </w:rPr>
        <w:t>50</w:t>
      </w:r>
      <w:r w:rsidR="00934198" w:rsidRPr="004E18AE">
        <w:rPr>
          <w:rFonts w:asciiTheme="majorHAnsi" w:hAnsiTheme="majorHAnsi"/>
          <w:sz w:val="16"/>
        </w:rPr>
        <w:fldChar w:fldCharType="end"/>
      </w:r>
      <w:r w:rsidRPr="004E18AE">
        <w:rPr>
          <w:rFonts w:asciiTheme="majorHAnsi" w:hAnsiTheme="majorHAnsi"/>
          <w:sz w:val="16"/>
        </w:rPr>
        <w:t>.-   Descomposición funcional en el Diagrama de Proceso "Participación en concurso del Departamento de Proyectos"</w:t>
      </w:r>
      <w:bookmarkEnd w:id="399"/>
    </w:p>
    <w:p w:rsidR="004B2B00" w:rsidRPr="004E18AE" w:rsidRDefault="004B2B00" w:rsidP="004B2B00">
      <w:pPr>
        <w:pStyle w:val="Caption"/>
        <w:jc w:val="center"/>
        <w:rPr>
          <w:rFonts w:asciiTheme="majorHAnsi" w:hAnsiTheme="majorHAnsi"/>
          <w:sz w:val="16"/>
        </w:rPr>
      </w:pPr>
      <w:r w:rsidRPr="004E18AE">
        <w:rPr>
          <w:rFonts w:asciiTheme="majorHAnsi" w:hAnsiTheme="majorHAnsi"/>
          <w:sz w:val="16"/>
        </w:rPr>
        <w:t>Fuente:    Elaboración propia</w:t>
      </w:r>
    </w:p>
    <w:p w:rsidR="004B2B00" w:rsidRPr="004B2B00" w:rsidRDefault="004B2B00" w:rsidP="004B2B00">
      <w:pPr>
        <w:rPr>
          <w:b/>
          <w:u w:val="single"/>
        </w:rPr>
      </w:pPr>
    </w:p>
    <w:p w:rsidR="004B2B00" w:rsidRDefault="004B2B00" w:rsidP="004B2B00">
      <w:pPr>
        <w:rPr>
          <w:rFonts w:ascii="Arial Narrow" w:hAnsi="Arial Narrow"/>
          <w:b/>
          <w:u w:val="single"/>
        </w:rPr>
      </w:pPr>
    </w:p>
    <w:p w:rsidR="004B2B00" w:rsidRDefault="004B2B00" w:rsidP="004B2B00">
      <w:pPr>
        <w:rPr>
          <w:rFonts w:ascii="Arial Narrow" w:hAnsi="Arial Narrow"/>
          <w:b/>
          <w:u w:val="single"/>
        </w:rPr>
      </w:pPr>
    </w:p>
    <w:p w:rsidR="004B2B00" w:rsidRDefault="004B2B00" w:rsidP="004B2B00">
      <w:pPr>
        <w:rPr>
          <w:rFonts w:ascii="Arial Narrow" w:hAnsi="Arial Narrow"/>
          <w:b/>
          <w:u w:val="single"/>
        </w:rPr>
      </w:pPr>
    </w:p>
    <w:p w:rsidR="004B2B00" w:rsidRDefault="004B2B00" w:rsidP="004B2B00">
      <w:pPr>
        <w:rPr>
          <w:rFonts w:ascii="Arial Narrow" w:hAnsi="Arial Narrow"/>
          <w:b/>
          <w:u w:val="single"/>
        </w:rPr>
      </w:pPr>
      <w:r>
        <w:rPr>
          <w:rFonts w:ascii="Arial Narrow" w:hAnsi="Arial Narrow"/>
          <w:b/>
          <w:u w:val="single"/>
        </w:rPr>
        <w:br w:type="page"/>
      </w:r>
    </w:p>
    <w:p w:rsidR="004E18AE" w:rsidRDefault="004E18AE" w:rsidP="004B2B00">
      <w:pPr>
        <w:spacing w:after="0"/>
        <w:rPr>
          <w:rFonts w:cstheme="minorHAnsi"/>
          <w:b/>
          <w:u w:val="single"/>
        </w:rPr>
      </w:pPr>
    </w:p>
    <w:p w:rsidR="004B2B00" w:rsidRDefault="004B2B00" w:rsidP="004B2B00">
      <w:pPr>
        <w:spacing w:after="0"/>
        <w:rPr>
          <w:rFonts w:cstheme="minorHAnsi"/>
          <w:b/>
          <w:u w:val="single"/>
        </w:rPr>
      </w:pPr>
      <w:r w:rsidRPr="004B2B00">
        <w:rPr>
          <w:rFonts w:cstheme="minorHAnsi"/>
          <w:b/>
          <w:u w:val="single"/>
        </w:rPr>
        <w:t xml:space="preserve"> MACRO PROCESO:    Gestión de Proyectos / Proceso “Ejecución de Proyectos del Departamento de Proyectos.”</w:t>
      </w:r>
    </w:p>
    <w:p w:rsidR="004E18AE" w:rsidRPr="004B2B00" w:rsidRDefault="004E18AE" w:rsidP="004B2B00">
      <w:pPr>
        <w:spacing w:after="0"/>
        <w:rPr>
          <w:rFonts w:cstheme="minorHAnsi"/>
          <w:b/>
          <w:u w:val="single"/>
        </w:rPr>
      </w:pPr>
    </w:p>
    <w:p w:rsidR="004B2B00" w:rsidRPr="004B2B00" w:rsidRDefault="00934198" w:rsidP="004B2B00">
      <w:pPr>
        <w:keepNext/>
        <w:spacing w:after="0"/>
        <w:rPr>
          <w:rFonts w:cstheme="minorHAnsi"/>
        </w:rPr>
      </w:pPr>
      <w:r w:rsidRPr="00934198">
        <w:rPr>
          <w:rFonts w:cstheme="minorHAnsi"/>
          <w:noProof/>
          <w:lang w:val="es-PE" w:eastAsia="es-PE"/>
        </w:rPr>
        <w:pict>
          <v:rect id="_x0000_s1084" style="position:absolute;margin-left:90.45pt;margin-top:131pt;width:34.6pt;height:17pt;z-index:251718656" filled="f" stroked="f">
            <v:textbox style="mso-next-textbox:#_x0000_s1084">
              <w:txbxContent>
                <w:p w:rsidR="00EB772F" w:rsidRPr="00FF6211" w:rsidRDefault="00EB772F" w:rsidP="004B2B00">
                  <w:pPr>
                    <w:rPr>
                      <w:rFonts w:ascii="Arial" w:hAnsi="Arial" w:cs="Arial"/>
                      <w:b/>
                      <w:color w:val="C00000"/>
                      <w:sz w:val="14"/>
                    </w:rPr>
                  </w:pPr>
                  <w:r>
                    <w:rPr>
                      <w:rFonts w:ascii="Arial" w:hAnsi="Arial" w:cs="Arial"/>
                      <w:b/>
                      <w:color w:val="C00000"/>
                      <w:sz w:val="14"/>
                    </w:rPr>
                    <w:t>G27a</w:t>
                  </w:r>
                </w:p>
              </w:txbxContent>
            </v:textbox>
          </v:rect>
        </w:pict>
      </w:r>
      <w:r w:rsidRPr="00934198">
        <w:rPr>
          <w:rFonts w:cstheme="minorHAnsi"/>
          <w:noProof/>
          <w:lang w:val="es-PE" w:eastAsia="es-PE"/>
        </w:rPr>
        <w:pict>
          <v:rect id="_x0000_s1087" style="position:absolute;margin-left:439.2pt;margin-top:401.4pt;width:34.6pt;height:17pt;z-index:251721728" filled="f" stroked="f">
            <v:textbox style="mso-next-textbox:#_x0000_s1087">
              <w:txbxContent>
                <w:p w:rsidR="00EB772F" w:rsidRPr="00FF6211" w:rsidRDefault="00EB772F" w:rsidP="004B2B00">
                  <w:pPr>
                    <w:rPr>
                      <w:rFonts w:ascii="Arial" w:hAnsi="Arial" w:cs="Arial"/>
                      <w:b/>
                      <w:color w:val="C00000"/>
                      <w:sz w:val="14"/>
                    </w:rPr>
                  </w:pPr>
                  <w:r>
                    <w:rPr>
                      <w:rFonts w:ascii="Arial" w:hAnsi="Arial" w:cs="Arial"/>
                      <w:b/>
                      <w:color w:val="C00000"/>
                      <w:sz w:val="14"/>
                    </w:rPr>
                    <w:t>G32</w:t>
                  </w:r>
                </w:p>
              </w:txbxContent>
            </v:textbox>
          </v:rect>
        </w:pict>
      </w:r>
      <w:r w:rsidRPr="00934198">
        <w:rPr>
          <w:rFonts w:cstheme="minorHAnsi"/>
          <w:noProof/>
          <w:lang w:val="es-PE" w:eastAsia="es-PE"/>
        </w:rPr>
        <w:pict>
          <v:roundrect id="_x0000_s1094" style="position:absolute;margin-left:444.55pt;margin-top:338.15pt;width:214.4pt;height:80.25pt;z-index:251728896" arcsize="10923f" filled="f" strokecolor="#c0504d" strokeweight="1pt">
            <v:stroke dashstyle="dash"/>
            <v:shadow color="#868686"/>
          </v:roundrect>
        </w:pict>
      </w:r>
      <w:r w:rsidRPr="00934198">
        <w:rPr>
          <w:rFonts w:cstheme="minorHAnsi"/>
          <w:noProof/>
          <w:lang w:val="es-PE" w:eastAsia="es-PE"/>
        </w:rPr>
        <w:pict>
          <v:rect id="_x0000_s1089" style="position:absolute;margin-left:452.7pt;margin-top:158.15pt;width:34.6pt;height:17pt;z-index:251723776" filled="f" stroked="f">
            <v:textbox style="mso-next-textbox:#_x0000_s1089">
              <w:txbxContent>
                <w:p w:rsidR="00EB772F" w:rsidRPr="00FF6211" w:rsidRDefault="00EB772F" w:rsidP="004B2B00">
                  <w:pPr>
                    <w:rPr>
                      <w:rFonts w:ascii="Arial" w:hAnsi="Arial" w:cs="Arial"/>
                      <w:b/>
                      <w:color w:val="C00000"/>
                      <w:sz w:val="14"/>
                    </w:rPr>
                  </w:pPr>
                  <w:r>
                    <w:rPr>
                      <w:rFonts w:ascii="Arial" w:hAnsi="Arial" w:cs="Arial"/>
                      <w:b/>
                      <w:color w:val="C00000"/>
                      <w:sz w:val="14"/>
                    </w:rPr>
                    <w:t>G31</w:t>
                  </w:r>
                </w:p>
              </w:txbxContent>
            </v:textbox>
          </v:rect>
        </w:pict>
      </w:r>
      <w:r w:rsidRPr="00934198">
        <w:rPr>
          <w:rFonts w:cstheme="minorHAnsi"/>
          <w:noProof/>
          <w:lang w:val="es-PE" w:eastAsia="es-PE"/>
        </w:rPr>
        <w:pict>
          <v:roundrect id="_x0000_s1088" style="position:absolute;margin-left:452.7pt;margin-top:158.15pt;width:105.75pt;height:107.25pt;z-index:251722752" arcsize="10923f" filled="f" strokecolor="#c0504d" strokeweight="1pt">
            <v:stroke dashstyle="dash"/>
            <v:shadow color="#868686"/>
          </v:roundrect>
        </w:pict>
      </w:r>
      <w:r w:rsidRPr="00934198">
        <w:rPr>
          <w:rFonts w:cstheme="minorHAnsi"/>
          <w:noProof/>
          <w:lang w:val="es-PE" w:eastAsia="es-PE"/>
        </w:rPr>
        <w:pict>
          <v:rect id="_x0000_s1093" style="position:absolute;margin-left:313.1pt;margin-top:310.65pt;width:34.6pt;height:17pt;z-index:251727872" filled="f" stroked="f">
            <v:textbox style="mso-next-textbox:#_x0000_s1093">
              <w:txbxContent>
                <w:p w:rsidR="00EB772F" w:rsidRPr="00FF6211" w:rsidRDefault="00EB772F" w:rsidP="004B2B00">
                  <w:pPr>
                    <w:rPr>
                      <w:rFonts w:ascii="Arial" w:hAnsi="Arial" w:cs="Arial"/>
                      <w:b/>
                      <w:color w:val="C00000"/>
                      <w:sz w:val="14"/>
                    </w:rPr>
                  </w:pPr>
                  <w:r>
                    <w:rPr>
                      <w:rFonts w:ascii="Arial" w:hAnsi="Arial" w:cs="Arial"/>
                      <w:b/>
                      <w:color w:val="C00000"/>
                      <w:sz w:val="14"/>
                    </w:rPr>
                    <w:t>G30</w:t>
                  </w:r>
                </w:p>
              </w:txbxContent>
            </v:textbox>
          </v:rect>
        </w:pict>
      </w:r>
      <w:r w:rsidRPr="00934198">
        <w:rPr>
          <w:rFonts w:cstheme="minorHAnsi"/>
          <w:noProof/>
          <w:lang w:val="es-PE" w:eastAsia="es-PE"/>
        </w:rPr>
        <w:pict>
          <v:roundrect id="_x0000_s1092" style="position:absolute;margin-left:206.05pt;margin-top:133.25pt;width:141.65pt;height:194.4pt;z-index:251726848" arcsize="10923f" filled="f" strokecolor="#c0504d" strokeweight="1pt">
            <v:stroke dashstyle="dash"/>
            <v:shadow color="#868686"/>
          </v:roundrect>
        </w:pict>
      </w:r>
      <w:r w:rsidRPr="00934198">
        <w:rPr>
          <w:rFonts w:cstheme="minorHAnsi"/>
          <w:noProof/>
          <w:lang w:val="es-PE" w:eastAsia="es-PE"/>
        </w:rPr>
        <w:pict>
          <v:rect id="_x0000_s1091" style="position:absolute;margin-left:175.85pt;margin-top:206.4pt;width:34.6pt;height:17pt;z-index:251725824" filled="f" stroked="f">
            <v:textbox style="mso-next-textbox:#_x0000_s1091">
              <w:txbxContent>
                <w:p w:rsidR="00EB772F" w:rsidRPr="00FF6211" w:rsidRDefault="00EB772F" w:rsidP="004B2B00">
                  <w:pPr>
                    <w:rPr>
                      <w:rFonts w:ascii="Arial" w:hAnsi="Arial" w:cs="Arial"/>
                      <w:b/>
                      <w:color w:val="C00000"/>
                      <w:sz w:val="14"/>
                    </w:rPr>
                  </w:pPr>
                  <w:r>
                    <w:rPr>
                      <w:rFonts w:ascii="Arial" w:hAnsi="Arial" w:cs="Arial"/>
                      <w:b/>
                      <w:color w:val="C00000"/>
                      <w:sz w:val="14"/>
                    </w:rPr>
                    <w:t>G29</w:t>
                  </w:r>
                </w:p>
              </w:txbxContent>
            </v:textbox>
          </v:rect>
        </w:pict>
      </w:r>
      <w:r w:rsidRPr="00934198">
        <w:rPr>
          <w:rFonts w:cstheme="minorHAnsi"/>
          <w:noProof/>
          <w:lang w:val="es-PE" w:eastAsia="es-PE"/>
        </w:rPr>
        <w:pict>
          <v:roundrect id="_x0000_s1090" style="position:absolute;margin-left:122.05pt;margin-top:133.25pt;width:77.9pt;height:90.15pt;z-index:251724800" arcsize="10923f" filled="f" strokecolor="#c0504d" strokeweight="1pt">
            <v:stroke dashstyle="dash"/>
            <v:shadow color="#868686"/>
          </v:roundrect>
        </w:pict>
      </w:r>
      <w:r w:rsidRPr="00934198">
        <w:rPr>
          <w:rFonts w:cstheme="minorHAnsi"/>
          <w:noProof/>
          <w:lang w:val="es-PE" w:eastAsia="es-PE"/>
        </w:rPr>
        <w:pict>
          <v:rect id="_x0000_s1086" style="position:absolute;margin-left:366.35pt;margin-top:472.65pt;width:34.6pt;height:17pt;z-index:251720704" filled="f" stroked="f">
            <v:textbox style="mso-next-textbox:#_x0000_s1086">
              <w:txbxContent>
                <w:p w:rsidR="00EB772F" w:rsidRPr="00FF6211" w:rsidRDefault="00EB772F" w:rsidP="004B2B00">
                  <w:pPr>
                    <w:rPr>
                      <w:rFonts w:ascii="Arial" w:hAnsi="Arial" w:cs="Arial"/>
                      <w:b/>
                      <w:color w:val="C00000"/>
                      <w:sz w:val="14"/>
                    </w:rPr>
                  </w:pPr>
                  <w:r>
                    <w:rPr>
                      <w:rFonts w:ascii="Arial" w:hAnsi="Arial" w:cs="Arial"/>
                      <w:b/>
                      <w:color w:val="C00000"/>
                      <w:sz w:val="14"/>
                    </w:rPr>
                    <w:t>G28</w:t>
                  </w:r>
                </w:p>
              </w:txbxContent>
            </v:textbox>
          </v:rect>
        </w:pict>
      </w:r>
      <w:r w:rsidRPr="00934198">
        <w:rPr>
          <w:rFonts w:cstheme="minorHAnsi"/>
          <w:noProof/>
          <w:lang w:val="es-PE" w:eastAsia="es-PE"/>
        </w:rPr>
        <w:pict>
          <v:roundrect id="_x0000_s1085" style="position:absolute;margin-left:122.05pt;margin-top:338.15pt;width:272.15pt;height:157.5pt;z-index:251719680" arcsize="10923f" filled="f" strokecolor="#c0504d" strokeweight="1pt">
            <v:stroke dashstyle="dash"/>
            <v:shadow color="#868686"/>
          </v:roundrect>
        </w:pict>
      </w:r>
      <w:r w:rsidRPr="00934198">
        <w:rPr>
          <w:rFonts w:cstheme="minorHAnsi"/>
          <w:noProof/>
          <w:lang w:val="es-PE" w:eastAsia="es-PE"/>
        </w:rPr>
        <w:pict>
          <v:roundrect id="_x0000_s1083" style="position:absolute;margin-left:83.7pt;margin-top:133.25pt;width:34.5pt;height:78.15pt;z-index:251717632" arcsize="10923f" filled="f" strokecolor="#c0504d" strokeweight="1pt">
            <v:stroke dashstyle="dash"/>
            <v:shadow color="#868686"/>
          </v:roundrect>
        </w:pict>
      </w:r>
      <w:r w:rsidR="004B2B00" w:rsidRPr="004B2B00">
        <w:rPr>
          <w:rFonts w:cstheme="minorHAnsi"/>
          <w:noProof/>
          <w:lang w:eastAsia="es-ES" w:bidi="ar-SA"/>
        </w:rPr>
        <w:drawing>
          <wp:inline distT="0" distB="0" distL="0" distR="0">
            <wp:extent cx="8734425" cy="7983855"/>
            <wp:effectExtent l="1905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5" cstate="print"/>
                    <a:srcRect b="5551"/>
                    <a:stretch>
                      <a:fillRect/>
                    </a:stretch>
                  </pic:blipFill>
                  <pic:spPr bwMode="auto">
                    <a:xfrm>
                      <a:off x="0" y="0"/>
                      <a:ext cx="8734425" cy="7983855"/>
                    </a:xfrm>
                    <a:prstGeom prst="rect">
                      <a:avLst/>
                    </a:prstGeom>
                    <a:noFill/>
                    <a:ln w="9525">
                      <a:noFill/>
                      <a:miter lim="800000"/>
                      <a:headEnd/>
                      <a:tailEnd/>
                    </a:ln>
                  </pic:spPr>
                </pic:pic>
              </a:graphicData>
            </a:graphic>
          </wp:inline>
        </w:drawing>
      </w:r>
    </w:p>
    <w:p w:rsidR="004B2B00" w:rsidRPr="004E18AE" w:rsidRDefault="004B2B00" w:rsidP="004B2B00">
      <w:pPr>
        <w:pStyle w:val="Caption"/>
        <w:jc w:val="center"/>
        <w:rPr>
          <w:rFonts w:asciiTheme="majorHAnsi" w:hAnsiTheme="majorHAnsi" w:cstheme="minorHAnsi"/>
          <w:sz w:val="16"/>
        </w:rPr>
      </w:pPr>
      <w:bookmarkStart w:id="400" w:name="_Toc266031579"/>
      <w:r w:rsidRPr="004E18AE">
        <w:rPr>
          <w:rFonts w:asciiTheme="majorHAnsi" w:hAnsiTheme="majorHAnsi" w:cstheme="minorHAnsi"/>
          <w:sz w:val="16"/>
        </w:rPr>
        <w:t xml:space="preserve">Ilustración </w:t>
      </w:r>
      <w:r w:rsidR="00934198" w:rsidRPr="004E18AE">
        <w:rPr>
          <w:rFonts w:asciiTheme="majorHAnsi" w:hAnsiTheme="majorHAnsi" w:cstheme="minorHAnsi"/>
          <w:sz w:val="16"/>
        </w:rPr>
        <w:fldChar w:fldCharType="begin"/>
      </w:r>
      <w:r w:rsidRPr="004E18AE">
        <w:rPr>
          <w:rFonts w:asciiTheme="majorHAnsi" w:hAnsiTheme="majorHAnsi" w:cstheme="minorHAnsi"/>
          <w:sz w:val="16"/>
        </w:rPr>
        <w:instrText xml:space="preserve"> SEQ Ilustración \* ARABIC </w:instrText>
      </w:r>
      <w:r w:rsidR="00934198" w:rsidRPr="004E18AE">
        <w:rPr>
          <w:rFonts w:asciiTheme="majorHAnsi" w:hAnsiTheme="majorHAnsi" w:cstheme="minorHAnsi"/>
          <w:sz w:val="16"/>
        </w:rPr>
        <w:fldChar w:fldCharType="separate"/>
      </w:r>
      <w:r w:rsidR="00EB772F">
        <w:rPr>
          <w:rFonts w:asciiTheme="majorHAnsi" w:hAnsiTheme="majorHAnsi" w:cstheme="minorHAnsi"/>
          <w:noProof/>
          <w:sz w:val="16"/>
        </w:rPr>
        <w:t>51</w:t>
      </w:r>
      <w:r w:rsidR="00934198" w:rsidRPr="004E18AE">
        <w:rPr>
          <w:rFonts w:asciiTheme="majorHAnsi" w:hAnsiTheme="majorHAnsi" w:cstheme="minorHAnsi"/>
          <w:sz w:val="16"/>
        </w:rPr>
        <w:fldChar w:fldCharType="end"/>
      </w:r>
      <w:r w:rsidRPr="004E18AE">
        <w:rPr>
          <w:rFonts w:asciiTheme="majorHAnsi" w:hAnsiTheme="majorHAnsi" w:cstheme="minorHAnsi"/>
          <w:sz w:val="16"/>
        </w:rPr>
        <w:t>.- Descomposición funcional en el Diagrama de Proceso “Ejecución de Proyectos del Departamento de Proyectos”</w:t>
      </w:r>
      <w:bookmarkEnd w:id="400"/>
    </w:p>
    <w:p w:rsidR="004B2B00" w:rsidRPr="004E18AE" w:rsidRDefault="004B2B00" w:rsidP="004B2B00">
      <w:pPr>
        <w:pStyle w:val="Caption"/>
        <w:jc w:val="center"/>
        <w:rPr>
          <w:rFonts w:asciiTheme="majorHAnsi" w:hAnsiTheme="majorHAnsi" w:cstheme="minorHAnsi"/>
          <w:sz w:val="16"/>
        </w:rPr>
      </w:pPr>
      <w:r w:rsidRPr="004E18AE">
        <w:rPr>
          <w:rFonts w:asciiTheme="majorHAnsi" w:hAnsiTheme="majorHAnsi" w:cstheme="minorHAnsi"/>
          <w:sz w:val="16"/>
        </w:rPr>
        <w:t>Fuente:   Elaboración propia</w:t>
      </w:r>
    </w:p>
    <w:p w:rsidR="007C2AD8" w:rsidRDefault="007C2AD8" w:rsidP="004B2B00">
      <w:pPr>
        <w:rPr>
          <w:rFonts w:cstheme="minorHAnsi"/>
          <w:b/>
          <w:u w:val="single"/>
        </w:rPr>
        <w:sectPr w:rsidR="007C2AD8" w:rsidSect="00796550">
          <w:footerReference w:type="default" r:id="rId155"/>
          <w:pgSz w:w="16839" w:h="23814" w:code="8"/>
          <w:pgMar w:top="1417" w:right="1701" w:bottom="1417" w:left="1701" w:header="708" w:footer="708" w:gutter="0"/>
          <w:cols w:space="708"/>
          <w:docGrid w:linePitch="360"/>
        </w:sectPr>
      </w:pPr>
    </w:p>
    <w:p w:rsidR="004B2B00" w:rsidRDefault="004B2B00">
      <w:pPr>
        <w:rPr>
          <w:rFonts w:cstheme="minorHAnsi"/>
          <w:b/>
          <w:u w:val="single"/>
        </w:rPr>
      </w:pPr>
    </w:p>
    <w:p w:rsidR="004B2B00" w:rsidRPr="004B2B00" w:rsidRDefault="004B2B00" w:rsidP="004B2B00">
      <w:pPr>
        <w:rPr>
          <w:rFonts w:cstheme="minorHAnsi"/>
          <w:b/>
          <w:u w:val="single"/>
        </w:rPr>
      </w:pPr>
      <w:r w:rsidRPr="004B2B00">
        <w:rPr>
          <w:rFonts w:cstheme="minorHAnsi"/>
          <w:b/>
          <w:u w:val="single"/>
        </w:rPr>
        <w:t>MACROPROCESO:   Gestión de Proyectos / PROCESO:   Ejecución de Proyectos del Departamento de Proyectos / Subproceso “Evaluar Proyecto”</w:t>
      </w:r>
    </w:p>
    <w:p w:rsidR="004B2B00" w:rsidRPr="004B2B00" w:rsidRDefault="00934198" w:rsidP="004B2B00">
      <w:pPr>
        <w:keepNext/>
        <w:spacing w:after="0"/>
        <w:rPr>
          <w:rFonts w:cstheme="minorHAnsi"/>
        </w:rPr>
      </w:pPr>
      <w:r w:rsidRPr="00934198">
        <w:rPr>
          <w:rFonts w:cstheme="minorHAnsi"/>
          <w:noProof/>
          <w:lang w:val="es-PE" w:eastAsia="es-PE"/>
        </w:rPr>
        <w:pict>
          <v:rect id="_x0000_s1098" style="position:absolute;margin-left:375.55pt;margin-top:73.3pt;width:34.6pt;height:17pt;z-index:251732992" filled="f" stroked="f">
            <v:textbox style="mso-next-textbox:#_x0000_s1098">
              <w:txbxContent>
                <w:p w:rsidR="00EB772F" w:rsidRPr="00FF6211" w:rsidRDefault="00EB772F" w:rsidP="004B2B00">
                  <w:pPr>
                    <w:rPr>
                      <w:rFonts w:ascii="Arial" w:hAnsi="Arial" w:cs="Arial"/>
                      <w:b/>
                      <w:color w:val="C00000"/>
                      <w:sz w:val="14"/>
                    </w:rPr>
                  </w:pPr>
                  <w:r>
                    <w:rPr>
                      <w:rFonts w:ascii="Arial" w:hAnsi="Arial" w:cs="Arial"/>
                      <w:b/>
                      <w:color w:val="C00000"/>
                      <w:sz w:val="14"/>
                    </w:rPr>
                    <w:t>G34</w:t>
                  </w:r>
                </w:p>
              </w:txbxContent>
            </v:textbox>
          </v:rect>
        </w:pict>
      </w:r>
      <w:r w:rsidRPr="00934198">
        <w:rPr>
          <w:rFonts w:cstheme="minorHAnsi"/>
          <w:noProof/>
          <w:lang w:val="es-PE" w:eastAsia="es-PE"/>
        </w:rPr>
        <w:pict>
          <v:roundrect id="_x0000_s1097" style="position:absolute;margin-left:325.1pt;margin-top:17.55pt;width:81.1pt;height:72.75pt;z-index:251731968" arcsize="10923f" filled="f" strokecolor="#c0504d" strokeweight="1pt">
            <v:stroke dashstyle="dash"/>
            <v:shadow color="#868686"/>
          </v:roundrect>
        </w:pict>
      </w:r>
      <w:r w:rsidRPr="00934198">
        <w:rPr>
          <w:rFonts w:cstheme="minorHAnsi"/>
          <w:noProof/>
          <w:lang w:val="es-PE" w:eastAsia="es-PE"/>
        </w:rPr>
        <w:pict>
          <v:rect id="_x0000_s1096" style="position:absolute;margin-left:282.45pt;margin-top:156.55pt;width:34.6pt;height:17pt;z-index:251730944" filled="f" stroked="f">
            <v:textbox style="mso-next-textbox:#_x0000_s1096">
              <w:txbxContent>
                <w:p w:rsidR="00EB772F" w:rsidRPr="00FF6211" w:rsidRDefault="00EB772F" w:rsidP="004B2B00">
                  <w:pPr>
                    <w:rPr>
                      <w:rFonts w:ascii="Arial" w:hAnsi="Arial" w:cs="Arial"/>
                      <w:b/>
                      <w:color w:val="C00000"/>
                      <w:sz w:val="14"/>
                    </w:rPr>
                  </w:pPr>
                  <w:r>
                    <w:rPr>
                      <w:rFonts w:ascii="Arial" w:hAnsi="Arial" w:cs="Arial"/>
                      <w:b/>
                      <w:color w:val="C00000"/>
                      <w:sz w:val="14"/>
                    </w:rPr>
                    <w:t>G33</w:t>
                  </w:r>
                </w:p>
              </w:txbxContent>
            </v:textbox>
          </v:rect>
        </w:pict>
      </w:r>
      <w:r w:rsidRPr="00934198">
        <w:rPr>
          <w:rFonts w:cstheme="minorHAnsi"/>
          <w:noProof/>
          <w:lang w:val="es-PE" w:eastAsia="es-PE"/>
        </w:rPr>
        <w:pict>
          <v:roundrect id="_x0000_s1095" style="position:absolute;margin-left:232pt;margin-top:100.8pt;width:81.1pt;height:72.75pt;z-index:251729920" arcsize="10923f" filled="f" strokecolor="#c0504d" strokeweight="1pt">
            <v:stroke dashstyle="dash"/>
            <v:shadow color="#868686"/>
          </v:roundrect>
        </w:pict>
      </w:r>
      <w:r w:rsidR="004B2B00" w:rsidRPr="004B2B00">
        <w:rPr>
          <w:rFonts w:cstheme="minorHAnsi"/>
          <w:noProof/>
          <w:lang w:eastAsia="es-ES" w:bidi="ar-SA"/>
        </w:rPr>
        <w:drawing>
          <wp:inline distT="0" distB="0" distL="0" distR="0">
            <wp:extent cx="8393430" cy="3602990"/>
            <wp:effectExtent l="1905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6" cstate="print"/>
                    <a:srcRect b="16698"/>
                    <a:stretch>
                      <a:fillRect/>
                    </a:stretch>
                  </pic:blipFill>
                  <pic:spPr bwMode="auto">
                    <a:xfrm>
                      <a:off x="0" y="0"/>
                      <a:ext cx="8393430" cy="3602990"/>
                    </a:xfrm>
                    <a:prstGeom prst="rect">
                      <a:avLst/>
                    </a:prstGeom>
                    <a:noFill/>
                    <a:ln w="9525">
                      <a:noFill/>
                      <a:miter lim="800000"/>
                      <a:headEnd/>
                      <a:tailEnd/>
                    </a:ln>
                  </pic:spPr>
                </pic:pic>
              </a:graphicData>
            </a:graphic>
          </wp:inline>
        </w:drawing>
      </w:r>
    </w:p>
    <w:p w:rsidR="004B2B00" w:rsidRPr="004E18AE" w:rsidRDefault="004B2B00" w:rsidP="004B2B00">
      <w:pPr>
        <w:pStyle w:val="Caption"/>
        <w:jc w:val="center"/>
        <w:rPr>
          <w:rFonts w:asciiTheme="majorHAnsi" w:hAnsiTheme="majorHAnsi" w:cstheme="minorHAnsi"/>
          <w:sz w:val="16"/>
        </w:rPr>
      </w:pPr>
      <w:bookmarkStart w:id="401" w:name="_Toc266031580"/>
      <w:r w:rsidRPr="004E18AE">
        <w:rPr>
          <w:rFonts w:asciiTheme="majorHAnsi" w:hAnsiTheme="majorHAnsi" w:cstheme="minorHAnsi"/>
          <w:sz w:val="16"/>
        </w:rPr>
        <w:t xml:space="preserve">Ilustración </w:t>
      </w:r>
      <w:r w:rsidR="00934198" w:rsidRPr="004E18AE">
        <w:rPr>
          <w:rFonts w:asciiTheme="majorHAnsi" w:hAnsiTheme="majorHAnsi" w:cstheme="minorHAnsi"/>
          <w:sz w:val="16"/>
        </w:rPr>
        <w:fldChar w:fldCharType="begin"/>
      </w:r>
      <w:r w:rsidRPr="004E18AE">
        <w:rPr>
          <w:rFonts w:asciiTheme="majorHAnsi" w:hAnsiTheme="majorHAnsi" w:cstheme="minorHAnsi"/>
          <w:sz w:val="16"/>
        </w:rPr>
        <w:instrText xml:space="preserve"> SEQ Ilustración \* ARABIC </w:instrText>
      </w:r>
      <w:r w:rsidR="00934198" w:rsidRPr="004E18AE">
        <w:rPr>
          <w:rFonts w:asciiTheme="majorHAnsi" w:hAnsiTheme="majorHAnsi" w:cstheme="minorHAnsi"/>
          <w:sz w:val="16"/>
        </w:rPr>
        <w:fldChar w:fldCharType="separate"/>
      </w:r>
      <w:r w:rsidR="00EB772F">
        <w:rPr>
          <w:rFonts w:asciiTheme="majorHAnsi" w:hAnsiTheme="majorHAnsi" w:cstheme="minorHAnsi"/>
          <w:noProof/>
          <w:sz w:val="16"/>
        </w:rPr>
        <w:t>52</w:t>
      </w:r>
      <w:r w:rsidR="00934198" w:rsidRPr="004E18AE">
        <w:rPr>
          <w:rFonts w:asciiTheme="majorHAnsi" w:hAnsiTheme="majorHAnsi" w:cstheme="minorHAnsi"/>
          <w:sz w:val="16"/>
        </w:rPr>
        <w:fldChar w:fldCharType="end"/>
      </w:r>
      <w:r w:rsidRPr="004E18AE">
        <w:rPr>
          <w:rFonts w:asciiTheme="majorHAnsi" w:hAnsiTheme="majorHAnsi" w:cstheme="minorHAnsi"/>
          <w:sz w:val="16"/>
        </w:rPr>
        <w:t>.- Descomposición funcional en el Diagrama de Proceso “Evaluar Proyecto”</w:t>
      </w:r>
      <w:bookmarkEnd w:id="401"/>
    </w:p>
    <w:p w:rsidR="004B2B00" w:rsidRPr="004E18AE" w:rsidRDefault="004B2B00" w:rsidP="004B2B00">
      <w:pPr>
        <w:pStyle w:val="Caption"/>
        <w:jc w:val="center"/>
        <w:rPr>
          <w:rFonts w:asciiTheme="majorHAnsi" w:hAnsiTheme="majorHAnsi" w:cstheme="minorHAnsi"/>
          <w:sz w:val="16"/>
        </w:rPr>
      </w:pPr>
      <w:r w:rsidRPr="004E18AE">
        <w:rPr>
          <w:rFonts w:asciiTheme="majorHAnsi" w:hAnsiTheme="majorHAnsi" w:cstheme="minorHAnsi"/>
          <w:sz w:val="16"/>
        </w:rPr>
        <w:t>Fuente:   Elaboración propia</w:t>
      </w:r>
    </w:p>
    <w:p w:rsidR="004B2B00" w:rsidRPr="004B2B00" w:rsidRDefault="004B2B00" w:rsidP="004B2B00">
      <w:pPr>
        <w:rPr>
          <w:rFonts w:asciiTheme="minorHAnsi" w:hAnsiTheme="minorHAnsi" w:cstheme="minorHAnsi"/>
          <w:b/>
          <w:u w:val="single"/>
        </w:rPr>
      </w:pPr>
    </w:p>
    <w:p w:rsidR="007C2AD8" w:rsidRDefault="007C2AD8">
      <w:pPr>
        <w:rPr>
          <w:b/>
          <w:u w:val="single"/>
        </w:rPr>
      </w:pPr>
      <w:r>
        <w:rPr>
          <w:b/>
          <w:u w:val="single"/>
        </w:rPr>
        <w:br w:type="page"/>
      </w:r>
    </w:p>
    <w:p w:rsidR="004B2B00" w:rsidRPr="004B2B00" w:rsidRDefault="004B2B00" w:rsidP="004B2B00">
      <w:pPr>
        <w:rPr>
          <w:b/>
          <w:u w:val="single"/>
        </w:rPr>
      </w:pPr>
      <w:r w:rsidRPr="004B2B00">
        <w:rPr>
          <w:b/>
          <w:u w:val="single"/>
        </w:rPr>
        <w:t>MACRO PROCESO:   Gestión de Proyectos / Proceso “Auditoria del Departamento de Proyectos”</w:t>
      </w:r>
    </w:p>
    <w:p w:rsidR="004B2B00" w:rsidRPr="004B2B00" w:rsidRDefault="00934198" w:rsidP="004B2B00">
      <w:pPr>
        <w:keepNext/>
        <w:spacing w:after="0"/>
      </w:pPr>
      <w:r w:rsidRPr="00934198">
        <w:rPr>
          <w:noProof/>
          <w:lang w:val="es-PE" w:eastAsia="es-PE"/>
        </w:rPr>
        <w:pict>
          <v:roundrect id="_x0000_s1103" style="position:absolute;margin-left:100.55pt;margin-top:18.65pt;width:47.65pt;height:97.5pt;z-index:251738112" arcsize="10923f" filled="f" strokecolor="#c0504d" strokeweight="1pt">
            <v:stroke dashstyle="dash"/>
            <v:shadow color="#868686"/>
          </v:roundrect>
        </w:pict>
      </w:r>
      <w:r w:rsidRPr="00934198">
        <w:rPr>
          <w:noProof/>
          <w:lang w:val="es-PE" w:eastAsia="es-PE"/>
        </w:rPr>
        <w:pict>
          <v:rect id="_x0000_s1104" style="position:absolute;margin-left:105.25pt;margin-top:95.4pt;width:34.6pt;height:17pt;z-index:251739136" filled="f" stroked="f">
            <v:textbox style="mso-next-textbox:#_x0000_s1104">
              <w:txbxContent>
                <w:p w:rsidR="00EB772F" w:rsidRPr="00FF6211" w:rsidRDefault="00EB772F" w:rsidP="004B2B00">
                  <w:pPr>
                    <w:rPr>
                      <w:rFonts w:ascii="Arial" w:hAnsi="Arial" w:cs="Arial"/>
                      <w:b/>
                      <w:color w:val="C00000"/>
                      <w:sz w:val="14"/>
                    </w:rPr>
                  </w:pPr>
                  <w:r>
                    <w:rPr>
                      <w:rFonts w:ascii="Arial" w:hAnsi="Arial" w:cs="Arial"/>
                      <w:b/>
                      <w:color w:val="C00000"/>
                      <w:sz w:val="14"/>
                    </w:rPr>
                    <w:t>G37</w:t>
                  </w:r>
                </w:p>
              </w:txbxContent>
            </v:textbox>
          </v:rect>
        </w:pict>
      </w:r>
      <w:r w:rsidRPr="00934198">
        <w:rPr>
          <w:noProof/>
          <w:lang w:val="es-PE" w:eastAsia="es-PE"/>
        </w:rPr>
        <w:pict>
          <v:rect id="_x0000_s1102" style="position:absolute;margin-left:463.95pt;margin-top:74.4pt;width:44.8pt;height:17pt;z-index:251737088" filled="f" stroked="f">
            <v:textbox style="mso-next-textbox:#_x0000_s1102">
              <w:txbxContent>
                <w:p w:rsidR="00EB772F" w:rsidRPr="00FF6211" w:rsidRDefault="00EB772F" w:rsidP="004B2B00">
                  <w:pPr>
                    <w:rPr>
                      <w:rFonts w:ascii="Arial" w:hAnsi="Arial" w:cs="Arial"/>
                      <w:b/>
                      <w:color w:val="C00000"/>
                      <w:sz w:val="14"/>
                    </w:rPr>
                  </w:pPr>
                  <w:r>
                    <w:rPr>
                      <w:rFonts w:ascii="Arial" w:hAnsi="Arial" w:cs="Arial"/>
                      <w:b/>
                      <w:color w:val="C00000"/>
                      <w:sz w:val="14"/>
                    </w:rPr>
                    <w:t>G36</w:t>
                  </w:r>
                </w:p>
              </w:txbxContent>
            </v:textbox>
          </v:rect>
        </w:pict>
      </w:r>
      <w:r w:rsidRPr="00934198">
        <w:rPr>
          <w:noProof/>
          <w:lang w:val="es-PE" w:eastAsia="es-PE"/>
        </w:rPr>
        <w:pict>
          <v:roundrect id="_x0000_s1101" style="position:absolute;margin-left:382.95pt;margin-top:18.65pt;width:105pt;height:72.75pt;z-index:251736064" arcsize="10923f" filled="f" strokecolor="#c0504d" strokeweight="1pt">
            <v:stroke dashstyle="dash"/>
            <v:shadow color="#868686"/>
          </v:roundrect>
        </w:pict>
      </w:r>
      <w:r w:rsidRPr="00934198">
        <w:rPr>
          <w:noProof/>
          <w:lang w:val="es-PE" w:eastAsia="es-PE"/>
        </w:rPr>
        <w:pict>
          <v:roundrect id="_x0000_s1099" style="position:absolute;margin-left:246.8pt;margin-top:18.65pt;width:81.1pt;height:72.75pt;z-index:251734016" arcsize="10923f" filled="f" strokecolor="#c0504d" strokeweight="1pt">
            <v:stroke dashstyle="dash"/>
            <v:shadow color="#868686"/>
          </v:roundrect>
        </w:pict>
      </w:r>
      <w:r w:rsidRPr="00934198">
        <w:rPr>
          <w:noProof/>
          <w:lang w:val="es-PE" w:eastAsia="es-PE"/>
        </w:rPr>
        <w:pict>
          <v:rect id="_x0000_s1100" style="position:absolute;margin-left:297.25pt;margin-top:74.4pt;width:34.6pt;height:17pt;z-index:251735040" filled="f" stroked="f">
            <v:textbox style="mso-next-textbox:#_x0000_s1100">
              <w:txbxContent>
                <w:p w:rsidR="00EB772F" w:rsidRPr="00FF6211" w:rsidRDefault="00EB772F" w:rsidP="004B2B00">
                  <w:pPr>
                    <w:rPr>
                      <w:rFonts w:ascii="Arial" w:hAnsi="Arial" w:cs="Arial"/>
                      <w:b/>
                      <w:color w:val="C00000"/>
                      <w:sz w:val="14"/>
                    </w:rPr>
                  </w:pPr>
                  <w:r>
                    <w:rPr>
                      <w:rFonts w:ascii="Arial" w:hAnsi="Arial" w:cs="Arial"/>
                      <w:b/>
                      <w:color w:val="C00000"/>
                      <w:sz w:val="14"/>
                    </w:rPr>
                    <w:t>G35</w:t>
                  </w:r>
                </w:p>
              </w:txbxContent>
            </v:textbox>
          </v:rect>
        </w:pict>
      </w:r>
      <w:r w:rsidR="004B2B00" w:rsidRPr="004B2B00">
        <w:rPr>
          <w:noProof/>
          <w:lang w:eastAsia="es-ES" w:bidi="ar-SA"/>
        </w:rPr>
        <w:drawing>
          <wp:inline distT="0" distB="0" distL="0" distR="0">
            <wp:extent cx="8625205" cy="3453130"/>
            <wp:effectExtent l="1905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1" cstate="print"/>
                    <a:srcRect b="16724"/>
                    <a:stretch>
                      <a:fillRect/>
                    </a:stretch>
                  </pic:blipFill>
                  <pic:spPr bwMode="auto">
                    <a:xfrm>
                      <a:off x="0" y="0"/>
                      <a:ext cx="8625205" cy="3453130"/>
                    </a:xfrm>
                    <a:prstGeom prst="rect">
                      <a:avLst/>
                    </a:prstGeom>
                    <a:noFill/>
                    <a:ln w="9525">
                      <a:noFill/>
                      <a:miter lim="800000"/>
                      <a:headEnd/>
                      <a:tailEnd/>
                    </a:ln>
                  </pic:spPr>
                </pic:pic>
              </a:graphicData>
            </a:graphic>
          </wp:inline>
        </w:drawing>
      </w:r>
    </w:p>
    <w:p w:rsidR="004B2B00" w:rsidRPr="004E18AE" w:rsidRDefault="004B2B00" w:rsidP="004B2B00">
      <w:pPr>
        <w:pStyle w:val="Caption"/>
        <w:jc w:val="center"/>
        <w:rPr>
          <w:rFonts w:asciiTheme="majorHAnsi" w:hAnsiTheme="majorHAnsi"/>
          <w:sz w:val="16"/>
        </w:rPr>
      </w:pPr>
      <w:bookmarkStart w:id="402" w:name="_Toc266031581"/>
      <w:r w:rsidRPr="004E18AE">
        <w:rPr>
          <w:rFonts w:asciiTheme="majorHAnsi" w:hAnsiTheme="majorHAnsi"/>
          <w:sz w:val="16"/>
        </w:rPr>
        <w:t xml:space="preserve">Ilustración </w:t>
      </w:r>
      <w:r w:rsidR="00934198" w:rsidRPr="004E18AE">
        <w:rPr>
          <w:rFonts w:asciiTheme="majorHAnsi" w:hAnsiTheme="majorHAnsi"/>
          <w:sz w:val="16"/>
        </w:rPr>
        <w:fldChar w:fldCharType="begin"/>
      </w:r>
      <w:r w:rsidRPr="004E18AE">
        <w:rPr>
          <w:rFonts w:asciiTheme="majorHAnsi" w:hAnsiTheme="majorHAnsi"/>
          <w:sz w:val="16"/>
        </w:rPr>
        <w:instrText xml:space="preserve"> SEQ Ilustración \* ARABIC </w:instrText>
      </w:r>
      <w:r w:rsidR="00934198" w:rsidRPr="004E18AE">
        <w:rPr>
          <w:rFonts w:asciiTheme="majorHAnsi" w:hAnsiTheme="majorHAnsi"/>
          <w:sz w:val="16"/>
        </w:rPr>
        <w:fldChar w:fldCharType="separate"/>
      </w:r>
      <w:r w:rsidR="00EB772F">
        <w:rPr>
          <w:rFonts w:asciiTheme="majorHAnsi" w:hAnsiTheme="majorHAnsi"/>
          <w:noProof/>
          <w:sz w:val="16"/>
        </w:rPr>
        <w:t>53</w:t>
      </w:r>
      <w:r w:rsidR="00934198" w:rsidRPr="004E18AE">
        <w:rPr>
          <w:rFonts w:asciiTheme="majorHAnsi" w:hAnsiTheme="majorHAnsi"/>
          <w:sz w:val="16"/>
        </w:rPr>
        <w:fldChar w:fldCharType="end"/>
      </w:r>
      <w:r w:rsidRPr="004E18AE">
        <w:rPr>
          <w:rFonts w:asciiTheme="majorHAnsi" w:hAnsiTheme="majorHAnsi"/>
          <w:sz w:val="16"/>
        </w:rPr>
        <w:t>.- Descomposición funcional en el Diagrama de Proceso "Auditoria del Departamento de Proyectos"</w:t>
      </w:r>
      <w:bookmarkEnd w:id="402"/>
    </w:p>
    <w:p w:rsidR="004B2B00" w:rsidRPr="004E18AE" w:rsidRDefault="004B2B00" w:rsidP="004B2B00">
      <w:pPr>
        <w:pStyle w:val="Caption"/>
        <w:jc w:val="center"/>
        <w:rPr>
          <w:rFonts w:asciiTheme="majorHAnsi" w:hAnsiTheme="majorHAnsi"/>
          <w:sz w:val="16"/>
        </w:rPr>
      </w:pPr>
      <w:r w:rsidRPr="004E18AE">
        <w:rPr>
          <w:rFonts w:asciiTheme="majorHAnsi" w:hAnsiTheme="majorHAnsi"/>
          <w:sz w:val="16"/>
        </w:rPr>
        <w:t>Fuente:   Elaboración propia</w:t>
      </w:r>
    </w:p>
    <w:p w:rsidR="004B2B00" w:rsidRDefault="004B2B00" w:rsidP="004B2B00">
      <w:pPr>
        <w:sectPr w:rsidR="004B2B00" w:rsidSect="007C2AD8">
          <w:pgSz w:w="16839" w:h="11907" w:orient="landscape" w:code="9"/>
          <w:pgMar w:top="1701" w:right="1417" w:bottom="1701" w:left="1417" w:header="708" w:footer="708" w:gutter="0"/>
          <w:cols w:space="708"/>
          <w:docGrid w:linePitch="360"/>
        </w:sectPr>
      </w:pPr>
    </w:p>
    <w:p w:rsidR="004B2B00" w:rsidRPr="004B2B00" w:rsidRDefault="004B2B00" w:rsidP="004B2B00">
      <w:pPr>
        <w:rPr>
          <w:b/>
          <w:u w:val="single"/>
        </w:rPr>
      </w:pPr>
      <w:r w:rsidRPr="004B2B00">
        <w:rPr>
          <w:b/>
          <w:u w:val="single"/>
        </w:rPr>
        <w:t>MACRO PROCESO: Gestión de Aseguramiento de la Calidad Educativa / Proceso “Acompañamiento del Departamento de Formación”</w:t>
      </w:r>
    </w:p>
    <w:p w:rsidR="004B2B00" w:rsidRPr="004B2B00" w:rsidRDefault="00934198" w:rsidP="004B2B00">
      <w:pPr>
        <w:keepNext/>
        <w:spacing w:after="0"/>
      </w:pPr>
      <w:r>
        <w:rPr>
          <w:noProof/>
          <w:lang w:eastAsia="es-ES"/>
        </w:rPr>
        <w:pict>
          <v:roundrect id="_x0000_s1119" style="position:absolute;margin-left:766.45pt;margin-top:134.45pt;width:166.95pt;height:81.35pt;z-index:251754496" arcsize="10923f" filled="f" strokecolor="#c0504d" strokeweight="1pt">
            <v:stroke dashstyle="dash"/>
            <v:shadow color="#868686"/>
          </v:roundrect>
        </w:pict>
      </w:r>
      <w:r>
        <w:rPr>
          <w:noProof/>
          <w:lang w:eastAsia="es-ES"/>
        </w:rPr>
        <w:pict>
          <v:roundrect id="_x0000_s1121" style="position:absolute;margin-left:766.45pt;margin-top:64.7pt;width:84.1pt;height:59.75pt;z-index:251756544" arcsize="10923f" filled="f" strokecolor="#c0504d" strokeweight="1pt">
            <v:stroke dashstyle="dash"/>
            <v:shadow color="#868686"/>
          </v:roundrect>
        </w:pict>
      </w:r>
      <w:r>
        <w:rPr>
          <w:noProof/>
          <w:lang w:eastAsia="es-ES"/>
        </w:rPr>
        <w:pict>
          <v:rect id="_x0000_s1122" style="position:absolute;margin-left:815.95pt;margin-top:109.5pt;width:34.6pt;height:14.95pt;z-index:251757568" filled="f" stroked="f">
            <v:textbox style="mso-next-textbox:#_x0000_s1122">
              <w:txbxContent>
                <w:p w:rsidR="00EB772F" w:rsidRPr="00FF6211" w:rsidRDefault="00EB772F" w:rsidP="004B2B00">
                  <w:pPr>
                    <w:rPr>
                      <w:rFonts w:ascii="Arial" w:hAnsi="Arial" w:cs="Arial"/>
                      <w:b/>
                      <w:color w:val="C00000"/>
                      <w:sz w:val="14"/>
                    </w:rPr>
                  </w:pPr>
                  <w:r>
                    <w:rPr>
                      <w:rFonts w:ascii="Arial" w:hAnsi="Arial" w:cs="Arial"/>
                      <w:b/>
                      <w:color w:val="C00000"/>
                      <w:sz w:val="14"/>
                    </w:rPr>
                    <w:t>G46</w:t>
                  </w:r>
                </w:p>
              </w:txbxContent>
            </v:textbox>
          </v:rect>
        </w:pict>
      </w:r>
      <w:r>
        <w:rPr>
          <w:noProof/>
          <w:lang w:eastAsia="es-ES"/>
        </w:rPr>
        <w:pict>
          <v:rect id="_x0000_s1120" style="position:absolute;margin-left:766.45pt;margin-top:135.85pt;width:34.6pt;height:17pt;z-index:251755520" filled="f" stroked="f">
            <v:textbox style="mso-next-textbox:#_x0000_s1120">
              <w:txbxContent>
                <w:p w:rsidR="00EB772F" w:rsidRPr="00FF6211" w:rsidRDefault="00EB772F" w:rsidP="004B2B00">
                  <w:pPr>
                    <w:rPr>
                      <w:rFonts w:ascii="Arial" w:hAnsi="Arial" w:cs="Arial"/>
                      <w:b/>
                      <w:color w:val="C00000"/>
                      <w:sz w:val="14"/>
                    </w:rPr>
                  </w:pPr>
                  <w:r>
                    <w:rPr>
                      <w:rFonts w:ascii="Arial" w:hAnsi="Arial" w:cs="Arial"/>
                      <w:b/>
                      <w:color w:val="C00000"/>
                      <w:sz w:val="14"/>
                    </w:rPr>
                    <w:t>G45a</w:t>
                  </w:r>
                </w:p>
              </w:txbxContent>
            </v:textbox>
          </v:rect>
        </w:pict>
      </w:r>
      <w:r>
        <w:rPr>
          <w:noProof/>
          <w:lang w:eastAsia="es-ES"/>
        </w:rPr>
        <w:pict>
          <v:rect id="_x0000_s1118" style="position:absolute;margin-left:576.7pt;margin-top:140.35pt;width:34.6pt;height:17pt;z-index:251753472" filled="f" stroked="f">
            <v:textbox style="mso-next-textbox:#_x0000_s1118">
              <w:txbxContent>
                <w:p w:rsidR="00EB772F" w:rsidRPr="00FF6211" w:rsidRDefault="00EB772F" w:rsidP="004B2B00">
                  <w:pPr>
                    <w:rPr>
                      <w:rFonts w:ascii="Arial" w:hAnsi="Arial" w:cs="Arial"/>
                      <w:b/>
                      <w:color w:val="C00000"/>
                      <w:sz w:val="14"/>
                    </w:rPr>
                  </w:pPr>
                  <w:r>
                    <w:rPr>
                      <w:rFonts w:ascii="Arial" w:hAnsi="Arial" w:cs="Arial"/>
                      <w:b/>
                      <w:color w:val="C00000"/>
                      <w:sz w:val="14"/>
                    </w:rPr>
                    <w:t>G44a</w:t>
                  </w:r>
                </w:p>
              </w:txbxContent>
            </v:textbox>
          </v:rect>
        </w:pict>
      </w:r>
      <w:r>
        <w:rPr>
          <w:noProof/>
          <w:lang w:eastAsia="es-ES"/>
        </w:rPr>
        <w:pict>
          <v:roundrect id="_x0000_s1117" style="position:absolute;margin-left:576.7pt;margin-top:138.95pt;width:79.95pt;height:68pt;z-index:251752448" arcsize="10923f" filled="f" strokecolor="#c0504d" strokeweight="1pt">
            <v:stroke dashstyle="dash"/>
            <v:shadow color="#868686"/>
          </v:roundrect>
        </w:pict>
      </w:r>
      <w:r>
        <w:rPr>
          <w:noProof/>
          <w:lang w:eastAsia="es-ES"/>
        </w:rPr>
        <w:pict>
          <v:rect id="_x0000_s1116" style="position:absolute;margin-left:265.1pt;margin-top:194.15pt;width:34.6pt;height:17pt;z-index:251751424" filled="f" stroked="f">
            <v:textbox style="mso-next-textbox:#_x0000_s1116">
              <w:txbxContent>
                <w:p w:rsidR="00EB772F" w:rsidRPr="00FF6211" w:rsidRDefault="00EB772F" w:rsidP="004B2B00">
                  <w:pPr>
                    <w:rPr>
                      <w:rFonts w:ascii="Arial" w:hAnsi="Arial" w:cs="Arial"/>
                      <w:b/>
                      <w:color w:val="C00000"/>
                      <w:sz w:val="14"/>
                    </w:rPr>
                  </w:pPr>
                  <w:r>
                    <w:rPr>
                      <w:rFonts w:ascii="Arial" w:hAnsi="Arial" w:cs="Arial"/>
                      <w:b/>
                      <w:color w:val="C00000"/>
                      <w:sz w:val="14"/>
                    </w:rPr>
                    <w:t>G43</w:t>
                  </w:r>
                </w:p>
              </w:txbxContent>
            </v:textbox>
          </v:rect>
        </w:pict>
      </w:r>
      <w:r>
        <w:rPr>
          <w:noProof/>
          <w:lang w:eastAsia="es-ES"/>
        </w:rPr>
        <w:pict>
          <v:roundrect id="_x0000_s1115" style="position:absolute;margin-left:266.5pt;margin-top:157.35pt;width:89.2pt;height:49.6pt;z-index:251750400" arcsize="10923f" filled="f" strokecolor="#c0504d" strokeweight="1pt">
            <v:stroke dashstyle="dash"/>
            <v:shadow color="#868686"/>
          </v:roundrect>
        </w:pict>
      </w:r>
      <w:r>
        <w:rPr>
          <w:noProof/>
          <w:lang w:eastAsia="es-ES"/>
        </w:rPr>
        <w:pict>
          <v:roundrect id="_x0000_s1113" style="position:absolute;margin-left:266.5pt;margin-top:215.8pt;width:89.2pt;height:49.6pt;z-index:251748352" arcsize="10923f" filled="f" strokecolor="#c0504d" strokeweight="1pt">
            <v:stroke dashstyle="dash"/>
            <v:shadow color="#868686"/>
          </v:roundrect>
        </w:pict>
      </w:r>
      <w:r>
        <w:rPr>
          <w:noProof/>
          <w:lang w:eastAsia="es-ES"/>
        </w:rPr>
        <w:pict>
          <v:rect id="_x0000_s1114" style="position:absolute;margin-left:266.5pt;margin-top:252.6pt;width:34.6pt;height:17pt;z-index:251749376" filled="f" stroked="f">
            <v:textbox style="mso-next-textbox:#_x0000_s1114">
              <w:txbxContent>
                <w:p w:rsidR="00EB772F" w:rsidRPr="00FF6211" w:rsidRDefault="00EB772F" w:rsidP="004B2B00">
                  <w:pPr>
                    <w:rPr>
                      <w:rFonts w:ascii="Arial" w:hAnsi="Arial" w:cs="Arial"/>
                      <w:b/>
                      <w:color w:val="C00000"/>
                      <w:sz w:val="14"/>
                    </w:rPr>
                  </w:pPr>
                  <w:r>
                    <w:rPr>
                      <w:rFonts w:ascii="Arial" w:hAnsi="Arial" w:cs="Arial"/>
                      <w:b/>
                      <w:color w:val="C00000"/>
                      <w:sz w:val="14"/>
                    </w:rPr>
                    <w:t>G42</w:t>
                  </w:r>
                </w:p>
              </w:txbxContent>
            </v:textbox>
          </v:rect>
        </w:pict>
      </w:r>
      <w:r>
        <w:rPr>
          <w:noProof/>
          <w:lang w:eastAsia="es-ES"/>
        </w:rPr>
        <w:pict>
          <v:roundrect id="_x0000_s1111" style="position:absolute;margin-left:360.45pt;margin-top:155.95pt;width:79.95pt;height:68pt;z-index:251746304" arcsize="10923f" filled="f" strokecolor="#c0504d" strokeweight="1pt">
            <v:stroke dashstyle="dash"/>
            <v:shadow color="#868686"/>
          </v:roundrect>
        </w:pict>
      </w:r>
      <w:r>
        <w:rPr>
          <w:noProof/>
          <w:lang w:eastAsia="es-ES"/>
        </w:rPr>
        <w:pict>
          <v:rect id="_x0000_s1112" style="position:absolute;margin-left:405.8pt;margin-top:206.95pt;width:34.6pt;height:17pt;z-index:251747328" filled="f" stroked="f">
            <v:textbox style="mso-next-textbox:#_x0000_s1112">
              <w:txbxContent>
                <w:p w:rsidR="00EB772F" w:rsidRPr="00FF6211" w:rsidRDefault="00EB772F" w:rsidP="004B2B00">
                  <w:pPr>
                    <w:rPr>
                      <w:rFonts w:ascii="Arial" w:hAnsi="Arial" w:cs="Arial"/>
                      <w:b/>
                      <w:color w:val="C00000"/>
                      <w:sz w:val="14"/>
                    </w:rPr>
                  </w:pPr>
                  <w:r>
                    <w:rPr>
                      <w:rFonts w:ascii="Arial" w:hAnsi="Arial" w:cs="Arial"/>
                      <w:b/>
                      <w:color w:val="C00000"/>
                      <w:sz w:val="14"/>
                    </w:rPr>
                    <w:t>G41a</w:t>
                  </w:r>
                </w:p>
              </w:txbxContent>
            </v:textbox>
          </v:rect>
        </w:pict>
      </w:r>
      <w:r w:rsidRPr="00934198">
        <w:rPr>
          <w:noProof/>
          <w:lang w:val="es-PE" w:eastAsia="es-PE"/>
        </w:rPr>
        <w:pict>
          <v:rect id="_x0000_s1110" style="position:absolute;margin-left:199.8pt;margin-top:240.95pt;width:34.6pt;height:17pt;z-index:251745280" filled="f" stroked="f">
            <v:textbox style="mso-next-textbox:#_x0000_s1110">
              <w:txbxContent>
                <w:p w:rsidR="00EB772F" w:rsidRPr="00FF6211" w:rsidRDefault="00EB772F" w:rsidP="004B2B00">
                  <w:pPr>
                    <w:rPr>
                      <w:rFonts w:ascii="Arial" w:hAnsi="Arial" w:cs="Arial"/>
                      <w:b/>
                      <w:color w:val="C00000"/>
                      <w:sz w:val="14"/>
                    </w:rPr>
                  </w:pPr>
                  <w:r>
                    <w:rPr>
                      <w:rFonts w:ascii="Arial" w:hAnsi="Arial" w:cs="Arial"/>
                      <w:b/>
                      <w:color w:val="C00000"/>
                      <w:sz w:val="14"/>
                    </w:rPr>
                    <w:t>G40</w:t>
                  </w:r>
                </w:p>
              </w:txbxContent>
            </v:textbox>
          </v:rect>
        </w:pict>
      </w:r>
      <w:r w:rsidRPr="00934198">
        <w:rPr>
          <w:noProof/>
          <w:lang w:val="es-PE" w:eastAsia="es-PE"/>
        </w:rPr>
        <w:pict>
          <v:roundrect id="_x0000_s1109" style="position:absolute;margin-left:149.65pt;margin-top:163.45pt;width:84.75pt;height:94.5pt;z-index:251744256" arcsize="10923f" filled="f" strokecolor="#c0504d" strokeweight="1pt">
            <v:stroke dashstyle="dash"/>
            <v:shadow color="#868686"/>
          </v:roundrect>
        </w:pict>
      </w:r>
      <w:r w:rsidRPr="00934198">
        <w:rPr>
          <w:noProof/>
          <w:lang w:val="es-PE" w:eastAsia="es-PE"/>
        </w:rPr>
        <w:pict>
          <v:rect id="_x0000_s1108" style="position:absolute;margin-left:376.8pt;margin-top:86.45pt;width:34.6pt;height:17pt;z-index:251743232" filled="f" stroked="f">
            <v:textbox style="mso-next-textbox:#_x0000_s1108">
              <w:txbxContent>
                <w:p w:rsidR="00EB772F" w:rsidRPr="00FF6211" w:rsidRDefault="00EB772F" w:rsidP="004B2B00">
                  <w:pPr>
                    <w:rPr>
                      <w:rFonts w:ascii="Arial" w:hAnsi="Arial" w:cs="Arial"/>
                      <w:b/>
                      <w:color w:val="C00000"/>
                      <w:sz w:val="14"/>
                    </w:rPr>
                  </w:pPr>
                  <w:r>
                    <w:rPr>
                      <w:rFonts w:ascii="Arial" w:hAnsi="Arial" w:cs="Arial"/>
                      <w:b/>
                      <w:color w:val="C00000"/>
                      <w:sz w:val="14"/>
                    </w:rPr>
                    <w:t>G39a</w:t>
                  </w:r>
                </w:p>
              </w:txbxContent>
            </v:textbox>
          </v:rect>
        </w:pict>
      </w:r>
      <w:r w:rsidRPr="00934198">
        <w:rPr>
          <w:noProof/>
          <w:lang w:val="es-PE" w:eastAsia="es-PE"/>
        </w:rPr>
        <w:pict>
          <v:roundrect id="_x0000_s1107" style="position:absolute;margin-left:331.15pt;margin-top:33.7pt;width:75pt;height:69.75pt;z-index:251742208" arcsize="10923f" filled="f" strokecolor="#c0504d" strokeweight="1pt">
            <v:stroke dashstyle="dash"/>
            <v:shadow color="#868686"/>
          </v:roundrect>
        </w:pict>
      </w:r>
      <w:r w:rsidRPr="00934198">
        <w:rPr>
          <w:noProof/>
          <w:lang w:val="es-PE" w:eastAsia="es-PE"/>
        </w:rPr>
        <w:pict>
          <v:rect id="_x0000_s1106" style="position:absolute;margin-left:290.55pt;margin-top:86.45pt;width:34.6pt;height:17pt;z-index:251741184" filled="f" stroked="f">
            <v:textbox style="mso-next-textbox:#_x0000_s1106">
              <w:txbxContent>
                <w:p w:rsidR="00EB772F" w:rsidRPr="00FF6211" w:rsidRDefault="00EB772F" w:rsidP="004B2B00">
                  <w:pPr>
                    <w:rPr>
                      <w:rFonts w:ascii="Arial" w:hAnsi="Arial" w:cs="Arial"/>
                      <w:b/>
                      <w:color w:val="C00000"/>
                      <w:sz w:val="14"/>
                    </w:rPr>
                  </w:pPr>
                  <w:r>
                    <w:rPr>
                      <w:rFonts w:ascii="Arial" w:hAnsi="Arial" w:cs="Arial"/>
                      <w:b/>
                      <w:color w:val="C00000"/>
                      <w:sz w:val="14"/>
                    </w:rPr>
                    <w:t>G38</w:t>
                  </w:r>
                </w:p>
              </w:txbxContent>
            </v:textbox>
          </v:rect>
        </w:pict>
      </w:r>
      <w:r w:rsidRPr="00934198">
        <w:rPr>
          <w:noProof/>
          <w:lang w:val="es-PE" w:eastAsia="es-PE"/>
        </w:rPr>
        <w:pict>
          <v:roundrect id="_x0000_s1105" style="position:absolute;margin-left:136.9pt;margin-top:33.7pt;width:188.25pt;height:69.75pt;z-index:251740160" arcsize="10923f" filled="f" strokecolor="#c0504d" strokeweight="1pt">
            <v:stroke dashstyle="dash"/>
            <v:shadow color="#868686"/>
          </v:roundrect>
        </w:pict>
      </w:r>
      <w:r w:rsidR="004B2B00" w:rsidRPr="004B2B00">
        <w:rPr>
          <w:noProof/>
          <w:lang w:eastAsia="es-ES" w:bidi="ar-SA"/>
        </w:rPr>
        <w:drawing>
          <wp:inline distT="0" distB="0" distL="0" distR="0">
            <wp:extent cx="13238480" cy="6305550"/>
            <wp:effectExtent l="1905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7" cstate="print"/>
                    <a:srcRect b="9065"/>
                    <a:stretch>
                      <a:fillRect/>
                    </a:stretch>
                  </pic:blipFill>
                  <pic:spPr bwMode="auto">
                    <a:xfrm>
                      <a:off x="0" y="0"/>
                      <a:ext cx="13238480" cy="6305550"/>
                    </a:xfrm>
                    <a:prstGeom prst="rect">
                      <a:avLst/>
                    </a:prstGeom>
                    <a:noFill/>
                    <a:ln w="9525">
                      <a:noFill/>
                      <a:miter lim="800000"/>
                      <a:headEnd/>
                      <a:tailEnd/>
                    </a:ln>
                  </pic:spPr>
                </pic:pic>
              </a:graphicData>
            </a:graphic>
          </wp:inline>
        </w:drawing>
      </w:r>
    </w:p>
    <w:p w:rsidR="004B2B00" w:rsidRPr="004E18AE" w:rsidRDefault="004B2B00" w:rsidP="004B2B00">
      <w:pPr>
        <w:pStyle w:val="Caption"/>
        <w:jc w:val="center"/>
        <w:rPr>
          <w:rFonts w:asciiTheme="majorHAnsi" w:hAnsiTheme="majorHAnsi"/>
          <w:sz w:val="16"/>
        </w:rPr>
      </w:pPr>
      <w:bookmarkStart w:id="403" w:name="_Toc266031582"/>
      <w:r w:rsidRPr="004E18AE">
        <w:rPr>
          <w:rFonts w:asciiTheme="majorHAnsi" w:hAnsiTheme="majorHAnsi"/>
          <w:sz w:val="16"/>
        </w:rPr>
        <w:t xml:space="preserve">Ilustración </w:t>
      </w:r>
      <w:r w:rsidR="00934198" w:rsidRPr="004E18AE">
        <w:rPr>
          <w:rFonts w:asciiTheme="majorHAnsi" w:hAnsiTheme="majorHAnsi"/>
          <w:sz w:val="16"/>
        </w:rPr>
        <w:fldChar w:fldCharType="begin"/>
      </w:r>
      <w:r w:rsidRPr="004E18AE">
        <w:rPr>
          <w:rFonts w:asciiTheme="majorHAnsi" w:hAnsiTheme="majorHAnsi"/>
          <w:sz w:val="16"/>
        </w:rPr>
        <w:instrText xml:space="preserve"> SEQ Ilustración \* ARABIC </w:instrText>
      </w:r>
      <w:r w:rsidR="00934198" w:rsidRPr="004E18AE">
        <w:rPr>
          <w:rFonts w:asciiTheme="majorHAnsi" w:hAnsiTheme="majorHAnsi"/>
          <w:sz w:val="16"/>
        </w:rPr>
        <w:fldChar w:fldCharType="separate"/>
      </w:r>
      <w:r w:rsidR="00EB772F">
        <w:rPr>
          <w:rFonts w:asciiTheme="majorHAnsi" w:hAnsiTheme="majorHAnsi"/>
          <w:noProof/>
          <w:sz w:val="16"/>
        </w:rPr>
        <w:t>54</w:t>
      </w:r>
      <w:r w:rsidR="00934198" w:rsidRPr="004E18AE">
        <w:rPr>
          <w:rFonts w:asciiTheme="majorHAnsi" w:hAnsiTheme="majorHAnsi"/>
          <w:sz w:val="16"/>
        </w:rPr>
        <w:fldChar w:fldCharType="end"/>
      </w:r>
      <w:r w:rsidRPr="004E18AE">
        <w:rPr>
          <w:rFonts w:asciiTheme="majorHAnsi" w:hAnsiTheme="majorHAnsi"/>
          <w:sz w:val="16"/>
        </w:rPr>
        <w:t>.- Descomposición funcional del Diagrama de Proceso "Acompañamiento del Departamento de Formación"</w:t>
      </w:r>
      <w:bookmarkEnd w:id="403"/>
    </w:p>
    <w:p w:rsidR="004B2B00" w:rsidRPr="004E18AE" w:rsidRDefault="004B2B00" w:rsidP="004B2B00">
      <w:pPr>
        <w:pStyle w:val="Caption"/>
        <w:jc w:val="center"/>
        <w:rPr>
          <w:rFonts w:asciiTheme="majorHAnsi" w:hAnsiTheme="majorHAnsi"/>
          <w:sz w:val="16"/>
        </w:rPr>
      </w:pPr>
      <w:r w:rsidRPr="004E18AE">
        <w:rPr>
          <w:rFonts w:asciiTheme="majorHAnsi" w:hAnsiTheme="majorHAnsi"/>
          <w:sz w:val="16"/>
        </w:rPr>
        <w:t>Fuente:   Elaboración propia</w:t>
      </w:r>
    </w:p>
    <w:p w:rsidR="004B2B00" w:rsidRPr="004B2B00" w:rsidRDefault="004B2B00" w:rsidP="004B2B00"/>
    <w:p w:rsidR="004B2B00" w:rsidRPr="004B2B00" w:rsidRDefault="004B2B00" w:rsidP="004B2B00"/>
    <w:p w:rsidR="004B2B00" w:rsidRDefault="004B2B00" w:rsidP="004B2B00">
      <w:pPr>
        <w:rPr>
          <w:rFonts w:ascii="Arial Narrow" w:hAnsi="Arial Narrow"/>
          <w:b/>
          <w:u w:val="single"/>
        </w:rPr>
      </w:pPr>
      <w:r>
        <w:rPr>
          <w:rFonts w:ascii="Arial Narrow" w:hAnsi="Arial Narrow"/>
          <w:b/>
          <w:u w:val="single"/>
        </w:rPr>
        <w:br w:type="page"/>
      </w:r>
    </w:p>
    <w:p w:rsidR="004B2B00" w:rsidRPr="004B2B00" w:rsidRDefault="004B2B00" w:rsidP="004B2B00">
      <w:pPr>
        <w:rPr>
          <w:b/>
          <w:u w:val="single"/>
        </w:rPr>
      </w:pPr>
      <w:r w:rsidRPr="004B2B00">
        <w:rPr>
          <w:b/>
          <w:u w:val="single"/>
        </w:rPr>
        <w:t>MACRO PROCESO: Gestión de Aseguramiento de la Calidad Educativa / Proceso “Capacitaciones del Departamento de Formación”</w:t>
      </w:r>
    </w:p>
    <w:p w:rsidR="004B2B00" w:rsidRPr="004B2B00" w:rsidRDefault="00934198" w:rsidP="004B2B00">
      <w:pPr>
        <w:keepNext/>
        <w:spacing w:after="0"/>
      </w:pPr>
      <w:r>
        <w:rPr>
          <w:noProof/>
          <w:lang w:eastAsia="es-ES"/>
        </w:rPr>
        <w:pict>
          <v:rect id="_x0000_s1134" style="position:absolute;margin-left:667.55pt;margin-top:326.65pt;width:34.6pt;height:17pt;z-index:251769856" filled="f" stroked="f">
            <v:textbox style="mso-next-textbox:#_x0000_s1134">
              <w:txbxContent>
                <w:p w:rsidR="00EB772F" w:rsidRPr="00FF6211" w:rsidRDefault="00EB772F" w:rsidP="004B2B00">
                  <w:pPr>
                    <w:rPr>
                      <w:rFonts w:ascii="Arial" w:hAnsi="Arial" w:cs="Arial"/>
                      <w:b/>
                      <w:color w:val="C00000"/>
                      <w:sz w:val="14"/>
                    </w:rPr>
                  </w:pPr>
                  <w:r>
                    <w:rPr>
                      <w:rFonts w:ascii="Arial" w:hAnsi="Arial" w:cs="Arial"/>
                      <w:b/>
                      <w:color w:val="C00000"/>
                      <w:sz w:val="14"/>
                    </w:rPr>
                    <w:t>G50a</w:t>
                  </w:r>
                </w:p>
              </w:txbxContent>
            </v:textbox>
          </v:rect>
        </w:pict>
      </w:r>
      <w:r>
        <w:rPr>
          <w:noProof/>
          <w:lang w:eastAsia="es-ES"/>
        </w:rPr>
        <w:pict>
          <v:roundrect id="_x0000_s1133" style="position:absolute;margin-left:622.2pt;margin-top:326.65pt;width:79.95pt;height:68pt;z-index:251768832" arcsize="10923f" filled="f" strokecolor="#c0504d" strokeweight="1pt">
            <v:stroke dashstyle="dash"/>
            <v:shadow color="#868686"/>
          </v:roundrect>
        </w:pict>
      </w:r>
      <w:r>
        <w:rPr>
          <w:noProof/>
          <w:lang w:eastAsia="es-ES"/>
        </w:rPr>
        <w:pict>
          <v:rect id="_x0000_s1132" style="position:absolute;margin-left:544.55pt;margin-top:377.65pt;width:34.6pt;height:17pt;z-index:251767808" filled="f" stroked="f">
            <v:textbox style="mso-next-textbox:#_x0000_s1132">
              <w:txbxContent>
                <w:p w:rsidR="00EB772F" w:rsidRPr="00FF6211" w:rsidRDefault="00EB772F" w:rsidP="004B2B00">
                  <w:pPr>
                    <w:rPr>
                      <w:rFonts w:ascii="Arial" w:hAnsi="Arial" w:cs="Arial"/>
                      <w:b/>
                      <w:color w:val="C00000"/>
                      <w:sz w:val="14"/>
                    </w:rPr>
                  </w:pPr>
                  <w:r>
                    <w:rPr>
                      <w:rFonts w:ascii="Arial" w:hAnsi="Arial" w:cs="Arial"/>
                      <w:b/>
                      <w:color w:val="C00000"/>
                      <w:sz w:val="14"/>
                    </w:rPr>
                    <w:t>G49a</w:t>
                  </w:r>
                </w:p>
              </w:txbxContent>
            </v:textbox>
          </v:rect>
        </w:pict>
      </w:r>
      <w:r>
        <w:rPr>
          <w:noProof/>
          <w:lang w:eastAsia="es-ES"/>
        </w:rPr>
        <w:pict>
          <v:roundrect id="_x0000_s1131" style="position:absolute;margin-left:493.95pt;margin-top:326.65pt;width:79.95pt;height:68pt;z-index:251766784" arcsize="10923f" filled="f" strokecolor="#c0504d" strokeweight="1pt">
            <v:stroke dashstyle="dash"/>
            <v:shadow color="#868686"/>
          </v:roundrect>
        </w:pict>
      </w:r>
      <w:r>
        <w:rPr>
          <w:noProof/>
          <w:lang w:eastAsia="es-ES"/>
        </w:rPr>
        <w:pict>
          <v:rect id="_x0000_s1130" style="position:absolute;margin-left:862.05pt;margin-top:372.4pt;width:34.6pt;height:17pt;z-index:251765760" filled="f" stroked="f">
            <v:textbox style="mso-next-textbox:#_x0000_s1130">
              <w:txbxContent>
                <w:p w:rsidR="00EB772F" w:rsidRPr="00FF6211" w:rsidRDefault="00EB772F" w:rsidP="004B2B00">
                  <w:pPr>
                    <w:rPr>
                      <w:rFonts w:ascii="Arial" w:hAnsi="Arial" w:cs="Arial"/>
                      <w:b/>
                      <w:color w:val="C00000"/>
                      <w:sz w:val="14"/>
                    </w:rPr>
                  </w:pPr>
                  <w:r>
                    <w:rPr>
                      <w:rFonts w:ascii="Arial" w:hAnsi="Arial" w:cs="Arial"/>
                      <w:b/>
                      <w:color w:val="C00000"/>
                      <w:sz w:val="14"/>
                    </w:rPr>
                    <w:t>G44b</w:t>
                  </w:r>
                </w:p>
              </w:txbxContent>
            </v:textbox>
          </v:rect>
        </w:pict>
      </w:r>
      <w:r>
        <w:rPr>
          <w:noProof/>
          <w:lang w:eastAsia="es-ES"/>
        </w:rPr>
        <w:pict>
          <v:roundrect id="_x0000_s1129" style="position:absolute;margin-left:811.2pt;margin-top:321.4pt;width:79.95pt;height:68pt;z-index:251764736" arcsize="10923f" filled="f" strokecolor="#c0504d" strokeweight="1pt">
            <v:stroke dashstyle="dash"/>
            <v:shadow color="#868686"/>
          </v:roundrect>
        </w:pict>
      </w:r>
      <w:r>
        <w:rPr>
          <w:noProof/>
          <w:lang w:eastAsia="es-ES"/>
        </w:rPr>
        <w:pict>
          <v:rect id="_x0000_s1124" style="position:absolute;margin-left:388.95pt;margin-top:297.4pt;width:34.6pt;height:17pt;z-index:251759616" filled="f" stroked="f">
            <v:textbox style="mso-next-textbox:#_x0000_s1124">
              <w:txbxContent>
                <w:p w:rsidR="00EB772F" w:rsidRPr="00FF6211" w:rsidRDefault="00EB772F" w:rsidP="004B2B00">
                  <w:pPr>
                    <w:rPr>
                      <w:rFonts w:ascii="Arial" w:hAnsi="Arial" w:cs="Arial"/>
                      <w:b/>
                      <w:color w:val="C00000"/>
                      <w:sz w:val="14"/>
                    </w:rPr>
                  </w:pPr>
                  <w:r>
                    <w:rPr>
                      <w:rFonts w:ascii="Arial" w:hAnsi="Arial" w:cs="Arial"/>
                      <w:b/>
                      <w:color w:val="C00000"/>
                      <w:sz w:val="14"/>
                    </w:rPr>
                    <w:t>G47a</w:t>
                  </w:r>
                </w:p>
              </w:txbxContent>
            </v:textbox>
          </v:rect>
        </w:pict>
      </w:r>
      <w:r>
        <w:rPr>
          <w:noProof/>
          <w:lang w:eastAsia="es-ES"/>
        </w:rPr>
        <w:pict>
          <v:roundrect id="_x0000_s1123" style="position:absolute;margin-left:391.2pt;margin-top:243.4pt;width:158.2pt;height:68pt;z-index:251758592" arcsize="10923f" filled="f" strokecolor="#c0504d" strokeweight="1pt">
            <v:stroke dashstyle="dash"/>
            <v:shadow color="#868686"/>
          </v:roundrect>
        </w:pict>
      </w:r>
      <w:r>
        <w:rPr>
          <w:noProof/>
          <w:lang w:eastAsia="es-ES"/>
        </w:rPr>
        <w:pict>
          <v:rect id="_x0000_s1128" style="position:absolute;margin-left:436.55pt;margin-top:372.4pt;width:34.6pt;height:17pt;z-index:251763712" filled="f" stroked="f">
            <v:textbox style="mso-next-textbox:#_x0000_s1128">
              <w:txbxContent>
                <w:p w:rsidR="00EB772F" w:rsidRPr="00FF6211" w:rsidRDefault="00EB772F" w:rsidP="004B2B00">
                  <w:pPr>
                    <w:rPr>
                      <w:rFonts w:ascii="Arial" w:hAnsi="Arial" w:cs="Arial"/>
                      <w:b/>
                      <w:color w:val="C00000"/>
                      <w:sz w:val="14"/>
                    </w:rPr>
                  </w:pPr>
                  <w:r>
                    <w:rPr>
                      <w:rFonts w:ascii="Arial" w:hAnsi="Arial" w:cs="Arial"/>
                      <w:b/>
                      <w:color w:val="C00000"/>
                      <w:sz w:val="14"/>
                    </w:rPr>
                    <w:t>G41b</w:t>
                  </w:r>
                </w:p>
              </w:txbxContent>
            </v:textbox>
          </v:rect>
        </w:pict>
      </w:r>
      <w:r>
        <w:rPr>
          <w:noProof/>
          <w:lang w:eastAsia="es-ES"/>
        </w:rPr>
        <w:pict>
          <v:roundrect id="_x0000_s1127" style="position:absolute;margin-left:391.2pt;margin-top:321.4pt;width:79.95pt;height:68pt;z-index:251762688" arcsize="10923f" filled="f" strokecolor="#c0504d" strokeweight="1pt">
            <v:stroke dashstyle="dash"/>
            <v:shadow color="#868686"/>
          </v:roundrect>
        </w:pict>
      </w:r>
      <w:r>
        <w:rPr>
          <w:noProof/>
          <w:lang w:eastAsia="es-ES"/>
        </w:rPr>
        <w:pict>
          <v:rect id="_x0000_s1126" style="position:absolute;margin-left:346.55pt;margin-top:290.65pt;width:34.6pt;height:17pt;z-index:251761664" filled="f" stroked="f">
            <v:textbox style="mso-next-textbox:#_x0000_s1126">
              <w:txbxContent>
                <w:p w:rsidR="00EB772F" w:rsidRPr="00FF6211" w:rsidRDefault="00EB772F" w:rsidP="004B2B00">
                  <w:pPr>
                    <w:rPr>
                      <w:rFonts w:ascii="Arial" w:hAnsi="Arial" w:cs="Arial"/>
                      <w:b/>
                      <w:color w:val="C00000"/>
                      <w:sz w:val="14"/>
                    </w:rPr>
                  </w:pPr>
                  <w:r>
                    <w:rPr>
                      <w:rFonts w:ascii="Arial" w:hAnsi="Arial" w:cs="Arial"/>
                      <w:b/>
                      <w:color w:val="C00000"/>
                      <w:sz w:val="14"/>
                    </w:rPr>
                    <w:t>G48a</w:t>
                  </w:r>
                </w:p>
              </w:txbxContent>
            </v:textbox>
          </v:rect>
        </w:pict>
      </w:r>
      <w:r>
        <w:rPr>
          <w:noProof/>
          <w:lang w:eastAsia="es-ES"/>
        </w:rPr>
        <w:pict>
          <v:roundrect id="_x0000_s1125" style="position:absolute;margin-left:295.95pt;margin-top:239.65pt;width:79.95pt;height:68pt;z-index:251760640" arcsize="10923f" filled="f" strokecolor="#c0504d" strokeweight="1pt">
            <v:stroke dashstyle="dash"/>
            <v:shadow color="#868686"/>
          </v:roundrect>
        </w:pict>
      </w:r>
      <w:r w:rsidR="004B2B00" w:rsidRPr="004B2B00">
        <w:rPr>
          <w:noProof/>
          <w:lang w:eastAsia="es-ES" w:bidi="ar-SA"/>
        </w:rPr>
        <w:drawing>
          <wp:inline distT="0" distB="0" distL="0" distR="0">
            <wp:extent cx="12569825" cy="7410450"/>
            <wp:effectExtent l="1905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cstate="print"/>
                    <a:srcRect b="9738"/>
                    <a:stretch>
                      <a:fillRect/>
                    </a:stretch>
                  </pic:blipFill>
                  <pic:spPr bwMode="auto">
                    <a:xfrm>
                      <a:off x="0" y="0"/>
                      <a:ext cx="12569825" cy="7410450"/>
                    </a:xfrm>
                    <a:prstGeom prst="rect">
                      <a:avLst/>
                    </a:prstGeom>
                    <a:noFill/>
                    <a:ln w="9525">
                      <a:noFill/>
                      <a:miter lim="800000"/>
                      <a:headEnd/>
                      <a:tailEnd/>
                    </a:ln>
                  </pic:spPr>
                </pic:pic>
              </a:graphicData>
            </a:graphic>
          </wp:inline>
        </w:drawing>
      </w:r>
    </w:p>
    <w:p w:rsidR="004B2B00" w:rsidRPr="004E18AE" w:rsidRDefault="004B2B00" w:rsidP="004B2B00">
      <w:pPr>
        <w:pStyle w:val="Caption"/>
        <w:jc w:val="center"/>
        <w:rPr>
          <w:rFonts w:asciiTheme="majorHAnsi" w:hAnsiTheme="majorHAnsi"/>
          <w:sz w:val="16"/>
        </w:rPr>
      </w:pPr>
      <w:bookmarkStart w:id="404" w:name="_Toc266031583"/>
      <w:r w:rsidRPr="004E18AE">
        <w:rPr>
          <w:rFonts w:asciiTheme="majorHAnsi" w:hAnsiTheme="majorHAnsi"/>
          <w:sz w:val="16"/>
        </w:rPr>
        <w:t xml:space="preserve">Ilustración </w:t>
      </w:r>
      <w:r w:rsidR="00934198" w:rsidRPr="004E18AE">
        <w:rPr>
          <w:rFonts w:asciiTheme="majorHAnsi" w:hAnsiTheme="majorHAnsi"/>
          <w:sz w:val="16"/>
        </w:rPr>
        <w:fldChar w:fldCharType="begin"/>
      </w:r>
      <w:r w:rsidRPr="004E18AE">
        <w:rPr>
          <w:rFonts w:asciiTheme="majorHAnsi" w:hAnsiTheme="majorHAnsi"/>
          <w:sz w:val="16"/>
        </w:rPr>
        <w:instrText xml:space="preserve"> SEQ Ilustración \* ARABIC </w:instrText>
      </w:r>
      <w:r w:rsidR="00934198" w:rsidRPr="004E18AE">
        <w:rPr>
          <w:rFonts w:asciiTheme="majorHAnsi" w:hAnsiTheme="majorHAnsi"/>
          <w:sz w:val="16"/>
        </w:rPr>
        <w:fldChar w:fldCharType="separate"/>
      </w:r>
      <w:r w:rsidR="00EB772F">
        <w:rPr>
          <w:rFonts w:asciiTheme="majorHAnsi" w:hAnsiTheme="majorHAnsi"/>
          <w:noProof/>
          <w:sz w:val="16"/>
        </w:rPr>
        <w:t>55</w:t>
      </w:r>
      <w:r w:rsidR="00934198" w:rsidRPr="004E18AE">
        <w:rPr>
          <w:rFonts w:asciiTheme="majorHAnsi" w:hAnsiTheme="majorHAnsi"/>
          <w:sz w:val="16"/>
        </w:rPr>
        <w:fldChar w:fldCharType="end"/>
      </w:r>
      <w:r w:rsidRPr="004E18AE">
        <w:rPr>
          <w:rFonts w:asciiTheme="majorHAnsi" w:hAnsiTheme="majorHAnsi"/>
          <w:sz w:val="16"/>
        </w:rPr>
        <w:t>.- Descomposición funcional del Diagrama de Proceso "Capacitaciones del Departamento de Formación"</w:t>
      </w:r>
      <w:bookmarkEnd w:id="404"/>
    </w:p>
    <w:p w:rsidR="004B2B00" w:rsidRPr="004E18AE" w:rsidRDefault="004B2B00" w:rsidP="004B2B00">
      <w:pPr>
        <w:pStyle w:val="Caption"/>
        <w:jc w:val="center"/>
        <w:rPr>
          <w:rFonts w:asciiTheme="majorHAnsi" w:hAnsiTheme="majorHAnsi"/>
          <w:sz w:val="16"/>
        </w:rPr>
      </w:pPr>
      <w:r w:rsidRPr="004E18AE">
        <w:rPr>
          <w:rFonts w:asciiTheme="majorHAnsi" w:hAnsiTheme="majorHAnsi"/>
          <w:sz w:val="16"/>
        </w:rPr>
        <w:t>Fuente:   Elaboración propia</w:t>
      </w:r>
    </w:p>
    <w:p w:rsidR="004B2B00" w:rsidRPr="004B2B00" w:rsidRDefault="004B2B00" w:rsidP="004B2B00"/>
    <w:p w:rsidR="004B2B00" w:rsidRPr="004B2B00" w:rsidRDefault="004B2B00" w:rsidP="004B2B00"/>
    <w:p w:rsidR="004B2B00" w:rsidRPr="004B2B00" w:rsidRDefault="004B2B00" w:rsidP="004B2B00">
      <w:pPr>
        <w:rPr>
          <w:b/>
          <w:u w:val="single"/>
        </w:rPr>
      </w:pPr>
      <w:r w:rsidRPr="004B2B00">
        <w:rPr>
          <w:b/>
          <w:u w:val="single"/>
        </w:rPr>
        <w:t>MACRO PROCESO: Planificación / Proceso “Planificación del Departamento de Formación”</w:t>
      </w:r>
    </w:p>
    <w:p w:rsidR="004B2B00" w:rsidRPr="004B2B00" w:rsidRDefault="004B2B00" w:rsidP="004B2B00">
      <w:pPr>
        <w:rPr>
          <w:b/>
          <w:u w:val="single"/>
        </w:rPr>
      </w:pPr>
    </w:p>
    <w:p w:rsidR="004B2B00" w:rsidRPr="004B2B00" w:rsidRDefault="00934198" w:rsidP="004B2B00">
      <w:pPr>
        <w:keepNext/>
        <w:spacing w:after="0"/>
      </w:pPr>
      <w:r>
        <w:rPr>
          <w:noProof/>
          <w:lang w:eastAsia="es-ES"/>
        </w:rPr>
        <w:pict>
          <v:rect id="_x0000_s1144" style="position:absolute;margin-left:949.8pt;margin-top:148.25pt;width:34.6pt;height:17pt;z-index:251780096" filled="f" stroked="f">
            <v:textbox style="mso-next-textbox:#_x0000_s1144">
              <w:txbxContent>
                <w:p w:rsidR="00EB772F" w:rsidRPr="00FF6211" w:rsidRDefault="00EB772F" w:rsidP="004B2B00">
                  <w:pPr>
                    <w:rPr>
                      <w:rFonts w:ascii="Arial" w:hAnsi="Arial" w:cs="Arial"/>
                      <w:b/>
                      <w:color w:val="C00000"/>
                      <w:sz w:val="14"/>
                    </w:rPr>
                  </w:pPr>
                  <w:r>
                    <w:rPr>
                      <w:rFonts w:ascii="Arial" w:hAnsi="Arial" w:cs="Arial"/>
                      <w:b/>
                      <w:color w:val="C00000"/>
                      <w:sz w:val="14"/>
                    </w:rPr>
                    <w:t>G16e</w:t>
                  </w:r>
                </w:p>
              </w:txbxContent>
            </v:textbox>
          </v:rect>
        </w:pict>
      </w:r>
      <w:r>
        <w:rPr>
          <w:noProof/>
          <w:lang w:eastAsia="es-ES"/>
        </w:rPr>
        <w:pict>
          <v:roundrect id="_x0000_s1143" style="position:absolute;margin-left:851pt;margin-top:51.5pt;width:133.4pt;height:113.75pt;z-index:251779072" arcsize="10923f" filled="f" strokecolor="#c0504d" strokeweight="1pt">
            <v:stroke dashstyle="dash"/>
            <v:shadow color="#868686"/>
          </v:roundrect>
        </w:pict>
      </w:r>
      <w:r>
        <w:rPr>
          <w:noProof/>
          <w:lang w:eastAsia="es-ES"/>
        </w:rPr>
        <w:pict>
          <v:roundrect id="_x0000_s1141" style="position:absolute;margin-left:759.05pt;margin-top:72.25pt;width:79.95pt;height:68pt;z-index:251777024" arcsize="10923f" filled="f" strokecolor="#c0504d" strokeweight="1pt">
            <v:stroke dashstyle="dash"/>
            <v:shadow color="#868686"/>
          </v:roundrect>
        </w:pict>
      </w:r>
      <w:r>
        <w:rPr>
          <w:noProof/>
          <w:lang w:eastAsia="es-ES"/>
        </w:rPr>
        <w:pict>
          <v:rect id="_x0000_s1142" style="position:absolute;margin-left:804.4pt;margin-top:123.25pt;width:34.6pt;height:17pt;z-index:251778048" filled="f" stroked="f">
            <v:textbox style="mso-next-textbox:#_x0000_s1142">
              <w:txbxContent>
                <w:p w:rsidR="00EB772F" w:rsidRPr="00FF6211" w:rsidRDefault="00EB772F" w:rsidP="004B2B00">
                  <w:pPr>
                    <w:rPr>
                      <w:rFonts w:ascii="Arial" w:hAnsi="Arial" w:cs="Arial"/>
                      <w:b/>
                      <w:color w:val="C00000"/>
                      <w:sz w:val="14"/>
                    </w:rPr>
                  </w:pPr>
                  <w:r>
                    <w:rPr>
                      <w:rFonts w:ascii="Arial" w:hAnsi="Arial" w:cs="Arial"/>
                      <w:b/>
                      <w:color w:val="C00000"/>
                      <w:sz w:val="14"/>
                    </w:rPr>
                    <w:t>G16d</w:t>
                  </w:r>
                </w:p>
              </w:txbxContent>
            </v:textbox>
          </v:rect>
        </w:pict>
      </w:r>
      <w:r>
        <w:rPr>
          <w:noProof/>
          <w:lang w:eastAsia="es-ES"/>
        </w:rPr>
        <w:pict>
          <v:rect id="_x0000_s1140" style="position:absolute;margin-left:590.95pt;margin-top:115.75pt;width:34.6pt;height:17pt;z-index:251776000" filled="f" stroked="f">
            <v:textbox style="mso-next-textbox:#_x0000_s1140">
              <w:txbxContent>
                <w:p w:rsidR="00EB772F" w:rsidRPr="00FF6211" w:rsidRDefault="00EB772F" w:rsidP="004B2B00">
                  <w:pPr>
                    <w:rPr>
                      <w:rFonts w:ascii="Arial" w:hAnsi="Arial" w:cs="Arial"/>
                      <w:b/>
                      <w:color w:val="C00000"/>
                      <w:sz w:val="14"/>
                    </w:rPr>
                  </w:pPr>
                  <w:r>
                    <w:rPr>
                      <w:rFonts w:ascii="Arial" w:hAnsi="Arial" w:cs="Arial"/>
                      <w:b/>
                      <w:color w:val="C00000"/>
                      <w:sz w:val="14"/>
                    </w:rPr>
                    <w:t>G21b</w:t>
                  </w:r>
                </w:p>
              </w:txbxContent>
            </v:textbox>
          </v:rect>
        </w:pict>
      </w:r>
      <w:r>
        <w:rPr>
          <w:noProof/>
          <w:lang w:eastAsia="es-ES"/>
        </w:rPr>
        <w:pict>
          <v:roundrect id="_x0000_s1139" style="position:absolute;margin-left:575.7pt;margin-top:62.5pt;width:45.35pt;height:68pt;z-index:251774976" arcsize="10923f" filled="f" strokecolor="#c0504d" strokeweight="1pt">
            <v:stroke dashstyle="dash"/>
            <v:shadow color="#868686"/>
          </v:roundrect>
        </w:pict>
      </w:r>
      <w:r>
        <w:rPr>
          <w:noProof/>
          <w:lang w:eastAsia="es-ES"/>
        </w:rPr>
        <w:pict>
          <v:rect id="_x0000_s1138" style="position:absolute;margin-left:506.3pt;margin-top:216.25pt;width:34.6pt;height:17pt;z-index:251773952" filled="f" stroked="f">
            <v:textbox style="mso-next-textbox:#_x0000_s1138">
              <w:txbxContent>
                <w:p w:rsidR="00EB772F" w:rsidRPr="00FF6211" w:rsidRDefault="00EB772F" w:rsidP="004B2B00">
                  <w:pPr>
                    <w:rPr>
                      <w:rFonts w:ascii="Arial" w:hAnsi="Arial" w:cs="Arial"/>
                      <w:b/>
                      <w:color w:val="C00000"/>
                      <w:sz w:val="14"/>
                    </w:rPr>
                  </w:pPr>
                  <w:r>
                    <w:rPr>
                      <w:rFonts w:ascii="Arial" w:hAnsi="Arial" w:cs="Arial"/>
                      <w:b/>
                      <w:color w:val="C00000"/>
                      <w:sz w:val="14"/>
                    </w:rPr>
                    <w:t>G20c</w:t>
                  </w:r>
                </w:p>
              </w:txbxContent>
            </v:textbox>
          </v:rect>
        </w:pict>
      </w:r>
      <w:r>
        <w:rPr>
          <w:noProof/>
          <w:lang w:eastAsia="es-ES"/>
        </w:rPr>
        <w:pict>
          <v:roundrect id="_x0000_s1137" style="position:absolute;margin-left:460.95pt;margin-top:165.25pt;width:79.95pt;height:68pt;z-index:251772928" arcsize="10923f" filled="f" strokecolor="#c0504d" strokeweight="1pt">
            <v:stroke dashstyle="dash"/>
            <v:shadow color="#868686"/>
          </v:roundrect>
        </w:pict>
      </w:r>
      <w:r>
        <w:rPr>
          <w:noProof/>
          <w:lang w:eastAsia="es-ES"/>
        </w:rPr>
        <w:pict>
          <v:rect id="_x0000_s1136" style="position:absolute;margin-left:202.15pt;margin-top:184.25pt;width:34.6pt;height:17pt;z-index:251771904" filled="f" stroked="f">
            <v:textbox style="mso-next-textbox:#_x0000_s1136">
              <w:txbxContent>
                <w:p w:rsidR="00EB772F" w:rsidRPr="00FF6211" w:rsidRDefault="00EB772F" w:rsidP="004B2B00">
                  <w:pPr>
                    <w:rPr>
                      <w:rFonts w:ascii="Arial" w:hAnsi="Arial" w:cs="Arial"/>
                      <w:b/>
                      <w:color w:val="C00000"/>
                      <w:sz w:val="14"/>
                    </w:rPr>
                  </w:pPr>
                  <w:r>
                    <w:rPr>
                      <w:rFonts w:ascii="Arial" w:hAnsi="Arial" w:cs="Arial"/>
                      <w:b/>
                      <w:color w:val="C00000"/>
                      <w:sz w:val="14"/>
                    </w:rPr>
                    <w:t>G19b</w:t>
                  </w:r>
                </w:p>
              </w:txbxContent>
            </v:textbox>
          </v:rect>
        </w:pict>
      </w:r>
      <w:r>
        <w:rPr>
          <w:noProof/>
          <w:lang w:eastAsia="es-ES"/>
        </w:rPr>
        <w:pict>
          <v:roundrect id="_x0000_s1135" style="position:absolute;margin-left:198.05pt;margin-top:101.5pt;width:118.1pt;height:99.75pt;z-index:251770880" arcsize="10923f" filled="f" strokecolor="#c0504d" strokeweight="1pt">
            <v:stroke dashstyle="dash"/>
            <v:shadow color="#868686"/>
          </v:roundrect>
        </w:pict>
      </w:r>
      <w:r w:rsidR="004B2B00" w:rsidRPr="004B2B00">
        <w:rPr>
          <w:noProof/>
          <w:lang w:eastAsia="es-ES" w:bidi="ar-SA"/>
        </w:rPr>
        <w:drawing>
          <wp:inline distT="0" distB="0" distL="0" distR="0">
            <wp:extent cx="13224510" cy="473583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 cstate="print"/>
                    <a:srcRect b="11639"/>
                    <a:stretch>
                      <a:fillRect/>
                    </a:stretch>
                  </pic:blipFill>
                  <pic:spPr bwMode="auto">
                    <a:xfrm>
                      <a:off x="0" y="0"/>
                      <a:ext cx="13224510" cy="4735830"/>
                    </a:xfrm>
                    <a:prstGeom prst="rect">
                      <a:avLst/>
                    </a:prstGeom>
                    <a:noFill/>
                    <a:ln w="9525">
                      <a:noFill/>
                      <a:miter lim="800000"/>
                      <a:headEnd/>
                      <a:tailEnd/>
                    </a:ln>
                  </pic:spPr>
                </pic:pic>
              </a:graphicData>
            </a:graphic>
          </wp:inline>
        </w:drawing>
      </w:r>
    </w:p>
    <w:p w:rsidR="004B2B00" w:rsidRPr="004E18AE" w:rsidRDefault="004B2B00" w:rsidP="004B2B00">
      <w:pPr>
        <w:pStyle w:val="Caption"/>
        <w:jc w:val="center"/>
        <w:rPr>
          <w:rFonts w:asciiTheme="majorHAnsi" w:hAnsiTheme="majorHAnsi"/>
          <w:sz w:val="16"/>
        </w:rPr>
      </w:pPr>
      <w:bookmarkStart w:id="405" w:name="_Toc266031584"/>
      <w:r w:rsidRPr="004E18AE">
        <w:rPr>
          <w:rFonts w:asciiTheme="majorHAnsi" w:hAnsiTheme="majorHAnsi"/>
          <w:sz w:val="16"/>
        </w:rPr>
        <w:t xml:space="preserve">Ilustración </w:t>
      </w:r>
      <w:r w:rsidR="00934198" w:rsidRPr="004E18AE">
        <w:rPr>
          <w:rFonts w:asciiTheme="majorHAnsi" w:hAnsiTheme="majorHAnsi"/>
          <w:sz w:val="16"/>
        </w:rPr>
        <w:fldChar w:fldCharType="begin"/>
      </w:r>
      <w:r w:rsidRPr="004E18AE">
        <w:rPr>
          <w:rFonts w:asciiTheme="majorHAnsi" w:hAnsiTheme="majorHAnsi"/>
          <w:sz w:val="16"/>
        </w:rPr>
        <w:instrText xml:space="preserve"> SEQ Ilustración \* ARABIC </w:instrText>
      </w:r>
      <w:r w:rsidR="00934198" w:rsidRPr="004E18AE">
        <w:rPr>
          <w:rFonts w:asciiTheme="majorHAnsi" w:hAnsiTheme="majorHAnsi"/>
          <w:sz w:val="16"/>
        </w:rPr>
        <w:fldChar w:fldCharType="separate"/>
      </w:r>
      <w:r w:rsidR="00EB772F">
        <w:rPr>
          <w:rFonts w:asciiTheme="majorHAnsi" w:hAnsiTheme="majorHAnsi"/>
          <w:noProof/>
          <w:sz w:val="16"/>
        </w:rPr>
        <w:t>56</w:t>
      </w:r>
      <w:r w:rsidR="00934198" w:rsidRPr="004E18AE">
        <w:rPr>
          <w:rFonts w:asciiTheme="majorHAnsi" w:hAnsiTheme="majorHAnsi"/>
          <w:sz w:val="16"/>
        </w:rPr>
        <w:fldChar w:fldCharType="end"/>
      </w:r>
      <w:r w:rsidRPr="004E18AE">
        <w:rPr>
          <w:rFonts w:asciiTheme="majorHAnsi" w:hAnsiTheme="majorHAnsi"/>
          <w:sz w:val="16"/>
        </w:rPr>
        <w:t>.- Descomposición funcional del Diagrama de Proceso " Planificación del Departamento de Formación"</w:t>
      </w:r>
      <w:bookmarkEnd w:id="405"/>
    </w:p>
    <w:p w:rsidR="004B2B00" w:rsidRPr="004E18AE" w:rsidRDefault="004B2B00" w:rsidP="004B2B00">
      <w:pPr>
        <w:pStyle w:val="Caption"/>
        <w:jc w:val="center"/>
        <w:rPr>
          <w:rFonts w:asciiTheme="majorHAnsi" w:hAnsiTheme="majorHAnsi"/>
          <w:sz w:val="16"/>
        </w:rPr>
      </w:pPr>
      <w:r w:rsidRPr="004E18AE">
        <w:rPr>
          <w:rFonts w:asciiTheme="majorHAnsi" w:hAnsiTheme="majorHAnsi"/>
          <w:sz w:val="16"/>
        </w:rPr>
        <w:t>Fuente:   Elaboración propia</w:t>
      </w:r>
    </w:p>
    <w:p w:rsidR="004B2B00" w:rsidRPr="004B2B00" w:rsidRDefault="004B2B00" w:rsidP="004B2B00"/>
    <w:p w:rsidR="004B2B00" w:rsidRDefault="004B2B00" w:rsidP="004B2B00">
      <w:r>
        <w:br w:type="page"/>
      </w:r>
    </w:p>
    <w:p w:rsidR="004B2B00" w:rsidRPr="004B2B00" w:rsidRDefault="004B2B00" w:rsidP="004B2B00">
      <w:pPr>
        <w:rPr>
          <w:b/>
          <w:u w:val="single"/>
        </w:rPr>
      </w:pPr>
      <w:r w:rsidRPr="004B2B00">
        <w:rPr>
          <w:b/>
          <w:u w:val="single"/>
        </w:rPr>
        <w:t>MACRO PROCESO:   Planificación / Proceso “Planificación del Departamento de Donaciones e Imagen Institucional”</w:t>
      </w:r>
    </w:p>
    <w:p w:rsidR="004B2B00" w:rsidRPr="004B2B00" w:rsidRDefault="004B2B00" w:rsidP="004B2B00">
      <w:pPr>
        <w:rPr>
          <w:b/>
          <w:u w:val="single"/>
        </w:rPr>
      </w:pPr>
    </w:p>
    <w:p w:rsidR="004B2B00" w:rsidRPr="004B2B00" w:rsidRDefault="00934198" w:rsidP="004B2B00">
      <w:pPr>
        <w:keepNext/>
        <w:spacing w:after="0"/>
      </w:pPr>
      <w:r>
        <w:rPr>
          <w:noProof/>
          <w:lang w:eastAsia="es-ES"/>
        </w:rPr>
        <w:pict>
          <v:rect id="_x0000_s1154" style="position:absolute;margin-left:808.25pt;margin-top:233pt;width:34.6pt;height:17pt;z-index:251790336" filled="f" stroked="f">
            <v:textbox style="mso-next-textbox:#_x0000_s1154">
              <w:txbxContent>
                <w:p w:rsidR="00EB772F" w:rsidRPr="00FF6211" w:rsidRDefault="00EB772F" w:rsidP="004B2B00">
                  <w:pPr>
                    <w:rPr>
                      <w:rFonts w:ascii="Arial" w:hAnsi="Arial" w:cs="Arial"/>
                      <w:b/>
                      <w:color w:val="C00000"/>
                      <w:sz w:val="14"/>
                    </w:rPr>
                  </w:pPr>
                  <w:r>
                    <w:rPr>
                      <w:rFonts w:ascii="Arial" w:hAnsi="Arial" w:cs="Arial"/>
                      <w:b/>
                      <w:color w:val="C00000"/>
                      <w:sz w:val="14"/>
                    </w:rPr>
                    <w:t>G16g</w:t>
                  </w:r>
                </w:p>
              </w:txbxContent>
            </v:textbox>
          </v:rect>
        </w:pict>
      </w:r>
      <w:r>
        <w:rPr>
          <w:noProof/>
          <w:lang w:eastAsia="es-ES"/>
        </w:rPr>
        <w:pict>
          <v:roundrect id="_x0000_s1153" style="position:absolute;margin-left:808.25pt;margin-top:119.5pt;width:149.9pt;height:130.5pt;z-index:251789312" arcsize="10923f" filled="f" strokecolor="#c0504d" strokeweight="1pt">
            <v:stroke dashstyle="dash"/>
            <v:shadow color="#868686"/>
          </v:roundrect>
        </w:pict>
      </w:r>
      <w:r>
        <w:rPr>
          <w:noProof/>
          <w:lang w:eastAsia="es-ES"/>
        </w:rPr>
        <w:pict>
          <v:rect id="_x0000_s1152" style="position:absolute;margin-left:739.05pt;margin-top:242.5pt;width:34.6pt;height:17pt;z-index:251788288" filled="f" stroked="f">
            <v:textbox style="mso-next-textbox:#_x0000_s1152">
              <w:txbxContent>
                <w:p w:rsidR="00EB772F" w:rsidRPr="00FF6211" w:rsidRDefault="00EB772F" w:rsidP="004B2B00">
                  <w:pPr>
                    <w:rPr>
                      <w:rFonts w:ascii="Arial" w:hAnsi="Arial" w:cs="Arial"/>
                      <w:b/>
                      <w:color w:val="C00000"/>
                      <w:sz w:val="14"/>
                    </w:rPr>
                  </w:pPr>
                  <w:r>
                    <w:rPr>
                      <w:rFonts w:ascii="Arial" w:hAnsi="Arial" w:cs="Arial"/>
                      <w:b/>
                      <w:color w:val="C00000"/>
                      <w:sz w:val="14"/>
                    </w:rPr>
                    <w:t>G16f</w:t>
                  </w:r>
                </w:p>
              </w:txbxContent>
            </v:textbox>
          </v:rect>
        </w:pict>
      </w:r>
      <w:r>
        <w:rPr>
          <w:noProof/>
          <w:lang w:eastAsia="es-ES"/>
        </w:rPr>
        <w:pict>
          <v:roundrect id="_x0000_s1151" style="position:absolute;margin-left:667.15pt;margin-top:197.5pt;width:99pt;height:62pt;z-index:251787264" arcsize="10923f" filled="f" strokecolor="#c0504d" strokeweight="1pt">
            <v:stroke dashstyle="dash"/>
            <v:shadow color="#868686"/>
          </v:roundrect>
        </w:pict>
      </w:r>
      <w:r>
        <w:rPr>
          <w:noProof/>
          <w:lang w:eastAsia="es-ES"/>
        </w:rPr>
        <w:pict>
          <v:rect id="_x0000_s1150" style="position:absolute;margin-left:402.8pt;margin-top:279.25pt;width:34.6pt;height:17pt;z-index:251786240" filled="f" stroked="f">
            <v:textbox style="mso-next-textbox:#_x0000_s1150">
              <w:txbxContent>
                <w:p w:rsidR="00EB772F" w:rsidRPr="00FF6211" w:rsidRDefault="00EB772F" w:rsidP="004B2B00">
                  <w:pPr>
                    <w:rPr>
                      <w:rFonts w:ascii="Arial" w:hAnsi="Arial" w:cs="Arial"/>
                      <w:b/>
                      <w:color w:val="C00000"/>
                      <w:sz w:val="14"/>
                    </w:rPr>
                  </w:pPr>
                  <w:r>
                    <w:rPr>
                      <w:rFonts w:ascii="Arial" w:hAnsi="Arial" w:cs="Arial"/>
                      <w:b/>
                      <w:color w:val="C00000"/>
                      <w:sz w:val="14"/>
                    </w:rPr>
                    <w:t>G20d</w:t>
                  </w:r>
                </w:p>
              </w:txbxContent>
            </v:textbox>
          </v:rect>
        </w:pict>
      </w:r>
      <w:r>
        <w:rPr>
          <w:noProof/>
          <w:lang w:eastAsia="es-ES"/>
        </w:rPr>
        <w:pict>
          <v:roundrect id="_x0000_s1149" style="position:absolute;margin-left:357.45pt;margin-top:228.25pt;width:79.95pt;height:68pt;z-index:251785216" arcsize="10923f" filled="f" strokecolor="#c0504d" strokeweight="1pt">
            <v:stroke dashstyle="dash"/>
            <v:shadow color="#868686"/>
          </v:roundrect>
        </w:pict>
      </w:r>
      <w:r>
        <w:rPr>
          <w:noProof/>
          <w:lang w:eastAsia="es-ES"/>
        </w:rPr>
        <w:pict>
          <v:rect id="_x0000_s1148" style="position:absolute;margin-left:553.1pt;margin-top:168.25pt;width:34.6pt;height:17pt;z-index:251784192" filled="f" stroked="f">
            <v:textbox style="mso-next-textbox:#_x0000_s1148">
              <w:txbxContent>
                <w:p w:rsidR="00EB772F" w:rsidRPr="00FF6211" w:rsidRDefault="00EB772F" w:rsidP="004B2B00">
                  <w:pPr>
                    <w:rPr>
                      <w:rFonts w:ascii="Arial" w:hAnsi="Arial" w:cs="Arial"/>
                      <w:b/>
                      <w:color w:val="C00000"/>
                      <w:sz w:val="14"/>
                    </w:rPr>
                  </w:pPr>
                  <w:r>
                    <w:rPr>
                      <w:rFonts w:ascii="Arial" w:hAnsi="Arial" w:cs="Arial"/>
                      <w:b/>
                      <w:color w:val="C00000"/>
                      <w:sz w:val="14"/>
                    </w:rPr>
                    <w:t>G21c</w:t>
                  </w:r>
                </w:p>
              </w:txbxContent>
            </v:textbox>
          </v:rect>
        </w:pict>
      </w:r>
      <w:r>
        <w:rPr>
          <w:noProof/>
          <w:lang w:eastAsia="es-ES"/>
        </w:rPr>
        <w:pict>
          <v:roundrect id="_x0000_s1147" style="position:absolute;margin-left:542.35pt;margin-top:19.75pt;width:161.55pt;height:161.75pt;z-index:251783168" arcsize="10923f" filled="f" strokecolor="#c0504d" strokeweight="1pt">
            <v:stroke dashstyle="dash"/>
            <v:shadow color="#868686"/>
          </v:roundrect>
        </w:pict>
      </w:r>
      <w:r>
        <w:rPr>
          <w:noProof/>
          <w:lang w:eastAsia="es-ES"/>
        </w:rPr>
        <w:pict>
          <v:roundrect id="_x0000_s1145" style="position:absolute;margin-left:157.55pt;margin-top:23.5pt;width:118.1pt;height:166.5pt;z-index:251781120" arcsize="10923f" filled="f" strokecolor="#c0504d" strokeweight="1pt">
            <v:stroke dashstyle="dash"/>
            <v:shadow color="#868686"/>
          </v:roundrect>
        </w:pict>
      </w:r>
      <w:r>
        <w:rPr>
          <w:noProof/>
          <w:lang w:eastAsia="es-ES"/>
        </w:rPr>
        <w:pict>
          <v:rect id="_x0000_s1146" style="position:absolute;margin-left:161.65pt;margin-top:173pt;width:34.6pt;height:17pt;z-index:251782144" filled="f" stroked="f">
            <v:textbox style="mso-next-textbox:#_x0000_s1146">
              <w:txbxContent>
                <w:p w:rsidR="00EB772F" w:rsidRPr="00FF6211" w:rsidRDefault="00EB772F" w:rsidP="004B2B00">
                  <w:pPr>
                    <w:rPr>
                      <w:rFonts w:ascii="Arial" w:hAnsi="Arial" w:cs="Arial"/>
                      <w:b/>
                      <w:color w:val="C00000"/>
                      <w:sz w:val="14"/>
                    </w:rPr>
                  </w:pPr>
                  <w:r>
                    <w:rPr>
                      <w:rFonts w:ascii="Arial" w:hAnsi="Arial" w:cs="Arial"/>
                      <w:b/>
                      <w:color w:val="C00000"/>
                      <w:sz w:val="14"/>
                    </w:rPr>
                    <w:t>G19c</w:t>
                  </w:r>
                </w:p>
              </w:txbxContent>
            </v:textbox>
          </v:rect>
        </w:pict>
      </w:r>
      <w:r w:rsidR="004B2B00" w:rsidRPr="004B2B00">
        <w:rPr>
          <w:noProof/>
          <w:lang w:eastAsia="es-ES" w:bidi="ar-SA"/>
        </w:rPr>
        <w:drawing>
          <wp:inline distT="0" distB="0" distL="0" distR="0">
            <wp:extent cx="13279120" cy="5595620"/>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6" cstate="print"/>
                    <a:srcRect b="12390"/>
                    <a:stretch>
                      <a:fillRect/>
                    </a:stretch>
                  </pic:blipFill>
                  <pic:spPr bwMode="auto">
                    <a:xfrm>
                      <a:off x="0" y="0"/>
                      <a:ext cx="13279120" cy="5595620"/>
                    </a:xfrm>
                    <a:prstGeom prst="rect">
                      <a:avLst/>
                    </a:prstGeom>
                    <a:noFill/>
                    <a:ln w="9525">
                      <a:noFill/>
                      <a:miter lim="800000"/>
                      <a:headEnd/>
                      <a:tailEnd/>
                    </a:ln>
                  </pic:spPr>
                </pic:pic>
              </a:graphicData>
            </a:graphic>
          </wp:inline>
        </w:drawing>
      </w:r>
    </w:p>
    <w:p w:rsidR="004B2B00" w:rsidRPr="004E18AE" w:rsidRDefault="004B2B00" w:rsidP="004B2B00">
      <w:pPr>
        <w:pStyle w:val="Caption"/>
        <w:jc w:val="center"/>
        <w:rPr>
          <w:rFonts w:asciiTheme="majorHAnsi" w:hAnsiTheme="majorHAnsi"/>
          <w:sz w:val="16"/>
        </w:rPr>
      </w:pPr>
      <w:bookmarkStart w:id="406" w:name="_Toc266031585"/>
      <w:r w:rsidRPr="004E18AE">
        <w:rPr>
          <w:rFonts w:asciiTheme="majorHAnsi" w:hAnsiTheme="majorHAnsi"/>
          <w:sz w:val="16"/>
        </w:rPr>
        <w:t xml:space="preserve">Ilustración </w:t>
      </w:r>
      <w:r w:rsidR="00934198" w:rsidRPr="004E18AE">
        <w:rPr>
          <w:rFonts w:asciiTheme="majorHAnsi" w:hAnsiTheme="majorHAnsi"/>
          <w:sz w:val="16"/>
        </w:rPr>
        <w:fldChar w:fldCharType="begin"/>
      </w:r>
      <w:r w:rsidRPr="004E18AE">
        <w:rPr>
          <w:rFonts w:asciiTheme="majorHAnsi" w:hAnsiTheme="majorHAnsi"/>
          <w:sz w:val="16"/>
        </w:rPr>
        <w:instrText xml:space="preserve"> SEQ Ilustración \* ARABIC </w:instrText>
      </w:r>
      <w:r w:rsidR="00934198" w:rsidRPr="004E18AE">
        <w:rPr>
          <w:rFonts w:asciiTheme="majorHAnsi" w:hAnsiTheme="majorHAnsi"/>
          <w:sz w:val="16"/>
        </w:rPr>
        <w:fldChar w:fldCharType="separate"/>
      </w:r>
      <w:r w:rsidR="00EB772F">
        <w:rPr>
          <w:rFonts w:asciiTheme="majorHAnsi" w:hAnsiTheme="majorHAnsi"/>
          <w:noProof/>
          <w:sz w:val="16"/>
        </w:rPr>
        <w:t>57</w:t>
      </w:r>
      <w:r w:rsidR="00934198" w:rsidRPr="004E18AE">
        <w:rPr>
          <w:rFonts w:asciiTheme="majorHAnsi" w:hAnsiTheme="majorHAnsi"/>
          <w:sz w:val="16"/>
        </w:rPr>
        <w:fldChar w:fldCharType="end"/>
      </w:r>
      <w:r w:rsidRPr="004E18AE">
        <w:rPr>
          <w:rFonts w:asciiTheme="majorHAnsi" w:hAnsiTheme="majorHAnsi"/>
          <w:sz w:val="16"/>
        </w:rPr>
        <w:t>.- Descomposición Funcional del Diagrama de Proceso "Planificación del Departamento de Donaciones e Imagen Institucional"</w:t>
      </w:r>
      <w:bookmarkEnd w:id="406"/>
    </w:p>
    <w:p w:rsidR="007C2AD8" w:rsidRPr="004E18AE" w:rsidRDefault="004B2B00" w:rsidP="004B2B00">
      <w:pPr>
        <w:pStyle w:val="Caption"/>
        <w:jc w:val="center"/>
        <w:rPr>
          <w:rFonts w:asciiTheme="majorHAnsi" w:hAnsiTheme="majorHAnsi"/>
          <w:sz w:val="16"/>
        </w:rPr>
        <w:sectPr w:rsidR="007C2AD8" w:rsidRPr="004E18AE" w:rsidSect="00796550">
          <w:footerReference w:type="default" r:id="rId158"/>
          <w:pgSz w:w="23814" w:h="16839" w:orient="landscape" w:code="8"/>
          <w:pgMar w:top="1701" w:right="1417" w:bottom="1701" w:left="1417" w:header="708" w:footer="708" w:gutter="0"/>
          <w:cols w:space="708"/>
          <w:docGrid w:linePitch="360"/>
        </w:sectPr>
      </w:pPr>
      <w:r w:rsidRPr="004E18AE">
        <w:rPr>
          <w:rFonts w:asciiTheme="majorHAnsi" w:hAnsiTheme="majorHAnsi"/>
          <w:sz w:val="16"/>
        </w:rPr>
        <w:t>Fuente:   Elaboración propia</w:t>
      </w:r>
    </w:p>
    <w:p w:rsidR="004B2B00" w:rsidRPr="004B2B00" w:rsidRDefault="004B2B00" w:rsidP="007C2AD8">
      <w:pPr>
        <w:spacing w:after="0"/>
        <w:rPr>
          <w:b/>
          <w:u w:val="single"/>
        </w:rPr>
      </w:pPr>
      <w:r w:rsidRPr="004B2B00">
        <w:rPr>
          <w:b/>
          <w:u w:val="single"/>
        </w:rPr>
        <w:t>MACRO PROCESO: Gestión de Imagen Institucional y Donaciones / Proceso “Canalización de Donaciones del Departamento de Donaciones e Imagen Institucional”</w:t>
      </w:r>
    </w:p>
    <w:p w:rsidR="004B2B00" w:rsidRPr="004B2B00" w:rsidRDefault="007C2AD8" w:rsidP="007C2AD8">
      <w:pPr>
        <w:keepNext/>
        <w:spacing w:after="0"/>
        <w:jc w:val="center"/>
      </w:pPr>
      <w:r w:rsidRPr="00934198">
        <w:rPr>
          <w:b/>
          <w:bCs/>
          <w:noProof/>
          <w:lang w:eastAsia="es-ES"/>
        </w:rPr>
        <w:pict>
          <v:rect id="_x0000_s1158" style="position:absolute;left:0;text-align:left;margin-left:476.65pt;margin-top:79pt;width:34.6pt;height:17pt;z-index:251794432" filled="f" stroked="f">
            <v:textbox style="mso-next-textbox:#_x0000_s1158">
              <w:txbxContent>
                <w:p w:rsidR="00EB772F" w:rsidRPr="00FF6211" w:rsidRDefault="00EB772F" w:rsidP="004B2B00">
                  <w:pPr>
                    <w:rPr>
                      <w:rFonts w:ascii="Arial" w:hAnsi="Arial" w:cs="Arial"/>
                      <w:b/>
                      <w:color w:val="C00000"/>
                      <w:sz w:val="14"/>
                    </w:rPr>
                  </w:pPr>
                  <w:r>
                    <w:rPr>
                      <w:rFonts w:ascii="Arial" w:hAnsi="Arial" w:cs="Arial"/>
                      <w:b/>
                      <w:color w:val="C00000"/>
                      <w:sz w:val="14"/>
                    </w:rPr>
                    <w:t>G25b</w:t>
                  </w:r>
                </w:p>
              </w:txbxContent>
            </v:textbox>
          </v:rect>
        </w:pict>
      </w:r>
      <w:r w:rsidRPr="00934198">
        <w:rPr>
          <w:b/>
          <w:bCs/>
          <w:noProof/>
          <w:lang w:eastAsia="es-ES"/>
        </w:rPr>
        <w:pict>
          <v:roundrect id="_x0000_s1157" style="position:absolute;left:0;text-align:left;margin-left:478.15pt;margin-top:79pt;width:62.25pt;height:109.05pt;z-index:251793408" arcsize="10923f" filled="f" strokecolor="#c0504d" strokeweight="1pt">
            <v:stroke dashstyle="dash"/>
            <v:shadow color="#868686"/>
          </v:roundrect>
        </w:pict>
      </w:r>
      <w:r w:rsidRPr="00934198">
        <w:rPr>
          <w:b/>
          <w:bCs/>
          <w:noProof/>
          <w:lang w:eastAsia="es-ES"/>
        </w:rPr>
        <w:pict>
          <v:rect id="_x0000_s1162" style="position:absolute;left:0;text-align:left;margin-left:565.9pt;margin-top:144.55pt;width:34.6pt;height:17pt;z-index:251798528" filled="f" stroked="f">
            <v:textbox style="mso-next-textbox:#_x0000_s1162">
              <w:txbxContent>
                <w:p w:rsidR="00EB772F" w:rsidRPr="00FF6211" w:rsidRDefault="00EB772F" w:rsidP="004B2B00">
                  <w:pPr>
                    <w:rPr>
                      <w:rFonts w:ascii="Arial" w:hAnsi="Arial" w:cs="Arial"/>
                      <w:b/>
                      <w:color w:val="C00000"/>
                      <w:sz w:val="14"/>
                    </w:rPr>
                  </w:pPr>
                  <w:r>
                    <w:rPr>
                      <w:rFonts w:ascii="Arial" w:hAnsi="Arial" w:cs="Arial"/>
                      <w:b/>
                      <w:color w:val="C00000"/>
                      <w:sz w:val="14"/>
                    </w:rPr>
                    <w:t>G27b</w:t>
                  </w:r>
                </w:p>
              </w:txbxContent>
            </v:textbox>
          </v:rect>
        </w:pict>
      </w:r>
      <w:r w:rsidRPr="00934198">
        <w:rPr>
          <w:b/>
          <w:bCs/>
          <w:noProof/>
          <w:lang w:eastAsia="es-ES"/>
        </w:rPr>
        <w:pict>
          <v:roundrect id="_x0000_s1161" style="position:absolute;left:0;text-align:left;margin-left:568.9pt;margin-top:90.55pt;width:33.75pt;height:71pt;z-index:251797504" arcsize="10923f" filled="f" strokecolor="#c0504d" strokeweight="1pt">
            <v:stroke dashstyle="dash"/>
            <v:shadow color="#868686"/>
          </v:roundrect>
        </w:pict>
      </w:r>
      <w:r w:rsidRPr="00934198">
        <w:rPr>
          <w:b/>
          <w:bCs/>
          <w:noProof/>
          <w:lang w:eastAsia="es-ES"/>
        </w:rPr>
        <w:pict>
          <v:rect id="_x0000_s1160" style="position:absolute;left:0;text-align:left;margin-left:274.8pt;margin-top:73.55pt;width:34.6pt;height:17pt;z-index:251796480" filled="f" stroked="f">
            <v:textbox style="mso-next-textbox:#_x0000_s1160">
              <w:txbxContent>
                <w:p w:rsidR="00EB772F" w:rsidRPr="00FF6211" w:rsidRDefault="00EB772F" w:rsidP="004B2B00">
                  <w:pPr>
                    <w:rPr>
                      <w:rFonts w:ascii="Arial" w:hAnsi="Arial" w:cs="Arial"/>
                      <w:b/>
                      <w:color w:val="C00000"/>
                      <w:sz w:val="14"/>
                    </w:rPr>
                  </w:pPr>
                  <w:r>
                    <w:rPr>
                      <w:rFonts w:ascii="Arial" w:hAnsi="Arial" w:cs="Arial"/>
                      <w:b/>
                      <w:color w:val="C00000"/>
                      <w:sz w:val="14"/>
                    </w:rPr>
                    <w:t>G24b</w:t>
                  </w:r>
                </w:p>
              </w:txbxContent>
            </v:textbox>
          </v:rect>
        </w:pict>
      </w:r>
      <w:r w:rsidRPr="00934198">
        <w:rPr>
          <w:b/>
          <w:bCs/>
          <w:noProof/>
          <w:lang w:eastAsia="es-ES"/>
        </w:rPr>
        <w:pict>
          <v:roundrect id="_x0000_s1159" style="position:absolute;left:0;text-align:left;margin-left:274.8pt;margin-top:73.55pt;width:99.75pt;height:36.95pt;z-index:251795456" arcsize="10923f" filled="f" strokecolor="#c0504d" strokeweight="1pt">
            <v:stroke dashstyle="dash"/>
            <v:shadow color="#868686"/>
          </v:roundrect>
        </w:pict>
      </w:r>
      <w:r w:rsidRPr="00934198">
        <w:rPr>
          <w:b/>
          <w:bCs/>
          <w:noProof/>
          <w:lang w:eastAsia="es-ES"/>
        </w:rPr>
        <w:pict>
          <v:rect id="_x0000_s1156" style="position:absolute;left:0;text-align:left;margin-left:151.8pt;margin-top:147.55pt;width:34.6pt;height:17pt;z-index:251792384" filled="f" stroked="f">
            <v:textbox style="mso-next-textbox:#_x0000_s1156">
              <w:txbxContent>
                <w:p w:rsidR="00EB772F" w:rsidRPr="00FF6211" w:rsidRDefault="00EB772F" w:rsidP="004B2B00">
                  <w:pPr>
                    <w:rPr>
                      <w:rFonts w:ascii="Arial" w:hAnsi="Arial" w:cs="Arial"/>
                      <w:b/>
                      <w:color w:val="C00000"/>
                      <w:sz w:val="14"/>
                    </w:rPr>
                  </w:pPr>
                  <w:r>
                    <w:rPr>
                      <w:rFonts w:ascii="Arial" w:hAnsi="Arial" w:cs="Arial"/>
                      <w:b/>
                      <w:color w:val="C00000"/>
                      <w:sz w:val="14"/>
                    </w:rPr>
                    <w:t>G51</w:t>
                  </w:r>
                </w:p>
              </w:txbxContent>
            </v:textbox>
          </v:rect>
        </w:pict>
      </w:r>
      <w:r w:rsidRPr="00934198">
        <w:rPr>
          <w:b/>
          <w:bCs/>
          <w:noProof/>
          <w:lang w:eastAsia="es-ES"/>
        </w:rPr>
        <w:pict>
          <v:roundrect id="_x0000_s1155" style="position:absolute;left:0;text-align:left;margin-left:154.9pt;margin-top:147.55pt;width:31.5pt;height:61.7pt;z-index:251791360" arcsize="10923f" filled="f" strokecolor="#c0504d" strokeweight="1pt">
            <v:stroke dashstyle="dash"/>
            <v:shadow color="#868686"/>
          </v:roundrect>
        </w:pict>
      </w:r>
      <w:r w:rsidR="004B2B00" w:rsidRPr="004B2B00">
        <w:rPr>
          <w:b/>
          <w:bCs/>
          <w:noProof/>
          <w:lang w:eastAsia="es-ES" w:bidi="ar-SA"/>
        </w:rPr>
        <w:drawing>
          <wp:inline distT="0" distB="0" distL="0" distR="0">
            <wp:extent cx="6677621" cy="4467225"/>
            <wp:effectExtent l="19050" t="0" r="8929"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9" cstate="print"/>
                    <a:srcRect b="10483"/>
                    <a:stretch>
                      <a:fillRect/>
                    </a:stretch>
                  </pic:blipFill>
                  <pic:spPr bwMode="auto">
                    <a:xfrm>
                      <a:off x="0" y="0"/>
                      <a:ext cx="6681985" cy="4470144"/>
                    </a:xfrm>
                    <a:prstGeom prst="rect">
                      <a:avLst/>
                    </a:prstGeom>
                    <a:noFill/>
                    <a:ln w="9525">
                      <a:noFill/>
                      <a:miter lim="800000"/>
                      <a:headEnd/>
                      <a:tailEnd/>
                    </a:ln>
                  </pic:spPr>
                </pic:pic>
              </a:graphicData>
            </a:graphic>
          </wp:inline>
        </w:drawing>
      </w:r>
    </w:p>
    <w:p w:rsidR="004B2B00" w:rsidRPr="007C2AD8" w:rsidRDefault="004B2B00" w:rsidP="007C2AD8">
      <w:pPr>
        <w:pStyle w:val="Caption"/>
        <w:jc w:val="center"/>
        <w:rPr>
          <w:rFonts w:asciiTheme="majorHAnsi" w:hAnsiTheme="majorHAnsi"/>
          <w:sz w:val="16"/>
        </w:rPr>
      </w:pPr>
      <w:bookmarkStart w:id="407" w:name="_Toc266031586"/>
      <w:r w:rsidRPr="007C2AD8">
        <w:rPr>
          <w:rFonts w:asciiTheme="majorHAnsi" w:hAnsiTheme="majorHAnsi"/>
          <w:sz w:val="16"/>
        </w:rPr>
        <w:t xml:space="preserve">Ilustración </w:t>
      </w:r>
      <w:r w:rsidR="00934198" w:rsidRPr="007C2AD8">
        <w:rPr>
          <w:rFonts w:asciiTheme="majorHAnsi" w:hAnsiTheme="majorHAnsi"/>
          <w:sz w:val="16"/>
        </w:rPr>
        <w:fldChar w:fldCharType="begin"/>
      </w:r>
      <w:r w:rsidRPr="007C2AD8">
        <w:rPr>
          <w:rFonts w:asciiTheme="majorHAnsi" w:hAnsiTheme="majorHAnsi"/>
          <w:sz w:val="16"/>
        </w:rPr>
        <w:instrText xml:space="preserve"> SEQ Ilustración \* ARABIC </w:instrText>
      </w:r>
      <w:r w:rsidR="00934198" w:rsidRPr="007C2AD8">
        <w:rPr>
          <w:rFonts w:asciiTheme="majorHAnsi" w:hAnsiTheme="majorHAnsi"/>
          <w:sz w:val="16"/>
        </w:rPr>
        <w:fldChar w:fldCharType="separate"/>
      </w:r>
      <w:r w:rsidR="00EB772F">
        <w:rPr>
          <w:rFonts w:asciiTheme="majorHAnsi" w:hAnsiTheme="majorHAnsi"/>
          <w:noProof/>
          <w:sz w:val="16"/>
        </w:rPr>
        <w:t>58</w:t>
      </w:r>
      <w:r w:rsidR="00934198" w:rsidRPr="007C2AD8">
        <w:rPr>
          <w:rFonts w:asciiTheme="majorHAnsi" w:hAnsiTheme="majorHAnsi"/>
          <w:sz w:val="16"/>
        </w:rPr>
        <w:fldChar w:fldCharType="end"/>
      </w:r>
      <w:r w:rsidRPr="007C2AD8">
        <w:rPr>
          <w:rFonts w:asciiTheme="majorHAnsi" w:hAnsiTheme="majorHAnsi"/>
          <w:sz w:val="16"/>
        </w:rPr>
        <w:t>.- Descomposición funcional del Diagrama de Proceso "Canalización de Donaciones del Departamento de Donaciones e Imagen Institucional"</w:t>
      </w:r>
      <w:bookmarkEnd w:id="407"/>
    </w:p>
    <w:p w:rsidR="004B2B00" w:rsidRPr="007C2AD8" w:rsidRDefault="004B2B00" w:rsidP="007C2AD8">
      <w:pPr>
        <w:pStyle w:val="Caption"/>
        <w:jc w:val="center"/>
        <w:rPr>
          <w:rFonts w:asciiTheme="majorHAnsi" w:hAnsiTheme="majorHAnsi"/>
          <w:sz w:val="16"/>
        </w:rPr>
      </w:pPr>
      <w:r w:rsidRPr="007C2AD8">
        <w:rPr>
          <w:rFonts w:asciiTheme="majorHAnsi" w:hAnsiTheme="majorHAnsi"/>
          <w:sz w:val="16"/>
        </w:rPr>
        <w:t>Fuente:   Elaboración propia</w:t>
      </w:r>
    </w:p>
    <w:p w:rsidR="004B2B00" w:rsidRPr="004B2B00" w:rsidRDefault="004B2B00" w:rsidP="004B2B00"/>
    <w:p w:rsidR="007C2AD8" w:rsidRDefault="007C2AD8" w:rsidP="004B2B00">
      <w:pPr>
        <w:rPr>
          <w:b/>
          <w:u w:val="single"/>
        </w:rPr>
        <w:sectPr w:rsidR="007C2AD8" w:rsidSect="007C2AD8">
          <w:footerReference w:type="default" r:id="rId160"/>
          <w:pgSz w:w="16839" w:h="11907" w:orient="landscape" w:code="9"/>
          <w:pgMar w:top="1701" w:right="1417" w:bottom="1701" w:left="1417" w:header="708" w:footer="708" w:gutter="0"/>
          <w:cols w:space="708"/>
          <w:docGrid w:linePitch="360"/>
        </w:sectPr>
      </w:pPr>
    </w:p>
    <w:p w:rsidR="004B2B00" w:rsidRPr="004B2B00" w:rsidRDefault="004B2B00" w:rsidP="004B2B00">
      <w:pPr>
        <w:rPr>
          <w:b/>
          <w:u w:val="single"/>
        </w:rPr>
      </w:pPr>
      <w:r w:rsidRPr="004B2B00">
        <w:rPr>
          <w:b/>
          <w:u w:val="single"/>
        </w:rPr>
        <w:t>MACRO PROCESO: Gestión de Imagen Institucional y Donaciones / Proceso “Elaboración de campaña publicitaria del Departamento de Donaciones e Imagen Institucional”</w:t>
      </w:r>
    </w:p>
    <w:p w:rsidR="004B2B00" w:rsidRPr="004B2B00" w:rsidRDefault="004B2B00" w:rsidP="004B2B00">
      <w:pPr>
        <w:rPr>
          <w:b/>
          <w:u w:val="single"/>
        </w:rPr>
      </w:pPr>
    </w:p>
    <w:p w:rsidR="004B2B00" w:rsidRPr="004B2B00" w:rsidRDefault="00934198" w:rsidP="004B2B00">
      <w:pPr>
        <w:keepNext/>
        <w:spacing w:after="0"/>
      </w:pPr>
      <w:r>
        <w:rPr>
          <w:noProof/>
          <w:lang w:eastAsia="es-ES"/>
        </w:rPr>
        <w:pict>
          <v:rect id="_x0000_s1168" style="position:absolute;margin-left:733.9pt;margin-top:19.55pt;width:34.6pt;height:17pt;z-index:251804672" filled="f" stroked="f">
            <v:textbox style="mso-next-textbox:#_x0000_s1168">
              <w:txbxContent>
                <w:p w:rsidR="00EB772F" w:rsidRPr="00FF6211" w:rsidRDefault="00EB772F" w:rsidP="004B2B00">
                  <w:pPr>
                    <w:rPr>
                      <w:rFonts w:ascii="Arial" w:hAnsi="Arial" w:cs="Arial"/>
                      <w:b/>
                      <w:color w:val="C00000"/>
                      <w:sz w:val="14"/>
                    </w:rPr>
                  </w:pPr>
                  <w:r>
                    <w:rPr>
                      <w:rFonts w:ascii="Arial" w:hAnsi="Arial" w:cs="Arial"/>
                      <w:b/>
                      <w:color w:val="C00000"/>
                      <w:sz w:val="14"/>
                    </w:rPr>
                    <w:t>G55</w:t>
                  </w:r>
                </w:p>
              </w:txbxContent>
            </v:textbox>
          </v:rect>
        </w:pict>
      </w:r>
      <w:r>
        <w:rPr>
          <w:noProof/>
          <w:lang w:eastAsia="es-ES"/>
        </w:rPr>
        <w:pict>
          <v:roundrect id="_x0000_s1167" style="position:absolute;margin-left:729.4pt;margin-top:19.55pt;width:150.75pt;height:135.95pt;z-index:251803648" arcsize="10923f" filled="f" strokecolor="#c0504d" strokeweight="1pt">
            <v:stroke dashstyle="dash"/>
            <v:shadow color="#868686"/>
          </v:roundrect>
        </w:pict>
      </w:r>
      <w:r>
        <w:rPr>
          <w:noProof/>
          <w:lang w:eastAsia="es-ES"/>
        </w:rPr>
        <w:pict>
          <v:roundrect id="_x0000_s1165" style="position:absolute;margin-left:757.8pt;margin-top:203.5pt;width:115.6pt;height:81.75pt;z-index:251801600" arcsize="10923f" filled="f" strokecolor="#c0504d" strokeweight="1pt">
            <v:stroke dashstyle="dash"/>
            <v:shadow color="#868686"/>
          </v:roundrect>
        </w:pict>
      </w:r>
      <w:r>
        <w:rPr>
          <w:noProof/>
          <w:lang w:eastAsia="es-ES"/>
        </w:rPr>
        <w:pict>
          <v:rect id="_x0000_s1166" style="position:absolute;margin-left:757.8pt;margin-top:203.5pt;width:34.6pt;height:17pt;z-index:251802624" filled="f" stroked="f">
            <v:textbox style="mso-next-textbox:#_x0000_s1166">
              <w:txbxContent>
                <w:p w:rsidR="00EB772F" w:rsidRPr="00FF6211" w:rsidRDefault="00EB772F" w:rsidP="004B2B00">
                  <w:pPr>
                    <w:rPr>
                      <w:rFonts w:ascii="Arial" w:hAnsi="Arial" w:cs="Arial"/>
                      <w:b/>
                      <w:color w:val="C00000"/>
                      <w:sz w:val="14"/>
                    </w:rPr>
                  </w:pPr>
                  <w:r>
                    <w:rPr>
                      <w:rFonts w:ascii="Arial" w:hAnsi="Arial" w:cs="Arial"/>
                      <w:b/>
                      <w:color w:val="C00000"/>
                      <w:sz w:val="14"/>
                    </w:rPr>
                    <w:t>G54</w:t>
                  </w:r>
                </w:p>
              </w:txbxContent>
            </v:textbox>
          </v:rect>
        </w:pict>
      </w:r>
      <w:r>
        <w:rPr>
          <w:noProof/>
          <w:lang w:eastAsia="es-ES"/>
        </w:rPr>
        <w:pict>
          <v:rect id="_x0000_s1164" style="position:absolute;margin-left:179pt;margin-top:175.25pt;width:34.6pt;height:17pt;z-index:251800576" filled="f" stroked="f">
            <v:textbox style="mso-next-textbox:#_x0000_s1164">
              <w:txbxContent>
                <w:p w:rsidR="00EB772F" w:rsidRPr="00FF6211" w:rsidRDefault="00EB772F" w:rsidP="004B2B00">
                  <w:pPr>
                    <w:rPr>
                      <w:rFonts w:ascii="Arial" w:hAnsi="Arial" w:cs="Arial"/>
                      <w:b/>
                      <w:color w:val="C00000"/>
                      <w:sz w:val="14"/>
                    </w:rPr>
                  </w:pPr>
                  <w:r>
                    <w:rPr>
                      <w:rFonts w:ascii="Arial" w:hAnsi="Arial" w:cs="Arial"/>
                      <w:b/>
                      <w:color w:val="C00000"/>
                      <w:sz w:val="14"/>
                    </w:rPr>
                    <w:t>G53</w:t>
                  </w:r>
                </w:p>
              </w:txbxContent>
            </v:textbox>
          </v:rect>
        </w:pict>
      </w:r>
      <w:r>
        <w:rPr>
          <w:noProof/>
          <w:lang w:eastAsia="es-ES"/>
        </w:rPr>
        <w:pict>
          <v:roundrect id="_x0000_s1163" style="position:absolute;margin-left:171.5pt;margin-top:26.25pt;width:539.15pt;height:166pt;z-index:251799552" arcsize="10923f" filled="f" strokecolor="#c0504d" strokeweight="1pt">
            <v:stroke dashstyle="dash"/>
            <v:shadow color="#868686"/>
          </v:roundrect>
        </w:pict>
      </w:r>
      <w:r w:rsidR="004B2B00" w:rsidRPr="004B2B00">
        <w:rPr>
          <w:noProof/>
          <w:lang w:eastAsia="es-ES" w:bidi="ar-SA"/>
        </w:rPr>
        <w:drawing>
          <wp:inline distT="0" distB="0" distL="0" distR="0">
            <wp:extent cx="13142595" cy="6414135"/>
            <wp:effectExtent l="1905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cstate="print"/>
                    <a:srcRect b="12865"/>
                    <a:stretch>
                      <a:fillRect/>
                    </a:stretch>
                  </pic:blipFill>
                  <pic:spPr bwMode="auto">
                    <a:xfrm>
                      <a:off x="0" y="0"/>
                      <a:ext cx="13142595" cy="6414135"/>
                    </a:xfrm>
                    <a:prstGeom prst="rect">
                      <a:avLst/>
                    </a:prstGeom>
                    <a:noFill/>
                    <a:ln w="9525">
                      <a:noFill/>
                      <a:miter lim="800000"/>
                      <a:headEnd/>
                      <a:tailEnd/>
                    </a:ln>
                  </pic:spPr>
                </pic:pic>
              </a:graphicData>
            </a:graphic>
          </wp:inline>
        </w:drawing>
      </w:r>
    </w:p>
    <w:p w:rsidR="004B2B00" w:rsidRPr="004E18AE" w:rsidRDefault="004B2B00" w:rsidP="004B2B00">
      <w:pPr>
        <w:pStyle w:val="Caption"/>
        <w:jc w:val="center"/>
        <w:rPr>
          <w:rFonts w:asciiTheme="majorHAnsi" w:hAnsiTheme="majorHAnsi"/>
          <w:sz w:val="16"/>
        </w:rPr>
      </w:pPr>
      <w:bookmarkStart w:id="408" w:name="_Toc266031587"/>
      <w:r w:rsidRPr="004E18AE">
        <w:rPr>
          <w:rFonts w:asciiTheme="majorHAnsi" w:hAnsiTheme="majorHAnsi"/>
          <w:sz w:val="16"/>
        </w:rPr>
        <w:t xml:space="preserve">Ilustración </w:t>
      </w:r>
      <w:r w:rsidR="00934198" w:rsidRPr="004E18AE">
        <w:rPr>
          <w:rFonts w:asciiTheme="majorHAnsi" w:hAnsiTheme="majorHAnsi"/>
          <w:sz w:val="16"/>
        </w:rPr>
        <w:fldChar w:fldCharType="begin"/>
      </w:r>
      <w:r w:rsidRPr="004E18AE">
        <w:rPr>
          <w:rFonts w:asciiTheme="majorHAnsi" w:hAnsiTheme="majorHAnsi"/>
          <w:sz w:val="16"/>
        </w:rPr>
        <w:instrText xml:space="preserve"> SEQ Ilustración \* ARABIC </w:instrText>
      </w:r>
      <w:r w:rsidR="00934198" w:rsidRPr="004E18AE">
        <w:rPr>
          <w:rFonts w:asciiTheme="majorHAnsi" w:hAnsiTheme="majorHAnsi"/>
          <w:sz w:val="16"/>
        </w:rPr>
        <w:fldChar w:fldCharType="separate"/>
      </w:r>
      <w:r w:rsidR="00EB772F">
        <w:rPr>
          <w:rFonts w:asciiTheme="majorHAnsi" w:hAnsiTheme="majorHAnsi"/>
          <w:noProof/>
          <w:sz w:val="16"/>
        </w:rPr>
        <w:t>59</w:t>
      </w:r>
      <w:r w:rsidR="00934198" w:rsidRPr="004E18AE">
        <w:rPr>
          <w:rFonts w:asciiTheme="majorHAnsi" w:hAnsiTheme="majorHAnsi"/>
          <w:sz w:val="16"/>
        </w:rPr>
        <w:fldChar w:fldCharType="end"/>
      </w:r>
      <w:r w:rsidRPr="004E18AE">
        <w:rPr>
          <w:rFonts w:asciiTheme="majorHAnsi" w:hAnsiTheme="majorHAnsi"/>
          <w:sz w:val="16"/>
        </w:rPr>
        <w:t>.- Descomposición funcional del Diagrama de Proceso " Elaboración de campaña publicitaria del Departamento de Donaciones e Imagen Institucional"</w:t>
      </w:r>
      <w:bookmarkEnd w:id="408"/>
    </w:p>
    <w:p w:rsidR="004B2B00" w:rsidRPr="004E18AE" w:rsidRDefault="004B2B00" w:rsidP="004B2B00">
      <w:pPr>
        <w:pStyle w:val="Caption"/>
        <w:jc w:val="center"/>
        <w:rPr>
          <w:rFonts w:asciiTheme="majorHAnsi" w:hAnsiTheme="majorHAnsi"/>
          <w:sz w:val="16"/>
        </w:rPr>
      </w:pPr>
      <w:r w:rsidRPr="004E18AE">
        <w:rPr>
          <w:rFonts w:asciiTheme="majorHAnsi" w:hAnsiTheme="majorHAnsi"/>
          <w:sz w:val="16"/>
        </w:rPr>
        <w:t>Fuente:   Elaboración propia</w:t>
      </w:r>
    </w:p>
    <w:p w:rsidR="004B3A90" w:rsidRDefault="004B2B00" w:rsidP="004B2B00">
      <w:pPr>
        <w:sectPr w:rsidR="004B3A90" w:rsidSect="007C2AD8">
          <w:pgSz w:w="23814" w:h="16839" w:orient="landscape" w:code="8"/>
          <w:pgMar w:top="1701" w:right="1417" w:bottom="1701" w:left="1417" w:header="708" w:footer="708" w:gutter="0"/>
          <w:cols w:space="708"/>
          <w:docGrid w:linePitch="360"/>
        </w:sectPr>
      </w:pPr>
      <w:r w:rsidRPr="004B2B00">
        <w:br w:type="page"/>
      </w:r>
    </w:p>
    <w:p w:rsidR="004B2B00" w:rsidRPr="004B2B00" w:rsidRDefault="004B2B00" w:rsidP="004B3A90">
      <w:pPr>
        <w:spacing w:after="0" w:line="240" w:lineRule="auto"/>
        <w:rPr>
          <w:b/>
          <w:u w:val="single"/>
        </w:rPr>
      </w:pPr>
      <w:r w:rsidRPr="004B2B00">
        <w:rPr>
          <w:b/>
          <w:u w:val="single"/>
        </w:rPr>
        <w:t>MACRO PROCESO: Gestión de Imagen Institucional y Donaciones / Proceso “Elaboración de campaña periodística del Departamento de Donaciones e Imagen Institucional”</w:t>
      </w:r>
    </w:p>
    <w:p w:rsidR="004B2B00" w:rsidRPr="004B2B00" w:rsidRDefault="004B2B00" w:rsidP="004B2B00">
      <w:pPr>
        <w:rPr>
          <w:b/>
          <w:u w:val="single"/>
        </w:rPr>
      </w:pPr>
    </w:p>
    <w:p w:rsidR="004B2B00" w:rsidRPr="004B2B00" w:rsidRDefault="004B3A90" w:rsidP="004B3A90">
      <w:pPr>
        <w:keepNext/>
        <w:spacing w:after="0"/>
      </w:pPr>
      <w:r w:rsidRPr="00934198">
        <w:rPr>
          <w:bCs/>
          <w:noProof/>
          <w:lang w:eastAsia="es-ES"/>
        </w:rPr>
        <w:pict>
          <v:rect id="_x0000_s1172" style="position:absolute;margin-left:545.9pt;margin-top:136.85pt;width:34.6pt;height:17pt;z-index:251808768" filled="f" stroked="f">
            <v:textbox style="mso-next-textbox:#_x0000_s1172">
              <w:txbxContent>
                <w:p w:rsidR="00EB772F" w:rsidRPr="00FF6211" w:rsidRDefault="00EB772F" w:rsidP="004B2B00">
                  <w:pPr>
                    <w:rPr>
                      <w:rFonts w:ascii="Arial" w:hAnsi="Arial" w:cs="Arial"/>
                      <w:b/>
                      <w:color w:val="C00000"/>
                      <w:sz w:val="14"/>
                    </w:rPr>
                  </w:pPr>
                  <w:r>
                    <w:rPr>
                      <w:rFonts w:ascii="Arial" w:hAnsi="Arial" w:cs="Arial"/>
                      <w:b/>
                      <w:color w:val="C00000"/>
                      <w:sz w:val="14"/>
                    </w:rPr>
                    <w:t>G56b</w:t>
                  </w:r>
                </w:p>
              </w:txbxContent>
            </v:textbox>
          </v:rect>
        </w:pict>
      </w:r>
      <w:r w:rsidRPr="00934198">
        <w:rPr>
          <w:bCs/>
          <w:noProof/>
          <w:lang w:eastAsia="es-ES"/>
        </w:rPr>
        <w:pict>
          <v:roundrect id="_x0000_s1171" style="position:absolute;margin-left:548.15pt;margin-top:98.35pt;width:73.05pt;height:52.65pt;z-index:251807744" arcsize="10923f" filled="f" strokecolor="#c0504d" strokeweight="1pt">
            <v:stroke dashstyle="dash"/>
            <v:shadow color="#868686"/>
          </v:roundrect>
        </w:pict>
      </w:r>
      <w:r w:rsidRPr="00934198">
        <w:rPr>
          <w:bCs/>
          <w:noProof/>
          <w:lang w:eastAsia="es-ES"/>
        </w:rPr>
        <w:pict>
          <v:rect id="_x0000_s1170" style="position:absolute;margin-left:306.45pt;margin-top:135.8pt;width:34.6pt;height:17pt;z-index:251806720" filled="f" stroked="f">
            <v:textbox style="mso-next-textbox:#_x0000_s1170">
              <w:txbxContent>
                <w:p w:rsidR="00EB772F" w:rsidRPr="00FF6211" w:rsidRDefault="00EB772F" w:rsidP="004B2B00">
                  <w:pPr>
                    <w:rPr>
                      <w:rFonts w:ascii="Arial" w:hAnsi="Arial" w:cs="Arial"/>
                      <w:b/>
                      <w:color w:val="C00000"/>
                      <w:sz w:val="14"/>
                    </w:rPr>
                  </w:pPr>
                  <w:r>
                    <w:rPr>
                      <w:rFonts w:ascii="Arial" w:hAnsi="Arial" w:cs="Arial"/>
                      <w:b/>
                      <w:color w:val="C00000"/>
                      <w:sz w:val="14"/>
                    </w:rPr>
                    <w:t>G56a</w:t>
                  </w:r>
                </w:p>
              </w:txbxContent>
            </v:textbox>
          </v:rect>
        </w:pict>
      </w:r>
      <w:r w:rsidRPr="00934198">
        <w:rPr>
          <w:bCs/>
          <w:noProof/>
          <w:lang w:eastAsia="es-ES"/>
        </w:rPr>
        <w:pict>
          <v:roundrect id="_x0000_s1169" style="position:absolute;margin-left:311.7pt;margin-top:98.35pt;width:74.15pt;height:52.65pt;z-index:251805696" arcsize="10923f" filled="f" strokecolor="#c0504d" strokeweight="1pt">
            <v:stroke dashstyle="dash"/>
            <v:shadow color="#868686"/>
          </v:roundrect>
        </w:pict>
      </w:r>
      <w:r w:rsidR="004B2B00" w:rsidRPr="004B2B00">
        <w:rPr>
          <w:bCs/>
          <w:noProof/>
          <w:lang w:eastAsia="es-ES" w:bidi="ar-SA"/>
        </w:rPr>
        <w:drawing>
          <wp:inline distT="0" distB="0" distL="0" distR="0">
            <wp:extent cx="8428914" cy="4264526"/>
            <wp:effectExtent l="19050" t="0" r="0" b="0"/>
            <wp:docPr id="9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48" cstate="print"/>
                    <a:srcRect b="12553"/>
                    <a:stretch>
                      <a:fillRect/>
                    </a:stretch>
                  </pic:blipFill>
                  <pic:spPr bwMode="auto">
                    <a:xfrm>
                      <a:off x="0" y="0"/>
                      <a:ext cx="8439670" cy="4269968"/>
                    </a:xfrm>
                    <a:prstGeom prst="rect">
                      <a:avLst/>
                    </a:prstGeom>
                    <a:noFill/>
                    <a:ln w="9525">
                      <a:noFill/>
                      <a:miter lim="800000"/>
                      <a:headEnd/>
                      <a:tailEnd/>
                    </a:ln>
                  </pic:spPr>
                </pic:pic>
              </a:graphicData>
            </a:graphic>
          </wp:inline>
        </w:drawing>
      </w:r>
    </w:p>
    <w:p w:rsidR="004B2B00" w:rsidRPr="004B3A90" w:rsidRDefault="004B2B00" w:rsidP="004B3A90">
      <w:pPr>
        <w:pStyle w:val="Caption"/>
        <w:jc w:val="center"/>
        <w:rPr>
          <w:rFonts w:asciiTheme="majorHAnsi" w:hAnsiTheme="majorHAnsi"/>
          <w:sz w:val="16"/>
        </w:rPr>
      </w:pPr>
      <w:bookmarkStart w:id="409" w:name="_Toc266031588"/>
      <w:r w:rsidRPr="004B3A90">
        <w:rPr>
          <w:rFonts w:asciiTheme="majorHAnsi" w:hAnsiTheme="majorHAnsi"/>
          <w:sz w:val="16"/>
        </w:rPr>
        <w:t xml:space="preserve">Ilustración </w:t>
      </w:r>
      <w:r w:rsidR="00934198" w:rsidRPr="004B3A90">
        <w:rPr>
          <w:rFonts w:asciiTheme="majorHAnsi" w:hAnsiTheme="majorHAnsi"/>
          <w:sz w:val="16"/>
        </w:rPr>
        <w:fldChar w:fldCharType="begin"/>
      </w:r>
      <w:r w:rsidRPr="004B3A90">
        <w:rPr>
          <w:rFonts w:asciiTheme="majorHAnsi" w:hAnsiTheme="majorHAnsi"/>
          <w:sz w:val="16"/>
        </w:rPr>
        <w:instrText xml:space="preserve"> SEQ Ilustración \* ARABIC </w:instrText>
      </w:r>
      <w:r w:rsidR="00934198" w:rsidRPr="004B3A90">
        <w:rPr>
          <w:rFonts w:asciiTheme="majorHAnsi" w:hAnsiTheme="majorHAnsi"/>
          <w:sz w:val="16"/>
        </w:rPr>
        <w:fldChar w:fldCharType="separate"/>
      </w:r>
      <w:r w:rsidR="00EB772F">
        <w:rPr>
          <w:rFonts w:asciiTheme="majorHAnsi" w:hAnsiTheme="majorHAnsi"/>
          <w:noProof/>
          <w:sz w:val="16"/>
        </w:rPr>
        <w:t>60</w:t>
      </w:r>
      <w:r w:rsidR="00934198" w:rsidRPr="004B3A90">
        <w:rPr>
          <w:rFonts w:asciiTheme="majorHAnsi" w:hAnsiTheme="majorHAnsi"/>
          <w:sz w:val="16"/>
        </w:rPr>
        <w:fldChar w:fldCharType="end"/>
      </w:r>
      <w:r w:rsidRPr="004B3A90">
        <w:rPr>
          <w:rFonts w:asciiTheme="majorHAnsi" w:hAnsiTheme="majorHAnsi"/>
          <w:sz w:val="16"/>
        </w:rPr>
        <w:t>.- Descomposición funcional del  Diagrama de Proceso “Elaboración de campaña periodística del Departamento de Donaciones e Imagen Institucional"</w:t>
      </w:r>
      <w:bookmarkEnd w:id="409"/>
    </w:p>
    <w:p w:rsidR="004B2B00" w:rsidRPr="004B3A90" w:rsidRDefault="004B2B00" w:rsidP="004B3A90">
      <w:pPr>
        <w:pStyle w:val="Caption"/>
        <w:jc w:val="center"/>
        <w:rPr>
          <w:rFonts w:asciiTheme="majorHAnsi" w:hAnsiTheme="majorHAnsi"/>
          <w:sz w:val="16"/>
        </w:rPr>
      </w:pPr>
      <w:r w:rsidRPr="004B3A90">
        <w:rPr>
          <w:rFonts w:asciiTheme="majorHAnsi" w:hAnsiTheme="majorHAnsi"/>
          <w:sz w:val="16"/>
        </w:rPr>
        <w:t>Fuente:   Elaboración propia</w:t>
      </w:r>
    </w:p>
    <w:p w:rsidR="004B2B00" w:rsidRPr="004B2B00" w:rsidRDefault="004B2B00" w:rsidP="004B3A90">
      <w:r w:rsidRPr="004B2B00">
        <w:br w:type="page"/>
      </w:r>
    </w:p>
    <w:p w:rsidR="004B2B00" w:rsidRPr="004B2B00" w:rsidRDefault="004B2B00" w:rsidP="004B2B00">
      <w:pPr>
        <w:rPr>
          <w:b/>
          <w:u w:val="single"/>
        </w:rPr>
      </w:pPr>
      <w:r w:rsidRPr="004B2B00">
        <w:rPr>
          <w:b/>
          <w:u w:val="single"/>
        </w:rPr>
        <w:t>MACRO PROCESO: Gestión de Imagen Institucional y Donaciones / Proceso “Elaboración de comunicación interna del Departamento de Donaciones e Imagen Institucional”</w:t>
      </w:r>
    </w:p>
    <w:p w:rsidR="004B2B00" w:rsidRPr="004B2B00" w:rsidRDefault="004B3A90" w:rsidP="004B3A90">
      <w:pPr>
        <w:keepNext/>
        <w:spacing w:after="0"/>
      </w:pPr>
      <w:r>
        <w:rPr>
          <w:noProof/>
          <w:lang w:eastAsia="es-ES"/>
        </w:rPr>
        <w:pict>
          <v:rect id="_x0000_s1184" style="position:absolute;margin-left:583.55pt;margin-top:126.65pt;width:34.6pt;height:17pt;z-index:251821056" filled="f" stroked="f">
            <v:textbox style="mso-next-textbox:#_x0000_s1184">
              <w:txbxContent>
                <w:p w:rsidR="00EB772F" w:rsidRPr="00FF6211" w:rsidRDefault="00EB772F" w:rsidP="004B2B00">
                  <w:pPr>
                    <w:rPr>
                      <w:rFonts w:ascii="Arial" w:hAnsi="Arial" w:cs="Arial"/>
                      <w:b/>
                      <w:color w:val="C00000"/>
                      <w:sz w:val="14"/>
                    </w:rPr>
                  </w:pPr>
                  <w:r>
                    <w:rPr>
                      <w:rFonts w:ascii="Arial" w:hAnsi="Arial" w:cs="Arial"/>
                      <w:b/>
                      <w:color w:val="C00000"/>
                      <w:sz w:val="14"/>
                    </w:rPr>
                    <w:t>G58c</w:t>
                  </w:r>
                </w:p>
              </w:txbxContent>
            </v:textbox>
          </v:rect>
        </w:pict>
      </w:r>
      <w:r>
        <w:rPr>
          <w:noProof/>
          <w:lang w:eastAsia="es-ES"/>
        </w:rPr>
        <w:pict>
          <v:roundrect id="_x0000_s1183" style="position:absolute;margin-left:583.55pt;margin-top:78.5pt;width:90.3pt;height:65.15pt;z-index:251820032" arcsize="10923f" filled="f" strokecolor="#c0504d" strokeweight="1pt">
            <v:stroke dashstyle="dash"/>
            <v:shadow color="#868686"/>
          </v:roundrect>
        </w:pict>
      </w:r>
      <w:r>
        <w:rPr>
          <w:noProof/>
          <w:lang w:eastAsia="es-ES"/>
        </w:rPr>
        <w:pict>
          <v:rect id="_x0000_s1180" style="position:absolute;margin-left:427.9pt;margin-top:134.45pt;width:34.6pt;height:17pt;z-index:251816960" filled="f" stroked="f">
            <v:textbox style="mso-next-textbox:#_x0000_s1180">
              <w:txbxContent>
                <w:p w:rsidR="00EB772F" w:rsidRPr="00FF6211" w:rsidRDefault="00EB772F" w:rsidP="004B2B00">
                  <w:pPr>
                    <w:rPr>
                      <w:rFonts w:ascii="Arial" w:hAnsi="Arial" w:cs="Arial"/>
                      <w:b/>
                      <w:color w:val="C00000"/>
                      <w:sz w:val="14"/>
                    </w:rPr>
                  </w:pPr>
                  <w:r>
                    <w:rPr>
                      <w:rFonts w:ascii="Arial" w:hAnsi="Arial" w:cs="Arial"/>
                      <w:b/>
                      <w:color w:val="C00000"/>
                      <w:sz w:val="14"/>
                    </w:rPr>
                    <w:t>G59b</w:t>
                  </w:r>
                </w:p>
              </w:txbxContent>
            </v:textbox>
          </v:rect>
        </w:pict>
      </w:r>
      <w:r>
        <w:rPr>
          <w:noProof/>
          <w:lang w:eastAsia="es-ES"/>
        </w:rPr>
        <w:pict>
          <v:roundrect id="_x0000_s1179" style="position:absolute;margin-left:427.9pt;margin-top:16.75pt;width:131.3pt;height:134.7pt;z-index:251815936" arcsize="10923f" filled="f" strokecolor="#c0504d" strokeweight="1pt">
            <v:stroke dashstyle="dash"/>
            <v:shadow color="#868686"/>
          </v:roundrect>
        </w:pict>
      </w:r>
      <w:r>
        <w:rPr>
          <w:noProof/>
          <w:lang w:eastAsia="es-ES"/>
        </w:rPr>
        <w:pict>
          <v:rect id="_x0000_s1182" style="position:absolute;margin-left:337.5pt;margin-top:298pt;width:34.6pt;height:17pt;z-index:251819008" filled="f" stroked="f">
            <v:textbox style="mso-next-textbox:#_x0000_s1182">
              <w:txbxContent>
                <w:p w:rsidR="00EB772F" w:rsidRPr="00FF6211" w:rsidRDefault="00EB772F" w:rsidP="004B2B00">
                  <w:pPr>
                    <w:rPr>
                      <w:rFonts w:ascii="Arial" w:hAnsi="Arial" w:cs="Arial"/>
                      <w:b/>
                      <w:color w:val="C00000"/>
                      <w:sz w:val="14"/>
                    </w:rPr>
                  </w:pPr>
                  <w:r>
                    <w:rPr>
                      <w:rFonts w:ascii="Arial" w:hAnsi="Arial" w:cs="Arial"/>
                      <w:b/>
                      <w:color w:val="C00000"/>
                      <w:sz w:val="14"/>
                    </w:rPr>
                    <w:t>G58b</w:t>
                  </w:r>
                </w:p>
              </w:txbxContent>
            </v:textbox>
          </v:rect>
        </w:pict>
      </w:r>
      <w:r>
        <w:rPr>
          <w:noProof/>
          <w:lang w:eastAsia="es-ES"/>
        </w:rPr>
        <w:pict>
          <v:roundrect id="_x0000_s1181" style="position:absolute;margin-left:337.5pt;margin-top:249.6pt;width:116.25pt;height:65.4pt;z-index:251817984" arcsize="10923f" filled="f" strokecolor="#c0504d" strokeweight="1pt">
            <v:stroke dashstyle="dash"/>
            <v:shadow color="#868686"/>
          </v:roundrect>
        </w:pict>
      </w:r>
      <w:r>
        <w:rPr>
          <w:noProof/>
          <w:lang w:eastAsia="es-ES"/>
        </w:rPr>
        <w:pict>
          <v:rect id="_x0000_s1178" style="position:absolute;margin-left:254.75pt;margin-top:134.45pt;width:34.6pt;height:17pt;z-index:251814912" filled="f" stroked="f">
            <v:textbox style="mso-next-textbox:#_x0000_s1178">
              <w:txbxContent>
                <w:p w:rsidR="00EB772F" w:rsidRPr="00FF6211" w:rsidRDefault="00EB772F" w:rsidP="004B2B00">
                  <w:pPr>
                    <w:rPr>
                      <w:rFonts w:ascii="Arial" w:hAnsi="Arial" w:cs="Arial"/>
                      <w:b/>
                      <w:color w:val="C00000"/>
                      <w:sz w:val="14"/>
                    </w:rPr>
                  </w:pPr>
                  <w:r>
                    <w:rPr>
                      <w:rFonts w:ascii="Arial" w:hAnsi="Arial" w:cs="Arial"/>
                      <w:b/>
                      <w:color w:val="C00000"/>
                      <w:sz w:val="14"/>
                    </w:rPr>
                    <w:t>G59a</w:t>
                  </w:r>
                </w:p>
              </w:txbxContent>
            </v:textbox>
          </v:rect>
        </w:pict>
      </w:r>
      <w:r>
        <w:rPr>
          <w:noProof/>
          <w:lang w:eastAsia="es-ES"/>
        </w:rPr>
        <w:pict>
          <v:roundrect id="_x0000_s1177" style="position:absolute;margin-left:254.75pt;margin-top:18.1pt;width:131.3pt;height:133.35pt;z-index:251813888" arcsize="10923f" filled="f" strokecolor="#c0504d" strokeweight="1pt">
            <v:stroke dashstyle="dash"/>
            <v:shadow color="#868686"/>
          </v:roundrect>
        </w:pict>
      </w:r>
      <w:r>
        <w:rPr>
          <w:noProof/>
          <w:lang w:eastAsia="es-ES"/>
        </w:rPr>
        <w:pict>
          <v:rect id="_x0000_s1174" style="position:absolute;margin-left:133.15pt;margin-top:172.75pt;width:34.6pt;height:17pt;z-index:251810816" filled="f" stroked="f">
            <v:textbox style="mso-next-textbox:#_x0000_s1174">
              <w:txbxContent>
                <w:p w:rsidR="00EB772F" w:rsidRPr="00FF6211" w:rsidRDefault="00EB772F" w:rsidP="004B2B00">
                  <w:pPr>
                    <w:rPr>
                      <w:rFonts w:ascii="Arial" w:hAnsi="Arial" w:cs="Arial"/>
                      <w:b/>
                      <w:color w:val="C00000"/>
                      <w:sz w:val="14"/>
                    </w:rPr>
                  </w:pPr>
                  <w:r>
                    <w:rPr>
                      <w:rFonts w:ascii="Arial" w:hAnsi="Arial" w:cs="Arial"/>
                      <w:b/>
                      <w:color w:val="C00000"/>
                      <w:sz w:val="14"/>
                    </w:rPr>
                    <w:t>G58a</w:t>
                  </w:r>
                </w:p>
              </w:txbxContent>
            </v:textbox>
          </v:rect>
        </w:pict>
      </w:r>
      <w:r>
        <w:rPr>
          <w:noProof/>
          <w:lang w:eastAsia="es-ES"/>
        </w:rPr>
        <w:pict>
          <v:roundrect id="_x0000_s1173" style="position:absolute;margin-left:136.2pt;margin-top:172.75pt;width:92.65pt;height:64.35pt;z-index:251809792" arcsize="10923f" filled="f" strokecolor="#c0504d" strokeweight="1pt">
            <v:stroke dashstyle="dash"/>
            <v:shadow color="#868686"/>
          </v:roundrect>
        </w:pict>
      </w:r>
      <w:r>
        <w:rPr>
          <w:noProof/>
          <w:lang w:eastAsia="es-ES"/>
        </w:rPr>
        <w:pict>
          <v:rect id="_x0000_s1176" style="position:absolute;margin-left:112.95pt;margin-top:21.25pt;width:34.6pt;height:17pt;z-index:251812864" filled="f" stroked="f">
            <v:textbox style="mso-next-textbox:#_x0000_s1176">
              <w:txbxContent>
                <w:p w:rsidR="00EB772F" w:rsidRPr="00FF6211" w:rsidRDefault="00EB772F" w:rsidP="004B2B00">
                  <w:pPr>
                    <w:rPr>
                      <w:rFonts w:ascii="Arial" w:hAnsi="Arial" w:cs="Arial"/>
                      <w:b/>
                      <w:color w:val="C00000"/>
                      <w:sz w:val="14"/>
                    </w:rPr>
                  </w:pPr>
                  <w:r>
                    <w:rPr>
                      <w:rFonts w:ascii="Arial" w:hAnsi="Arial" w:cs="Arial"/>
                      <w:b/>
                      <w:color w:val="C00000"/>
                      <w:sz w:val="14"/>
                    </w:rPr>
                    <w:t>G57</w:t>
                  </w:r>
                </w:p>
              </w:txbxContent>
            </v:textbox>
          </v:rect>
        </w:pict>
      </w:r>
      <w:r>
        <w:rPr>
          <w:noProof/>
          <w:lang w:eastAsia="es-ES"/>
        </w:rPr>
        <w:pict>
          <v:roundrect id="_x0000_s1175" style="position:absolute;margin-left:112.95pt;margin-top:21.25pt;width:46.9pt;height:108.4pt;z-index:251811840" arcsize="10923f" filled="f" strokecolor="#c0504d" strokeweight="1pt">
            <v:stroke dashstyle="dash"/>
            <v:shadow color="#868686"/>
          </v:roundrect>
        </w:pict>
      </w:r>
      <w:r w:rsidR="004B2B00" w:rsidRPr="004B2B00">
        <w:rPr>
          <w:noProof/>
          <w:lang w:eastAsia="es-ES" w:bidi="ar-SA"/>
        </w:rPr>
        <w:drawing>
          <wp:inline distT="0" distB="0" distL="0" distR="0">
            <wp:extent cx="9307397" cy="4121624"/>
            <wp:effectExtent l="19050" t="0" r="8053"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4" cstate="print"/>
                    <a:srcRect b="18211"/>
                    <a:stretch>
                      <a:fillRect/>
                    </a:stretch>
                  </pic:blipFill>
                  <pic:spPr bwMode="auto">
                    <a:xfrm>
                      <a:off x="0" y="0"/>
                      <a:ext cx="9311676" cy="4123519"/>
                    </a:xfrm>
                    <a:prstGeom prst="rect">
                      <a:avLst/>
                    </a:prstGeom>
                    <a:noFill/>
                    <a:ln w="9525">
                      <a:noFill/>
                      <a:miter lim="800000"/>
                      <a:headEnd/>
                      <a:tailEnd/>
                    </a:ln>
                  </pic:spPr>
                </pic:pic>
              </a:graphicData>
            </a:graphic>
          </wp:inline>
        </w:drawing>
      </w:r>
    </w:p>
    <w:p w:rsidR="004B2B00" w:rsidRPr="004B3A90" w:rsidRDefault="004B2B00" w:rsidP="004B3A90">
      <w:pPr>
        <w:pStyle w:val="Caption"/>
        <w:jc w:val="center"/>
        <w:rPr>
          <w:rFonts w:asciiTheme="majorHAnsi" w:hAnsiTheme="majorHAnsi"/>
          <w:sz w:val="16"/>
        </w:rPr>
      </w:pPr>
      <w:bookmarkStart w:id="410" w:name="_Toc266031589"/>
      <w:r w:rsidRPr="004B3A90">
        <w:rPr>
          <w:rFonts w:asciiTheme="majorHAnsi" w:hAnsiTheme="majorHAnsi"/>
          <w:sz w:val="16"/>
        </w:rPr>
        <w:t xml:space="preserve">Ilustración </w:t>
      </w:r>
      <w:r w:rsidR="00934198" w:rsidRPr="004B3A90">
        <w:rPr>
          <w:rFonts w:asciiTheme="majorHAnsi" w:hAnsiTheme="majorHAnsi"/>
          <w:sz w:val="16"/>
        </w:rPr>
        <w:fldChar w:fldCharType="begin"/>
      </w:r>
      <w:r w:rsidRPr="004B3A90">
        <w:rPr>
          <w:rFonts w:asciiTheme="majorHAnsi" w:hAnsiTheme="majorHAnsi"/>
          <w:sz w:val="16"/>
        </w:rPr>
        <w:instrText xml:space="preserve"> SEQ Ilustración \* ARABIC </w:instrText>
      </w:r>
      <w:r w:rsidR="00934198" w:rsidRPr="004B3A90">
        <w:rPr>
          <w:rFonts w:asciiTheme="majorHAnsi" w:hAnsiTheme="majorHAnsi"/>
          <w:sz w:val="16"/>
        </w:rPr>
        <w:fldChar w:fldCharType="separate"/>
      </w:r>
      <w:r w:rsidR="00EB772F">
        <w:rPr>
          <w:rFonts w:asciiTheme="majorHAnsi" w:hAnsiTheme="majorHAnsi"/>
          <w:noProof/>
          <w:sz w:val="16"/>
        </w:rPr>
        <w:t>61</w:t>
      </w:r>
      <w:r w:rsidR="00934198" w:rsidRPr="004B3A90">
        <w:rPr>
          <w:rFonts w:asciiTheme="majorHAnsi" w:hAnsiTheme="majorHAnsi"/>
          <w:sz w:val="16"/>
        </w:rPr>
        <w:fldChar w:fldCharType="end"/>
      </w:r>
      <w:r w:rsidRPr="004B3A90">
        <w:rPr>
          <w:rFonts w:asciiTheme="majorHAnsi" w:hAnsiTheme="majorHAnsi"/>
          <w:sz w:val="16"/>
        </w:rPr>
        <w:t>.- Descomposición funcional del Diagrama de Proceso "Elaboración de comunicación interna del Departamento de Donaciones e Imagen Institucional"</w:t>
      </w:r>
      <w:bookmarkEnd w:id="410"/>
    </w:p>
    <w:p w:rsidR="004B2B00" w:rsidRPr="004B3A90" w:rsidRDefault="004B2B00" w:rsidP="004B3A90">
      <w:pPr>
        <w:pStyle w:val="Caption"/>
        <w:jc w:val="center"/>
        <w:rPr>
          <w:rFonts w:asciiTheme="majorHAnsi" w:hAnsiTheme="majorHAnsi"/>
          <w:sz w:val="16"/>
        </w:rPr>
      </w:pPr>
      <w:r w:rsidRPr="004B3A90">
        <w:rPr>
          <w:rFonts w:asciiTheme="majorHAnsi" w:hAnsiTheme="majorHAnsi"/>
          <w:sz w:val="16"/>
        </w:rPr>
        <w:t>Fuente:   Elaboración propia</w:t>
      </w:r>
    </w:p>
    <w:p w:rsidR="004B2B00" w:rsidRPr="004B2B00" w:rsidRDefault="004B2B00" w:rsidP="004B2B00"/>
    <w:p w:rsidR="004B2B00" w:rsidRPr="004B2B00" w:rsidRDefault="004B2B00" w:rsidP="004B2B00"/>
    <w:p w:rsidR="004B2B00" w:rsidRPr="004B2B00" w:rsidRDefault="004B2B00" w:rsidP="004B3A90">
      <w:pPr>
        <w:spacing w:after="0"/>
        <w:rPr>
          <w:b/>
          <w:u w:val="single"/>
        </w:rPr>
      </w:pPr>
      <w:r w:rsidRPr="004B2B00">
        <w:rPr>
          <w:b/>
          <w:u w:val="single"/>
        </w:rPr>
        <w:t>MACRO PROCESO: Gestión de Imagen Institucional y Donaciones / PROCESO: Elaboración de campaña periodística del Departamento de Donaciones e Imagen Institucional / SUBPROCESO: Elaboración de Nota periodística del Departamento de Donaciones e Imagen Institucional</w:t>
      </w:r>
    </w:p>
    <w:p w:rsidR="004B2B00" w:rsidRPr="004B2B00" w:rsidRDefault="004B3A90" w:rsidP="004B3A90">
      <w:pPr>
        <w:pStyle w:val="Caption"/>
        <w:rPr>
          <w:rFonts w:asciiTheme="majorHAnsi" w:hAnsiTheme="majorHAnsi"/>
        </w:rPr>
      </w:pPr>
      <w:r w:rsidRPr="00934198">
        <w:rPr>
          <w:rFonts w:asciiTheme="majorHAnsi" w:hAnsiTheme="majorHAnsi"/>
          <w:noProof/>
        </w:rPr>
        <w:pict>
          <v:rect id="_x0000_s1186" style="position:absolute;margin-left:347.8pt;margin-top:98.9pt;width:34.6pt;height:17pt;z-index:251823104" filled="f" stroked="f">
            <v:textbox style="mso-next-textbox:#_x0000_s1186">
              <w:txbxContent>
                <w:p w:rsidR="00EB772F" w:rsidRPr="00FF6211" w:rsidRDefault="00EB772F" w:rsidP="004B2B00">
                  <w:pPr>
                    <w:rPr>
                      <w:rFonts w:ascii="Arial" w:hAnsi="Arial" w:cs="Arial"/>
                      <w:b/>
                      <w:color w:val="C00000"/>
                      <w:sz w:val="14"/>
                    </w:rPr>
                  </w:pPr>
                  <w:r>
                    <w:rPr>
                      <w:rFonts w:ascii="Arial" w:hAnsi="Arial" w:cs="Arial"/>
                      <w:b/>
                      <w:color w:val="C00000"/>
                      <w:sz w:val="14"/>
                    </w:rPr>
                    <w:t>G60</w:t>
                  </w:r>
                </w:p>
              </w:txbxContent>
            </v:textbox>
          </v:rect>
        </w:pict>
      </w:r>
      <w:r w:rsidRPr="00934198">
        <w:rPr>
          <w:rFonts w:asciiTheme="majorHAnsi" w:hAnsiTheme="majorHAnsi"/>
          <w:noProof/>
        </w:rPr>
        <w:pict>
          <v:roundrect id="_x0000_s1185" style="position:absolute;margin-left:340.75pt;margin-top:87.65pt;width:278.3pt;height:188.35pt;z-index:251822080" arcsize="10923f" filled="f" strokecolor="#c0504d" strokeweight="1pt">
            <v:stroke dashstyle="dash"/>
            <v:shadow color="#868686"/>
          </v:roundrect>
        </w:pict>
      </w:r>
      <w:r w:rsidR="004B2B00" w:rsidRPr="004B2B00">
        <w:rPr>
          <w:rFonts w:asciiTheme="majorHAnsi" w:hAnsiTheme="majorHAnsi"/>
          <w:noProof/>
          <w:lang w:val="es-ES"/>
        </w:rPr>
        <w:drawing>
          <wp:inline distT="0" distB="0" distL="0" distR="0">
            <wp:extent cx="8464417" cy="4435522"/>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1" cstate="print"/>
                    <a:srcRect b="14233"/>
                    <a:stretch>
                      <a:fillRect/>
                    </a:stretch>
                  </pic:blipFill>
                  <pic:spPr bwMode="auto">
                    <a:xfrm>
                      <a:off x="0" y="0"/>
                      <a:ext cx="8466334" cy="4436526"/>
                    </a:xfrm>
                    <a:prstGeom prst="rect">
                      <a:avLst/>
                    </a:prstGeom>
                    <a:noFill/>
                    <a:ln w="9525">
                      <a:noFill/>
                      <a:miter lim="800000"/>
                      <a:headEnd/>
                      <a:tailEnd/>
                    </a:ln>
                  </pic:spPr>
                </pic:pic>
              </a:graphicData>
            </a:graphic>
          </wp:inline>
        </w:drawing>
      </w:r>
    </w:p>
    <w:p w:rsidR="004B2B00" w:rsidRPr="004B3A90" w:rsidRDefault="004B2B00" w:rsidP="004B3A90">
      <w:pPr>
        <w:pStyle w:val="Caption"/>
        <w:jc w:val="center"/>
        <w:rPr>
          <w:rFonts w:asciiTheme="majorHAnsi" w:hAnsiTheme="majorHAnsi"/>
          <w:sz w:val="16"/>
        </w:rPr>
      </w:pPr>
      <w:bookmarkStart w:id="411" w:name="_Toc266031590"/>
      <w:r w:rsidRPr="004B3A90">
        <w:rPr>
          <w:rFonts w:asciiTheme="majorHAnsi" w:hAnsiTheme="majorHAnsi"/>
          <w:sz w:val="16"/>
        </w:rPr>
        <w:t xml:space="preserve">Ilustración </w:t>
      </w:r>
      <w:r w:rsidR="00934198" w:rsidRPr="004B3A90">
        <w:rPr>
          <w:rFonts w:asciiTheme="majorHAnsi" w:hAnsiTheme="majorHAnsi"/>
          <w:sz w:val="16"/>
        </w:rPr>
        <w:fldChar w:fldCharType="begin"/>
      </w:r>
      <w:r w:rsidRPr="004B3A90">
        <w:rPr>
          <w:rFonts w:asciiTheme="majorHAnsi" w:hAnsiTheme="majorHAnsi"/>
          <w:sz w:val="16"/>
        </w:rPr>
        <w:instrText xml:space="preserve"> SEQ Ilustración \* ARABIC </w:instrText>
      </w:r>
      <w:r w:rsidR="00934198" w:rsidRPr="004B3A90">
        <w:rPr>
          <w:rFonts w:asciiTheme="majorHAnsi" w:hAnsiTheme="majorHAnsi"/>
          <w:sz w:val="16"/>
        </w:rPr>
        <w:fldChar w:fldCharType="separate"/>
      </w:r>
      <w:r w:rsidR="00EB772F">
        <w:rPr>
          <w:rFonts w:asciiTheme="majorHAnsi" w:hAnsiTheme="majorHAnsi"/>
          <w:noProof/>
          <w:sz w:val="16"/>
        </w:rPr>
        <w:t>62</w:t>
      </w:r>
      <w:r w:rsidR="00934198" w:rsidRPr="004B3A90">
        <w:rPr>
          <w:rFonts w:asciiTheme="majorHAnsi" w:hAnsiTheme="majorHAnsi"/>
          <w:sz w:val="16"/>
        </w:rPr>
        <w:fldChar w:fldCharType="end"/>
      </w:r>
      <w:r w:rsidRPr="004B3A90">
        <w:rPr>
          <w:rFonts w:asciiTheme="majorHAnsi" w:hAnsiTheme="majorHAnsi"/>
          <w:sz w:val="16"/>
        </w:rPr>
        <w:t>.- Descomposición funcional del Diagrama de Proceso "Elaboración de nota periodística del Departamento de Donaciones e Imagen Institucional"</w:t>
      </w:r>
      <w:bookmarkEnd w:id="411"/>
    </w:p>
    <w:p w:rsidR="004B2B00" w:rsidRPr="004B3A90" w:rsidRDefault="004B2B00" w:rsidP="004B3A90">
      <w:pPr>
        <w:pStyle w:val="Caption"/>
        <w:jc w:val="center"/>
        <w:rPr>
          <w:rFonts w:asciiTheme="majorHAnsi" w:hAnsiTheme="majorHAnsi"/>
          <w:sz w:val="16"/>
        </w:rPr>
      </w:pPr>
      <w:r w:rsidRPr="004B3A90">
        <w:rPr>
          <w:rFonts w:asciiTheme="majorHAnsi" w:hAnsiTheme="majorHAnsi"/>
          <w:sz w:val="16"/>
        </w:rPr>
        <w:t>Fuente:   Elaboración propia</w:t>
      </w:r>
    </w:p>
    <w:p w:rsidR="004B3A90" w:rsidRDefault="004B3A90" w:rsidP="004B2B00">
      <w:pPr>
        <w:pStyle w:val="Caption"/>
        <w:jc w:val="center"/>
        <w:rPr>
          <w:rFonts w:asciiTheme="majorHAnsi" w:hAnsiTheme="majorHAnsi"/>
        </w:rPr>
        <w:sectPr w:rsidR="004B3A90" w:rsidSect="004B3A90">
          <w:pgSz w:w="16839" w:h="11907" w:orient="landscape" w:code="9"/>
          <w:pgMar w:top="1701" w:right="1417" w:bottom="1701" w:left="1417" w:header="708" w:footer="708" w:gutter="0"/>
          <w:cols w:space="708"/>
          <w:docGrid w:linePitch="360"/>
        </w:sectPr>
      </w:pPr>
    </w:p>
    <w:p w:rsidR="004B2B00" w:rsidRPr="004B2B00" w:rsidRDefault="004B2B00" w:rsidP="004B2B00">
      <w:pPr>
        <w:rPr>
          <w:b/>
          <w:u w:val="single"/>
        </w:rPr>
      </w:pPr>
      <w:r w:rsidRPr="004B2B00">
        <w:rPr>
          <w:b/>
          <w:u w:val="single"/>
        </w:rPr>
        <w:t>MACRO PROCESO: Planificación /  Proceso “Planificación de Actividades de Educación Técnica”</w:t>
      </w:r>
    </w:p>
    <w:p w:rsidR="004B2B00" w:rsidRPr="004B2B00" w:rsidRDefault="004B2B00" w:rsidP="004B2B00">
      <w:pPr>
        <w:rPr>
          <w:b/>
          <w:u w:val="single"/>
        </w:rPr>
      </w:pPr>
    </w:p>
    <w:p w:rsidR="004B2B00" w:rsidRPr="004B2B00" w:rsidRDefault="00934198" w:rsidP="004B2B00">
      <w:pPr>
        <w:keepNext/>
        <w:spacing w:after="0"/>
      </w:pPr>
      <w:r w:rsidRPr="00934198">
        <w:rPr>
          <w:b/>
          <w:noProof/>
          <w:lang w:eastAsia="es-ES"/>
        </w:rPr>
        <w:pict>
          <v:roundrect id="_x0000_s1195" style="position:absolute;margin-left:458.4pt;margin-top:230.7pt;width:116.25pt;height:54.4pt;z-index:251832320" arcsize="10923f" filled="f" strokecolor="#c0504d" strokeweight="1pt">
            <v:stroke dashstyle="dash"/>
            <v:shadow color="#868686"/>
          </v:roundrect>
        </w:pict>
      </w:r>
      <w:r w:rsidRPr="00934198">
        <w:rPr>
          <w:b/>
          <w:noProof/>
          <w:lang w:eastAsia="es-ES"/>
        </w:rPr>
        <w:pict>
          <v:rect id="_x0000_s1196" style="position:absolute;margin-left:456.05pt;margin-top:230.7pt;width:34.6pt;height:17pt;z-index:251833344" filled="f" stroked="f">
            <v:textbox style="mso-next-textbox:#_x0000_s1196">
              <w:txbxContent>
                <w:p w:rsidR="00EB772F" w:rsidRPr="00FF6211" w:rsidRDefault="00EB772F" w:rsidP="004B2B00">
                  <w:pPr>
                    <w:rPr>
                      <w:rFonts w:ascii="Arial" w:hAnsi="Arial" w:cs="Arial"/>
                      <w:b/>
                      <w:color w:val="C00000"/>
                      <w:sz w:val="14"/>
                    </w:rPr>
                  </w:pPr>
                  <w:r>
                    <w:rPr>
                      <w:rFonts w:ascii="Arial" w:hAnsi="Arial" w:cs="Arial"/>
                      <w:b/>
                      <w:color w:val="C00000"/>
                      <w:sz w:val="14"/>
                    </w:rPr>
                    <w:t>G20e</w:t>
                  </w:r>
                </w:p>
              </w:txbxContent>
            </v:textbox>
          </v:rect>
        </w:pict>
      </w:r>
      <w:r w:rsidRPr="00934198">
        <w:rPr>
          <w:b/>
          <w:noProof/>
          <w:lang w:eastAsia="es-ES"/>
        </w:rPr>
        <w:pict>
          <v:roundrect id="_x0000_s1193" style="position:absolute;margin-left:519.5pt;margin-top:31.75pt;width:72.7pt;height:64.15pt;z-index:251830272" arcsize="10923f" filled="f" strokecolor="#c0504d" strokeweight="1pt">
            <v:stroke dashstyle="dash"/>
            <v:shadow color="#868686"/>
          </v:roundrect>
        </w:pict>
      </w:r>
      <w:r w:rsidRPr="00934198">
        <w:rPr>
          <w:b/>
          <w:noProof/>
          <w:lang w:eastAsia="es-ES"/>
        </w:rPr>
        <w:pict>
          <v:rect id="_x0000_s1194" style="position:absolute;margin-left:517.15pt;margin-top:31.75pt;width:34.6pt;height:17pt;z-index:251831296" filled="f" stroked="f">
            <v:textbox style="mso-next-textbox:#_x0000_s1194">
              <w:txbxContent>
                <w:p w:rsidR="00EB772F" w:rsidRPr="00FF6211" w:rsidRDefault="00EB772F" w:rsidP="004B2B00">
                  <w:pPr>
                    <w:rPr>
                      <w:rFonts w:ascii="Arial" w:hAnsi="Arial" w:cs="Arial"/>
                      <w:b/>
                      <w:color w:val="C00000"/>
                      <w:sz w:val="14"/>
                    </w:rPr>
                  </w:pPr>
                  <w:r>
                    <w:rPr>
                      <w:rFonts w:ascii="Arial" w:hAnsi="Arial" w:cs="Arial"/>
                      <w:b/>
                      <w:color w:val="C00000"/>
                      <w:sz w:val="14"/>
                    </w:rPr>
                    <w:t>G21d</w:t>
                  </w:r>
                </w:p>
              </w:txbxContent>
            </v:textbox>
          </v:rect>
        </w:pict>
      </w:r>
      <w:r w:rsidRPr="00934198">
        <w:rPr>
          <w:b/>
          <w:noProof/>
          <w:lang w:eastAsia="es-ES"/>
        </w:rPr>
        <w:pict>
          <v:rect id="_x0000_s1192" style="position:absolute;margin-left:856.2pt;margin-top:52.1pt;width:34.6pt;height:17pt;z-index:251829248" filled="f" stroked="f">
            <v:textbox style="mso-next-textbox:#_x0000_s1192">
              <w:txbxContent>
                <w:p w:rsidR="00EB772F" w:rsidRPr="00FF6211" w:rsidRDefault="00EB772F" w:rsidP="004B2B00">
                  <w:pPr>
                    <w:rPr>
                      <w:rFonts w:ascii="Arial" w:hAnsi="Arial" w:cs="Arial"/>
                      <w:b/>
                      <w:color w:val="C00000"/>
                      <w:sz w:val="14"/>
                    </w:rPr>
                  </w:pPr>
                  <w:r>
                    <w:rPr>
                      <w:rFonts w:ascii="Arial" w:hAnsi="Arial" w:cs="Arial"/>
                      <w:b/>
                      <w:color w:val="C00000"/>
                      <w:sz w:val="14"/>
                    </w:rPr>
                    <w:t>G16i</w:t>
                  </w:r>
                </w:p>
              </w:txbxContent>
            </v:textbox>
          </v:rect>
        </w:pict>
      </w:r>
      <w:r w:rsidRPr="00934198">
        <w:rPr>
          <w:b/>
          <w:noProof/>
          <w:lang w:eastAsia="es-ES"/>
        </w:rPr>
        <w:pict>
          <v:roundrect id="_x0000_s1191" style="position:absolute;margin-left:851pt;margin-top:47.35pt;width:135.55pt;height:183.35pt;z-index:251828224" arcsize="10923f" filled="f" strokecolor="#c0504d" strokeweight="1pt">
            <v:stroke dashstyle="dash"/>
            <v:shadow color="#868686"/>
          </v:roundrect>
        </w:pict>
      </w:r>
      <w:r w:rsidRPr="00934198">
        <w:rPr>
          <w:b/>
          <w:noProof/>
          <w:lang w:eastAsia="es-ES"/>
        </w:rPr>
        <w:pict>
          <v:roundrect id="_x0000_s1189" style="position:absolute;margin-left:737.95pt;margin-top:121.05pt;width:86.2pt;height:81.75pt;z-index:251826176" arcsize="10923f" filled="f" strokecolor="#c0504d" strokeweight="1pt">
            <v:stroke dashstyle="dash"/>
            <v:shadow color="#868686"/>
          </v:roundrect>
        </w:pict>
      </w:r>
      <w:r w:rsidRPr="00934198">
        <w:rPr>
          <w:b/>
          <w:noProof/>
          <w:lang w:eastAsia="es-ES"/>
        </w:rPr>
        <w:pict>
          <v:rect id="_x0000_s1190" style="position:absolute;margin-left:735.6pt;margin-top:121.05pt;width:34.6pt;height:17pt;z-index:251827200" filled="f" stroked="f">
            <v:textbox style="mso-next-textbox:#_x0000_s1190">
              <w:txbxContent>
                <w:p w:rsidR="00EB772F" w:rsidRPr="00FF6211" w:rsidRDefault="00EB772F" w:rsidP="004B2B00">
                  <w:pPr>
                    <w:rPr>
                      <w:rFonts w:ascii="Arial" w:hAnsi="Arial" w:cs="Arial"/>
                      <w:b/>
                      <w:color w:val="C00000"/>
                      <w:sz w:val="14"/>
                    </w:rPr>
                  </w:pPr>
                  <w:r>
                    <w:rPr>
                      <w:rFonts w:ascii="Arial" w:hAnsi="Arial" w:cs="Arial"/>
                      <w:b/>
                      <w:color w:val="C00000"/>
                      <w:sz w:val="14"/>
                    </w:rPr>
                    <w:t>G16h</w:t>
                  </w:r>
                </w:p>
              </w:txbxContent>
            </v:textbox>
          </v:rect>
        </w:pict>
      </w:r>
      <w:r w:rsidRPr="00934198">
        <w:rPr>
          <w:b/>
          <w:noProof/>
          <w:lang w:eastAsia="es-ES"/>
        </w:rPr>
        <w:pict>
          <v:roundrect id="_x0000_s1187" style="position:absolute;margin-left:201.35pt;margin-top:185.8pt;width:187.45pt;height:105.2pt;z-index:251824128" arcsize="10923f" filled="f" strokecolor="#c0504d" strokeweight="1pt">
            <v:stroke dashstyle="dash"/>
            <v:shadow color="#868686"/>
          </v:roundrect>
        </w:pict>
      </w:r>
      <w:r w:rsidRPr="00934198">
        <w:rPr>
          <w:b/>
          <w:noProof/>
          <w:lang w:eastAsia="es-ES"/>
        </w:rPr>
        <w:pict>
          <v:rect id="_x0000_s1188" style="position:absolute;margin-left:199pt;margin-top:185.8pt;width:34.6pt;height:17pt;z-index:251825152" filled="f" stroked="f">
            <v:textbox style="mso-next-textbox:#_x0000_s1188">
              <w:txbxContent>
                <w:p w:rsidR="00EB772F" w:rsidRPr="00FF6211" w:rsidRDefault="00EB772F" w:rsidP="004B2B00">
                  <w:pPr>
                    <w:rPr>
                      <w:rFonts w:ascii="Arial" w:hAnsi="Arial" w:cs="Arial"/>
                      <w:b/>
                      <w:color w:val="C00000"/>
                      <w:sz w:val="14"/>
                    </w:rPr>
                  </w:pPr>
                  <w:r>
                    <w:rPr>
                      <w:rFonts w:ascii="Arial" w:hAnsi="Arial" w:cs="Arial"/>
                      <w:b/>
                      <w:color w:val="C00000"/>
                      <w:sz w:val="14"/>
                    </w:rPr>
                    <w:t>G19d</w:t>
                  </w:r>
                </w:p>
              </w:txbxContent>
            </v:textbox>
          </v:rect>
        </w:pict>
      </w:r>
      <w:r w:rsidR="004B2B00" w:rsidRPr="004B2B00">
        <w:rPr>
          <w:b/>
          <w:noProof/>
          <w:lang w:eastAsia="es-ES" w:bidi="ar-SA"/>
        </w:rPr>
        <w:drawing>
          <wp:inline distT="0" distB="0" distL="0" distR="0">
            <wp:extent cx="13183870" cy="556831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0" cstate="print"/>
                    <a:srcRect b="10698"/>
                    <a:stretch>
                      <a:fillRect/>
                    </a:stretch>
                  </pic:blipFill>
                  <pic:spPr bwMode="auto">
                    <a:xfrm>
                      <a:off x="0" y="0"/>
                      <a:ext cx="13183870" cy="5568315"/>
                    </a:xfrm>
                    <a:prstGeom prst="rect">
                      <a:avLst/>
                    </a:prstGeom>
                    <a:noFill/>
                    <a:ln w="9525">
                      <a:noFill/>
                      <a:miter lim="800000"/>
                      <a:headEnd/>
                      <a:tailEnd/>
                    </a:ln>
                  </pic:spPr>
                </pic:pic>
              </a:graphicData>
            </a:graphic>
          </wp:inline>
        </w:drawing>
      </w:r>
    </w:p>
    <w:p w:rsidR="004B2B00" w:rsidRPr="004E18AE" w:rsidRDefault="004B2B00" w:rsidP="004B2B00">
      <w:pPr>
        <w:pStyle w:val="Caption"/>
        <w:jc w:val="center"/>
        <w:rPr>
          <w:rFonts w:asciiTheme="majorHAnsi" w:hAnsiTheme="majorHAnsi"/>
          <w:sz w:val="16"/>
        </w:rPr>
      </w:pPr>
      <w:bookmarkStart w:id="412" w:name="_Toc266031591"/>
      <w:r w:rsidRPr="004E18AE">
        <w:rPr>
          <w:rFonts w:asciiTheme="majorHAnsi" w:hAnsiTheme="majorHAnsi"/>
          <w:sz w:val="16"/>
        </w:rPr>
        <w:t xml:space="preserve">Ilustración </w:t>
      </w:r>
      <w:r w:rsidR="00934198" w:rsidRPr="004E18AE">
        <w:rPr>
          <w:rFonts w:asciiTheme="majorHAnsi" w:hAnsiTheme="majorHAnsi"/>
          <w:sz w:val="16"/>
        </w:rPr>
        <w:fldChar w:fldCharType="begin"/>
      </w:r>
      <w:r w:rsidRPr="004E18AE">
        <w:rPr>
          <w:rFonts w:asciiTheme="majorHAnsi" w:hAnsiTheme="majorHAnsi"/>
          <w:sz w:val="16"/>
        </w:rPr>
        <w:instrText xml:space="preserve"> SEQ Ilustración \* ARABIC </w:instrText>
      </w:r>
      <w:r w:rsidR="00934198" w:rsidRPr="004E18AE">
        <w:rPr>
          <w:rFonts w:asciiTheme="majorHAnsi" w:hAnsiTheme="majorHAnsi"/>
          <w:sz w:val="16"/>
        </w:rPr>
        <w:fldChar w:fldCharType="separate"/>
      </w:r>
      <w:r w:rsidR="00EB772F">
        <w:rPr>
          <w:rFonts w:asciiTheme="majorHAnsi" w:hAnsiTheme="majorHAnsi"/>
          <w:noProof/>
          <w:sz w:val="16"/>
        </w:rPr>
        <w:t>63</w:t>
      </w:r>
      <w:r w:rsidR="00934198" w:rsidRPr="004E18AE">
        <w:rPr>
          <w:rFonts w:asciiTheme="majorHAnsi" w:hAnsiTheme="majorHAnsi"/>
          <w:sz w:val="16"/>
        </w:rPr>
        <w:fldChar w:fldCharType="end"/>
      </w:r>
      <w:r w:rsidRPr="004E18AE">
        <w:rPr>
          <w:rFonts w:asciiTheme="majorHAnsi" w:hAnsiTheme="majorHAnsi"/>
          <w:sz w:val="16"/>
        </w:rPr>
        <w:t>.- Descomposición funcional del Diagrama de Proceso "Planificación de Actividades de Educación Técnica”</w:t>
      </w:r>
      <w:bookmarkEnd w:id="412"/>
    </w:p>
    <w:p w:rsidR="004B2B00" w:rsidRPr="004E18AE" w:rsidRDefault="004B2B00" w:rsidP="004B2B00">
      <w:pPr>
        <w:pStyle w:val="Caption"/>
        <w:jc w:val="center"/>
        <w:rPr>
          <w:rFonts w:asciiTheme="majorHAnsi" w:hAnsiTheme="majorHAnsi"/>
          <w:sz w:val="16"/>
        </w:rPr>
      </w:pPr>
      <w:r w:rsidRPr="004E18AE">
        <w:rPr>
          <w:rFonts w:asciiTheme="majorHAnsi" w:hAnsiTheme="majorHAnsi"/>
          <w:sz w:val="16"/>
        </w:rPr>
        <w:t>Fuente:   Elaboración propia</w:t>
      </w:r>
    </w:p>
    <w:p w:rsidR="004B2B00" w:rsidRPr="004B2B00" w:rsidRDefault="004B2B00" w:rsidP="004B2B00"/>
    <w:p w:rsidR="004B2B00" w:rsidRPr="004B2B00" w:rsidRDefault="004B2B00" w:rsidP="004B2B00">
      <w:pPr>
        <w:rPr>
          <w:b/>
          <w:u w:val="single"/>
        </w:rPr>
      </w:pPr>
      <w:r w:rsidRPr="004B2B00">
        <w:br w:type="page"/>
      </w:r>
      <w:r w:rsidRPr="004B2B00">
        <w:rPr>
          <w:b/>
          <w:u w:val="single"/>
        </w:rPr>
        <w:t>MACRO PROCESO: Gestión de Abastecimiento / Proceso “Inventariado de Talleres de Educación Técnica”</w:t>
      </w:r>
    </w:p>
    <w:p w:rsidR="004B2B00" w:rsidRPr="004B2B00" w:rsidRDefault="00934198" w:rsidP="004B2B00">
      <w:pPr>
        <w:keepNext/>
        <w:spacing w:after="0"/>
        <w:jc w:val="center"/>
      </w:pPr>
      <w:r w:rsidRPr="00934198">
        <w:rPr>
          <w:b/>
          <w:bCs/>
          <w:noProof/>
          <w:lang w:eastAsia="es-ES"/>
        </w:rPr>
        <w:pict>
          <v:rect id="_x0000_s1202" style="position:absolute;left:0;text-align:left;margin-left:618.45pt;margin-top:117.35pt;width:34.6pt;height:17pt;z-index:251839488" filled="f" stroked="f">
            <v:textbox style="mso-next-textbox:#_x0000_s1202">
              <w:txbxContent>
                <w:p w:rsidR="00EB772F" w:rsidRPr="00FF6211" w:rsidRDefault="00EB772F" w:rsidP="004B2B00">
                  <w:pPr>
                    <w:rPr>
                      <w:rFonts w:ascii="Arial" w:hAnsi="Arial" w:cs="Arial"/>
                      <w:b/>
                      <w:color w:val="C00000"/>
                      <w:sz w:val="14"/>
                    </w:rPr>
                  </w:pPr>
                  <w:r>
                    <w:rPr>
                      <w:rFonts w:ascii="Arial" w:hAnsi="Arial" w:cs="Arial"/>
                      <w:b/>
                      <w:color w:val="C00000"/>
                      <w:sz w:val="14"/>
                    </w:rPr>
                    <w:t>G18b</w:t>
                  </w:r>
                </w:p>
              </w:txbxContent>
            </v:textbox>
          </v:rect>
        </w:pict>
      </w:r>
      <w:r w:rsidRPr="00934198">
        <w:rPr>
          <w:b/>
          <w:bCs/>
          <w:noProof/>
          <w:lang w:eastAsia="es-ES"/>
        </w:rPr>
        <w:pict>
          <v:roundrect id="_x0000_s1201" style="position:absolute;left:0;text-align:left;margin-left:618.45pt;margin-top:117.35pt;width:85.95pt;height:123.05pt;z-index:251838464" arcsize="10923f" filled="f" strokecolor="#c0504d" strokeweight="1pt">
            <v:stroke dashstyle="dash"/>
            <v:shadow color="#868686"/>
          </v:roundrect>
        </w:pict>
      </w:r>
      <w:r w:rsidRPr="00934198">
        <w:rPr>
          <w:b/>
          <w:bCs/>
          <w:noProof/>
          <w:lang w:eastAsia="es-ES"/>
        </w:rPr>
        <w:pict>
          <v:roundrect id="_x0000_s1199" style="position:absolute;left:0;text-align:left;margin-left:383.6pt;margin-top:110.65pt;width:73pt;height:81.75pt;z-index:251836416" arcsize="10923f" filled="f" strokecolor="#c0504d" strokeweight="1pt">
            <v:stroke dashstyle="dash"/>
            <v:shadow color="#868686"/>
          </v:roundrect>
        </w:pict>
      </w:r>
      <w:r w:rsidRPr="00934198">
        <w:rPr>
          <w:b/>
          <w:bCs/>
          <w:noProof/>
          <w:lang w:eastAsia="es-ES"/>
        </w:rPr>
        <w:pict>
          <v:rect id="_x0000_s1200" style="position:absolute;left:0;text-align:left;margin-left:381.25pt;margin-top:110.65pt;width:34.6pt;height:17pt;z-index:251837440" filled="f" stroked="f">
            <v:textbox style="mso-next-textbox:#_x0000_s1200">
              <w:txbxContent>
                <w:p w:rsidR="00EB772F" w:rsidRPr="00FF6211" w:rsidRDefault="00EB772F" w:rsidP="004B2B00">
                  <w:pPr>
                    <w:rPr>
                      <w:rFonts w:ascii="Arial" w:hAnsi="Arial" w:cs="Arial"/>
                      <w:b/>
                      <w:color w:val="C00000"/>
                      <w:sz w:val="14"/>
                    </w:rPr>
                  </w:pPr>
                  <w:r>
                    <w:rPr>
                      <w:rFonts w:ascii="Arial" w:hAnsi="Arial" w:cs="Arial"/>
                      <w:b/>
                      <w:color w:val="C00000"/>
                      <w:sz w:val="14"/>
                    </w:rPr>
                    <w:t>G62</w:t>
                  </w:r>
                </w:p>
              </w:txbxContent>
            </v:textbox>
          </v:rect>
        </w:pict>
      </w:r>
      <w:r w:rsidRPr="00934198">
        <w:rPr>
          <w:b/>
          <w:bCs/>
          <w:noProof/>
          <w:lang w:eastAsia="es-ES"/>
        </w:rPr>
        <w:pict>
          <v:roundrect id="_x0000_s1197" style="position:absolute;left:0;text-align:left;margin-left:286.75pt;margin-top:110.65pt;width:81.1pt;height:81.75pt;z-index:251834368" arcsize="10923f" filled="f" strokecolor="#c0504d" strokeweight="1pt">
            <v:stroke dashstyle="dash"/>
            <v:shadow color="#868686"/>
          </v:roundrect>
        </w:pict>
      </w:r>
      <w:r w:rsidRPr="00934198">
        <w:rPr>
          <w:b/>
          <w:bCs/>
          <w:noProof/>
          <w:lang w:eastAsia="es-ES"/>
        </w:rPr>
        <w:pict>
          <v:rect id="_x0000_s1198" style="position:absolute;left:0;text-align:left;margin-left:284.4pt;margin-top:110.65pt;width:34.6pt;height:17pt;z-index:251835392" filled="f" stroked="f">
            <v:textbox style="mso-next-textbox:#_x0000_s1198">
              <w:txbxContent>
                <w:p w:rsidR="00EB772F" w:rsidRPr="00FF6211" w:rsidRDefault="00EB772F" w:rsidP="004B2B00">
                  <w:pPr>
                    <w:rPr>
                      <w:rFonts w:ascii="Arial" w:hAnsi="Arial" w:cs="Arial"/>
                      <w:b/>
                      <w:color w:val="C00000"/>
                      <w:sz w:val="14"/>
                    </w:rPr>
                  </w:pPr>
                  <w:r>
                    <w:rPr>
                      <w:rFonts w:ascii="Arial" w:hAnsi="Arial" w:cs="Arial"/>
                      <w:b/>
                      <w:color w:val="C00000"/>
                      <w:sz w:val="14"/>
                    </w:rPr>
                    <w:t>G61</w:t>
                  </w:r>
                </w:p>
              </w:txbxContent>
            </v:textbox>
          </v:rect>
        </w:pict>
      </w:r>
      <w:r w:rsidR="004B2B00" w:rsidRPr="004B2B00">
        <w:rPr>
          <w:b/>
          <w:bCs/>
          <w:noProof/>
          <w:lang w:eastAsia="es-ES" w:bidi="ar-SA"/>
        </w:rPr>
        <w:drawing>
          <wp:inline distT="0" distB="0" distL="0" distR="0">
            <wp:extent cx="8830310" cy="7546975"/>
            <wp:effectExtent l="1905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1" cstate="print"/>
                    <a:srcRect b="6929"/>
                    <a:stretch>
                      <a:fillRect/>
                    </a:stretch>
                  </pic:blipFill>
                  <pic:spPr bwMode="auto">
                    <a:xfrm>
                      <a:off x="0" y="0"/>
                      <a:ext cx="8830310" cy="7546975"/>
                    </a:xfrm>
                    <a:prstGeom prst="rect">
                      <a:avLst/>
                    </a:prstGeom>
                    <a:noFill/>
                    <a:ln w="9525">
                      <a:noFill/>
                      <a:miter lim="800000"/>
                      <a:headEnd/>
                      <a:tailEnd/>
                    </a:ln>
                  </pic:spPr>
                </pic:pic>
              </a:graphicData>
            </a:graphic>
          </wp:inline>
        </w:drawing>
      </w:r>
    </w:p>
    <w:p w:rsidR="004B2B00" w:rsidRPr="004E18AE" w:rsidRDefault="004B2B00" w:rsidP="004B2B00">
      <w:pPr>
        <w:pStyle w:val="Caption"/>
        <w:jc w:val="center"/>
        <w:rPr>
          <w:rFonts w:asciiTheme="majorHAnsi" w:hAnsiTheme="majorHAnsi"/>
          <w:sz w:val="16"/>
        </w:rPr>
      </w:pPr>
      <w:bookmarkStart w:id="413" w:name="_Toc266031592"/>
      <w:r w:rsidRPr="004E18AE">
        <w:rPr>
          <w:rFonts w:asciiTheme="majorHAnsi" w:hAnsiTheme="majorHAnsi"/>
          <w:sz w:val="16"/>
        </w:rPr>
        <w:t xml:space="preserve">Ilustración </w:t>
      </w:r>
      <w:r w:rsidR="00934198" w:rsidRPr="004E18AE">
        <w:rPr>
          <w:rFonts w:asciiTheme="majorHAnsi" w:hAnsiTheme="majorHAnsi"/>
          <w:sz w:val="16"/>
        </w:rPr>
        <w:fldChar w:fldCharType="begin"/>
      </w:r>
      <w:r w:rsidRPr="004E18AE">
        <w:rPr>
          <w:rFonts w:asciiTheme="majorHAnsi" w:hAnsiTheme="majorHAnsi"/>
          <w:sz w:val="16"/>
        </w:rPr>
        <w:instrText xml:space="preserve"> SEQ Ilustración \* ARABIC </w:instrText>
      </w:r>
      <w:r w:rsidR="00934198" w:rsidRPr="004E18AE">
        <w:rPr>
          <w:rFonts w:asciiTheme="majorHAnsi" w:hAnsiTheme="majorHAnsi"/>
          <w:sz w:val="16"/>
        </w:rPr>
        <w:fldChar w:fldCharType="separate"/>
      </w:r>
      <w:r w:rsidR="00EB772F">
        <w:rPr>
          <w:rFonts w:asciiTheme="majorHAnsi" w:hAnsiTheme="majorHAnsi"/>
          <w:noProof/>
          <w:sz w:val="16"/>
        </w:rPr>
        <w:t>64</w:t>
      </w:r>
      <w:r w:rsidR="00934198" w:rsidRPr="004E18AE">
        <w:rPr>
          <w:rFonts w:asciiTheme="majorHAnsi" w:hAnsiTheme="majorHAnsi"/>
          <w:sz w:val="16"/>
        </w:rPr>
        <w:fldChar w:fldCharType="end"/>
      </w:r>
      <w:r w:rsidRPr="004E18AE">
        <w:rPr>
          <w:rFonts w:asciiTheme="majorHAnsi" w:hAnsiTheme="majorHAnsi"/>
          <w:sz w:val="16"/>
        </w:rPr>
        <w:t>.- Descomposición funcional del Diagrama de Proceso "Inventariado de Talleres de Educación Técnica”</w:t>
      </w:r>
      <w:bookmarkEnd w:id="413"/>
    </w:p>
    <w:p w:rsidR="004B2B00" w:rsidRPr="004E18AE" w:rsidRDefault="004B2B00" w:rsidP="004B2B00">
      <w:pPr>
        <w:pStyle w:val="Caption"/>
        <w:jc w:val="center"/>
        <w:rPr>
          <w:rFonts w:asciiTheme="majorHAnsi" w:hAnsiTheme="majorHAnsi"/>
          <w:sz w:val="16"/>
        </w:rPr>
      </w:pPr>
      <w:r w:rsidRPr="004E18AE">
        <w:rPr>
          <w:rFonts w:asciiTheme="majorHAnsi" w:hAnsiTheme="majorHAnsi"/>
          <w:sz w:val="16"/>
        </w:rPr>
        <w:t>Fuente:   Elaboración propia</w:t>
      </w:r>
    </w:p>
    <w:p w:rsidR="004B2B00" w:rsidRDefault="004B2B00" w:rsidP="004B2B00">
      <w:pPr>
        <w:sectPr w:rsidR="004B2B00" w:rsidSect="004B3A90">
          <w:pgSz w:w="23814" w:h="16839" w:orient="landscape" w:code="8"/>
          <w:pgMar w:top="1701" w:right="1417" w:bottom="1701" w:left="1417" w:header="708" w:footer="708" w:gutter="0"/>
          <w:cols w:space="708"/>
          <w:docGrid w:linePitch="360"/>
        </w:sectPr>
      </w:pPr>
    </w:p>
    <w:p w:rsidR="004B2B00" w:rsidRPr="004B2B00" w:rsidRDefault="004B2B00" w:rsidP="004B2B00">
      <w:pPr>
        <w:rPr>
          <w:rFonts w:cstheme="minorHAnsi"/>
          <w:b/>
          <w:u w:val="single"/>
        </w:rPr>
      </w:pPr>
      <w:r w:rsidRPr="004B2B00">
        <w:rPr>
          <w:rFonts w:cstheme="minorHAnsi"/>
          <w:b/>
          <w:u w:val="single"/>
        </w:rPr>
        <w:t>MACRO PROCESO:   Gestión de Aseguramiento de la Calidad Educativa / Proceso “Acompañamiento de Educación Técnica”</w:t>
      </w:r>
    </w:p>
    <w:p w:rsidR="004B2B00" w:rsidRPr="004B2B00" w:rsidRDefault="004B2B00" w:rsidP="004B2B00">
      <w:pPr>
        <w:rPr>
          <w:rFonts w:cstheme="minorHAnsi"/>
          <w:b/>
          <w:u w:val="single"/>
        </w:rPr>
      </w:pPr>
    </w:p>
    <w:p w:rsidR="004B2B00" w:rsidRPr="004B2B00" w:rsidRDefault="00934198" w:rsidP="004B2B00">
      <w:pPr>
        <w:keepNext/>
        <w:spacing w:after="0"/>
        <w:rPr>
          <w:rFonts w:cstheme="minorHAnsi"/>
        </w:rPr>
      </w:pPr>
      <w:r w:rsidRPr="00934198">
        <w:rPr>
          <w:rFonts w:cstheme="minorHAnsi"/>
          <w:b/>
          <w:bCs/>
          <w:noProof/>
          <w:lang w:eastAsia="es-ES"/>
        </w:rPr>
        <w:pict>
          <v:rect id="_x0000_s1208" style="position:absolute;margin-left:401.15pt;margin-top:226.7pt;width:34.6pt;height:17pt;z-index:251845632" filled="f" stroked="f">
            <v:textbox style="mso-next-textbox:#_x0000_s1208">
              <w:txbxContent>
                <w:p w:rsidR="00EB772F" w:rsidRPr="00FF6211" w:rsidRDefault="00EB772F" w:rsidP="004B2B00">
                  <w:pPr>
                    <w:rPr>
                      <w:rFonts w:ascii="Arial" w:hAnsi="Arial" w:cs="Arial"/>
                      <w:b/>
                      <w:color w:val="C00000"/>
                      <w:sz w:val="14"/>
                    </w:rPr>
                  </w:pPr>
                  <w:r>
                    <w:rPr>
                      <w:rFonts w:ascii="Arial" w:hAnsi="Arial" w:cs="Arial"/>
                      <w:b/>
                      <w:color w:val="C00000"/>
                      <w:sz w:val="14"/>
                    </w:rPr>
                    <w:t>G45c</w:t>
                  </w:r>
                </w:p>
              </w:txbxContent>
            </v:textbox>
          </v:rect>
        </w:pict>
      </w:r>
      <w:r w:rsidRPr="00934198">
        <w:rPr>
          <w:rFonts w:cstheme="minorHAnsi"/>
          <w:b/>
          <w:bCs/>
          <w:noProof/>
          <w:lang w:eastAsia="es-ES"/>
        </w:rPr>
        <w:pict>
          <v:roundrect id="_x0000_s1207" style="position:absolute;margin-left:332.8pt;margin-top:226.7pt;width:102.95pt;height:156.85pt;z-index:251844608" arcsize="10923f" filled="f" strokecolor="#c0504d" strokeweight="1pt">
            <v:stroke dashstyle="dash"/>
            <v:shadow color="#868686"/>
          </v:roundrect>
        </w:pict>
      </w:r>
      <w:r w:rsidRPr="00934198">
        <w:rPr>
          <w:rFonts w:cstheme="minorHAnsi"/>
          <w:b/>
          <w:bCs/>
          <w:noProof/>
          <w:lang w:eastAsia="es-ES"/>
        </w:rPr>
        <w:pict>
          <v:roundrect id="_x0000_s1205" style="position:absolute;margin-left:223.9pt;margin-top:219.15pt;width:102.95pt;height:97.95pt;z-index:251842560" arcsize="10923f" filled="f" strokecolor="#c0504d" strokeweight="1pt">
            <v:stroke dashstyle="dash"/>
            <v:shadow color="#868686"/>
          </v:roundrect>
        </w:pict>
      </w:r>
      <w:r w:rsidRPr="00934198">
        <w:rPr>
          <w:rFonts w:cstheme="minorHAnsi"/>
          <w:b/>
          <w:bCs/>
          <w:noProof/>
          <w:lang w:eastAsia="es-ES"/>
        </w:rPr>
        <w:pict>
          <v:rect id="_x0000_s1206" style="position:absolute;margin-left:298.3pt;margin-top:219.15pt;width:34.6pt;height:17pt;z-index:251843584" filled="f" stroked="f">
            <v:textbox style="mso-next-textbox:#_x0000_s1206">
              <w:txbxContent>
                <w:p w:rsidR="00EB772F" w:rsidRPr="00FF6211" w:rsidRDefault="00EB772F" w:rsidP="004B2B00">
                  <w:pPr>
                    <w:rPr>
                      <w:rFonts w:ascii="Arial" w:hAnsi="Arial" w:cs="Arial"/>
                      <w:b/>
                      <w:color w:val="C00000"/>
                      <w:sz w:val="14"/>
                    </w:rPr>
                  </w:pPr>
                  <w:r>
                    <w:rPr>
                      <w:rFonts w:ascii="Arial" w:hAnsi="Arial" w:cs="Arial"/>
                      <w:b/>
                      <w:color w:val="C00000"/>
                      <w:sz w:val="14"/>
                    </w:rPr>
                    <w:t>G45b</w:t>
                  </w:r>
                </w:p>
              </w:txbxContent>
            </v:textbox>
          </v:rect>
        </w:pict>
      </w:r>
      <w:r w:rsidRPr="00934198">
        <w:rPr>
          <w:rFonts w:cstheme="minorHAnsi"/>
          <w:b/>
          <w:bCs/>
          <w:noProof/>
          <w:lang w:eastAsia="es-ES"/>
        </w:rPr>
        <w:pict>
          <v:roundrect id="_x0000_s1203" style="position:absolute;margin-left:165.4pt;margin-top:114.5pt;width:116.25pt;height:77.9pt;z-index:251840512" arcsize="10923f" filled="f" strokecolor="#c0504d" strokeweight="1pt">
            <v:stroke dashstyle="dash"/>
            <v:shadow color="#868686"/>
          </v:roundrect>
        </w:pict>
      </w:r>
      <w:r w:rsidRPr="00934198">
        <w:rPr>
          <w:rFonts w:cstheme="minorHAnsi"/>
          <w:b/>
          <w:bCs/>
          <w:noProof/>
          <w:lang w:eastAsia="es-ES"/>
        </w:rPr>
        <w:pict>
          <v:rect id="_x0000_s1204" style="position:absolute;margin-left:163.05pt;margin-top:114.5pt;width:34.6pt;height:17pt;z-index:251841536" filled="f" stroked="f">
            <v:textbox style="mso-next-textbox:#_x0000_s1204">
              <w:txbxContent>
                <w:p w:rsidR="00EB772F" w:rsidRPr="00FF6211" w:rsidRDefault="00EB772F" w:rsidP="004B2B00">
                  <w:pPr>
                    <w:rPr>
                      <w:rFonts w:ascii="Arial" w:hAnsi="Arial" w:cs="Arial"/>
                      <w:b/>
                      <w:color w:val="C00000"/>
                      <w:sz w:val="14"/>
                    </w:rPr>
                  </w:pPr>
                  <w:r>
                    <w:rPr>
                      <w:rFonts w:ascii="Arial" w:hAnsi="Arial" w:cs="Arial"/>
                      <w:b/>
                      <w:color w:val="C00000"/>
                      <w:sz w:val="14"/>
                    </w:rPr>
                    <w:t>G39b</w:t>
                  </w:r>
                </w:p>
              </w:txbxContent>
            </v:textbox>
          </v:rect>
        </w:pict>
      </w:r>
      <w:r w:rsidR="004B2B00" w:rsidRPr="004B2B00">
        <w:rPr>
          <w:rFonts w:cstheme="minorHAnsi"/>
          <w:b/>
          <w:bCs/>
          <w:noProof/>
          <w:lang w:eastAsia="es-ES" w:bidi="ar-SA"/>
        </w:rPr>
        <w:drawing>
          <wp:inline distT="0" distB="0" distL="0" distR="0">
            <wp:extent cx="8434070" cy="8679815"/>
            <wp:effectExtent l="1905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3" cstate="print"/>
                    <a:srcRect b="8403"/>
                    <a:stretch>
                      <a:fillRect/>
                    </a:stretch>
                  </pic:blipFill>
                  <pic:spPr bwMode="auto">
                    <a:xfrm>
                      <a:off x="0" y="0"/>
                      <a:ext cx="8434070" cy="8679815"/>
                    </a:xfrm>
                    <a:prstGeom prst="rect">
                      <a:avLst/>
                    </a:prstGeom>
                    <a:noFill/>
                    <a:ln w="9525">
                      <a:noFill/>
                      <a:miter lim="800000"/>
                      <a:headEnd/>
                      <a:tailEnd/>
                    </a:ln>
                  </pic:spPr>
                </pic:pic>
              </a:graphicData>
            </a:graphic>
          </wp:inline>
        </w:drawing>
      </w:r>
    </w:p>
    <w:p w:rsidR="004B2B00" w:rsidRPr="004E18AE" w:rsidRDefault="004B2B00" w:rsidP="004B2B00">
      <w:pPr>
        <w:pStyle w:val="Caption"/>
        <w:jc w:val="center"/>
        <w:rPr>
          <w:rFonts w:asciiTheme="majorHAnsi" w:hAnsiTheme="majorHAnsi" w:cstheme="minorHAnsi"/>
          <w:sz w:val="16"/>
        </w:rPr>
      </w:pPr>
      <w:bookmarkStart w:id="414" w:name="_Toc266031593"/>
      <w:r w:rsidRPr="004E18AE">
        <w:rPr>
          <w:rFonts w:asciiTheme="majorHAnsi" w:hAnsiTheme="majorHAnsi" w:cstheme="minorHAnsi"/>
          <w:sz w:val="16"/>
        </w:rPr>
        <w:t xml:space="preserve">Ilustración </w:t>
      </w:r>
      <w:r w:rsidR="00934198" w:rsidRPr="004E18AE">
        <w:rPr>
          <w:rFonts w:asciiTheme="majorHAnsi" w:hAnsiTheme="majorHAnsi" w:cstheme="minorHAnsi"/>
          <w:sz w:val="16"/>
        </w:rPr>
        <w:fldChar w:fldCharType="begin"/>
      </w:r>
      <w:r w:rsidRPr="004E18AE">
        <w:rPr>
          <w:rFonts w:asciiTheme="majorHAnsi" w:hAnsiTheme="majorHAnsi" w:cstheme="minorHAnsi"/>
          <w:sz w:val="16"/>
        </w:rPr>
        <w:instrText xml:space="preserve"> SEQ Ilustración \* ARABIC </w:instrText>
      </w:r>
      <w:r w:rsidR="00934198" w:rsidRPr="004E18AE">
        <w:rPr>
          <w:rFonts w:asciiTheme="majorHAnsi" w:hAnsiTheme="majorHAnsi" w:cstheme="minorHAnsi"/>
          <w:sz w:val="16"/>
        </w:rPr>
        <w:fldChar w:fldCharType="separate"/>
      </w:r>
      <w:r w:rsidR="00EB772F">
        <w:rPr>
          <w:rFonts w:asciiTheme="majorHAnsi" w:hAnsiTheme="majorHAnsi" w:cstheme="minorHAnsi"/>
          <w:noProof/>
          <w:sz w:val="16"/>
        </w:rPr>
        <w:t>65</w:t>
      </w:r>
      <w:r w:rsidR="00934198" w:rsidRPr="004E18AE">
        <w:rPr>
          <w:rFonts w:asciiTheme="majorHAnsi" w:hAnsiTheme="majorHAnsi" w:cstheme="minorHAnsi"/>
          <w:sz w:val="16"/>
        </w:rPr>
        <w:fldChar w:fldCharType="end"/>
      </w:r>
      <w:r w:rsidRPr="004E18AE">
        <w:rPr>
          <w:rFonts w:asciiTheme="majorHAnsi" w:hAnsiTheme="majorHAnsi" w:cstheme="minorHAnsi"/>
          <w:sz w:val="16"/>
        </w:rPr>
        <w:t>.- Descomposición funcional del Diagrama de Proceso "Acompañamiento de Educación Técnica”</w:t>
      </w:r>
      <w:bookmarkEnd w:id="414"/>
    </w:p>
    <w:p w:rsidR="004B2B00" w:rsidRPr="004E18AE" w:rsidRDefault="004B2B00" w:rsidP="004B2B00">
      <w:pPr>
        <w:pStyle w:val="Caption"/>
        <w:jc w:val="center"/>
        <w:rPr>
          <w:rFonts w:asciiTheme="majorHAnsi" w:hAnsiTheme="majorHAnsi"/>
          <w:sz w:val="16"/>
        </w:rPr>
      </w:pPr>
      <w:r w:rsidRPr="004E18AE">
        <w:rPr>
          <w:rFonts w:asciiTheme="majorHAnsi" w:hAnsiTheme="majorHAnsi" w:cstheme="minorHAnsi"/>
          <w:sz w:val="16"/>
        </w:rPr>
        <w:t>Fuente:   Elaboración propia</w:t>
      </w:r>
    </w:p>
    <w:p w:rsidR="004B2B00" w:rsidRDefault="004B2B00" w:rsidP="004B2B00"/>
    <w:p w:rsidR="004B2B00" w:rsidRDefault="004B2B00" w:rsidP="004B2B00"/>
    <w:p w:rsidR="004B3A90" w:rsidRDefault="004B3A90" w:rsidP="004B2B00">
      <w:pPr>
        <w:rPr>
          <w:rFonts w:ascii="Arial Narrow" w:hAnsi="Arial Narrow"/>
          <w:b/>
          <w:u w:val="single"/>
        </w:rPr>
        <w:sectPr w:rsidR="004B3A90" w:rsidSect="00796550">
          <w:footerReference w:type="default" r:id="rId162"/>
          <w:pgSz w:w="16839" w:h="23814" w:code="8"/>
          <w:pgMar w:top="1417" w:right="1701" w:bottom="1417" w:left="1701" w:header="708" w:footer="708" w:gutter="0"/>
          <w:cols w:space="708"/>
          <w:docGrid w:linePitch="360"/>
        </w:sectPr>
      </w:pPr>
    </w:p>
    <w:p w:rsidR="004B2B00" w:rsidRPr="004B2B00" w:rsidRDefault="004B3A90" w:rsidP="004B3A90">
      <w:pPr>
        <w:spacing w:after="0" w:line="240" w:lineRule="auto"/>
        <w:rPr>
          <w:b/>
          <w:u w:val="single"/>
        </w:rPr>
      </w:pPr>
      <w:r>
        <w:rPr>
          <w:b/>
          <w:u w:val="single"/>
        </w:rPr>
        <w:t>M</w:t>
      </w:r>
      <w:r w:rsidR="004B2B00" w:rsidRPr="004B2B00">
        <w:rPr>
          <w:b/>
          <w:u w:val="single"/>
        </w:rPr>
        <w:t>ACRO PROCESO: Gestión de Aseguramiento de la Calidad Educativa / Proceso “Capacitaciones de Educación Técnica”</w:t>
      </w:r>
    </w:p>
    <w:p w:rsidR="004B2B00" w:rsidRPr="004B2B00" w:rsidRDefault="004E18AE" w:rsidP="004B2B00">
      <w:pPr>
        <w:pStyle w:val="Caption"/>
        <w:jc w:val="center"/>
        <w:rPr>
          <w:rFonts w:asciiTheme="majorHAnsi" w:hAnsiTheme="majorHAnsi"/>
        </w:rPr>
      </w:pPr>
      <w:r w:rsidRPr="00934198">
        <w:rPr>
          <w:rFonts w:asciiTheme="majorHAnsi" w:hAnsiTheme="majorHAnsi"/>
          <w:noProof/>
        </w:rPr>
        <w:pict>
          <v:rect id="_x0000_s1222" style="position:absolute;left:0;text-align:left;margin-left:537.1pt;margin-top:165.55pt;width:34.6pt;height:17pt;z-index:251859968" filled="f" stroked="f">
            <v:textbox style="mso-next-textbox:#_x0000_s1222">
              <w:txbxContent>
                <w:p w:rsidR="00EB772F" w:rsidRPr="00FF6211" w:rsidRDefault="00EB772F" w:rsidP="004B2B00">
                  <w:pPr>
                    <w:rPr>
                      <w:rFonts w:ascii="Arial" w:hAnsi="Arial" w:cs="Arial"/>
                      <w:b/>
                      <w:color w:val="C00000"/>
                      <w:sz w:val="14"/>
                    </w:rPr>
                  </w:pPr>
                  <w:r>
                    <w:rPr>
                      <w:rFonts w:ascii="Arial" w:hAnsi="Arial" w:cs="Arial"/>
                      <w:b/>
                      <w:color w:val="C00000"/>
                      <w:sz w:val="14"/>
                    </w:rPr>
                    <w:t>G63</w:t>
                  </w:r>
                </w:p>
              </w:txbxContent>
            </v:textbox>
          </v:rect>
        </w:pict>
      </w:r>
      <w:r w:rsidRPr="00934198">
        <w:rPr>
          <w:rFonts w:asciiTheme="majorHAnsi" w:hAnsiTheme="majorHAnsi"/>
          <w:noProof/>
        </w:rPr>
        <w:pict>
          <v:roundrect id="_x0000_s1221" style="position:absolute;left:0;text-align:left;margin-left:535.8pt;margin-top:165.55pt;width:99.6pt;height:87.1pt;z-index:251858944" arcsize="10923f" filled="f" strokecolor="#c0504d" strokeweight="1pt">
            <v:stroke dashstyle="dash"/>
            <v:shadow color="#868686"/>
          </v:roundrect>
        </w:pict>
      </w:r>
      <w:r w:rsidRPr="00934198">
        <w:rPr>
          <w:rFonts w:asciiTheme="majorHAnsi" w:hAnsiTheme="majorHAnsi"/>
          <w:noProof/>
        </w:rPr>
        <w:pict>
          <v:roundrect id="_x0000_s1219" style="position:absolute;left:0;text-align:left;margin-left:451.2pt;margin-top:169.75pt;width:70.3pt;height:67.85pt;z-index:251856896" arcsize="10923f" filled="f" strokecolor="#c0504d" strokeweight="1pt">
            <v:stroke dashstyle="dash"/>
            <v:shadow color="#868686"/>
          </v:roundrect>
        </w:pict>
      </w:r>
      <w:r w:rsidRPr="00934198">
        <w:rPr>
          <w:rFonts w:asciiTheme="majorHAnsi" w:hAnsiTheme="majorHAnsi"/>
          <w:noProof/>
        </w:rPr>
        <w:pict>
          <v:roundrect id="_x0000_s1217" style="position:absolute;left:0;text-align:left;margin-left:327.15pt;margin-top:169.75pt;width:43.7pt;height:67.85pt;z-index:251854848" arcsize="10923f" filled="f" strokecolor="#c0504d" strokeweight="1pt">
            <v:stroke dashstyle="dash"/>
            <v:shadow color="#868686"/>
          </v:roundrect>
        </w:pict>
      </w:r>
      <w:r w:rsidRPr="00934198">
        <w:rPr>
          <w:rFonts w:asciiTheme="majorHAnsi" w:hAnsiTheme="majorHAnsi"/>
          <w:noProof/>
        </w:rPr>
        <w:pict>
          <v:rect id="_x0000_s1214" style="position:absolute;left:0;text-align:left;margin-left:130.1pt;margin-top:169.75pt;width:34.6pt;height:17pt;z-index:251851776" filled="f" stroked="f">
            <v:textbox style="mso-next-textbox:#_x0000_s1214">
              <w:txbxContent>
                <w:p w:rsidR="00EB772F" w:rsidRPr="00FF6211" w:rsidRDefault="00EB772F" w:rsidP="004B2B00">
                  <w:pPr>
                    <w:rPr>
                      <w:rFonts w:ascii="Arial" w:hAnsi="Arial" w:cs="Arial"/>
                      <w:b/>
                      <w:color w:val="C00000"/>
                      <w:sz w:val="14"/>
                    </w:rPr>
                  </w:pPr>
                  <w:r>
                    <w:rPr>
                      <w:rFonts w:ascii="Arial" w:hAnsi="Arial" w:cs="Arial"/>
                      <w:b/>
                      <w:color w:val="C00000"/>
                      <w:sz w:val="14"/>
                    </w:rPr>
                    <w:t>G41c</w:t>
                  </w:r>
                </w:p>
              </w:txbxContent>
            </v:textbox>
          </v:rect>
        </w:pict>
      </w:r>
      <w:r w:rsidRPr="00934198">
        <w:rPr>
          <w:rFonts w:asciiTheme="majorHAnsi" w:hAnsiTheme="majorHAnsi"/>
          <w:noProof/>
        </w:rPr>
        <w:pict>
          <v:roundrect id="_x0000_s1213" style="position:absolute;left:0;text-align:left;margin-left:130.1pt;margin-top:169.75pt;width:108.9pt;height:87.1pt;z-index:251850752" arcsize="10923f" filled="f" strokecolor="#c0504d" strokeweight="1pt">
            <v:stroke dashstyle="dash"/>
            <v:shadow color="#868686"/>
          </v:roundrect>
        </w:pict>
      </w:r>
      <w:r w:rsidRPr="00934198">
        <w:rPr>
          <w:rFonts w:asciiTheme="majorHAnsi" w:hAnsiTheme="majorHAnsi"/>
          <w:noProof/>
        </w:rPr>
        <w:pict>
          <v:rect id="_x0000_s1216" style="position:absolute;left:0;text-align:left;margin-left:242.75pt;margin-top:169.75pt;width:34.6pt;height:17pt;z-index:251853824" filled="f" stroked="f">
            <v:textbox style="mso-next-textbox:#_x0000_s1216">
              <w:txbxContent>
                <w:p w:rsidR="00EB772F" w:rsidRPr="00FF6211" w:rsidRDefault="00EB772F" w:rsidP="004B2B00">
                  <w:pPr>
                    <w:rPr>
                      <w:rFonts w:ascii="Arial" w:hAnsi="Arial" w:cs="Arial"/>
                      <w:b/>
                      <w:color w:val="C00000"/>
                      <w:sz w:val="14"/>
                    </w:rPr>
                  </w:pPr>
                  <w:r>
                    <w:rPr>
                      <w:rFonts w:ascii="Arial" w:hAnsi="Arial" w:cs="Arial"/>
                      <w:b/>
                      <w:color w:val="C00000"/>
                      <w:sz w:val="14"/>
                    </w:rPr>
                    <w:t>G49b</w:t>
                  </w:r>
                </w:p>
              </w:txbxContent>
            </v:textbox>
          </v:rect>
        </w:pict>
      </w:r>
      <w:r w:rsidRPr="00934198">
        <w:rPr>
          <w:rFonts w:asciiTheme="majorHAnsi" w:hAnsiTheme="majorHAnsi"/>
          <w:noProof/>
        </w:rPr>
        <w:pict>
          <v:roundrect id="_x0000_s1215" style="position:absolute;left:0;text-align:left;margin-left:242.75pt;margin-top:169.75pt;width:43.7pt;height:67.85pt;z-index:251852800" arcsize="10923f" filled="f" strokecolor="#c0504d" strokeweight="1pt">
            <v:stroke dashstyle="dash"/>
            <v:shadow color="#868686"/>
          </v:roundrect>
        </w:pict>
      </w:r>
      <w:r w:rsidRPr="00934198">
        <w:rPr>
          <w:rFonts w:asciiTheme="majorHAnsi" w:hAnsiTheme="majorHAnsi"/>
          <w:noProof/>
        </w:rPr>
        <w:pict>
          <v:rect id="_x0000_s1212" style="position:absolute;left:0;text-align:left;margin-left:160.2pt;margin-top:98.6pt;width:34.6pt;height:17pt;z-index:251849728" filled="f" stroked="f">
            <v:textbox style="mso-next-textbox:#_x0000_s1212">
              <w:txbxContent>
                <w:p w:rsidR="00EB772F" w:rsidRPr="00FF6211" w:rsidRDefault="00EB772F" w:rsidP="004B2B00">
                  <w:pPr>
                    <w:rPr>
                      <w:rFonts w:ascii="Arial" w:hAnsi="Arial" w:cs="Arial"/>
                      <w:b/>
                      <w:color w:val="C00000"/>
                      <w:sz w:val="14"/>
                    </w:rPr>
                  </w:pPr>
                  <w:r>
                    <w:rPr>
                      <w:rFonts w:ascii="Arial" w:hAnsi="Arial" w:cs="Arial"/>
                      <w:b/>
                      <w:color w:val="C00000"/>
                      <w:sz w:val="14"/>
                    </w:rPr>
                    <w:t>G48b</w:t>
                  </w:r>
                </w:p>
              </w:txbxContent>
            </v:textbox>
          </v:rect>
        </w:pict>
      </w:r>
      <w:r w:rsidRPr="00934198">
        <w:rPr>
          <w:rFonts w:asciiTheme="majorHAnsi" w:hAnsiTheme="majorHAnsi"/>
          <w:noProof/>
        </w:rPr>
        <w:pict>
          <v:roundrect id="_x0000_s1211" style="position:absolute;left:0;text-align:left;margin-left:160.2pt;margin-top:98.6pt;width:89.2pt;height:55.25pt;z-index:251848704" arcsize="10923f" filled="f" strokecolor="#c0504d" strokeweight="1pt">
            <v:stroke dashstyle="dash"/>
            <v:shadow color="#868686"/>
          </v:roundrect>
        </w:pict>
      </w:r>
      <w:r w:rsidRPr="00934198">
        <w:rPr>
          <w:rFonts w:asciiTheme="majorHAnsi" w:hAnsiTheme="majorHAnsi"/>
          <w:noProof/>
        </w:rPr>
        <w:pict>
          <v:roundrect id="_x0000_s1209" style="position:absolute;left:0;text-align:left;margin-left:263.35pt;margin-top:98.6pt;width:74.4pt;height:55.25pt;z-index:251846656" arcsize="10923f" filled="f" strokecolor="#c0504d" strokeweight="1pt">
            <v:stroke dashstyle="dash"/>
            <v:shadow color="#868686"/>
          </v:roundrect>
        </w:pict>
      </w:r>
      <w:r w:rsidR="00934198" w:rsidRPr="00934198">
        <w:rPr>
          <w:rFonts w:asciiTheme="majorHAnsi" w:hAnsiTheme="majorHAnsi"/>
          <w:noProof/>
        </w:rPr>
        <w:pict>
          <v:rect id="_x0000_s1220" style="position:absolute;left:0;text-align:left;margin-left:454.8pt;margin-top:169.75pt;width:34.6pt;height:17pt;z-index:251857920" filled="f" stroked="f">
            <v:textbox style="mso-next-textbox:#_x0000_s1220">
              <w:txbxContent>
                <w:p w:rsidR="00EB772F" w:rsidRPr="00FF6211" w:rsidRDefault="00EB772F" w:rsidP="004B2B00">
                  <w:pPr>
                    <w:rPr>
                      <w:rFonts w:ascii="Arial" w:hAnsi="Arial" w:cs="Arial"/>
                      <w:b/>
                      <w:color w:val="C00000"/>
                      <w:sz w:val="14"/>
                    </w:rPr>
                  </w:pPr>
                  <w:r>
                    <w:rPr>
                      <w:rFonts w:ascii="Arial" w:hAnsi="Arial" w:cs="Arial"/>
                      <w:b/>
                      <w:color w:val="C00000"/>
                      <w:sz w:val="14"/>
                    </w:rPr>
                    <w:t>G44c</w:t>
                  </w:r>
                </w:p>
              </w:txbxContent>
            </v:textbox>
          </v:rect>
        </w:pict>
      </w:r>
      <w:r w:rsidR="00934198" w:rsidRPr="00934198">
        <w:rPr>
          <w:rFonts w:asciiTheme="majorHAnsi" w:hAnsiTheme="majorHAnsi"/>
          <w:noProof/>
        </w:rPr>
        <w:pict>
          <v:rect id="_x0000_s1218" style="position:absolute;left:0;text-align:left;margin-left:320.85pt;margin-top:169.75pt;width:34.6pt;height:17pt;z-index:251855872" filled="f" stroked="f">
            <v:textbox style="mso-next-textbox:#_x0000_s1218">
              <w:txbxContent>
                <w:p w:rsidR="00EB772F" w:rsidRPr="00FF6211" w:rsidRDefault="00EB772F" w:rsidP="004B2B00">
                  <w:pPr>
                    <w:rPr>
                      <w:rFonts w:ascii="Arial" w:hAnsi="Arial" w:cs="Arial"/>
                      <w:b/>
                      <w:color w:val="C00000"/>
                      <w:sz w:val="14"/>
                    </w:rPr>
                  </w:pPr>
                  <w:r>
                    <w:rPr>
                      <w:rFonts w:ascii="Arial" w:hAnsi="Arial" w:cs="Arial"/>
                      <w:b/>
                      <w:color w:val="C00000"/>
                      <w:sz w:val="14"/>
                    </w:rPr>
                    <w:t>G50b</w:t>
                  </w:r>
                </w:p>
              </w:txbxContent>
            </v:textbox>
          </v:rect>
        </w:pict>
      </w:r>
      <w:r w:rsidR="00934198" w:rsidRPr="00934198">
        <w:rPr>
          <w:rFonts w:asciiTheme="majorHAnsi" w:hAnsiTheme="majorHAnsi"/>
          <w:noProof/>
        </w:rPr>
        <w:pict>
          <v:rect id="_x0000_s1210" style="position:absolute;left:0;text-align:left;margin-left:309.2pt;margin-top:98.6pt;width:34.6pt;height:17pt;z-index:251847680" filled="f" stroked="f">
            <v:textbox style="mso-next-textbox:#_x0000_s1210">
              <w:txbxContent>
                <w:p w:rsidR="00EB772F" w:rsidRPr="00FF6211" w:rsidRDefault="00EB772F" w:rsidP="004B2B00">
                  <w:pPr>
                    <w:rPr>
                      <w:rFonts w:ascii="Arial" w:hAnsi="Arial" w:cs="Arial"/>
                      <w:b/>
                      <w:color w:val="C00000"/>
                      <w:sz w:val="14"/>
                    </w:rPr>
                  </w:pPr>
                  <w:r>
                    <w:rPr>
                      <w:rFonts w:ascii="Arial" w:hAnsi="Arial" w:cs="Arial"/>
                      <w:b/>
                      <w:color w:val="C00000"/>
                      <w:sz w:val="14"/>
                    </w:rPr>
                    <w:t>G47b</w:t>
                  </w:r>
                </w:p>
              </w:txbxContent>
            </v:textbox>
          </v:rect>
        </w:pict>
      </w:r>
      <w:r w:rsidR="004B2B00" w:rsidRPr="004B2B00">
        <w:rPr>
          <w:rFonts w:asciiTheme="majorHAnsi" w:hAnsiTheme="majorHAnsi"/>
          <w:noProof/>
          <w:lang w:val="es-ES"/>
        </w:rPr>
        <w:drawing>
          <wp:inline distT="0" distB="0" distL="0" distR="0">
            <wp:extent cx="8297839" cy="4960389"/>
            <wp:effectExtent l="19050" t="0" r="7961"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7" cstate="print"/>
                    <a:srcRect b="11534"/>
                    <a:stretch>
                      <a:fillRect/>
                    </a:stretch>
                  </pic:blipFill>
                  <pic:spPr bwMode="auto">
                    <a:xfrm>
                      <a:off x="0" y="0"/>
                      <a:ext cx="8302893" cy="4963410"/>
                    </a:xfrm>
                    <a:prstGeom prst="rect">
                      <a:avLst/>
                    </a:prstGeom>
                    <a:noFill/>
                    <a:ln w="9525">
                      <a:noFill/>
                      <a:miter lim="800000"/>
                      <a:headEnd/>
                      <a:tailEnd/>
                    </a:ln>
                  </pic:spPr>
                </pic:pic>
              </a:graphicData>
            </a:graphic>
          </wp:inline>
        </w:drawing>
      </w:r>
    </w:p>
    <w:p w:rsidR="004B2B00" w:rsidRPr="004B3A90" w:rsidRDefault="004B2B00" w:rsidP="004B2B00">
      <w:pPr>
        <w:pStyle w:val="Caption"/>
        <w:jc w:val="center"/>
        <w:rPr>
          <w:rFonts w:asciiTheme="majorHAnsi" w:hAnsiTheme="majorHAnsi"/>
          <w:sz w:val="16"/>
        </w:rPr>
      </w:pPr>
      <w:bookmarkStart w:id="415" w:name="_Toc266031594"/>
      <w:r w:rsidRPr="004B3A90">
        <w:rPr>
          <w:rFonts w:asciiTheme="majorHAnsi" w:hAnsiTheme="majorHAnsi"/>
          <w:sz w:val="16"/>
        </w:rPr>
        <w:t xml:space="preserve">Ilustración </w:t>
      </w:r>
      <w:r w:rsidR="00934198" w:rsidRPr="004B3A90">
        <w:rPr>
          <w:rFonts w:asciiTheme="majorHAnsi" w:hAnsiTheme="majorHAnsi"/>
          <w:sz w:val="16"/>
        </w:rPr>
        <w:fldChar w:fldCharType="begin"/>
      </w:r>
      <w:r w:rsidRPr="004B3A90">
        <w:rPr>
          <w:rFonts w:asciiTheme="majorHAnsi" w:hAnsiTheme="majorHAnsi"/>
          <w:sz w:val="16"/>
        </w:rPr>
        <w:instrText xml:space="preserve"> SEQ Ilustración \* ARABIC </w:instrText>
      </w:r>
      <w:r w:rsidR="00934198" w:rsidRPr="004B3A90">
        <w:rPr>
          <w:rFonts w:asciiTheme="majorHAnsi" w:hAnsiTheme="majorHAnsi"/>
          <w:sz w:val="16"/>
        </w:rPr>
        <w:fldChar w:fldCharType="separate"/>
      </w:r>
      <w:r w:rsidR="00EB772F">
        <w:rPr>
          <w:rFonts w:asciiTheme="majorHAnsi" w:hAnsiTheme="majorHAnsi"/>
          <w:noProof/>
          <w:sz w:val="16"/>
        </w:rPr>
        <w:t>66</w:t>
      </w:r>
      <w:r w:rsidR="00934198" w:rsidRPr="004B3A90">
        <w:rPr>
          <w:rFonts w:asciiTheme="majorHAnsi" w:hAnsiTheme="majorHAnsi"/>
          <w:sz w:val="16"/>
        </w:rPr>
        <w:fldChar w:fldCharType="end"/>
      </w:r>
      <w:r w:rsidRPr="004B3A90">
        <w:rPr>
          <w:rFonts w:asciiTheme="majorHAnsi" w:hAnsiTheme="majorHAnsi"/>
          <w:sz w:val="16"/>
        </w:rPr>
        <w:t>.- Descomposición funcional del Diagrama de Proceso "Capacitaciones de Educación Técnica”</w:t>
      </w:r>
      <w:bookmarkEnd w:id="415"/>
    </w:p>
    <w:p w:rsidR="004B2B00" w:rsidRPr="004B3A90" w:rsidRDefault="004B2B00" w:rsidP="004B2B00">
      <w:pPr>
        <w:pStyle w:val="Caption"/>
        <w:jc w:val="center"/>
        <w:rPr>
          <w:rFonts w:asciiTheme="majorHAnsi" w:hAnsiTheme="majorHAnsi"/>
          <w:sz w:val="16"/>
        </w:rPr>
      </w:pPr>
      <w:r w:rsidRPr="004B3A90">
        <w:rPr>
          <w:rFonts w:asciiTheme="majorHAnsi" w:hAnsiTheme="majorHAnsi"/>
          <w:sz w:val="16"/>
        </w:rPr>
        <w:t>Fuente:   Elaboración propia</w:t>
      </w:r>
    </w:p>
    <w:p w:rsidR="004B2B00" w:rsidRPr="004B2B00" w:rsidRDefault="004B2B00" w:rsidP="004B2B00">
      <w:pPr>
        <w:rPr>
          <w:b/>
          <w:u w:val="single"/>
        </w:rPr>
      </w:pPr>
      <w:r w:rsidRPr="004B2B00">
        <w:rPr>
          <w:b/>
          <w:u w:val="single"/>
        </w:rPr>
        <w:t>MACRO PROCESO: Gestión de Aseguramiento de la Calidad Educativa / Proceso “Actualización de currículas de Educación Técnica”</w:t>
      </w:r>
    </w:p>
    <w:p w:rsidR="004B2B00" w:rsidRPr="004B2B00" w:rsidRDefault="00934198" w:rsidP="004B2B00">
      <w:pPr>
        <w:keepNext/>
        <w:spacing w:after="0"/>
      </w:pPr>
      <w:r>
        <w:rPr>
          <w:noProof/>
          <w:lang w:eastAsia="es-ES"/>
        </w:rPr>
        <w:pict>
          <v:rect id="_x0000_s1230" style="position:absolute;margin-left:439.05pt;margin-top:66.7pt;width:34.6pt;height:17pt;z-index:251868160" filled="f" stroked="f">
            <v:textbox style="mso-next-textbox:#_x0000_s1230">
              <w:txbxContent>
                <w:p w:rsidR="00EB772F" w:rsidRPr="00FF6211" w:rsidRDefault="00EB772F" w:rsidP="004B2B00">
                  <w:pPr>
                    <w:rPr>
                      <w:rFonts w:ascii="Arial" w:hAnsi="Arial" w:cs="Arial"/>
                      <w:b/>
                      <w:color w:val="C00000"/>
                      <w:sz w:val="14"/>
                    </w:rPr>
                  </w:pPr>
                  <w:r>
                    <w:rPr>
                      <w:rFonts w:ascii="Arial" w:hAnsi="Arial" w:cs="Arial"/>
                      <w:b/>
                      <w:color w:val="C00000"/>
                      <w:sz w:val="14"/>
                    </w:rPr>
                    <w:t>G65</w:t>
                  </w:r>
                </w:p>
              </w:txbxContent>
            </v:textbox>
          </v:rect>
        </w:pict>
      </w:r>
      <w:r>
        <w:rPr>
          <w:noProof/>
          <w:lang w:eastAsia="es-ES"/>
        </w:rPr>
        <w:pict>
          <v:roundrect id="_x0000_s1229" style="position:absolute;margin-left:439.05pt;margin-top:15.85pt;width:86.05pt;height:67.85pt;z-index:251867136" arcsize="10923f" filled="f" strokecolor="#c0504d" strokeweight="1pt">
            <v:stroke dashstyle="dash"/>
            <v:shadow color="#868686"/>
          </v:roundrect>
        </w:pict>
      </w:r>
      <w:r>
        <w:rPr>
          <w:noProof/>
          <w:lang w:eastAsia="es-ES"/>
        </w:rPr>
        <w:pict>
          <v:roundrect id="_x0000_s1227" style="position:absolute;margin-left:439.25pt;margin-top:103.65pt;width:86.05pt;height:67.85pt;z-index:251865088" arcsize="10923f" filled="f" strokecolor="#c0504d" strokeweight="1pt">
            <v:stroke dashstyle="dash"/>
            <v:shadow color="#868686"/>
          </v:roundrect>
        </w:pict>
      </w:r>
      <w:r>
        <w:rPr>
          <w:noProof/>
          <w:lang w:eastAsia="es-ES"/>
        </w:rPr>
        <w:pict>
          <v:rect id="_x0000_s1228" style="position:absolute;margin-left:444.95pt;margin-top:103.65pt;width:34.6pt;height:17pt;z-index:251866112" filled="f" stroked="f">
            <v:textbox style="mso-next-textbox:#_x0000_s1228">
              <w:txbxContent>
                <w:p w:rsidR="00EB772F" w:rsidRPr="00FF6211" w:rsidRDefault="00EB772F" w:rsidP="004B2B00">
                  <w:pPr>
                    <w:rPr>
                      <w:rFonts w:ascii="Arial" w:hAnsi="Arial" w:cs="Arial"/>
                      <w:b/>
                      <w:color w:val="C00000"/>
                      <w:sz w:val="14"/>
                    </w:rPr>
                  </w:pPr>
                  <w:r>
                    <w:rPr>
                      <w:rFonts w:ascii="Arial" w:hAnsi="Arial" w:cs="Arial"/>
                      <w:b/>
                      <w:color w:val="C00000"/>
                      <w:sz w:val="14"/>
                    </w:rPr>
                    <w:t>G64</w:t>
                  </w:r>
                </w:p>
              </w:txbxContent>
            </v:textbox>
          </v:rect>
        </w:pict>
      </w:r>
      <w:r>
        <w:rPr>
          <w:noProof/>
          <w:lang w:eastAsia="es-ES"/>
        </w:rPr>
        <w:pict>
          <v:roundrect id="_x0000_s1225" style="position:absolute;margin-left:245.8pt;margin-top:193.35pt;width:63.4pt;height:67.85pt;z-index:251863040" arcsize="10923f" filled="f" strokecolor="#c0504d" strokeweight="1pt">
            <v:stroke dashstyle="dash"/>
            <v:shadow color="#868686"/>
          </v:roundrect>
        </w:pict>
      </w:r>
      <w:r>
        <w:rPr>
          <w:noProof/>
          <w:lang w:eastAsia="es-ES"/>
        </w:rPr>
        <w:pict>
          <v:rect id="_x0000_s1226" style="position:absolute;margin-left:251.5pt;margin-top:193.35pt;width:34.6pt;height:17pt;z-index:251864064" filled="f" stroked="f">
            <v:textbox style="mso-next-textbox:#_x0000_s1226">
              <w:txbxContent>
                <w:p w:rsidR="00EB772F" w:rsidRPr="00FF6211" w:rsidRDefault="00EB772F" w:rsidP="004B2B00">
                  <w:pPr>
                    <w:rPr>
                      <w:rFonts w:ascii="Arial" w:hAnsi="Arial" w:cs="Arial"/>
                      <w:b/>
                      <w:color w:val="C00000"/>
                      <w:sz w:val="14"/>
                    </w:rPr>
                  </w:pPr>
                  <w:r>
                    <w:rPr>
                      <w:rFonts w:ascii="Arial" w:hAnsi="Arial" w:cs="Arial"/>
                      <w:b/>
                      <w:color w:val="C00000"/>
                      <w:sz w:val="14"/>
                    </w:rPr>
                    <w:t>G50c</w:t>
                  </w:r>
                </w:p>
              </w:txbxContent>
            </v:textbox>
          </v:rect>
        </w:pict>
      </w:r>
      <w:r>
        <w:rPr>
          <w:noProof/>
          <w:lang w:eastAsia="es-ES"/>
        </w:rPr>
        <w:pict>
          <v:roundrect id="_x0000_s1223" style="position:absolute;margin-left:158.45pt;margin-top:193.35pt;width:70.3pt;height:67.85pt;z-index:251860992" arcsize="10923f" filled="f" strokecolor="#c0504d" strokeweight="1pt">
            <v:stroke dashstyle="dash"/>
            <v:shadow color="#868686"/>
          </v:roundrect>
        </w:pict>
      </w:r>
      <w:r>
        <w:rPr>
          <w:noProof/>
          <w:lang w:eastAsia="es-ES"/>
        </w:rPr>
        <w:pict>
          <v:rect id="_x0000_s1224" style="position:absolute;margin-left:164.15pt;margin-top:193.35pt;width:34.6pt;height:17pt;z-index:251862016" filled="f" stroked="f">
            <v:textbox style="mso-next-textbox:#_x0000_s1224">
              <w:txbxContent>
                <w:p w:rsidR="00EB772F" w:rsidRPr="00FF6211" w:rsidRDefault="00EB772F" w:rsidP="004B2B00">
                  <w:pPr>
                    <w:rPr>
                      <w:rFonts w:ascii="Arial" w:hAnsi="Arial" w:cs="Arial"/>
                      <w:b/>
                      <w:color w:val="C00000"/>
                      <w:sz w:val="14"/>
                    </w:rPr>
                  </w:pPr>
                  <w:r>
                    <w:rPr>
                      <w:rFonts w:ascii="Arial" w:hAnsi="Arial" w:cs="Arial"/>
                      <w:b/>
                      <w:color w:val="C00000"/>
                      <w:sz w:val="14"/>
                    </w:rPr>
                    <w:t>G49c</w:t>
                  </w:r>
                </w:p>
              </w:txbxContent>
            </v:textbox>
          </v:rect>
        </w:pict>
      </w:r>
      <w:r w:rsidR="004B2B00" w:rsidRPr="004B2B00">
        <w:rPr>
          <w:noProof/>
          <w:lang w:eastAsia="es-ES" w:bidi="ar-SA"/>
        </w:rPr>
        <w:drawing>
          <wp:inline distT="0" distB="0" distL="0" distR="0">
            <wp:extent cx="8256905" cy="4558665"/>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0" cstate="print"/>
                    <a:srcRect b="14304"/>
                    <a:stretch>
                      <a:fillRect/>
                    </a:stretch>
                  </pic:blipFill>
                  <pic:spPr bwMode="auto">
                    <a:xfrm>
                      <a:off x="0" y="0"/>
                      <a:ext cx="8256905" cy="4558665"/>
                    </a:xfrm>
                    <a:prstGeom prst="rect">
                      <a:avLst/>
                    </a:prstGeom>
                    <a:noFill/>
                    <a:ln w="9525">
                      <a:noFill/>
                      <a:miter lim="800000"/>
                      <a:headEnd/>
                      <a:tailEnd/>
                    </a:ln>
                  </pic:spPr>
                </pic:pic>
              </a:graphicData>
            </a:graphic>
          </wp:inline>
        </w:drawing>
      </w:r>
    </w:p>
    <w:p w:rsidR="004B2B00" w:rsidRPr="004E18AE" w:rsidRDefault="004B2B00" w:rsidP="004B2B00">
      <w:pPr>
        <w:pStyle w:val="Caption"/>
        <w:jc w:val="center"/>
        <w:rPr>
          <w:rFonts w:asciiTheme="majorHAnsi" w:hAnsiTheme="majorHAnsi"/>
          <w:sz w:val="16"/>
        </w:rPr>
      </w:pPr>
      <w:bookmarkStart w:id="416" w:name="_Toc266031595"/>
      <w:r w:rsidRPr="004E18AE">
        <w:rPr>
          <w:rFonts w:asciiTheme="majorHAnsi" w:hAnsiTheme="majorHAnsi"/>
          <w:sz w:val="16"/>
        </w:rPr>
        <w:t xml:space="preserve">Ilustración </w:t>
      </w:r>
      <w:r w:rsidR="00934198" w:rsidRPr="004E18AE">
        <w:rPr>
          <w:rFonts w:asciiTheme="majorHAnsi" w:hAnsiTheme="majorHAnsi"/>
          <w:sz w:val="16"/>
        </w:rPr>
        <w:fldChar w:fldCharType="begin"/>
      </w:r>
      <w:r w:rsidRPr="004E18AE">
        <w:rPr>
          <w:rFonts w:asciiTheme="majorHAnsi" w:hAnsiTheme="majorHAnsi"/>
          <w:sz w:val="16"/>
        </w:rPr>
        <w:instrText xml:space="preserve"> SEQ Ilustración \* ARABIC </w:instrText>
      </w:r>
      <w:r w:rsidR="00934198" w:rsidRPr="004E18AE">
        <w:rPr>
          <w:rFonts w:asciiTheme="majorHAnsi" w:hAnsiTheme="majorHAnsi"/>
          <w:sz w:val="16"/>
        </w:rPr>
        <w:fldChar w:fldCharType="separate"/>
      </w:r>
      <w:r w:rsidR="00EB772F">
        <w:rPr>
          <w:rFonts w:asciiTheme="majorHAnsi" w:hAnsiTheme="majorHAnsi"/>
          <w:noProof/>
          <w:sz w:val="16"/>
        </w:rPr>
        <w:t>67</w:t>
      </w:r>
      <w:r w:rsidR="00934198" w:rsidRPr="004E18AE">
        <w:rPr>
          <w:rFonts w:asciiTheme="majorHAnsi" w:hAnsiTheme="majorHAnsi"/>
          <w:sz w:val="16"/>
        </w:rPr>
        <w:fldChar w:fldCharType="end"/>
      </w:r>
      <w:r w:rsidRPr="004E18AE">
        <w:rPr>
          <w:rFonts w:asciiTheme="majorHAnsi" w:hAnsiTheme="majorHAnsi"/>
          <w:sz w:val="16"/>
        </w:rPr>
        <w:t>.- Descomposición funcional del Diagrama de Proceso " Actualización de currículas de Educación Técnica”</w:t>
      </w:r>
      <w:bookmarkEnd w:id="416"/>
    </w:p>
    <w:p w:rsidR="004B2B00" w:rsidRPr="004E18AE" w:rsidRDefault="004B2B00" w:rsidP="004B2B00">
      <w:pPr>
        <w:pStyle w:val="Caption"/>
        <w:jc w:val="center"/>
        <w:rPr>
          <w:rFonts w:asciiTheme="majorHAnsi" w:hAnsiTheme="majorHAnsi"/>
          <w:sz w:val="16"/>
        </w:rPr>
      </w:pPr>
      <w:r w:rsidRPr="004E18AE">
        <w:rPr>
          <w:rFonts w:asciiTheme="majorHAnsi" w:hAnsiTheme="majorHAnsi"/>
          <w:sz w:val="16"/>
        </w:rPr>
        <w:t>Fuente:   Elaboración propia</w:t>
      </w:r>
    </w:p>
    <w:p w:rsidR="004B2B00" w:rsidRPr="004B2B00" w:rsidRDefault="004B2B00" w:rsidP="004B2B00"/>
    <w:p w:rsidR="004B2B00" w:rsidRDefault="004B2B00" w:rsidP="004B2B00">
      <w:pPr>
        <w:sectPr w:rsidR="004B2B00" w:rsidSect="004B3A90">
          <w:pgSz w:w="16839" w:h="11907" w:orient="landscape" w:code="9"/>
          <w:pgMar w:top="1701" w:right="1417" w:bottom="1701" w:left="1417" w:header="708" w:footer="708" w:gutter="0"/>
          <w:cols w:space="708"/>
          <w:docGrid w:linePitch="360"/>
        </w:sectPr>
      </w:pPr>
    </w:p>
    <w:p w:rsidR="004B2B00" w:rsidRPr="004B2B00" w:rsidRDefault="004B2B00" w:rsidP="004B2B00">
      <w:pPr>
        <w:rPr>
          <w:b/>
          <w:u w:val="single"/>
        </w:rPr>
      </w:pPr>
      <w:r w:rsidRPr="004B2B00">
        <w:rPr>
          <w:b/>
          <w:u w:val="single"/>
        </w:rPr>
        <w:t>MACRO PROCESO:   Planificación / Proceso “Planificación de Pastoral y Educación en Valores”</w:t>
      </w:r>
    </w:p>
    <w:p w:rsidR="004B2B00" w:rsidRPr="004B2B00" w:rsidRDefault="00934198" w:rsidP="004B2B00">
      <w:pPr>
        <w:keepNext/>
        <w:spacing w:after="0"/>
        <w:jc w:val="center"/>
      </w:pPr>
      <w:r>
        <w:rPr>
          <w:noProof/>
          <w:lang w:eastAsia="es-ES"/>
        </w:rPr>
        <w:pict>
          <v:roundrect id="_x0000_s1241" style="position:absolute;left:0;text-align:left;margin-left:646.35pt;margin-top:288.95pt;width:155.15pt;height:112.4pt;z-index:251879424" arcsize="10923f" filled="f" strokecolor="#c0504d" strokeweight="1pt">
            <v:stroke dashstyle="dash"/>
            <v:shadow color="#868686"/>
          </v:roundrect>
        </w:pict>
      </w:r>
      <w:r>
        <w:rPr>
          <w:noProof/>
          <w:lang w:eastAsia="es-ES"/>
        </w:rPr>
        <w:pict>
          <v:rect id="_x0000_s1242" style="position:absolute;left:0;text-align:left;margin-left:652.05pt;margin-top:288.95pt;width:34.6pt;height:17pt;z-index:251880448" filled="f" stroked="f">
            <v:textbox style="mso-next-textbox:#_x0000_s1242">
              <w:txbxContent>
                <w:p w:rsidR="00EB772F" w:rsidRPr="00FF6211" w:rsidRDefault="00EB772F" w:rsidP="004B2B00">
                  <w:pPr>
                    <w:rPr>
                      <w:rFonts w:ascii="Arial" w:hAnsi="Arial" w:cs="Arial"/>
                      <w:b/>
                      <w:color w:val="C00000"/>
                      <w:sz w:val="14"/>
                    </w:rPr>
                  </w:pPr>
                  <w:r>
                    <w:rPr>
                      <w:rFonts w:ascii="Arial" w:hAnsi="Arial" w:cs="Arial"/>
                      <w:b/>
                      <w:color w:val="C00000"/>
                      <w:sz w:val="14"/>
                    </w:rPr>
                    <w:t>G66</w:t>
                  </w:r>
                </w:p>
              </w:txbxContent>
            </v:textbox>
          </v:rect>
        </w:pict>
      </w:r>
      <w:r>
        <w:rPr>
          <w:noProof/>
          <w:lang w:eastAsia="es-ES"/>
        </w:rPr>
        <w:pict>
          <v:roundrect id="_x0000_s1239" style="position:absolute;left:0;text-align:left;margin-left:300.8pt;margin-top:462.25pt;width:86.05pt;height:67.85pt;z-index:251877376" arcsize="10923f" filled="f" strokecolor="#c0504d" strokeweight="1pt">
            <v:stroke dashstyle="dash"/>
            <v:shadow color="#868686"/>
          </v:roundrect>
        </w:pict>
      </w:r>
      <w:r>
        <w:rPr>
          <w:noProof/>
          <w:lang w:eastAsia="es-ES"/>
        </w:rPr>
        <w:pict>
          <v:rect id="_x0000_s1240" style="position:absolute;left:0;text-align:left;margin-left:306.5pt;margin-top:462.25pt;width:34.6pt;height:17pt;z-index:251878400" filled="f" stroked="f">
            <v:textbox style="mso-next-textbox:#_x0000_s1240">
              <w:txbxContent>
                <w:p w:rsidR="00EB772F" w:rsidRPr="00FF6211" w:rsidRDefault="00EB772F" w:rsidP="004B2B00">
                  <w:pPr>
                    <w:rPr>
                      <w:rFonts w:ascii="Arial" w:hAnsi="Arial" w:cs="Arial"/>
                      <w:b/>
                      <w:color w:val="C00000"/>
                      <w:sz w:val="14"/>
                    </w:rPr>
                  </w:pPr>
                  <w:r>
                    <w:rPr>
                      <w:rFonts w:ascii="Arial" w:hAnsi="Arial" w:cs="Arial"/>
                      <w:b/>
                      <w:color w:val="C00000"/>
                      <w:sz w:val="14"/>
                    </w:rPr>
                    <w:t>G21e</w:t>
                  </w:r>
                </w:p>
              </w:txbxContent>
            </v:textbox>
          </v:rect>
        </w:pict>
      </w:r>
      <w:r>
        <w:rPr>
          <w:noProof/>
          <w:lang w:eastAsia="es-ES"/>
        </w:rPr>
        <w:pict>
          <v:rect id="_x0000_s1238" style="position:absolute;left:0;text-align:left;margin-left:266.2pt;margin-top:384.35pt;width:34.6pt;height:17pt;z-index:251876352" filled="f" stroked="f">
            <v:textbox style="mso-next-textbox:#_x0000_s1238">
              <w:txbxContent>
                <w:p w:rsidR="00EB772F" w:rsidRPr="00FF6211" w:rsidRDefault="00EB772F" w:rsidP="004B2B00">
                  <w:pPr>
                    <w:rPr>
                      <w:rFonts w:ascii="Arial" w:hAnsi="Arial" w:cs="Arial"/>
                      <w:b/>
                      <w:color w:val="C00000"/>
                      <w:sz w:val="14"/>
                    </w:rPr>
                  </w:pPr>
                  <w:r>
                    <w:rPr>
                      <w:rFonts w:ascii="Arial" w:hAnsi="Arial" w:cs="Arial"/>
                      <w:b/>
                      <w:color w:val="C00000"/>
                      <w:sz w:val="14"/>
                    </w:rPr>
                    <w:t>G20f</w:t>
                  </w:r>
                </w:p>
              </w:txbxContent>
            </v:textbox>
          </v:rect>
        </w:pict>
      </w:r>
      <w:r>
        <w:rPr>
          <w:noProof/>
          <w:lang w:eastAsia="es-ES"/>
        </w:rPr>
        <w:pict>
          <v:roundrect id="_x0000_s1237" style="position:absolute;left:0;text-align:left;margin-left:260.5pt;margin-top:384.35pt;width:86.05pt;height:67.85pt;z-index:251875328" arcsize="10923f" filled="f" strokecolor="#c0504d" strokeweight="1pt">
            <v:stroke dashstyle="dash"/>
            <v:shadow color="#868686"/>
          </v:roundrect>
        </w:pict>
      </w:r>
      <w:r>
        <w:rPr>
          <w:noProof/>
          <w:lang w:eastAsia="es-ES"/>
        </w:rPr>
        <w:pict>
          <v:roundrect id="_x0000_s1235" style="position:absolute;left:0;text-align:left;margin-left:827.3pt;margin-top:228.1pt;width:139.15pt;height:67.85pt;z-index:251873280" arcsize="10923f" filled="f" strokecolor="#c0504d" strokeweight="1pt">
            <v:stroke dashstyle="dash"/>
            <v:shadow color="#868686"/>
          </v:roundrect>
        </w:pict>
      </w:r>
      <w:r>
        <w:rPr>
          <w:noProof/>
          <w:lang w:eastAsia="es-ES"/>
        </w:rPr>
        <w:pict>
          <v:rect id="_x0000_s1236" style="position:absolute;left:0;text-align:left;margin-left:833pt;margin-top:228.1pt;width:34.6pt;height:17pt;z-index:251874304" filled="f" stroked="f">
            <v:textbox style="mso-next-textbox:#_x0000_s1236">
              <w:txbxContent>
                <w:p w:rsidR="00EB772F" w:rsidRPr="00FF6211" w:rsidRDefault="00EB772F" w:rsidP="004B2B00">
                  <w:pPr>
                    <w:rPr>
                      <w:rFonts w:ascii="Arial" w:hAnsi="Arial" w:cs="Arial"/>
                      <w:b/>
                      <w:color w:val="C00000"/>
                      <w:sz w:val="14"/>
                    </w:rPr>
                  </w:pPr>
                  <w:r>
                    <w:rPr>
                      <w:rFonts w:ascii="Arial" w:hAnsi="Arial" w:cs="Arial"/>
                      <w:b/>
                      <w:color w:val="C00000"/>
                      <w:sz w:val="14"/>
                    </w:rPr>
                    <w:t>G16k</w:t>
                  </w:r>
                </w:p>
              </w:txbxContent>
            </v:textbox>
          </v:rect>
        </w:pict>
      </w:r>
      <w:r>
        <w:rPr>
          <w:noProof/>
          <w:lang w:eastAsia="es-ES"/>
        </w:rPr>
        <w:pict>
          <v:roundrect id="_x0000_s1233" style="position:absolute;left:0;text-align:left;margin-left:479.65pt;margin-top:228.1pt;width:71.55pt;height:67.85pt;z-index:251871232" arcsize="10923f" filled="f" strokecolor="#c0504d" strokeweight="1pt">
            <v:stroke dashstyle="dash"/>
            <v:shadow color="#868686"/>
          </v:roundrect>
        </w:pict>
      </w:r>
      <w:r>
        <w:rPr>
          <w:noProof/>
          <w:lang w:eastAsia="es-ES"/>
        </w:rPr>
        <w:pict>
          <v:rect id="_x0000_s1234" style="position:absolute;left:0;text-align:left;margin-left:485.35pt;margin-top:228.1pt;width:34.6pt;height:17pt;z-index:251872256" filled="f" stroked="f">
            <v:textbox style="mso-next-textbox:#_x0000_s1234">
              <w:txbxContent>
                <w:p w:rsidR="00EB772F" w:rsidRPr="00FF6211" w:rsidRDefault="00EB772F" w:rsidP="004B2B00">
                  <w:pPr>
                    <w:rPr>
                      <w:rFonts w:ascii="Arial" w:hAnsi="Arial" w:cs="Arial"/>
                      <w:b/>
                      <w:color w:val="C00000"/>
                      <w:sz w:val="14"/>
                    </w:rPr>
                  </w:pPr>
                  <w:r>
                    <w:rPr>
                      <w:rFonts w:ascii="Arial" w:hAnsi="Arial" w:cs="Arial"/>
                      <w:b/>
                      <w:color w:val="C00000"/>
                      <w:sz w:val="14"/>
                    </w:rPr>
                    <w:t>G16j</w:t>
                  </w:r>
                </w:p>
              </w:txbxContent>
            </v:textbox>
          </v:rect>
        </w:pict>
      </w:r>
      <w:r>
        <w:rPr>
          <w:noProof/>
          <w:lang w:eastAsia="es-ES"/>
        </w:rPr>
        <w:pict>
          <v:rect id="_x0000_s1232" style="position:absolute;left:0;text-align:left;margin-left:142.9pt;margin-top:216.1pt;width:34.6pt;height:17pt;z-index:251870208" filled="f" stroked="f">
            <v:textbox style="mso-next-textbox:#_x0000_s1232">
              <w:txbxContent>
                <w:p w:rsidR="00EB772F" w:rsidRPr="00FF6211" w:rsidRDefault="00EB772F" w:rsidP="004B2B00">
                  <w:pPr>
                    <w:rPr>
                      <w:rFonts w:ascii="Arial" w:hAnsi="Arial" w:cs="Arial"/>
                      <w:b/>
                      <w:color w:val="C00000"/>
                      <w:sz w:val="14"/>
                    </w:rPr>
                  </w:pPr>
                  <w:r>
                    <w:rPr>
                      <w:rFonts w:ascii="Arial" w:hAnsi="Arial" w:cs="Arial"/>
                      <w:b/>
                      <w:color w:val="C00000"/>
                      <w:sz w:val="14"/>
                    </w:rPr>
                    <w:t>G19e</w:t>
                  </w:r>
                </w:p>
              </w:txbxContent>
            </v:textbox>
          </v:rect>
        </w:pict>
      </w:r>
      <w:r>
        <w:rPr>
          <w:noProof/>
          <w:lang w:eastAsia="es-ES"/>
        </w:rPr>
        <w:pict>
          <v:roundrect id="_x0000_s1231" style="position:absolute;left:0;text-align:left;margin-left:137.2pt;margin-top:216.1pt;width:86.05pt;height:67.85pt;z-index:251869184" arcsize="10923f" filled="f" strokecolor="#c0504d" strokeweight="1pt">
            <v:stroke dashstyle="dash"/>
            <v:shadow color="#868686"/>
          </v:roundrect>
        </w:pict>
      </w:r>
      <w:r w:rsidR="004B2B00" w:rsidRPr="004B2B00">
        <w:rPr>
          <w:noProof/>
          <w:lang w:eastAsia="es-ES" w:bidi="ar-SA"/>
        </w:rPr>
        <w:drawing>
          <wp:inline distT="0" distB="0" distL="0" distR="0">
            <wp:extent cx="12610465" cy="7861300"/>
            <wp:effectExtent l="1905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9" cstate="print"/>
                    <a:srcRect b="6047"/>
                    <a:stretch>
                      <a:fillRect/>
                    </a:stretch>
                  </pic:blipFill>
                  <pic:spPr bwMode="auto">
                    <a:xfrm>
                      <a:off x="0" y="0"/>
                      <a:ext cx="12610465" cy="7861300"/>
                    </a:xfrm>
                    <a:prstGeom prst="rect">
                      <a:avLst/>
                    </a:prstGeom>
                    <a:noFill/>
                    <a:ln w="9525">
                      <a:noFill/>
                      <a:miter lim="800000"/>
                      <a:headEnd/>
                      <a:tailEnd/>
                    </a:ln>
                  </pic:spPr>
                </pic:pic>
              </a:graphicData>
            </a:graphic>
          </wp:inline>
        </w:drawing>
      </w:r>
    </w:p>
    <w:p w:rsidR="004B2B00" w:rsidRPr="004E18AE" w:rsidRDefault="004B2B00" w:rsidP="004B2B00">
      <w:pPr>
        <w:pStyle w:val="Caption"/>
        <w:jc w:val="center"/>
        <w:rPr>
          <w:rFonts w:asciiTheme="majorHAnsi" w:hAnsiTheme="majorHAnsi"/>
          <w:sz w:val="16"/>
        </w:rPr>
      </w:pPr>
      <w:bookmarkStart w:id="417" w:name="_Toc266031596"/>
      <w:r w:rsidRPr="004E18AE">
        <w:rPr>
          <w:rFonts w:asciiTheme="majorHAnsi" w:hAnsiTheme="majorHAnsi"/>
          <w:sz w:val="16"/>
        </w:rPr>
        <w:t xml:space="preserve">Ilustración </w:t>
      </w:r>
      <w:r w:rsidR="00934198" w:rsidRPr="004E18AE">
        <w:rPr>
          <w:rFonts w:asciiTheme="majorHAnsi" w:hAnsiTheme="majorHAnsi"/>
          <w:sz w:val="16"/>
        </w:rPr>
        <w:fldChar w:fldCharType="begin"/>
      </w:r>
      <w:r w:rsidRPr="004E18AE">
        <w:rPr>
          <w:rFonts w:asciiTheme="majorHAnsi" w:hAnsiTheme="majorHAnsi"/>
          <w:sz w:val="16"/>
        </w:rPr>
        <w:instrText xml:space="preserve"> SEQ Ilustración \* ARABIC </w:instrText>
      </w:r>
      <w:r w:rsidR="00934198" w:rsidRPr="004E18AE">
        <w:rPr>
          <w:rFonts w:asciiTheme="majorHAnsi" w:hAnsiTheme="majorHAnsi"/>
          <w:sz w:val="16"/>
        </w:rPr>
        <w:fldChar w:fldCharType="separate"/>
      </w:r>
      <w:r w:rsidR="00EB772F">
        <w:rPr>
          <w:rFonts w:asciiTheme="majorHAnsi" w:hAnsiTheme="majorHAnsi"/>
          <w:noProof/>
          <w:sz w:val="16"/>
        </w:rPr>
        <w:t>68</w:t>
      </w:r>
      <w:r w:rsidR="00934198" w:rsidRPr="004E18AE">
        <w:rPr>
          <w:rFonts w:asciiTheme="majorHAnsi" w:hAnsiTheme="majorHAnsi"/>
          <w:sz w:val="16"/>
        </w:rPr>
        <w:fldChar w:fldCharType="end"/>
      </w:r>
      <w:r w:rsidRPr="004E18AE">
        <w:rPr>
          <w:rFonts w:asciiTheme="majorHAnsi" w:hAnsiTheme="majorHAnsi"/>
          <w:sz w:val="16"/>
        </w:rPr>
        <w:t>.- Descomposición Funcional del Diagrama de Proceso “Planificación de Pastoral y Educación en Valores”</w:t>
      </w:r>
      <w:bookmarkEnd w:id="417"/>
    </w:p>
    <w:p w:rsidR="004B2B00" w:rsidRPr="004E18AE" w:rsidRDefault="004B2B00" w:rsidP="004B2B00">
      <w:pPr>
        <w:pStyle w:val="Caption"/>
        <w:jc w:val="center"/>
        <w:rPr>
          <w:rFonts w:asciiTheme="majorHAnsi" w:hAnsiTheme="majorHAnsi"/>
          <w:sz w:val="16"/>
        </w:rPr>
      </w:pPr>
      <w:r w:rsidRPr="004E18AE">
        <w:rPr>
          <w:rFonts w:asciiTheme="majorHAnsi" w:hAnsiTheme="majorHAnsi"/>
          <w:sz w:val="16"/>
        </w:rPr>
        <w:t>Fuente:   Elaboración propia</w:t>
      </w:r>
    </w:p>
    <w:p w:rsidR="004B2B00" w:rsidRDefault="004B2B00" w:rsidP="004B2B00"/>
    <w:p w:rsidR="004B2B00" w:rsidRPr="004B2B00" w:rsidRDefault="004B2B00" w:rsidP="004B2B00">
      <w:pPr>
        <w:rPr>
          <w:b/>
          <w:u w:val="single"/>
        </w:rPr>
      </w:pPr>
      <w:r w:rsidRPr="004B2B00">
        <w:rPr>
          <w:b/>
          <w:u w:val="single"/>
        </w:rPr>
        <w:t>MACRO PROCESO:   Gestión de Orientación Pastoral / Proceso “Ejecución de Retiros de Pastoral y Educación en Valores”</w:t>
      </w:r>
    </w:p>
    <w:p w:rsidR="004B2B00" w:rsidRPr="004B2B00" w:rsidRDefault="00934198" w:rsidP="004B2B00">
      <w:pPr>
        <w:keepNext/>
      </w:pPr>
      <w:r>
        <w:rPr>
          <w:noProof/>
          <w:lang w:eastAsia="es-ES"/>
        </w:rPr>
        <w:pict>
          <v:rect id="_x0000_s1256" style="position:absolute;margin-left:284.15pt;margin-top:16.8pt;width:39.25pt;height:17pt;z-index:251894784" filled="f" stroked="f">
            <v:textbox style="mso-next-textbox:#_x0000_s1256">
              <w:txbxContent>
                <w:p w:rsidR="00EB772F" w:rsidRPr="00FF6211" w:rsidRDefault="00EB772F" w:rsidP="004B2B00">
                  <w:pPr>
                    <w:rPr>
                      <w:rFonts w:ascii="Arial" w:hAnsi="Arial" w:cs="Arial"/>
                      <w:b/>
                      <w:color w:val="C00000"/>
                      <w:sz w:val="14"/>
                    </w:rPr>
                  </w:pPr>
                  <w:r>
                    <w:rPr>
                      <w:rFonts w:ascii="Arial" w:hAnsi="Arial" w:cs="Arial"/>
                      <w:b/>
                      <w:color w:val="C00000"/>
                      <w:sz w:val="14"/>
                    </w:rPr>
                    <w:t>G69</w:t>
                  </w:r>
                </w:p>
              </w:txbxContent>
            </v:textbox>
          </v:rect>
        </w:pict>
      </w:r>
      <w:r>
        <w:rPr>
          <w:noProof/>
          <w:lang w:eastAsia="es-ES"/>
        </w:rPr>
        <w:pict>
          <v:roundrect id="_x0000_s1255" style="position:absolute;margin-left:278.45pt;margin-top:18.75pt;width:96.95pt;height:67.85pt;z-index:251893760" arcsize="10923f" filled="f" strokecolor="#c0504d" strokeweight="1pt">
            <v:stroke dashstyle="dash"/>
            <v:shadow color="#868686"/>
          </v:roundrect>
        </w:pict>
      </w:r>
      <w:r>
        <w:rPr>
          <w:noProof/>
          <w:lang w:eastAsia="es-ES"/>
        </w:rPr>
        <w:pict>
          <v:roundrect id="_x0000_s1245" style="position:absolute;margin-left:723.25pt;margin-top:65.65pt;width:91.65pt;height:67.85pt;z-index:251883520" arcsize="10923f" filled="f" strokecolor="#c0504d" strokeweight="1pt">
            <v:stroke dashstyle="dash"/>
            <v:shadow color="#868686"/>
          </v:roundrect>
        </w:pict>
      </w:r>
      <w:r>
        <w:rPr>
          <w:noProof/>
          <w:lang w:eastAsia="es-ES"/>
        </w:rPr>
        <w:pict>
          <v:rect id="_x0000_s1246" style="position:absolute;margin-left:728.95pt;margin-top:65.65pt;width:34.6pt;height:17pt;z-index:251884544" filled="f" stroked="f">
            <v:textbox style="mso-next-textbox:#_x0000_s1246">
              <w:txbxContent>
                <w:p w:rsidR="00EB772F" w:rsidRPr="00FF6211" w:rsidRDefault="00EB772F" w:rsidP="004B2B00">
                  <w:pPr>
                    <w:rPr>
                      <w:rFonts w:ascii="Arial" w:hAnsi="Arial" w:cs="Arial"/>
                      <w:b/>
                      <w:color w:val="C00000"/>
                      <w:sz w:val="14"/>
                    </w:rPr>
                  </w:pPr>
                  <w:r>
                    <w:rPr>
                      <w:rFonts w:ascii="Arial" w:hAnsi="Arial" w:cs="Arial"/>
                      <w:b/>
                      <w:color w:val="C00000"/>
                      <w:sz w:val="14"/>
                    </w:rPr>
                    <w:t>G68</w:t>
                  </w:r>
                </w:p>
              </w:txbxContent>
            </v:textbox>
          </v:rect>
        </w:pict>
      </w:r>
      <w:r>
        <w:rPr>
          <w:noProof/>
          <w:lang w:eastAsia="es-ES"/>
        </w:rPr>
        <w:pict>
          <v:rect id="_x0000_s1244" style="position:absolute;margin-left:176.8pt;margin-top:14.85pt;width:39.25pt;height:17pt;z-index:251882496" filled="f" stroked="f">
            <v:textbox style="mso-next-textbox:#_x0000_s1244">
              <w:txbxContent>
                <w:p w:rsidR="00EB772F" w:rsidRPr="00FF6211" w:rsidRDefault="00EB772F" w:rsidP="004B2B00">
                  <w:pPr>
                    <w:rPr>
                      <w:rFonts w:ascii="Arial" w:hAnsi="Arial" w:cs="Arial"/>
                      <w:b/>
                      <w:color w:val="C00000"/>
                      <w:sz w:val="14"/>
                    </w:rPr>
                  </w:pPr>
                  <w:r>
                    <w:rPr>
                      <w:rFonts w:ascii="Arial" w:hAnsi="Arial" w:cs="Arial"/>
                      <w:b/>
                      <w:color w:val="C00000"/>
                      <w:sz w:val="14"/>
                    </w:rPr>
                    <w:t>G67</w:t>
                  </w:r>
                </w:p>
              </w:txbxContent>
            </v:textbox>
          </v:rect>
        </w:pict>
      </w:r>
      <w:r>
        <w:rPr>
          <w:noProof/>
          <w:lang w:eastAsia="es-ES"/>
        </w:rPr>
        <w:pict>
          <v:roundrect id="_x0000_s1243" style="position:absolute;margin-left:171.1pt;margin-top:14.85pt;width:81.2pt;height:67.85pt;z-index:251881472" arcsize="10923f" filled="f" strokecolor="#c0504d" strokeweight="1pt">
            <v:stroke dashstyle="dash"/>
            <v:shadow color="#868686"/>
          </v:roundrect>
        </w:pict>
      </w:r>
      <w:r w:rsidR="004B2B00" w:rsidRPr="004B2B00">
        <w:rPr>
          <w:noProof/>
          <w:lang w:eastAsia="es-ES" w:bidi="ar-SA"/>
        </w:rPr>
        <w:drawing>
          <wp:inline distT="0" distB="0" distL="0" distR="0">
            <wp:extent cx="13142595" cy="5827395"/>
            <wp:effectExtent l="1905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3" cstate="print"/>
                    <a:srcRect b="13618"/>
                    <a:stretch>
                      <a:fillRect/>
                    </a:stretch>
                  </pic:blipFill>
                  <pic:spPr bwMode="auto">
                    <a:xfrm>
                      <a:off x="0" y="0"/>
                      <a:ext cx="13142595" cy="5827395"/>
                    </a:xfrm>
                    <a:prstGeom prst="rect">
                      <a:avLst/>
                    </a:prstGeom>
                    <a:noFill/>
                    <a:ln w="9525">
                      <a:noFill/>
                      <a:miter lim="800000"/>
                      <a:headEnd/>
                      <a:tailEnd/>
                    </a:ln>
                  </pic:spPr>
                </pic:pic>
              </a:graphicData>
            </a:graphic>
          </wp:inline>
        </w:drawing>
      </w:r>
    </w:p>
    <w:p w:rsidR="004B2B00" w:rsidRPr="004E18AE" w:rsidRDefault="004B2B00" w:rsidP="004B2B00">
      <w:pPr>
        <w:pStyle w:val="Caption"/>
        <w:jc w:val="center"/>
        <w:rPr>
          <w:rFonts w:asciiTheme="majorHAnsi" w:hAnsiTheme="majorHAnsi"/>
          <w:sz w:val="18"/>
        </w:rPr>
      </w:pPr>
      <w:bookmarkStart w:id="418" w:name="_Toc266031597"/>
      <w:r w:rsidRPr="004E18AE">
        <w:rPr>
          <w:rFonts w:asciiTheme="majorHAnsi" w:hAnsiTheme="majorHAnsi"/>
          <w:sz w:val="18"/>
        </w:rPr>
        <w:t xml:space="preserve">Ilustración </w:t>
      </w:r>
      <w:r w:rsidR="00934198" w:rsidRPr="004E18AE">
        <w:rPr>
          <w:rFonts w:asciiTheme="majorHAnsi" w:hAnsiTheme="majorHAnsi"/>
          <w:sz w:val="18"/>
        </w:rPr>
        <w:fldChar w:fldCharType="begin"/>
      </w:r>
      <w:r w:rsidRPr="004E18AE">
        <w:rPr>
          <w:rFonts w:asciiTheme="majorHAnsi" w:hAnsiTheme="majorHAnsi"/>
          <w:sz w:val="18"/>
        </w:rPr>
        <w:instrText xml:space="preserve"> SEQ Ilustración \* ARABIC </w:instrText>
      </w:r>
      <w:r w:rsidR="00934198" w:rsidRPr="004E18AE">
        <w:rPr>
          <w:rFonts w:asciiTheme="majorHAnsi" w:hAnsiTheme="majorHAnsi"/>
          <w:sz w:val="18"/>
        </w:rPr>
        <w:fldChar w:fldCharType="separate"/>
      </w:r>
      <w:r w:rsidR="00EB772F">
        <w:rPr>
          <w:rFonts w:asciiTheme="majorHAnsi" w:hAnsiTheme="majorHAnsi"/>
          <w:noProof/>
          <w:sz w:val="18"/>
        </w:rPr>
        <w:t>69</w:t>
      </w:r>
      <w:r w:rsidR="00934198" w:rsidRPr="004E18AE">
        <w:rPr>
          <w:rFonts w:asciiTheme="majorHAnsi" w:hAnsiTheme="majorHAnsi"/>
          <w:sz w:val="18"/>
        </w:rPr>
        <w:fldChar w:fldCharType="end"/>
      </w:r>
      <w:r w:rsidRPr="004E18AE">
        <w:rPr>
          <w:rFonts w:asciiTheme="majorHAnsi" w:hAnsiTheme="majorHAnsi"/>
          <w:sz w:val="18"/>
        </w:rPr>
        <w:t>.- Descomposición funcional del Diagrama de Proceso “Ejecución de retiros de Pastoral y Educación en Valores”</w:t>
      </w:r>
      <w:bookmarkEnd w:id="418"/>
    </w:p>
    <w:p w:rsidR="004E18AE" w:rsidRPr="004E18AE" w:rsidRDefault="004B2B00" w:rsidP="004B2B00">
      <w:pPr>
        <w:pStyle w:val="Caption"/>
        <w:jc w:val="center"/>
        <w:rPr>
          <w:rFonts w:asciiTheme="majorHAnsi" w:hAnsiTheme="majorHAnsi"/>
          <w:sz w:val="18"/>
        </w:rPr>
        <w:sectPr w:rsidR="004E18AE" w:rsidRPr="004E18AE" w:rsidSect="004B2B00">
          <w:footerReference w:type="default" r:id="rId164"/>
          <w:pgSz w:w="23814" w:h="16839" w:orient="landscape" w:code="8"/>
          <w:pgMar w:top="1701" w:right="1417" w:bottom="1701" w:left="1417" w:header="709" w:footer="709" w:gutter="0"/>
          <w:cols w:space="708"/>
          <w:docGrid w:linePitch="360"/>
        </w:sectPr>
      </w:pPr>
      <w:r w:rsidRPr="004E18AE">
        <w:rPr>
          <w:rFonts w:asciiTheme="majorHAnsi" w:hAnsiTheme="majorHAnsi"/>
          <w:sz w:val="18"/>
        </w:rPr>
        <w:t>Fuente:   Elaboración propia</w:t>
      </w:r>
    </w:p>
    <w:p w:rsidR="004B2B00" w:rsidRPr="004B2B00" w:rsidRDefault="004B2B00" w:rsidP="004E18AE">
      <w:pPr>
        <w:spacing w:after="0" w:line="240" w:lineRule="auto"/>
        <w:rPr>
          <w:b/>
          <w:u w:val="single"/>
        </w:rPr>
      </w:pPr>
      <w:r w:rsidRPr="004B2B00">
        <w:rPr>
          <w:b/>
          <w:u w:val="single"/>
        </w:rPr>
        <w:t>MACRO PROCESO:   Gestión de Orientación Pastoral / Proceso “Acompañamiento de Pastoral y Educación en Valores”</w:t>
      </w:r>
    </w:p>
    <w:p w:rsidR="004B2B00" w:rsidRPr="004B2B00" w:rsidRDefault="004E18AE" w:rsidP="004E18AE">
      <w:pPr>
        <w:keepNext/>
        <w:spacing w:after="0"/>
        <w:jc w:val="center"/>
      </w:pPr>
      <w:r>
        <w:rPr>
          <w:noProof/>
          <w:lang w:eastAsia="es-ES"/>
        </w:rPr>
        <w:pict>
          <v:rect id="_x0000_s1248" style="position:absolute;left:0;text-align:left;margin-left:230pt;margin-top:34.1pt;width:34.6pt;height:17pt;z-index:251886592" filled="f" stroked="f">
            <v:textbox style="mso-next-textbox:#_x0000_s1248">
              <w:txbxContent>
                <w:p w:rsidR="00EB772F" w:rsidRPr="00FF6211" w:rsidRDefault="00EB772F" w:rsidP="004B2B00">
                  <w:pPr>
                    <w:rPr>
                      <w:rFonts w:ascii="Arial" w:hAnsi="Arial" w:cs="Arial"/>
                      <w:b/>
                      <w:color w:val="C00000"/>
                      <w:sz w:val="14"/>
                    </w:rPr>
                  </w:pPr>
                  <w:r>
                    <w:rPr>
                      <w:rFonts w:ascii="Arial" w:hAnsi="Arial" w:cs="Arial"/>
                      <w:b/>
                      <w:color w:val="C00000"/>
                      <w:sz w:val="14"/>
                    </w:rPr>
                    <w:t>G45d</w:t>
                  </w:r>
                </w:p>
              </w:txbxContent>
            </v:textbox>
          </v:rect>
        </w:pict>
      </w:r>
      <w:r>
        <w:rPr>
          <w:noProof/>
          <w:lang w:eastAsia="es-ES"/>
        </w:rPr>
        <w:pict>
          <v:roundrect id="_x0000_s1247" style="position:absolute;left:0;text-align:left;margin-left:232.1pt;margin-top:34.1pt;width:79.95pt;height:45.25pt;z-index:251885568" arcsize="10923f" filled="f" strokecolor="#c0504d" strokeweight="1pt">
            <v:stroke dashstyle="dash"/>
            <v:shadow color="#868686"/>
          </v:roundrect>
        </w:pict>
      </w:r>
      <w:r w:rsidR="004B2B00" w:rsidRPr="004B2B00">
        <w:rPr>
          <w:noProof/>
          <w:lang w:eastAsia="es-ES" w:bidi="ar-SA"/>
        </w:rPr>
        <w:drawing>
          <wp:inline distT="0" distB="0" distL="0" distR="0">
            <wp:extent cx="7520266" cy="4860137"/>
            <wp:effectExtent l="19050" t="0" r="4484"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5" cstate="print"/>
                    <a:srcRect b="12358"/>
                    <a:stretch>
                      <a:fillRect/>
                    </a:stretch>
                  </pic:blipFill>
                  <pic:spPr bwMode="auto">
                    <a:xfrm>
                      <a:off x="0" y="0"/>
                      <a:ext cx="7523975" cy="4862534"/>
                    </a:xfrm>
                    <a:prstGeom prst="rect">
                      <a:avLst/>
                    </a:prstGeom>
                    <a:noFill/>
                    <a:ln w="9525">
                      <a:noFill/>
                      <a:miter lim="800000"/>
                      <a:headEnd/>
                      <a:tailEnd/>
                    </a:ln>
                  </pic:spPr>
                </pic:pic>
              </a:graphicData>
            </a:graphic>
          </wp:inline>
        </w:drawing>
      </w:r>
    </w:p>
    <w:p w:rsidR="004B2B00" w:rsidRPr="004E18AE" w:rsidRDefault="004B2B00" w:rsidP="004E18AE">
      <w:pPr>
        <w:pStyle w:val="Caption"/>
        <w:jc w:val="center"/>
        <w:rPr>
          <w:rFonts w:asciiTheme="majorHAnsi" w:hAnsiTheme="majorHAnsi"/>
          <w:sz w:val="16"/>
        </w:rPr>
      </w:pPr>
      <w:bookmarkStart w:id="419" w:name="_Toc266031598"/>
      <w:r w:rsidRPr="004E18AE">
        <w:rPr>
          <w:rFonts w:asciiTheme="majorHAnsi" w:hAnsiTheme="majorHAnsi"/>
          <w:sz w:val="16"/>
        </w:rPr>
        <w:t xml:space="preserve">Ilustración </w:t>
      </w:r>
      <w:r w:rsidR="00934198" w:rsidRPr="004E18AE">
        <w:rPr>
          <w:rFonts w:asciiTheme="majorHAnsi" w:hAnsiTheme="majorHAnsi"/>
          <w:sz w:val="16"/>
        </w:rPr>
        <w:fldChar w:fldCharType="begin"/>
      </w:r>
      <w:r w:rsidRPr="004E18AE">
        <w:rPr>
          <w:rFonts w:asciiTheme="majorHAnsi" w:hAnsiTheme="majorHAnsi"/>
          <w:sz w:val="16"/>
        </w:rPr>
        <w:instrText xml:space="preserve"> SEQ Ilustración \* ARABIC </w:instrText>
      </w:r>
      <w:r w:rsidR="00934198" w:rsidRPr="004E18AE">
        <w:rPr>
          <w:rFonts w:asciiTheme="majorHAnsi" w:hAnsiTheme="majorHAnsi"/>
          <w:sz w:val="16"/>
        </w:rPr>
        <w:fldChar w:fldCharType="separate"/>
      </w:r>
      <w:r w:rsidR="00EB772F">
        <w:rPr>
          <w:rFonts w:asciiTheme="majorHAnsi" w:hAnsiTheme="majorHAnsi"/>
          <w:noProof/>
          <w:sz w:val="16"/>
        </w:rPr>
        <w:t>70</w:t>
      </w:r>
      <w:r w:rsidR="00934198" w:rsidRPr="004E18AE">
        <w:rPr>
          <w:rFonts w:asciiTheme="majorHAnsi" w:hAnsiTheme="majorHAnsi"/>
          <w:sz w:val="16"/>
        </w:rPr>
        <w:fldChar w:fldCharType="end"/>
      </w:r>
      <w:r w:rsidRPr="004E18AE">
        <w:rPr>
          <w:rFonts w:asciiTheme="majorHAnsi" w:hAnsiTheme="majorHAnsi"/>
          <w:sz w:val="16"/>
        </w:rPr>
        <w:t>.- Descomposición Funcional del Diagrama de Proceso “Acompañamiento de Pastoral y Educación en Valores”</w:t>
      </w:r>
      <w:bookmarkEnd w:id="419"/>
    </w:p>
    <w:p w:rsidR="004B2B00" w:rsidRPr="004E18AE" w:rsidRDefault="004B2B00" w:rsidP="004E18AE">
      <w:pPr>
        <w:pStyle w:val="Caption"/>
        <w:jc w:val="center"/>
        <w:rPr>
          <w:rFonts w:asciiTheme="majorHAnsi" w:hAnsiTheme="majorHAnsi"/>
          <w:sz w:val="16"/>
        </w:rPr>
      </w:pPr>
      <w:r w:rsidRPr="004E18AE">
        <w:rPr>
          <w:rFonts w:asciiTheme="majorHAnsi" w:hAnsiTheme="majorHAnsi"/>
          <w:sz w:val="16"/>
        </w:rPr>
        <w:t>Fuente:   Elaboración propia</w:t>
      </w:r>
    </w:p>
    <w:p w:rsidR="004E18AE" w:rsidRDefault="004E18AE" w:rsidP="004B2B00">
      <w:pPr>
        <w:rPr>
          <w:b/>
          <w:u w:val="single"/>
        </w:rPr>
        <w:sectPr w:rsidR="004E18AE" w:rsidSect="004E18AE">
          <w:pgSz w:w="16839" w:h="11907" w:orient="landscape" w:code="9"/>
          <w:pgMar w:top="1701" w:right="1417" w:bottom="1701" w:left="1417" w:header="709" w:footer="709" w:gutter="0"/>
          <w:cols w:space="708"/>
          <w:docGrid w:linePitch="360"/>
        </w:sectPr>
      </w:pPr>
    </w:p>
    <w:p w:rsidR="004B2B00" w:rsidRPr="004B2B00" w:rsidRDefault="004E18AE" w:rsidP="004B2B00">
      <w:pPr>
        <w:rPr>
          <w:b/>
          <w:u w:val="single"/>
        </w:rPr>
      </w:pPr>
      <w:r>
        <w:rPr>
          <w:b/>
          <w:u w:val="single"/>
        </w:rPr>
        <w:t>M</w:t>
      </w:r>
      <w:r w:rsidR="004B2B00" w:rsidRPr="004B2B00">
        <w:rPr>
          <w:b/>
          <w:u w:val="single"/>
        </w:rPr>
        <w:t>ACRO PROCESO:   Gestión de Orientación Pastoral / Proceso “Ejecución de Talleres de Pastoral y Educación en Valores”</w:t>
      </w:r>
    </w:p>
    <w:p w:rsidR="004B2B00" w:rsidRPr="004B2B00" w:rsidRDefault="004E18AE" w:rsidP="004B2B00">
      <w:pPr>
        <w:keepNext/>
        <w:spacing w:after="0"/>
        <w:jc w:val="center"/>
      </w:pPr>
      <w:r>
        <w:rPr>
          <w:noProof/>
          <w:lang w:eastAsia="es-ES"/>
        </w:rPr>
        <w:pict>
          <v:rect id="_x0000_s1252" style="position:absolute;left:0;text-align:left;margin-left:324.85pt;margin-top:132.45pt;width:34.6pt;height:17pt;z-index:251890688" filled="f" stroked="f">
            <v:textbox style="mso-next-textbox:#_x0000_s1252">
              <w:txbxContent>
                <w:p w:rsidR="00EB772F" w:rsidRPr="00FF6211" w:rsidRDefault="00EB772F" w:rsidP="004B2B00">
                  <w:pPr>
                    <w:rPr>
                      <w:rFonts w:ascii="Arial" w:hAnsi="Arial" w:cs="Arial"/>
                      <w:b/>
                      <w:color w:val="C00000"/>
                      <w:sz w:val="14"/>
                    </w:rPr>
                  </w:pPr>
                  <w:r>
                    <w:rPr>
                      <w:rFonts w:ascii="Arial" w:hAnsi="Arial" w:cs="Arial"/>
                      <w:b/>
                      <w:color w:val="C00000"/>
                      <w:sz w:val="14"/>
                    </w:rPr>
                    <w:t>G44d</w:t>
                  </w:r>
                </w:p>
              </w:txbxContent>
            </v:textbox>
          </v:rect>
        </w:pict>
      </w:r>
      <w:r>
        <w:rPr>
          <w:noProof/>
          <w:lang w:eastAsia="es-ES"/>
        </w:rPr>
        <w:pict>
          <v:roundrect id="_x0000_s1249" style="position:absolute;left:0;text-align:left;margin-left:229.8pt;margin-top:132.45pt;width:81.7pt;height:126.25pt;z-index:251887616" arcsize="10923f" filled="f" strokecolor="#c0504d" strokeweight="1pt">
            <v:stroke dashstyle="dash"/>
            <v:shadow color="#868686"/>
          </v:roundrect>
        </w:pict>
      </w:r>
      <w:r>
        <w:rPr>
          <w:noProof/>
          <w:lang w:eastAsia="es-ES"/>
        </w:rPr>
        <w:pict>
          <v:roundrect id="_x0000_s1251" style="position:absolute;left:0;text-align:left;margin-left:324.85pt;margin-top:132.45pt;width:73.1pt;height:71.45pt;z-index:251889664" arcsize="10923f" filled="f" strokecolor="#c0504d" strokeweight="1pt">
            <v:stroke dashstyle="dash"/>
            <v:shadow color="#868686"/>
          </v:roundrect>
        </w:pict>
      </w:r>
      <w:r>
        <w:rPr>
          <w:noProof/>
          <w:lang w:eastAsia="es-ES"/>
        </w:rPr>
        <w:pict>
          <v:rect id="_x0000_s1250" style="position:absolute;left:0;text-align:left;margin-left:229.8pt;margin-top:132.45pt;width:34.6pt;height:17pt;z-index:251888640" filled="f" stroked="f">
            <v:textbox style="mso-next-textbox:#_x0000_s1250">
              <w:txbxContent>
                <w:p w:rsidR="00EB772F" w:rsidRPr="00FF6211" w:rsidRDefault="00EB772F" w:rsidP="004B2B00">
                  <w:pPr>
                    <w:rPr>
                      <w:rFonts w:ascii="Arial" w:hAnsi="Arial" w:cs="Arial"/>
                      <w:b/>
                      <w:color w:val="C00000"/>
                      <w:sz w:val="14"/>
                    </w:rPr>
                  </w:pPr>
                  <w:r>
                    <w:rPr>
                      <w:rFonts w:ascii="Arial" w:hAnsi="Arial" w:cs="Arial"/>
                      <w:b/>
                      <w:color w:val="C00000"/>
                      <w:sz w:val="14"/>
                    </w:rPr>
                    <w:t>G41d</w:t>
                  </w:r>
                </w:p>
              </w:txbxContent>
            </v:textbox>
          </v:rect>
        </w:pict>
      </w:r>
      <w:r>
        <w:rPr>
          <w:noProof/>
          <w:lang w:eastAsia="es-ES"/>
        </w:rPr>
        <w:pict>
          <v:rect id="_x0000_s1254" style="position:absolute;left:0;text-align:left;margin-left:136pt;margin-top:132.45pt;width:34.6pt;height:17pt;z-index:251892736" filled="f" stroked="f">
            <v:textbox style="mso-next-textbox:#_x0000_s1254">
              <w:txbxContent>
                <w:p w:rsidR="00EB772F" w:rsidRPr="00FF6211" w:rsidRDefault="00EB772F" w:rsidP="004B2B00">
                  <w:pPr>
                    <w:rPr>
                      <w:rFonts w:ascii="Arial" w:hAnsi="Arial" w:cs="Arial"/>
                      <w:b/>
                      <w:color w:val="C00000"/>
                      <w:sz w:val="14"/>
                    </w:rPr>
                  </w:pPr>
                  <w:r>
                    <w:rPr>
                      <w:rFonts w:ascii="Arial" w:hAnsi="Arial" w:cs="Arial"/>
                      <w:b/>
                      <w:color w:val="C00000"/>
                      <w:sz w:val="14"/>
                    </w:rPr>
                    <w:t>G47c</w:t>
                  </w:r>
                </w:p>
              </w:txbxContent>
            </v:textbox>
          </v:rect>
        </w:pict>
      </w:r>
      <w:r>
        <w:rPr>
          <w:noProof/>
          <w:lang w:eastAsia="es-ES"/>
        </w:rPr>
        <w:pict>
          <v:roundrect id="_x0000_s1253" style="position:absolute;left:0;text-align:left;margin-left:136pt;margin-top:132.45pt;width:74.7pt;height:61.85pt;z-index:251891712" arcsize="10923f" filled="f" strokecolor="#c0504d" strokeweight="1pt">
            <v:stroke dashstyle="dash"/>
            <v:shadow color="#868686"/>
          </v:roundrect>
        </w:pict>
      </w:r>
      <w:r w:rsidR="004B2B00" w:rsidRPr="004B2B00">
        <w:rPr>
          <w:noProof/>
          <w:lang w:eastAsia="es-ES" w:bidi="ar-SA"/>
        </w:rPr>
        <w:drawing>
          <wp:inline distT="0" distB="0" distL="0" distR="0">
            <wp:extent cx="5932331" cy="4718264"/>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6" cstate="print"/>
                    <a:srcRect b="13957"/>
                    <a:stretch>
                      <a:fillRect/>
                    </a:stretch>
                  </pic:blipFill>
                  <pic:spPr bwMode="auto">
                    <a:xfrm>
                      <a:off x="0" y="0"/>
                      <a:ext cx="5939622" cy="4724063"/>
                    </a:xfrm>
                    <a:prstGeom prst="rect">
                      <a:avLst/>
                    </a:prstGeom>
                    <a:noFill/>
                    <a:ln w="9525">
                      <a:noFill/>
                      <a:miter lim="800000"/>
                      <a:headEnd/>
                      <a:tailEnd/>
                    </a:ln>
                  </pic:spPr>
                </pic:pic>
              </a:graphicData>
            </a:graphic>
          </wp:inline>
        </w:drawing>
      </w:r>
    </w:p>
    <w:p w:rsidR="004B2B00" w:rsidRPr="004E18AE" w:rsidRDefault="004B2B00" w:rsidP="004B2B00">
      <w:pPr>
        <w:pStyle w:val="Caption"/>
        <w:jc w:val="center"/>
        <w:rPr>
          <w:rFonts w:asciiTheme="majorHAnsi" w:hAnsiTheme="majorHAnsi"/>
          <w:sz w:val="16"/>
        </w:rPr>
      </w:pPr>
      <w:bookmarkStart w:id="420" w:name="_Toc266031599"/>
      <w:r w:rsidRPr="004E18AE">
        <w:rPr>
          <w:rFonts w:asciiTheme="majorHAnsi" w:hAnsiTheme="majorHAnsi"/>
          <w:sz w:val="16"/>
        </w:rPr>
        <w:t xml:space="preserve">Ilustración </w:t>
      </w:r>
      <w:r w:rsidR="00934198" w:rsidRPr="004E18AE">
        <w:rPr>
          <w:rFonts w:asciiTheme="majorHAnsi" w:hAnsiTheme="majorHAnsi"/>
          <w:sz w:val="16"/>
        </w:rPr>
        <w:fldChar w:fldCharType="begin"/>
      </w:r>
      <w:r w:rsidRPr="004E18AE">
        <w:rPr>
          <w:rFonts w:asciiTheme="majorHAnsi" w:hAnsiTheme="majorHAnsi"/>
          <w:sz w:val="16"/>
        </w:rPr>
        <w:instrText xml:space="preserve"> SEQ Ilustración \* ARABIC </w:instrText>
      </w:r>
      <w:r w:rsidR="00934198" w:rsidRPr="004E18AE">
        <w:rPr>
          <w:rFonts w:asciiTheme="majorHAnsi" w:hAnsiTheme="majorHAnsi"/>
          <w:sz w:val="16"/>
        </w:rPr>
        <w:fldChar w:fldCharType="separate"/>
      </w:r>
      <w:r w:rsidR="00EB772F">
        <w:rPr>
          <w:rFonts w:asciiTheme="majorHAnsi" w:hAnsiTheme="majorHAnsi"/>
          <w:noProof/>
          <w:sz w:val="16"/>
        </w:rPr>
        <w:t>71</w:t>
      </w:r>
      <w:r w:rsidR="00934198" w:rsidRPr="004E18AE">
        <w:rPr>
          <w:rFonts w:asciiTheme="majorHAnsi" w:hAnsiTheme="majorHAnsi"/>
          <w:sz w:val="16"/>
        </w:rPr>
        <w:fldChar w:fldCharType="end"/>
      </w:r>
      <w:r w:rsidRPr="004E18AE">
        <w:rPr>
          <w:rFonts w:asciiTheme="majorHAnsi" w:hAnsiTheme="majorHAnsi"/>
          <w:sz w:val="16"/>
        </w:rPr>
        <w:t>.- Descomposición Funcional del Diagrama de Proceso ““Ejecución de Talleres de Pastoral y Educación en Valores”</w:t>
      </w:r>
      <w:bookmarkEnd w:id="420"/>
    </w:p>
    <w:p w:rsidR="004B2B00" w:rsidRPr="004E18AE" w:rsidRDefault="004B2B00" w:rsidP="004B2B00">
      <w:pPr>
        <w:pStyle w:val="Caption"/>
        <w:jc w:val="center"/>
        <w:rPr>
          <w:rFonts w:asciiTheme="majorHAnsi" w:hAnsiTheme="majorHAnsi"/>
          <w:sz w:val="16"/>
        </w:rPr>
      </w:pPr>
      <w:r w:rsidRPr="004E18AE">
        <w:rPr>
          <w:rFonts w:asciiTheme="majorHAnsi" w:hAnsiTheme="majorHAnsi"/>
          <w:sz w:val="16"/>
        </w:rPr>
        <w:t>Fuente:   Elaboración propia</w:t>
      </w:r>
    </w:p>
    <w:p w:rsidR="004B2B00" w:rsidRDefault="004B2B00" w:rsidP="006E0945">
      <w:pPr>
        <w:rPr>
          <w:lang w:val="es-PE" w:eastAsia="es-ES" w:bidi="ar-SA"/>
        </w:rPr>
      </w:pPr>
    </w:p>
    <w:p w:rsidR="004E18AE" w:rsidRDefault="004E18AE" w:rsidP="00C72A82">
      <w:pPr>
        <w:pStyle w:val="Caption"/>
        <w:spacing w:line="360" w:lineRule="auto"/>
        <w:jc w:val="both"/>
        <w:rPr>
          <w:rFonts w:asciiTheme="majorHAnsi" w:hAnsiTheme="majorHAnsi"/>
          <w:b w:val="0"/>
          <w:sz w:val="24"/>
        </w:rPr>
      </w:pPr>
    </w:p>
    <w:p w:rsidR="00C72A82" w:rsidRPr="00C72A82" w:rsidRDefault="00C72A82" w:rsidP="00C72A82">
      <w:pPr>
        <w:pStyle w:val="Caption"/>
        <w:spacing w:line="360" w:lineRule="auto"/>
        <w:jc w:val="both"/>
        <w:rPr>
          <w:rFonts w:asciiTheme="majorHAnsi" w:hAnsiTheme="majorHAnsi"/>
          <w:b w:val="0"/>
          <w:sz w:val="24"/>
        </w:rPr>
      </w:pPr>
      <w:r w:rsidRPr="00C72A82">
        <w:rPr>
          <w:rFonts w:asciiTheme="majorHAnsi" w:hAnsiTheme="majorHAnsi"/>
          <w:b w:val="0"/>
          <w:sz w:val="24"/>
        </w:rPr>
        <w:t xml:space="preserve">En función a las agrupaciones identificadas en las descomposiciones funcionales, se han identificado los casos de uso que se muestran en la tabla de análisis de descomposición funcional.   </w:t>
      </w:r>
    </w:p>
    <w:p w:rsidR="004E18AE" w:rsidRDefault="004E18AE">
      <w:pPr>
        <w:rPr>
          <w:lang w:val="es-PE" w:eastAsia="es-ES" w:bidi="ar-SA"/>
        </w:rPr>
      </w:pPr>
      <w:r>
        <w:rPr>
          <w:lang w:val="es-PE" w:eastAsia="es-ES" w:bidi="ar-SA"/>
        </w:rPr>
        <w:br w:type="page"/>
      </w:r>
    </w:p>
    <w:p w:rsidR="00C72A82" w:rsidRPr="00C72A82" w:rsidRDefault="00C72A82" w:rsidP="00C72A82">
      <w:pPr>
        <w:rPr>
          <w:lang w:val="es-PE" w:eastAsia="es-ES" w:bidi="ar-SA"/>
        </w:rPr>
      </w:pPr>
    </w:p>
    <w:tbl>
      <w:tblPr>
        <w:tblStyle w:val="MediumShading1"/>
        <w:tblW w:w="0" w:type="auto"/>
        <w:tblLook w:val="04A0"/>
      </w:tblPr>
      <w:tblGrid>
        <w:gridCol w:w="1526"/>
        <w:gridCol w:w="2126"/>
        <w:gridCol w:w="4992"/>
      </w:tblGrid>
      <w:tr w:rsidR="00C72A82" w:rsidRPr="00750D10" w:rsidTr="00EC75C4">
        <w:trPr>
          <w:cnfStyle w:val="100000000000"/>
          <w:cantSplit/>
          <w:tblHeader/>
        </w:trPr>
        <w:tc>
          <w:tcPr>
            <w:cnfStyle w:val="001000000000"/>
            <w:tcW w:w="1526" w:type="dxa"/>
          </w:tcPr>
          <w:p w:rsidR="00C72A82" w:rsidRPr="00642851" w:rsidRDefault="00C72A82" w:rsidP="00EC75C4">
            <w:pPr>
              <w:jc w:val="center"/>
              <w:rPr>
                <w:rFonts w:ascii="Arial Narrow" w:hAnsi="Arial Narrow"/>
                <w:b w:val="0"/>
                <w:bCs w:val="0"/>
                <w:color w:val="FFFFFF"/>
              </w:rPr>
            </w:pPr>
            <w:r w:rsidRPr="00642851">
              <w:rPr>
                <w:rFonts w:ascii="Arial Narrow" w:hAnsi="Arial Narrow"/>
                <w:b w:val="0"/>
                <w:bCs w:val="0"/>
                <w:color w:val="FFFFFF"/>
              </w:rPr>
              <w:t>Código</w:t>
            </w:r>
          </w:p>
        </w:tc>
        <w:tc>
          <w:tcPr>
            <w:tcW w:w="2126" w:type="dxa"/>
          </w:tcPr>
          <w:p w:rsidR="00C72A82" w:rsidRPr="00642851" w:rsidRDefault="00C72A82" w:rsidP="00EC75C4">
            <w:pPr>
              <w:jc w:val="center"/>
              <w:cnfStyle w:val="100000000000"/>
              <w:rPr>
                <w:rFonts w:ascii="Arial Narrow" w:hAnsi="Arial Narrow"/>
                <w:b w:val="0"/>
                <w:bCs w:val="0"/>
                <w:color w:val="FFFFFF"/>
              </w:rPr>
            </w:pPr>
            <w:r w:rsidRPr="00642851">
              <w:rPr>
                <w:rFonts w:ascii="Arial Narrow" w:hAnsi="Arial Narrow"/>
                <w:b w:val="0"/>
                <w:bCs w:val="0"/>
                <w:color w:val="FFFFFF"/>
              </w:rPr>
              <w:t>Caso de Uso</w:t>
            </w:r>
          </w:p>
        </w:tc>
        <w:tc>
          <w:tcPr>
            <w:tcW w:w="4992" w:type="dxa"/>
          </w:tcPr>
          <w:p w:rsidR="00C72A82" w:rsidRPr="00642851" w:rsidRDefault="00C72A82" w:rsidP="00EC75C4">
            <w:pPr>
              <w:jc w:val="center"/>
              <w:cnfStyle w:val="100000000000"/>
              <w:rPr>
                <w:rFonts w:ascii="Arial Narrow" w:hAnsi="Arial Narrow"/>
                <w:b w:val="0"/>
                <w:bCs w:val="0"/>
                <w:color w:val="FFFFFF"/>
              </w:rPr>
            </w:pPr>
            <w:r w:rsidRPr="00642851">
              <w:rPr>
                <w:rFonts w:ascii="Arial Narrow" w:hAnsi="Arial Narrow"/>
                <w:b w:val="0"/>
                <w:bCs w:val="0"/>
                <w:color w:val="FFFFFF"/>
              </w:rPr>
              <w:t>Descripción</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G1</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Generar reporte Listado de fuentes de financiamiento</w:t>
            </w:r>
          </w:p>
        </w:tc>
        <w:tc>
          <w:tcPr>
            <w:tcW w:w="4992" w:type="dxa"/>
          </w:tcPr>
          <w:p w:rsidR="00C72A82" w:rsidRPr="00642851" w:rsidRDefault="00C72A82" w:rsidP="00EC75C4">
            <w:pPr>
              <w:jc w:val="both"/>
              <w:cnfStyle w:val="000000100000"/>
              <w:rPr>
                <w:rFonts w:ascii="Arial Narrow" w:hAnsi="Arial Narrow"/>
              </w:rPr>
            </w:pPr>
            <w:r w:rsidRPr="00642851">
              <w:rPr>
                <w:rFonts w:ascii="Arial Narrow" w:hAnsi="Arial Narrow"/>
              </w:rPr>
              <w:t>Para realizar el seguimiento presupuestal, el Jefe del Departamento de Planificación requiere del Listado de Fuentes de Financiamiento, el cual consiste en un reporte conteniendo las fuentes de financiamiento, su fecha de vencimiento, montos, rubros contables, etc.</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G2</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Calcular gasto presupuestado a la fecha</w:t>
            </w:r>
          </w:p>
        </w:tc>
        <w:tc>
          <w:tcPr>
            <w:tcW w:w="4992" w:type="dxa"/>
          </w:tcPr>
          <w:p w:rsidR="00C72A82" w:rsidRPr="00642851" w:rsidRDefault="00C72A82" w:rsidP="00EC75C4">
            <w:pPr>
              <w:jc w:val="both"/>
              <w:cnfStyle w:val="000000010000"/>
              <w:rPr>
                <w:rFonts w:ascii="Arial Narrow" w:hAnsi="Arial Narrow"/>
              </w:rPr>
            </w:pPr>
            <w:r w:rsidRPr="00642851">
              <w:rPr>
                <w:rFonts w:ascii="Arial Narrow" w:hAnsi="Arial Narrow"/>
              </w:rPr>
              <w:t xml:space="preserve">En función al Presupuesto Institucional por rubro contable y financiamiento, se procede a obtener los montos totales por rubro y fuente de financiamiento que deberían haberse ejecutado hasta la fecha del cálculo. </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G3</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Verificar ejecución del presupuesto</w:t>
            </w:r>
          </w:p>
        </w:tc>
        <w:tc>
          <w:tcPr>
            <w:tcW w:w="4992" w:type="dxa"/>
          </w:tcPr>
          <w:p w:rsidR="00C72A82" w:rsidRPr="00642851" w:rsidRDefault="00C72A82" w:rsidP="00EC75C4">
            <w:pPr>
              <w:jc w:val="both"/>
              <w:cnfStyle w:val="000000100000"/>
              <w:rPr>
                <w:rFonts w:ascii="Arial Narrow" w:hAnsi="Arial Narrow"/>
              </w:rPr>
            </w:pPr>
            <w:r w:rsidRPr="00642851">
              <w:rPr>
                <w:rFonts w:ascii="Arial Narrow" w:hAnsi="Arial Narrow"/>
              </w:rPr>
              <w:t xml:space="preserve">Los montos obtenidos en el caso de uso “Calcular gasto presupuestado a la fecha” se comparan con los gastos ejecutados hasta la fecha obtenidos del Informe de flujo de caja del Departamento de Administración y Abastecimientos. En caso se muestre alguna diferencia se registra por medio del caso de uso “Registrar irregularidad de ejecución presupuestal”.   </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G4</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Registrar irregularidad de ejecución presupuestal</w:t>
            </w:r>
          </w:p>
        </w:tc>
        <w:tc>
          <w:tcPr>
            <w:tcW w:w="4992" w:type="dxa"/>
          </w:tcPr>
          <w:p w:rsidR="00C72A82" w:rsidRPr="00642851" w:rsidRDefault="00C72A82" w:rsidP="00EC75C4">
            <w:pPr>
              <w:jc w:val="both"/>
              <w:cnfStyle w:val="000000010000"/>
              <w:rPr>
                <w:rFonts w:ascii="Arial Narrow" w:hAnsi="Arial Narrow"/>
              </w:rPr>
            </w:pPr>
            <w:r w:rsidRPr="00642851">
              <w:rPr>
                <w:rFonts w:ascii="Arial Narrow" w:hAnsi="Arial Narrow"/>
              </w:rPr>
              <w:t>En caso se halla detectado alguna irregularidad durante la verificación de la ejecución del presupuesto, se procede a registrar indicando la fecha de registro, actividad en la cual se identificó la irregularidad, área ejecutora, etc.</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G5</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Registrar medida correctiva</w:t>
            </w:r>
          </w:p>
        </w:tc>
        <w:tc>
          <w:tcPr>
            <w:tcW w:w="4992" w:type="dxa"/>
          </w:tcPr>
          <w:p w:rsidR="00C72A82" w:rsidRPr="00642851" w:rsidRDefault="00C72A82" w:rsidP="00EC75C4">
            <w:pPr>
              <w:keepNext/>
              <w:jc w:val="both"/>
              <w:cnfStyle w:val="000000100000"/>
              <w:rPr>
                <w:rFonts w:ascii="Arial Narrow" w:hAnsi="Arial Narrow"/>
              </w:rPr>
            </w:pPr>
            <w:r w:rsidRPr="00642851">
              <w:rPr>
                <w:rFonts w:ascii="Arial Narrow" w:hAnsi="Arial Narrow"/>
              </w:rPr>
              <w:t>Una vez coordinado con el área ejecutora se procede a registrar la medida correctiva acordada en respuesta a la irregularidad de ejecución presupuestal identificada. Se registra la fecha de registro, el código de la irregularidad de ejecución presupuestal a la cual se está respondiendo, descripción de medida correctiva, responsable de ejecución de medida correctiva, etc.</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b w:val="0"/>
                <w:bCs w:val="0"/>
              </w:rPr>
              <w:br w:type="page"/>
            </w:r>
            <w:r w:rsidRPr="00642851">
              <w:rPr>
                <w:rFonts w:ascii="Arial Narrow" w:hAnsi="Arial Narrow"/>
                <w:b w:val="0"/>
                <w:bCs w:val="0"/>
              </w:rPr>
              <w:t>G6a, G6b</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Enviar solicitud</w:t>
            </w:r>
          </w:p>
        </w:tc>
        <w:tc>
          <w:tcPr>
            <w:tcW w:w="4992" w:type="dxa"/>
          </w:tcPr>
          <w:p w:rsidR="00C72A82" w:rsidRPr="00642851" w:rsidRDefault="00C72A82" w:rsidP="00EC75C4">
            <w:pPr>
              <w:jc w:val="both"/>
              <w:cnfStyle w:val="000000010000"/>
              <w:rPr>
                <w:rFonts w:ascii="Arial Narrow" w:hAnsi="Arial Narrow"/>
              </w:rPr>
            </w:pPr>
            <w:r w:rsidRPr="00642851">
              <w:rPr>
                <w:rFonts w:ascii="Arial Narrow" w:hAnsi="Arial Narrow"/>
              </w:rPr>
              <w:t xml:space="preserve">El Jefe del Departamento de Planificación envía un mensaje a los jefes y directores de las distintas áreas y departamentos de la Oficina Central Fe y Alegría para que den inicio a la elaboración del Plan Operativo Anual por área. En el mensaje se incluye destinatario, cuerpo del mensaje, se puede adjuntar la guía de evaluación elaborada previamente. </w:t>
            </w:r>
          </w:p>
          <w:p w:rsidR="00C72A82" w:rsidRPr="00642851" w:rsidRDefault="00C72A82" w:rsidP="00EC75C4">
            <w:pPr>
              <w:jc w:val="both"/>
              <w:cnfStyle w:val="000000010000"/>
              <w:rPr>
                <w:rFonts w:ascii="Arial Narrow" w:hAnsi="Arial Narrow"/>
              </w:rPr>
            </w:pPr>
            <w:r w:rsidRPr="00642851">
              <w:rPr>
                <w:rFonts w:ascii="Arial Narrow" w:hAnsi="Arial Narrow"/>
              </w:rPr>
              <w:t>El Jefe del Departamento de Planificación envía un mensaje a los jefes y directores de las distintas áreas y departamentos de la Oficina Central Fe y Alegría para informarles de la reunión de diciembre. En el mensaje se incluye destinatario y cuerpo del mensaje.</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G8</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Registrar propuesta de mejora</w:t>
            </w:r>
          </w:p>
        </w:tc>
        <w:tc>
          <w:tcPr>
            <w:tcW w:w="4992" w:type="dxa"/>
          </w:tcPr>
          <w:p w:rsidR="00C72A82" w:rsidRPr="00642851" w:rsidRDefault="00C72A82" w:rsidP="00EC75C4">
            <w:pPr>
              <w:jc w:val="both"/>
              <w:cnfStyle w:val="000000100000"/>
              <w:rPr>
                <w:rFonts w:ascii="Arial Narrow" w:hAnsi="Arial Narrow"/>
              </w:rPr>
            </w:pPr>
            <w:r w:rsidRPr="00642851">
              <w:rPr>
                <w:rFonts w:ascii="Arial Narrow" w:hAnsi="Arial Narrow"/>
              </w:rPr>
              <w:t xml:space="preserve">Se procede a registrar cada propuesta de mejora indicada por el Consejo Directivo sobre el Plan Operativo Anual por áreas presentado en la reunión de diciembre. Se registra la fecha, la actividad del Plan Operativo Anual del área sobre la cual se hace la propuesta, el área, el responsable de ejecutar la mejora y la fecha de vencimiento para aplicar la misma. </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G9</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Generar Plan Operativo Anual Institucional</w:t>
            </w:r>
          </w:p>
        </w:tc>
        <w:tc>
          <w:tcPr>
            <w:tcW w:w="4992" w:type="dxa"/>
          </w:tcPr>
          <w:p w:rsidR="00C72A82" w:rsidRPr="00642851" w:rsidRDefault="00C72A82" w:rsidP="00EC75C4">
            <w:pPr>
              <w:keepNext/>
              <w:jc w:val="both"/>
              <w:cnfStyle w:val="000000010000"/>
              <w:rPr>
                <w:rFonts w:ascii="Arial Narrow" w:hAnsi="Arial Narrow"/>
              </w:rPr>
            </w:pPr>
            <w:r w:rsidRPr="00642851">
              <w:rPr>
                <w:rFonts w:ascii="Arial Narrow" w:hAnsi="Arial Narrow"/>
              </w:rPr>
              <w:t>En función a los Planes Operativos Anuales por áreas que se reciben se genera el Plan Operativo Anual Institucional, el cual contiene el consolidado de todos los Planes Operativos Anuales por áreas recibidos.</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G10</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Registrar fuente de financiamiento</w:t>
            </w:r>
          </w:p>
        </w:tc>
        <w:tc>
          <w:tcPr>
            <w:tcW w:w="4992" w:type="dxa"/>
          </w:tcPr>
          <w:p w:rsidR="00C72A82" w:rsidRPr="00642851" w:rsidRDefault="00C72A82" w:rsidP="00EC75C4">
            <w:pPr>
              <w:jc w:val="both"/>
              <w:cnfStyle w:val="000000100000"/>
              <w:rPr>
                <w:rFonts w:ascii="Arial Narrow" w:hAnsi="Arial Narrow"/>
              </w:rPr>
            </w:pPr>
            <w:r w:rsidRPr="00642851">
              <w:rPr>
                <w:rFonts w:ascii="Arial Narrow" w:hAnsi="Arial Narrow"/>
              </w:rPr>
              <w:t xml:space="preserve">El Jefe del Departamento de Planificación procede a registrar cada una de las fuentes de financiamiento. Se registra la fecha del acuerdo de financiamiento, fecha de inicio de ejecución de la fuente de financiamiento, fecha de vencimiento de la fuente de financiamiento, saldos, el detalle de la forma de remisión de dinero de la fuente de financiamiento, los rubros contables a los cuales cubre y otras especificaciones o restricciones adicionales. </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G11</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Generar Informe de Saldos de Fuentes de financiamiento</w:t>
            </w:r>
          </w:p>
        </w:tc>
        <w:tc>
          <w:tcPr>
            <w:tcW w:w="4992" w:type="dxa"/>
          </w:tcPr>
          <w:p w:rsidR="00C72A82" w:rsidRPr="00642851" w:rsidRDefault="00C72A82" w:rsidP="00EC75C4">
            <w:pPr>
              <w:jc w:val="both"/>
              <w:cnfStyle w:val="000000010000"/>
              <w:rPr>
                <w:rFonts w:ascii="Arial Narrow" w:hAnsi="Arial Narrow"/>
              </w:rPr>
            </w:pPr>
            <w:r w:rsidRPr="00642851">
              <w:rPr>
                <w:rFonts w:ascii="Arial Narrow" w:hAnsi="Arial Narrow"/>
              </w:rPr>
              <w:t xml:space="preserve">En función a los saldos por fuente de financiamiento comunicados por Administración y abastecimientos, se elabora un informe que contiene los montos pendientes de ejecución de las fuentes de financiamiento hasta la fecha de solicitud de los saldos.  Asimismo, se actualizan los saldos de las fuentes de financiamiento. </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G12</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Importar y detallar actividad del Plan Operativo Institucional</w:t>
            </w:r>
          </w:p>
        </w:tc>
        <w:tc>
          <w:tcPr>
            <w:tcW w:w="4992" w:type="dxa"/>
          </w:tcPr>
          <w:p w:rsidR="00C72A82" w:rsidRPr="00642851" w:rsidRDefault="00C72A82" w:rsidP="00EC75C4">
            <w:pPr>
              <w:jc w:val="both"/>
              <w:cnfStyle w:val="000000100000"/>
              <w:rPr>
                <w:rFonts w:ascii="Arial Narrow" w:hAnsi="Arial Narrow"/>
              </w:rPr>
            </w:pPr>
            <w:r w:rsidRPr="00642851">
              <w:rPr>
                <w:rFonts w:ascii="Arial Narrow" w:hAnsi="Arial Narrow"/>
              </w:rPr>
              <w:t xml:space="preserve">Cada actividad del Presupuesto Institucional Anual proviene del Plan Operativo Anual Institucional. Se importa del Plan Operativo Anual Institucional una actividad previamente seleccionada y se procede a registrar el detalle de la misma, el cual consiste en las tareas a desarrollarse para ejecutar la actividad y los recursos asociados a dichas tareas. </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G13</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Calcular costo de actividad</w:t>
            </w:r>
          </w:p>
        </w:tc>
        <w:tc>
          <w:tcPr>
            <w:tcW w:w="4992" w:type="dxa"/>
          </w:tcPr>
          <w:p w:rsidR="00C72A82" w:rsidRPr="00642851" w:rsidRDefault="00C72A82" w:rsidP="00EC75C4">
            <w:pPr>
              <w:jc w:val="both"/>
              <w:cnfStyle w:val="000000010000"/>
              <w:rPr>
                <w:rFonts w:ascii="Arial Narrow" w:hAnsi="Arial Narrow"/>
              </w:rPr>
            </w:pPr>
            <w:r w:rsidRPr="00642851">
              <w:rPr>
                <w:rFonts w:ascii="Arial Narrow" w:hAnsi="Arial Narrow"/>
              </w:rPr>
              <w:t xml:space="preserve">Para cada actividad importada y detallada en el caso de uso “Importar y detallar actividad del Plan Operativo Institucional” se le debe presupuestar un costo. Primero se lista las tareas a desarrollarse para ejecutar la actividad, a las mismas se le asocian los recursos necesarios para llevarlos a cabo. Luego, se le asigna el costo a los recursos por medio de una búsqueda en la base de datos de recursos. En caso el recurso no figure en la base de datos se procede a ingresar el valor indicado por el ejecutor de la actividad, si el recurso no se encontraba en la base de datos se ingresa. Si el costo mostrado por la base de datos está desactualizado se puede hacer una actualización al mismo.  </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G14</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Asignar costos a fuentes de financiamiento</w:t>
            </w:r>
          </w:p>
        </w:tc>
        <w:tc>
          <w:tcPr>
            <w:tcW w:w="4992" w:type="dxa"/>
          </w:tcPr>
          <w:p w:rsidR="00C72A82" w:rsidRPr="00642851" w:rsidRDefault="00C72A82" w:rsidP="00EC75C4">
            <w:pPr>
              <w:keepNext/>
              <w:jc w:val="both"/>
              <w:cnfStyle w:val="000000100000"/>
              <w:rPr>
                <w:rFonts w:ascii="Arial Narrow" w:hAnsi="Arial Narrow"/>
              </w:rPr>
            </w:pPr>
            <w:r w:rsidRPr="00642851">
              <w:rPr>
                <w:rFonts w:ascii="Arial Narrow" w:hAnsi="Arial Narrow"/>
              </w:rPr>
              <w:t xml:space="preserve">Para cada actividad, el costo por cada recurso se asigna a un rubro contable. Con el costo de la actividad repartida en rubros contables, se procede a asignar los costos por rubros contables de la actividad a las fuentes de financiamiento registradas en el caso de uso “registrar fuente de financiamiento”. Una vez que el costo ha sido asignado, el saldo de la fuente de financiamiento en dicho rubro disminuye.  </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G15</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Asignar fuentes de financiamiento para pagos de personal de la Oficina Central</w:t>
            </w:r>
          </w:p>
        </w:tc>
        <w:tc>
          <w:tcPr>
            <w:tcW w:w="4992" w:type="dxa"/>
          </w:tcPr>
          <w:p w:rsidR="00C72A82" w:rsidRPr="00642851" w:rsidRDefault="00C72A82" w:rsidP="00EC75C4">
            <w:pPr>
              <w:keepNext/>
              <w:jc w:val="both"/>
              <w:cnfStyle w:val="000000010000"/>
              <w:rPr>
                <w:rFonts w:ascii="Arial Narrow" w:hAnsi="Arial Narrow"/>
              </w:rPr>
            </w:pPr>
            <w:r w:rsidRPr="00642851">
              <w:rPr>
                <w:rFonts w:ascii="Arial Narrow" w:hAnsi="Arial Narrow"/>
              </w:rPr>
              <w:t xml:space="preserve">A cada miembro del personal de la Oficina Central Fe y Alegría Perú, se le registra el monto de pago mensual correspondiente al presente año. Dicho costo es asignado a una fuente de financiamiento. Una vez realizada la asignación, el saldo de la fuente de financiamiento en dicho rubro disminuye. </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lang w:val="en-US"/>
              </w:rPr>
            </w:pPr>
            <w:r w:rsidRPr="00642851">
              <w:rPr>
                <w:rFonts w:ascii="Arial Narrow" w:hAnsi="Arial Narrow"/>
                <w:b w:val="0"/>
                <w:bCs w:val="0"/>
                <w:lang w:val="en-US"/>
              </w:rPr>
              <w:t>G16a, G16b, G16c, G16d, G16 e, G16f, G16g, G16h, G16i, G16j, G16k</w:t>
            </w:r>
            <w:r>
              <w:rPr>
                <w:rFonts w:ascii="Arial Narrow" w:hAnsi="Arial Narrow"/>
                <w:b w:val="0"/>
                <w:bCs w:val="0"/>
                <w:lang w:val="en-US"/>
              </w:rPr>
              <w:t>, G16L</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Mantenimiento de actividades del Plan Operativo Anual</w:t>
            </w:r>
          </w:p>
        </w:tc>
        <w:tc>
          <w:tcPr>
            <w:tcW w:w="4992" w:type="dxa"/>
          </w:tcPr>
          <w:p w:rsidR="00C72A82" w:rsidRPr="00642851" w:rsidRDefault="00C72A82" w:rsidP="00EC75C4">
            <w:pPr>
              <w:keepNext/>
              <w:jc w:val="both"/>
              <w:cnfStyle w:val="000000100000"/>
              <w:rPr>
                <w:rFonts w:ascii="Arial Narrow" w:hAnsi="Arial Narrow"/>
              </w:rPr>
            </w:pPr>
            <w:r w:rsidRPr="00642851">
              <w:rPr>
                <w:rFonts w:ascii="Arial Narrow" w:hAnsi="Arial Narrow"/>
              </w:rPr>
              <w:t xml:space="preserve">En este caso de uso se tienen las funciones de crear, modificar y eliminar actividades del Plan Operativo Anual del área o del Plan Operativo Anual Institucional según el nivel de permisos que posea el usuario. </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G17</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Generar Presupuesto institucional por rubro contable y financiamiento</w:t>
            </w:r>
          </w:p>
        </w:tc>
        <w:tc>
          <w:tcPr>
            <w:tcW w:w="4992" w:type="dxa"/>
          </w:tcPr>
          <w:p w:rsidR="00C72A82" w:rsidRPr="00642851" w:rsidRDefault="00C72A82" w:rsidP="00EC75C4">
            <w:pPr>
              <w:keepNext/>
              <w:jc w:val="both"/>
              <w:cnfStyle w:val="000000010000"/>
              <w:rPr>
                <w:rFonts w:ascii="Arial Narrow" w:hAnsi="Arial Narrow"/>
              </w:rPr>
            </w:pPr>
            <w:r w:rsidRPr="00642851">
              <w:rPr>
                <w:rFonts w:ascii="Arial Narrow" w:hAnsi="Arial Narrow"/>
              </w:rPr>
              <w:t>Se consolidan todas las actividades y se genera una matriz que muestra los costos por rubro contable de las actividades  a que fuente de financiamiento se encuentran asociadas y los totales. Asimismo, permite redistribuir, regularizar y balancear los saldos del presupuesto.</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G18a, G18b</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Mantenimiento de requerimiento institucional</w:t>
            </w:r>
          </w:p>
        </w:tc>
        <w:tc>
          <w:tcPr>
            <w:tcW w:w="4992" w:type="dxa"/>
          </w:tcPr>
          <w:p w:rsidR="00C72A82" w:rsidRPr="00642851" w:rsidRDefault="00C72A82" w:rsidP="00EC75C4">
            <w:pPr>
              <w:keepNext/>
              <w:jc w:val="both"/>
              <w:cnfStyle w:val="000000100000"/>
              <w:rPr>
                <w:rFonts w:ascii="Arial Narrow" w:hAnsi="Arial Narrow"/>
              </w:rPr>
            </w:pPr>
            <w:r w:rsidRPr="00642851">
              <w:rPr>
                <w:rFonts w:ascii="Arial Narrow" w:hAnsi="Arial Narrow"/>
              </w:rPr>
              <w:t xml:space="preserve">En este caso de uso se tienen las funciones de crear, modificar y eliminar los requerimientos institucionales. En el caso se haya detectado que algún inventario se encuentra en mal estado, el mismo se puede importar y crear como requerimiento institucional para su reposición. </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G19a, G19b, G19c, G19d, G19e</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Registrar resultado de evaluación anual del área</w:t>
            </w:r>
          </w:p>
        </w:tc>
        <w:tc>
          <w:tcPr>
            <w:tcW w:w="4992" w:type="dxa"/>
          </w:tcPr>
          <w:p w:rsidR="00C72A82" w:rsidRPr="00642851" w:rsidRDefault="00C72A82" w:rsidP="00EC75C4">
            <w:pPr>
              <w:keepNext/>
              <w:jc w:val="both"/>
              <w:cnfStyle w:val="000000010000"/>
              <w:rPr>
                <w:rFonts w:ascii="Arial Narrow" w:hAnsi="Arial Narrow"/>
              </w:rPr>
            </w:pPr>
            <w:r w:rsidRPr="00642851">
              <w:rPr>
                <w:rFonts w:ascii="Arial Narrow" w:hAnsi="Arial Narrow"/>
              </w:rPr>
              <w:t xml:space="preserve">Este caso de uso se aplica en los procesos de planificación por áreas. El mismo permite el ingreso de los resultados de la evaluación anual que se realiza con ayuda de la guía de evaluación realizada por el área de Planificación.  </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G20a, G20b, G20c, G20d, G20e, G20f</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Administración de dudas</w:t>
            </w:r>
          </w:p>
        </w:tc>
        <w:tc>
          <w:tcPr>
            <w:tcW w:w="4992" w:type="dxa"/>
          </w:tcPr>
          <w:p w:rsidR="00C72A82" w:rsidRPr="00642851" w:rsidRDefault="00C72A82" w:rsidP="00EC75C4">
            <w:pPr>
              <w:keepNext/>
              <w:jc w:val="both"/>
              <w:cnfStyle w:val="000000100000"/>
              <w:rPr>
                <w:rFonts w:ascii="Arial Narrow" w:hAnsi="Arial Narrow"/>
              </w:rPr>
            </w:pPr>
            <w:r w:rsidRPr="00642851">
              <w:rPr>
                <w:rFonts w:ascii="Arial Narrow" w:hAnsi="Arial Narrow"/>
              </w:rPr>
              <w:t xml:space="preserve">La administración de las dudas durante los procesos de planificación permite a las áreas funcionales registrar su duda, ingresando la fecha de registro, un resumen de la duda, una descripción de la duda y el nombre de la persona que formuló la duda. </w:t>
            </w:r>
          </w:p>
          <w:p w:rsidR="00C72A82" w:rsidRPr="00642851" w:rsidRDefault="00C72A82" w:rsidP="00EC75C4">
            <w:pPr>
              <w:keepNext/>
              <w:jc w:val="both"/>
              <w:cnfStyle w:val="000000100000"/>
              <w:rPr>
                <w:rFonts w:ascii="Arial Narrow" w:hAnsi="Arial Narrow"/>
              </w:rPr>
            </w:pPr>
            <w:r w:rsidRPr="00642851">
              <w:rPr>
                <w:rFonts w:ascii="Arial Narrow" w:hAnsi="Arial Narrow"/>
              </w:rPr>
              <w:t xml:space="preserve">Asimismo, permite que el Jefe del Departamento de Planificación resuelva todas las dudas accediendo a una página que liste las dudas realizadas. </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G21a, G21b, G21 c, G21d, G21e</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Elaborar Plan Operativo Anual del área</w:t>
            </w:r>
          </w:p>
        </w:tc>
        <w:tc>
          <w:tcPr>
            <w:tcW w:w="4992" w:type="dxa"/>
          </w:tcPr>
          <w:p w:rsidR="00C72A82" w:rsidRPr="00642851" w:rsidRDefault="00C72A82" w:rsidP="00EC75C4">
            <w:pPr>
              <w:keepNext/>
              <w:jc w:val="both"/>
              <w:cnfStyle w:val="000000010000"/>
              <w:rPr>
                <w:rFonts w:ascii="Arial Narrow" w:hAnsi="Arial Narrow"/>
              </w:rPr>
            </w:pPr>
            <w:r w:rsidRPr="00642851">
              <w:rPr>
                <w:rFonts w:ascii="Arial Narrow" w:hAnsi="Arial Narrow"/>
              </w:rPr>
              <w:t>El presente caso de uso permite generar el Plan Operativo Anual del área a manera de informe que contiene la matriz de actividades que se van a realizar. Para ello, se hace referencia al  caso de uso “Mantenimiento de actividades del Plan Operativo Anual” para registrar las actividades.</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G23</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Administrar concurso</w:t>
            </w:r>
          </w:p>
        </w:tc>
        <w:tc>
          <w:tcPr>
            <w:tcW w:w="4992" w:type="dxa"/>
          </w:tcPr>
          <w:p w:rsidR="00C72A82" w:rsidRPr="00642851" w:rsidRDefault="00C72A82" w:rsidP="00EC75C4">
            <w:pPr>
              <w:keepNext/>
              <w:ind w:left="34"/>
              <w:jc w:val="both"/>
              <w:cnfStyle w:val="000000100000"/>
              <w:rPr>
                <w:rFonts w:ascii="Arial Narrow" w:hAnsi="Arial Narrow"/>
              </w:rPr>
            </w:pPr>
            <w:r w:rsidRPr="00642851">
              <w:rPr>
                <w:rFonts w:ascii="Arial Narrow" w:hAnsi="Arial Narrow"/>
              </w:rPr>
              <w:t>Cuando la ONG Aliada envía una base de concurso, el mismo debe ser creado por medio del caso de uso “Administrar concurso”, el cual contiene las opciones de crear, actualizar y eliminar los concursos.</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G24</w:t>
            </w:r>
            <w:r>
              <w:rPr>
                <w:rFonts w:ascii="Arial Narrow" w:hAnsi="Arial Narrow"/>
                <w:b w:val="0"/>
                <w:bCs w:val="0"/>
              </w:rPr>
              <w:t>a, G24b</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Asignar requerimiento institucional a concurso</w:t>
            </w:r>
            <w:r>
              <w:rPr>
                <w:rFonts w:ascii="Arial Narrow" w:hAnsi="Arial Narrow"/>
              </w:rPr>
              <w:t xml:space="preserve"> o donación</w:t>
            </w:r>
          </w:p>
        </w:tc>
        <w:tc>
          <w:tcPr>
            <w:tcW w:w="4992" w:type="dxa"/>
          </w:tcPr>
          <w:p w:rsidR="00C72A82" w:rsidRDefault="00C72A82" w:rsidP="00EC75C4">
            <w:pPr>
              <w:keepNext/>
              <w:jc w:val="both"/>
              <w:cnfStyle w:val="000000010000"/>
              <w:rPr>
                <w:rFonts w:ascii="Arial Narrow" w:hAnsi="Arial Narrow"/>
              </w:rPr>
            </w:pPr>
            <w:r>
              <w:rPr>
                <w:rFonts w:ascii="Arial Narrow" w:hAnsi="Arial Narrow"/>
              </w:rPr>
              <w:t xml:space="preserve">La Oficina Central Fe y Alegría Perú participa en los concursos que le pueden proveer de financiamiento para cubrir los requerimientos institucionales. Por ello, para generar un proyecto se agrupan los requerimientos institucionales a cubrir con el concurso. </w:t>
            </w:r>
          </w:p>
          <w:p w:rsidR="00C72A82" w:rsidRDefault="00C72A82" w:rsidP="00EC75C4">
            <w:pPr>
              <w:keepNext/>
              <w:jc w:val="both"/>
              <w:cnfStyle w:val="000000010000"/>
              <w:rPr>
                <w:rFonts w:ascii="Arial Narrow" w:hAnsi="Arial Narrow"/>
              </w:rPr>
            </w:pPr>
            <w:r>
              <w:rPr>
                <w:rFonts w:ascii="Arial Narrow" w:hAnsi="Arial Narrow"/>
              </w:rPr>
              <w:t>Asimismo, las donaciones son otra fuente de financiamiento para cubrir los requerimientos institucionales.</w:t>
            </w:r>
          </w:p>
          <w:p w:rsidR="00C72A82" w:rsidRPr="00642851" w:rsidRDefault="00C72A82" w:rsidP="00EC75C4">
            <w:pPr>
              <w:keepNext/>
              <w:jc w:val="both"/>
              <w:cnfStyle w:val="000000010000"/>
              <w:rPr>
                <w:rFonts w:ascii="Arial Narrow" w:hAnsi="Arial Narrow"/>
              </w:rPr>
            </w:pPr>
            <w:r>
              <w:rPr>
                <w:rFonts w:ascii="Arial Narrow" w:hAnsi="Arial Narrow"/>
              </w:rPr>
              <w:t>Este caso de uso permite asociar los requerimientos institucionales con la donación o concurso que lo va a financiar. Para facilitar la asociación de los requerimientos institucionales se puede hacer referencia al caso de uso “Buscar requerimiento institucional”.</w:t>
            </w:r>
            <w:r w:rsidRPr="00642851">
              <w:rPr>
                <w:rFonts w:ascii="Arial Narrow" w:hAnsi="Arial Narrow"/>
              </w:rPr>
              <w:t xml:space="preserve"> </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G25a, G25b</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Registrar Plan de Ejecución</w:t>
            </w:r>
          </w:p>
        </w:tc>
        <w:tc>
          <w:tcPr>
            <w:tcW w:w="4992" w:type="dxa"/>
          </w:tcPr>
          <w:p w:rsidR="00C72A82" w:rsidRPr="00642851" w:rsidRDefault="00C72A82" w:rsidP="00EC75C4">
            <w:pPr>
              <w:keepNext/>
              <w:jc w:val="both"/>
              <w:cnfStyle w:val="000000100000"/>
              <w:rPr>
                <w:rFonts w:ascii="Arial Narrow" w:hAnsi="Arial Narrow"/>
              </w:rPr>
            </w:pPr>
            <w:r w:rsidRPr="00642851">
              <w:rPr>
                <w:rFonts w:ascii="Arial Narrow" w:hAnsi="Arial Narrow"/>
              </w:rPr>
              <w:t>En este caso de uso registra, modifica y elimina las actividades del plan de ejecución. Para ello se registra el código del plan, el responsable, la fecha de inicio, la fecha de término, y el detalle de las actividades a realizar.</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G26</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Administrar estados de documentación para concurso</w:t>
            </w:r>
          </w:p>
        </w:tc>
        <w:tc>
          <w:tcPr>
            <w:tcW w:w="4992" w:type="dxa"/>
          </w:tcPr>
          <w:p w:rsidR="00C72A82" w:rsidRPr="00642851" w:rsidRDefault="00C72A82" w:rsidP="00EC75C4">
            <w:pPr>
              <w:jc w:val="both"/>
              <w:cnfStyle w:val="000000010000"/>
              <w:rPr>
                <w:rFonts w:ascii="Arial Narrow" w:hAnsi="Arial Narrow"/>
              </w:rPr>
            </w:pPr>
            <w:r w:rsidRPr="00642851">
              <w:rPr>
                <w:rFonts w:ascii="Arial Narrow" w:hAnsi="Arial Narrow"/>
              </w:rPr>
              <w:t xml:space="preserve">Este caso de uso permite registrar la documentación necesaria para determinado concurso y actualizar el estado de cada documento. Para ello, se requiere haber registrado el concurso previamente con el caso de uso “Administrar concurso”. Los estados para la documentación son: Pendiente, Elaborado y Enviado. </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G27a,</w:t>
            </w:r>
          </w:p>
          <w:p w:rsidR="00C72A82" w:rsidRPr="00642851" w:rsidRDefault="00C72A82" w:rsidP="00EC75C4">
            <w:pPr>
              <w:jc w:val="center"/>
              <w:rPr>
                <w:rFonts w:ascii="Arial Narrow" w:hAnsi="Arial Narrow"/>
                <w:b w:val="0"/>
                <w:bCs w:val="0"/>
              </w:rPr>
            </w:pPr>
            <w:r w:rsidRPr="00642851">
              <w:rPr>
                <w:rFonts w:ascii="Arial Narrow" w:hAnsi="Arial Narrow"/>
                <w:b w:val="0"/>
                <w:bCs w:val="0"/>
              </w:rPr>
              <w:t>G27b</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Actualizar estado de donación o concurso</w:t>
            </w:r>
          </w:p>
        </w:tc>
        <w:tc>
          <w:tcPr>
            <w:tcW w:w="4992" w:type="dxa"/>
          </w:tcPr>
          <w:p w:rsidR="00C72A82" w:rsidRPr="00642851" w:rsidRDefault="00C72A82" w:rsidP="00EC75C4">
            <w:pPr>
              <w:keepNext/>
              <w:jc w:val="both"/>
              <w:cnfStyle w:val="000000100000"/>
              <w:rPr>
                <w:rFonts w:ascii="Arial Narrow" w:hAnsi="Arial Narrow"/>
              </w:rPr>
            </w:pPr>
            <w:r w:rsidRPr="00642851">
              <w:rPr>
                <w:rFonts w:ascii="Arial Narrow" w:hAnsi="Arial Narrow"/>
              </w:rPr>
              <w:t xml:space="preserve">Una vez que el resultado de la donación o concurso llega a la Oficina Central Fe y Alegría Perú, se utilizar el caso de uso para actualizar su estado a Aprobado. Asimismo, se registra la fecha de llegada de la aprobación, la persona que realizó la aprobación, el monto de la donación o el concurso confirmado, entre otros datos. </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G28</w:t>
            </w:r>
          </w:p>
        </w:tc>
        <w:tc>
          <w:tcPr>
            <w:tcW w:w="2126" w:type="dxa"/>
            <w:vAlign w:val="center"/>
          </w:tcPr>
          <w:p w:rsidR="00C72A82" w:rsidRPr="00642851" w:rsidRDefault="00C72A82" w:rsidP="00EC75C4">
            <w:pPr>
              <w:jc w:val="center"/>
              <w:cnfStyle w:val="000000010000"/>
              <w:rPr>
                <w:rFonts w:ascii="Arial Narrow" w:hAnsi="Arial Narrow"/>
              </w:rPr>
            </w:pPr>
            <w:r w:rsidRPr="00713628">
              <w:rPr>
                <w:rFonts w:ascii="Arial Narrow" w:hAnsi="Arial Narrow"/>
              </w:rPr>
              <w:t>Gestionar ejecución de actividades del plan de ejecución</w:t>
            </w:r>
          </w:p>
        </w:tc>
        <w:tc>
          <w:tcPr>
            <w:tcW w:w="4992" w:type="dxa"/>
          </w:tcPr>
          <w:p w:rsidR="00C72A82" w:rsidRPr="00642851" w:rsidRDefault="00C72A82" w:rsidP="00EC75C4">
            <w:pPr>
              <w:keepNext/>
              <w:jc w:val="both"/>
              <w:cnfStyle w:val="000000010000"/>
              <w:rPr>
                <w:rFonts w:ascii="Arial Narrow" w:hAnsi="Arial Narrow"/>
                <w:color w:val="FF0000"/>
              </w:rPr>
            </w:pPr>
            <w:r w:rsidRPr="00642851">
              <w:rPr>
                <w:rFonts w:ascii="Arial Narrow" w:hAnsi="Arial Narrow"/>
              </w:rPr>
              <w:t>Durante la ejecución de los proyectos, se requiere el seguimiento de ejecución de las actividades planificadas en el Plan de Ejecución. Para ello, el área técnica que se encuentra ejecutando el proyecto utilizará el caso de uso para visualizar las actividades del Plan de Ejecución. Asimismo, podrá actualizar el estado de casa una de las actividades del plan de ejecución que le corresponden. Además, podrá ingresar observaciones en caso existan.</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G29</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Administrar actividad de Plan de Ejecución</w:t>
            </w:r>
          </w:p>
        </w:tc>
        <w:tc>
          <w:tcPr>
            <w:tcW w:w="4992" w:type="dxa"/>
          </w:tcPr>
          <w:p w:rsidR="00C72A82" w:rsidRPr="00642851" w:rsidRDefault="00C72A82" w:rsidP="00EC75C4">
            <w:pPr>
              <w:keepNext/>
              <w:jc w:val="both"/>
              <w:cnfStyle w:val="000000100000"/>
              <w:rPr>
                <w:rFonts w:ascii="Arial Narrow" w:hAnsi="Arial Narrow"/>
              </w:rPr>
            </w:pPr>
            <w:r w:rsidRPr="00642851">
              <w:rPr>
                <w:rFonts w:ascii="Arial Narrow" w:hAnsi="Arial Narrow"/>
              </w:rPr>
              <w:t xml:space="preserve">El Plan de Ejecución se puede encontrar sujeto a cambios desde su elaboración hasta su ejecución. Para ello, se utiliza este caso de uso, el cual permite: crear, eliminar y actualizar las actividades del Plan de Ejecución. </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G30</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Generar Informe de Seguimiento de Proyecto</w:t>
            </w:r>
          </w:p>
        </w:tc>
        <w:tc>
          <w:tcPr>
            <w:tcW w:w="4992" w:type="dxa"/>
          </w:tcPr>
          <w:p w:rsidR="00C72A82" w:rsidRPr="00642851" w:rsidRDefault="00C72A82" w:rsidP="00EC75C4">
            <w:pPr>
              <w:keepNext/>
              <w:jc w:val="both"/>
              <w:cnfStyle w:val="000000010000"/>
              <w:rPr>
                <w:rFonts w:ascii="Arial Narrow" w:hAnsi="Arial Narrow"/>
              </w:rPr>
            </w:pPr>
            <w:r w:rsidRPr="00642851">
              <w:rPr>
                <w:rFonts w:ascii="Arial Narrow" w:hAnsi="Arial Narrow"/>
              </w:rPr>
              <w:t>El Departamento de Proyectos se encarga de realizar el seguimiento de los proyectos, para ello utiliza un informe de seguimiento de proyecto. Este caso de uso, le permitirá elaborar dicho Informe y registrar las observaciones realizadas.</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G31</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Generar Informe Final</w:t>
            </w:r>
          </w:p>
        </w:tc>
        <w:tc>
          <w:tcPr>
            <w:tcW w:w="4992" w:type="dxa"/>
          </w:tcPr>
          <w:p w:rsidR="00C72A82" w:rsidRPr="00642851" w:rsidRDefault="00C72A82" w:rsidP="00EC75C4">
            <w:pPr>
              <w:keepNext/>
              <w:jc w:val="both"/>
              <w:cnfStyle w:val="000000100000"/>
              <w:rPr>
                <w:rFonts w:ascii="Arial Narrow" w:hAnsi="Arial Narrow"/>
              </w:rPr>
            </w:pPr>
            <w:r w:rsidRPr="00642851">
              <w:rPr>
                <w:rFonts w:ascii="Arial Narrow" w:hAnsi="Arial Narrow"/>
              </w:rPr>
              <w:t xml:space="preserve">Luego de que un proyecto ha sido concluido, este caso de uso permite la generación del informe final del proyecto. </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G32</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Administrar uso del proyecto</w:t>
            </w:r>
          </w:p>
        </w:tc>
        <w:tc>
          <w:tcPr>
            <w:tcW w:w="4992" w:type="dxa"/>
          </w:tcPr>
          <w:p w:rsidR="00C72A82" w:rsidRPr="00642851" w:rsidRDefault="00C72A82" w:rsidP="00EC75C4">
            <w:pPr>
              <w:keepNext/>
              <w:jc w:val="both"/>
              <w:cnfStyle w:val="000000010000"/>
              <w:rPr>
                <w:rFonts w:ascii="Arial Narrow" w:hAnsi="Arial Narrow"/>
              </w:rPr>
            </w:pPr>
            <w:r w:rsidRPr="00642851">
              <w:rPr>
                <w:rFonts w:ascii="Arial Narrow" w:hAnsi="Arial Narrow"/>
              </w:rPr>
              <w:t xml:space="preserve">Este caso de uso tiene la función de registrar y modificar la descripción y porcentaje de empleo de un proyecto ejecutado en un centro educativo, para realizar el seguimiento al uso del proyecto. </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G33</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Administrar concurso de evaluación</w:t>
            </w:r>
          </w:p>
        </w:tc>
        <w:tc>
          <w:tcPr>
            <w:tcW w:w="4992" w:type="dxa"/>
          </w:tcPr>
          <w:p w:rsidR="00C72A82" w:rsidRPr="00642851" w:rsidRDefault="00C72A82" w:rsidP="00EC75C4">
            <w:pPr>
              <w:keepNext/>
              <w:jc w:val="both"/>
              <w:cnfStyle w:val="000000100000"/>
              <w:rPr>
                <w:rFonts w:ascii="Arial Narrow" w:hAnsi="Arial Narrow"/>
              </w:rPr>
            </w:pPr>
            <w:r w:rsidRPr="00642851">
              <w:rPr>
                <w:rFonts w:ascii="Arial Narrow" w:hAnsi="Arial Narrow"/>
              </w:rPr>
              <w:t>Este caso de uso permite el registro, modificación y eliminación de un concurso de evaluación a un proyecto. Se procede a realiza el registro de la ONG solicitante del concurso, los términos de referencia, las fechas de inicio y termino del concurso, y el estado de su publicación.</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G34</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Administrar empresa evaluadora</w:t>
            </w:r>
          </w:p>
        </w:tc>
        <w:tc>
          <w:tcPr>
            <w:tcW w:w="4992" w:type="dxa"/>
          </w:tcPr>
          <w:p w:rsidR="00C72A82" w:rsidRPr="00642851" w:rsidRDefault="00C72A82" w:rsidP="00EC75C4">
            <w:pPr>
              <w:keepNext/>
              <w:jc w:val="both"/>
              <w:cnfStyle w:val="000000010000"/>
              <w:rPr>
                <w:rFonts w:ascii="Arial Narrow" w:hAnsi="Arial Narrow"/>
              </w:rPr>
            </w:pPr>
            <w:r w:rsidRPr="00642851">
              <w:rPr>
                <w:rFonts w:ascii="Arial Narrow" w:hAnsi="Arial Narrow"/>
              </w:rPr>
              <w:t xml:space="preserve">Este caso de uso permite el registro, modificación y eliminación de la empresa evaluadora del proyecto. Se procede a realiza el registro de la empresa evaluadora por medio del caso de uso “Administrar Empresa Evaluadora”, las bases del contrato, las fechas de inicio y fin de la evaluación. Asimismo la asignación de la empresa evaluadora a un concurso de evaluación en caso haya resultado ganadora del concurso de evaluación. </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G35</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Administrar observaciones de auditoría</w:t>
            </w:r>
          </w:p>
        </w:tc>
        <w:tc>
          <w:tcPr>
            <w:tcW w:w="4992" w:type="dxa"/>
          </w:tcPr>
          <w:p w:rsidR="00C72A82" w:rsidRPr="00642851" w:rsidRDefault="00C72A82" w:rsidP="00EC75C4">
            <w:pPr>
              <w:keepNext/>
              <w:jc w:val="both"/>
              <w:cnfStyle w:val="000000100000"/>
              <w:rPr>
                <w:rFonts w:ascii="Arial Narrow" w:hAnsi="Arial Narrow"/>
              </w:rPr>
            </w:pPr>
            <w:r w:rsidRPr="00642851">
              <w:rPr>
                <w:rFonts w:ascii="Arial Narrow" w:hAnsi="Arial Narrow"/>
              </w:rPr>
              <w:t xml:space="preserve">Este caso de uso permite ejecutar el proceso de auditoría por medio del registro de observaciones y sus justificaciones asociadas. Además permite la actualización del estado de las observaciones para llevar un control de las mismas. </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G36</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Administrar incidentes de auditoría</w:t>
            </w:r>
          </w:p>
        </w:tc>
        <w:tc>
          <w:tcPr>
            <w:tcW w:w="4992" w:type="dxa"/>
          </w:tcPr>
          <w:p w:rsidR="00C72A82" w:rsidRPr="00642851" w:rsidRDefault="00C72A82" w:rsidP="00EC75C4">
            <w:pPr>
              <w:keepNext/>
              <w:jc w:val="both"/>
              <w:cnfStyle w:val="000000010000"/>
              <w:rPr>
                <w:rFonts w:ascii="Arial Narrow" w:hAnsi="Arial Narrow"/>
              </w:rPr>
            </w:pPr>
            <w:r w:rsidRPr="00642851">
              <w:rPr>
                <w:rFonts w:ascii="Arial Narrow" w:hAnsi="Arial Narrow"/>
              </w:rPr>
              <w:t xml:space="preserve">Este caso de uso permite ejecutar el proceso de auditoría por medio del registro de los incidentes y sus subsanaciones. Además permite la actualización del estado de los incidentes para llevar un control del las mismas. </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G37</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Registrar auditoría</w:t>
            </w:r>
          </w:p>
        </w:tc>
        <w:tc>
          <w:tcPr>
            <w:tcW w:w="4992" w:type="dxa"/>
          </w:tcPr>
          <w:p w:rsidR="00C72A82" w:rsidRPr="00642851" w:rsidRDefault="00C72A82" w:rsidP="00EC75C4">
            <w:pPr>
              <w:keepNext/>
              <w:jc w:val="both"/>
              <w:cnfStyle w:val="000000100000"/>
              <w:rPr>
                <w:rFonts w:ascii="Arial Narrow" w:hAnsi="Arial Narrow"/>
              </w:rPr>
            </w:pPr>
            <w:r w:rsidRPr="00642851">
              <w:rPr>
                <w:rFonts w:ascii="Arial Narrow" w:hAnsi="Arial Narrow"/>
              </w:rPr>
              <w:t xml:space="preserve">Este caso de uso permite registrar los datos de una auditoría solicitada a la Oficina Central Fe y Alegría Perú con respecto a determinado proyecto. </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G38</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Administrar acompañante</w:t>
            </w:r>
          </w:p>
        </w:tc>
        <w:tc>
          <w:tcPr>
            <w:tcW w:w="4992" w:type="dxa"/>
          </w:tcPr>
          <w:p w:rsidR="00C72A82" w:rsidRPr="00642851" w:rsidRDefault="00C72A82" w:rsidP="00EC75C4">
            <w:pPr>
              <w:keepNext/>
              <w:jc w:val="both"/>
              <w:cnfStyle w:val="000000010000"/>
              <w:rPr>
                <w:rFonts w:ascii="Arial Narrow" w:hAnsi="Arial Narrow"/>
              </w:rPr>
            </w:pPr>
            <w:r w:rsidRPr="00642851">
              <w:rPr>
                <w:rFonts w:ascii="Arial Narrow" w:hAnsi="Arial Narrow"/>
              </w:rPr>
              <w:t>Este caso de uso permite el registro, actualización y eliminación de los docentes que realizan el acompañamiento. Estos docentes pueden ser parte del equipo pedagógico, equipo pedagógico de técnica o del equipo pedagógico de pastoral y educación en valores.</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G39a</w:t>
            </w:r>
          </w:p>
          <w:p w:rsidR="00C72A82" w:rsidRPr="00642851" w:rsidRDefault="00C72A82" w:rsidP="00EC75C4">
            <w:pPr>
              <w:jc w:val="center"/>
              <w:rPr>
                <w:rFonts w:ascii="Arial Narrow" w:hAnsi="Arial Narrow"/>
                <w:b w:val="0"/>
                <w:bCs w:val="0"/>
              </w:rPr>
            </w:pPr>
            <w:r w:rsidRPr="00642851">
              <w:rPr>
                <w:rFonts w:ascii="Arial Narrow" w:hAnsi="Arial Narrow"/>
                <w:b w:val="0"/>
                <w:bCs w:val="0"/>
              </w:rPr>
              <w:t>G39b</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Asignar acompañante a sede</w:t>
            </w:r>
          </w:p>
        </w:tc>
        <w:tc>
          <w:tcPr>
            <w:tcW w:w="4992" w:type="dxa"/>
          </w:tcPr>
          <w:p w:rsidR="00C72A82" w:rsidRPr="00642851" w:rsidRDefault="00C72A82" w:rsidP="00EC75C4">
            <w:pPr>
              <w:keepNext/>
              <w:jc w:val="both"/>
              <w:cnfStyle w:val="000000100000"/>
              <w:rPr>
                <w:rFonts w:ascii="Arial Narrow" w:hAnsi="Arial Narrow"/>
              </w:rPr>
            </w:pPr>
            <w:r w:rsidRPr="00642851">
              <w:rPr>
                <w:rFonts w:ascii="Arial Narrow" w:hAnsi="Arial Narrow"/>
              </w:rPr>
              <w:t xml:space="preserve">Para poder realizar la distribución de </w:t>
            </w:r>
            <w:r>
              <w:rPr>
                <w:rFonts w:ascii="Arial Narrow" w:hAnsi="Arial Narrow"/>
              </w:rPr>
              <w:t>acompañantes entre las sedes</w:t>
            </w:r>
            <w:r w:rsidRPr="00642851">
              <w:rPr>
                <w:rFonts w:ascii="Arial Narrow" w:hAnsi="Arial Narrow"/>
              </w:rPr>
              <w:t>, se requiere la asignación de los mismos a los centros educativos que van a acompañar cada año. Por ello, este caso de uso permite asignar</w:t>
            </w:r>
            <w:r>
              <w:rPr>
                <w:rFonts w:ascii="Arial Narrow" w:hAnsi="Arial Narrow"/>
              </w:rPr>
              <w:t xml:space="preserve"> a un</w:t>
            </w:r>
            <w:r w:rsidRPr="00642851">
              <w:rPr>
                <w:rFonts w:ascii="Arial Narrow" w:hAnsi="Arial Narrow"/>
              </w:rPr>
              <w:t xml:space="preserve"> acompañante a cada centro educativo de acuerdo a las necesidades de acompañamiento que tengan. Las necesidades de acompañamiento pue</w:t>
            </w:r>
            <w:r>
              <w:rPr>
                <w:rFonts w:ascii="Arial Narrow" w:hAnsi="Arial Narrow"/>
              </w:rPr>
              <w:t>den ser: acompañamiento técnico y</w:t>
            </w:r>
            <w:r w:rsidRPr="00642851">
              <w:rPr>
                <w:rFonts w:ascii="Arial Narrow" w:hAnsi="Arial Narrow"/>
              </w:rPr>
              <w:t xml:space="preserve"> acompañamiento de formación</w:t>
            </w:r>
            <w:r>
              <w:rPr>
                <w:rFonts w:ascii="Arial Narrow" w:hAnsi="Arial Narrow"/>
              </w:rPr>
              <w:t>.</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G40</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Registrar cronograma de visitas</w:t>
            </w:r>
          </w:p>
        </w:tc>
        <w:tc>
          <w:tcPr>
            <w:tcW w:w="4992" w:type="dxa"/>
          </w:tcPr>
          <w:p w:rsidR="00C72A82" w:rsidRPr="00642851" w:rsidRDefault="00C72A82" w:rsidP="00EC75C4">
            <w:pPr>
              <w:keepNext/>
              <w:jc w:val="both"/>
              <w:cnfStyle w:val="000000010000"/>
              <w:rPr>
                <w:rFonts w:ascii="Arial Narrow" w:hAnsi="Arial Narrow"/>
              </w:rPr>
            </w:pPr>
            <w:r w:rsidRPr="00642851">
              <w:rPr>
                <w:rFonts w:ascii="Arial Narrow" w:hAnsi="Arial Narrow"/>
              </w:rPr>
              <w:t xml:space="preserve">En función a los centros educativos distribuidos entre los acompañantes. Cada acompañante debe elaborar su cronograma de visitas en coordinación con los centros educativos a los cuales va a acompañar. Este caso de uso permitirá registrar cada visita de acompañamiento para generar el cronograma de visitas. </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G41a, G41b, G41c, G41d</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Generar Materiales para capacitación</w:t>
            </w:r>
          </w:p>
        </w:tc>
        <w:tc>
          <w:tcPr>
            <w:tcW w:w="4992" w:type="dxa"/>
          </w:tcPr>
          <w:p w:rsidR="00C72A82" w:rsidRPr="00642851" w:rsidRDefault="00C72A82" w:rsidP="00EC75C4">
            <w:pPr>
              <w:keepNext/>
              <w:jc w:val="both"/>
              <w:cnfStyle w:val="000000100000"/>
              <w:rPr>
                <w:rFonts w:ascii="Arial Narrow" w:hAnsi="Arial Narrow"/>
              </w:rPr>
            </w:pPr>
            <w:r w:rsidRPr="00642851">
              <w:rPr>
                <w:rFonts w:ascii="Arial Narrow" w:hAnsi="Arial Narrow"/>
              </w:rPr>
              <w:t>La realización de capacitaciones exige la elaboración de materiales y la solicitud de recursos a Administración y Abastecimientos. Por ello, este caso de uso permitirá el almacenamiento del material y la búsqueda de materiales almacenados. Asimismo, se tendrá una opción donde se podrá realizar la solicitud de recursos necesarios para la realización de la capacitación a Administración y Abastecimientos.</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G42</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Generar reporte de capacitaciones por centro educativo.</w:t>
            </w:r>
          </w:p>
        </w:tc>
        <w:tc>
          <w:tcPr>
            <w:tcW w:w="4992" w:type="dxa"/>
          </w:tcPr>
          <w:p w:rsidR="00C72A82" w:rsidRPr="00642851" w:rsidRDefault="00C72A82" w:rsidP="00EC75C4">
            <w:pPr>
              <w:keepNext/>
              <w:jc w:val="both"/>
              <w:cnfStyle w:val="000000010000"/>
              <w:rPr>
                <w:rFonts w:ascii="Arial Narrow" w:hAnsi="Arial Narrow"/>
              </w:rPr>
            </w:pPr>
            <w:r w:rsidRPr="00642851">
              <w:rPr>
                <w:rFonts w:ascii="Arial Narrow" w:hAnsi="Arial Narrow"/>
              </w:rPr>
              <w:t xml:space="preserve">Para llevar un control de las capacitaciones recibidas por los centros educativos, este caso de uso permitirá general el reporte de capacitaciones por centro educativo. </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G43</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Reprogramar capacitación</w:t>
            </w:r>
          </w:p>
        </w:tc>
        <w:tc>
          <w:tcPr>
            <w:tcW w:w="4992" w:type="dxa"/>
          </w:tcPr>
          <w:p w:rsidR="00C72A82" w:rsidRPr="00642851" w:rsidRDefault="00C72A82" w:rsidP="00EC75C4">
            <w:pPr>
              <w:keepNext/>
              <w:jc w:val="both"/>
              <w:cnfStyle w:val="000000100000"/>
              <w:rPr>
                <w:rFonts w:ascii="Arial Narrow" w:hAnsi="Arial Narrow"/>
              </w:rPr>
            </w:pPr>
            <w:r w:rsidRPr="00642851">
              <w:rPr>
                <w:rFonts w:ascii="Arial Narrow" w:hAnsi="Arial Narrow"/>
              </w:rPr>
              <w:t>En caso algún centro educativo no pueda asistir a determinada capacitación, este caso de uso permitirá realizar la reprogramación del mismo a otra fecha.</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G44a, G44b,</w:t>
            </w:r>
          </w:p>
          <w:p w:rsidR="00C72A82" w:rsidRPr="00642851" w:rsidRDefault="00C72A82" w:rsidP="00EC75C4">
            <w:pPr>
              <w:jc w:val="center"/>
              <w:rPr>
                <w:rFonts w:ascii="Arial Narrow" w:hAnsi="Arial Narrow"/>
                <w:b w:val="0"/>
                <w:bCs w:val="0"/>
              </w:rPr>
            </w:pPr>
            <w:r w:rsidRPr="00642851">
              <w:rPr>
                <w:rFonts w:ascii="Arial Narrow" w:hAnsi="Arial Narrow"/>
                <w:b w:val="0"/>
                <w:bCs w:val="0"/>
              </w:rPr>
              <w:t>G44c, G44d</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Actualizar estado de capacitación</w:t>
            </w:r>
          </w:p>
        </w:tc>
        <w:tc>
          <w:tcPr>
            <w:tcW w:w="4992" w:type="dxa"/>
          </w:tcPr>
          <w:p w:rsidR="00C72A82" w:rsidRPr="00642851" w:rsidRDefault="00C72A82" w:rsidP="00EC75C4">
            <w:pPr>
              <w:keepNext/>
              <w:jc w:val="both"/>
              <w:cnfStyle w:val="000000010000"/>
              <w:rPr>
                <w:rFonts w:ascii="Arial Narrow" w:hAnsi="Arial Narrow"/>
              </w:rPr>
            </w:pPr>
            <w:r w:rsidRPr="00642851">
              <w:rPr>
                <w:rFonts w:ascii="Arial Narrow" w:hAnsi="Arial Narrow"/>
              </w:rPr>
              <w:t xml:space="preserve">Una vez realizada la capacitación, cambia de estado a ejecutada, este caso de uso permite cambiar los estados a: ejecutada, cancelada, planificada, etc.  </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G45a, G45b, G45c,</w:t>
            </w:r>
          </w:p>
          <w:p w:rsidR="00C72A82" w:rsidRPr="00642851" w:rsidRDefault="00C72A82" w:rsidP="00EC75C4">
            <w:pPr>
              <w:jc w:val="center"/>
              <w:rPr>
                <w:rFonts w:ascii="Arial Narrow" w:hAnsi="Arial Narrow"/>
                <w:b w:val="0"/>
                <w:bCs w:val="0"/>
              </w:rPr>
            </w:pPr>
            <w:r w:rsidRPr="00642851">
              <w:rPr>
                <w:rFonts w:ascii="Arial Narrow" w:hAnsi="Arial Narrow"/>
                <w:b w:val="0"/>
                <w:bCs w:val="0"/>
              </w:rPr>
              <w:t>G45d</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Generar Informe de Acompañamiento</w:t>
            </w:r>
          </w:p>
        </w:tc>
        <w:tc>
          <w:tcPr>
            <w:tcW w:w="4992" w:type="dxa"/>
          </w:tcPr>
          <w:p w:rsidR="00C72A82" w:rsidRPr="00642851" w:rsidRDefault="00C72A82" w:rsidP="00EC75C4">
            <w:pPr>
              <w:keepNext/>
              <w:jc w:val="both"/>
              <w:cnfStyle w:val="000000100000"/>
              <w:rPr>
                <w:rFonts w:ascii="Arial Narrow" w:hAnsi="Arial Narrow"/>
              </w:rPr>
            </w:pPr>
            <w:r w:rsidRPr="00642851">
              <w:rPr>
                <w:rFonts w:ascii="Arial Narrow" w:hAnsi="Arial Narrow"/>
              </w:rPr>
              <w:t>Los acompañamientos resultan en un informe el cual se utiliza para analizar la gestión educativa de los centros educativos. Este caso de uso permite la elaboración del mismo.</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G46</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Registrar observación sobre acompañamiento</w:t>
            </w:r>
          </w:p>
        </w:tc>
        <w:tc>
          <w:tcPr>
            <w:tcW w:w="4992" w:type="dxa"/>
          </w:tcPr>
          <w:p w:rsidR="00C72A82" w:rsidRPr="00642851" w:rsidRDefault="00C72A82" w:rsidP="00EC75C4">
            <w:pPr>
              <w:keepNext/>
              <w:jc w:val="both"/>
              <w:cnfStyle w:val="000000010000"/>
              <w:rPr>
                <w:rFonts w:ascii="Arial Narrow" w:hAnsi="Arial Narrow"/>
              </w:rPr>
            </w:pPr>
            <w:r w:rsidRPr="00642851">
              <w:rPr>
                <w:rFonts w:ascii="Arial Narrow" w:hAnsi="Arial Narrow"/>
              </w:rPr>
              <w:t>Este caso de uso permite registrar las observaciones encontradas durante un acompañamiento a un centro educativo. Estas observaciones serán base para la generación del informe de acompañamiento que se genera por medio del caso de uso “Generar Informe de Acompañamiento”</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G47a, G47b, G47c</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Registrar acompañamiento</w:t>
            </w:r>
          </w:p>
        </w:tc>
        <w:tc>
          <w:tcPr>
            <w:tcW w:w="4992" w:type="dxa"/>
          </w:tcPr>
          <w:p w:rsidR="00C72A82" w:rsidRPr="00642851" w:rsidRDefault="00C72A82" w:rsidP="00EC75C4">
            <w:pPr>
              <w:keepNext/>
              <w:jc w:val="both"/>
              <w:cnfStyle w:val="000000100000"/>
              <w:rPr>
                <w:rFonts w:ascii="Arial Narrow" w:hAnsi="Arial Narrow"/>
              </w:rPr>
            </w:pPr>
            <w:r w:rsidRPr="00642851">
              <w:rPr>
                <w:rFonts w:ascii="Arial Narrow" w:hAnsi="Arial Narrow"/>
              </w:rPr>
              <w:t xml:space="preserve">Este caso de uso permite registrar el acompañamiento, los datos que se utilizan para el mismo son: el centro educativo, el acompañante, la fecha de visita, el tipo de acompañamiento, el detalle de acompañamiento, en caso sea necesario el Plan de Formación adjunto, etc. </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G48a, G48b</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Registrar línea de mejora</w:t>
            </w:r>
          </w:p>
        </w:tc>
        <w:tc>
          <w:tcPr>
            <w:tcW w:w="4992" w:type="dxa"/>
          </w:tcPr>
          <w:p w:rsidR="00C72A82" w:rsidRPr="00642851" w:rsidRDefault="00C72A82" w:rsidP="00EC75C4">
            <w:pPr>
              <w:keepNext/>
              <w:tabs>
                <w:tab w:val="left" w:pos="1653"/>
              </w:tabs>
              <w:jc w:val="both"/>
              <w:cnfStyle w:val="000000010000"/>
              <w:rPr>
                <w:rFonts w:ascii="Arial Narrow" w:hAnsi="Arial Narrow"/>
              </w:rPr>
            </w:pPr>
            <w:r w:rsidRPr="00642851">
              <w:rPr>
                <w:rFonts w:ascii="Arial Narrow" w:hAnsi="Arial Narrow"/>
              </w:rPr>
              <w:t xml:space="preserve">Este caso de uso permite el registro de las líneas de mejora identificadas para la realización de capacitaciones. Para ello, se registra la fecha de registro, el resumen de la línea de mejora, el detalle de la línea de mejora, se pueden adjuntar archivos, el área encargada de llevar a cabo la misma, etc.  </w:t>
            </w:r>
            <w:r w:rsidRPr="00642851">
              <w:rPr>
                <w:rFonts w:ascii="Arial Narrow" w:hAnsi="Arial Narrow"/>
              </w:rPr>
              <w:tab/>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G49a, G49b, G49c</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Enviar Invitaciones Electrónicas</w:t>
            </w:r>
          </w:p>
        </w:tc>
        <w:tc>
          <w:tcPr>
            <w:tcW w:w="4992" w:type="dxa"/>
          </w:tcPr>
          <w:p w:rsidR="00C72A82" w:rsidRPr="00642851" w:rsidRDefault="00C72A82" w:rsidP="00EC75C4">
            <w:pPr>
              <w:keepNext/>
              <w:tabs>
                <w:tab w:val="left" w:pos="1653"/>
              </w:tabs>
              <w:jc w:val="both"/>
              <w:cnfStyle w:val="000000100000"/>
              <w:rPr>
                <w:rFonts w:ascii="Arial Narrow" w:hAnsi="Arial Narrow"/>
              </w:rPr>
            </w:pPr>
            <w:r w:rsidRPr="00642851">
              <w:rPr>
                <w:rFonts w:ascii="Arial Narrow" w:hAnsi="Arial Narrow"/>
              </w:rPr>
              <w:t xml:space="preserve">Para la realización de eventos como capacitaciones y reuniones se requiere el envío de invitaciones. Este caso de uso permite el envío de invitaciones electrónicas por medio del correo electrónico o ingresar las invitaciones enviadas manualmente para realizar su seguimiento. Primero se requiere registrar el evento (también se puede importar el mismo si se encuentra registrado como actividad del Plan Operativo Anual Institucional, capacitación o reunión), luego se selecciona a las personas invitadas, previo registro en el mismo caso de uso.  </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G50a, G50b, G50c</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Registrar asistencia a evento</w:t>
            </w:r>
          </w:p>
        </w:tc>
        <w:tc>
          <w:tcPr>
            <w:tcW w:w="4992" w:type="dxa"/>
          </w:tcPr>
          <w:p w:rsidR="00C72A82" w:rsidRPr="00642851" w:rsidRDefault="00C72A82" w:rsidP="00EC75C4">
            <w:pPr>
              <w:keepNext/>
              <w:tabs>
                <w:tab w:val="left" w:pos="1653"/>
              </w:tabs>
              <w:jc w:val="both"/>
              <w:cnfStyle w:val="000000010000"/>
              <w:rPr>
                <w:rFonts w:ascii="Arial Narrow" w:hAnsi="Arial Narrow"/>
              </w:rPr>
            </w:pPr>
            <w:r w:rsidRPr="00642851">
              <w:rPr>
                <w:rFonts w:ascii="Arial Narrow" w:hAnsi="Arial Narrow"/>
              </w:rPr>
              <w:t xml:space="preserve">Cuando se ha hecho uso del caso de uso “Enviar invitaciones electrónicas”, las respuestas son registradas por el presente caso de uso que permite registrar a los invitados que respondieron afirmativamente a la invitación como participantes al evento. </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G51</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Registrar donación</w:t>
            </w:r>
          </w:p>
        </w:tc>
        <w:tc>
          <w:tcPr>
            <w:tcW w:w="4992" w:type="dxa"/>
          </w:tcPr>
          <w:p w:rsidR="00C72A82" w:rsidRPr="00642851" w:rsidRDefault="00C72A82" w:rsidP="00EC75C4">
            <w:pPr>
              <w:keepNext/>
              <w:tabs>
                <w:tab w:val="left" w:pos="1653"/>
              </w:tabs>
              <w:jc w:val="both"/>
              <w:cnfStyle w:val="000000100000"/>
              <w:rPr>
                <w:rFonts w:ascii="Arial Narrow" w:hAnsi="Arial Narrow"/>
              </w:rPr>
            </w:pPr>
            <w:r w:rsidRPr="00642851">
              <w:rPr>
                <w:rFonts w:ascii="Arial Narrow" w:hAnsi="Arial Narrow"/>
              </w:rPr>
              <w:t>El caso de uso permite registrar la donación ofrecida por una empresa voluntaria, para el registro se requiere ingresar la fecha de donación, el monto de donación, la empresa que va a realizar la donación, etc.</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G53</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Registrar cronograma de trabajo</w:t>
            </w:r>
          </w:p>
        </w:tc>
        <w:tc>
          <w:tcPr>
            <w:tcW w:w="4992" w:type="dxa"/>
          </w:tcPr>
          <w:p w:rsidR="00C72A82" w:rsidRPr="00642851" w:rsidRDefault="00C72A82" w:rsidP="00EC75C4">
            <w:pPr>
              <w:keepNext/>
              <w:tabs>
                <w:tab w:val="left" w:pos="1653"/>
              </w:tabs>
              <w:jc w:val="both"/>
              <w:cnfStyle w:val="000000010000"/>
              <w:rPr>
                <w:rFonts w:ascii="Arial Narrow" w:hAnsi="Arial Narrow"/>
              </w:rPr>
            </w:pPr>
            <w:r w:rsidRPr="00642851">
              <w:rPr>
                <w:rFonts w:ascii="Arial Narrow" w:hAnsi="Arial Narrow"/>
              </w:rPr>
              <w:t xml:space="preserve">Para elaborar una campaña publicitaria, se requiere seguir un cronograma de trabajo que se registra en el presente caso de uso. </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G54</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Actualizar estado de actividad de cronograma</w:t>
            </w:r>
          </w:p>
        </w:tc>
        <w:tc>
          <w:tcPr>
            <w:tcW w:w="4992" w:type="dxa"/>
          </w:tcPr>
          <w:p w:rsidR="00C72A82" w:rsidRPr="00642851" w:rsidRDefault="00C72A82" w:rsidP="00EC75C4">
            <w:pPr>
              <w:keepNext/>
              <w:tabs>
                <w:tab w:val="left" w:pos="1653"/>
              </w:tabs>
              <w:jc w:val="both"/>
              <w:cnfStyle w:val="000000100000"/>
              <w:rPr>
                <w:rFonts w:ascii="Arial Narrow" w:hAnsi="Arial Narrow"/>
              </w:rPr>
            </w:pPr>
            <w:r w:rsidRPr="00642851">
              <w:rPr>
                <w:rFonts w:ascii="Arial Narrow" w:hAnsi="Arial Narrow"/>
              </w:rPr>
              <w:t>El seguimiento de la ejecución de la campaña publicitaria se realiza por medio de la actualización del estado de las actividades señaladas en el cronograma de trabajo registrado por medio del caso de uso “Registrar cronograma de trabajo”.</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G55</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Registrar incidentes</w:t>
            </w:r>
          </w:p>
        </w:tc>
        <w:tc>
          <w:tcPr>
            <w:tcW w:w="4992" w:type="dxa"/>
          </w:tcPr>
          <w:p w:rsidR="00C72A82" w:rsidRPr="00642851" w:rsidRDefault="00C72A82" w:rsidP="00EC75C4">
            <w:pPr>
              <w:keepNext/>
              <w:tabs>
                <w:tab w:val="left" w:pos="1653"/>
              </w:tabs>
              <w:jc w:val="both"/>
              <w:cnfStyle w:val="000000010000"/>
              <w:rPr>
                <w:rFonts w:ascii="Arial Narrow" w:hAnsi="Arial Narrow"/>
              </w:rPr>
            </w:pPr>
            <w:r w:rsidRPr="00642851">
              <w:rPr>
                <w:rFonts w:ascii="Arial Narrow" w:hAnsi="Arial Narrow"/>
              </w:rPr>
              <w:t>En caso se desarrolle algún incidente durante la ejecución de la campaña publicitaria se puede registrar por medio del caso de uso “Registrar incidentes”, el cual registra la fecha del incidente, un resumen del incidente, el detalle del incidente, la solución si aplica y la persona que registró el incidente.</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G56a, G56b</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Administrar entrevistas periodísticas</w:t>
            </w:r>
          </w:p>
        </w:tc>
        <w:tc>
          <w:tcPr>
            <w:tcW w:w="4992" w:type="dxa"/>
          </w:tcPr>
          <w:p w:rsidR="00C72A82" w:rsidRPr="00642851" w:rsidRDefault="00C72A82" w:rsidP="00EC75C4">
            <w:pPr>
              <w:keepNext/>
              <w:tabs>
                <w:tab w:val="left" w:pos="1653"/>
              </w:tabs>
              <w:jc w:val="both"/>
              <w:cnfStyle w:val="000000100000"/>
              <w:rPr>
                <w:rFonts w:ascii="Arial Narrow" w:hAnsi="Arial Narrow"/>
              </w:rPr>
            </w:pPr>
            <w:r w:rsidRPr="00642851">
              <w:rPr>
                <w:rFonts w:ascii="Arial Narrow" w:hAnsi="Arial Narrow"/>
              </w:rPr>
              <w:t xml:space="preserve">El Director Fe y Alegría Perú brinda entrevistas periodísticas, las cuales son contactadas por medio del Departamento de Donaciones e Imagen Institucional. El presente caso de uso permitirá el registro, actualización y eliminación de las entrevistas periodísticas. Asimismo, una vez brindada la entrevista se podrá adjuntar a la misma la entrevista registrada. </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G57</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Registrar boletín electrónico</w:t>
            </w:r>
          </w:p>
        </w:tc>
        <w:tc>
          <w:tcPr>
            <w:tcW w:w="4992" w:type="dxa"/>
          </w:tcPr>
          <w:p w:rsidR="00C72A82" w:rsidRPr="00642851" w:rsidRDefault="00C72A82" w:rsidP="00EC75C4">
            <w:pPr>
              <w:keepNext/>
              <w:tabs>
                <w:tab w:val="left" w:pos="1653"/>
              </w:tabs>
              <w:jc w:val="both"/>
              <w:cnfStyle w:val="000000010000"/>
              <w:rPr>
                <w:rFonts w:ascii="Arial Narrow" w:hAnsi="Arial Narrow"/>
              </w:rPr>
            </w:pPr>
            <w:r w:rsidRPr="00642851">
              <w:rPr>
                <w:rFonts w:ascii="Arial Narrow" w:hAnsi="Arial Narrow"/>
              </w:rPr>
              <w:t xml:space="preserve">Cada mes se emite el boletín electrónico “Chasqui electrónico”, cada vez que se inicia el proceso de elaboración del mismo, se procederá a registrar el boletín por medio del caso de uso Registrar boletín electrónico, donde se ingresará el número, la fecha, una breve descripción del contenido, entre otros. </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G58a, G58b, G58c</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Administrar noticia</w:t>
            </w:r>
            <w:r>
              <w:rPr>
                <w:rFonts w:ascii="Arial Narrow" w:hAnsi="Arial Narrow"/>
              </w:rPr>
              <w:t>s del boletín electrónico</w:t>
            </w:r>
          </w:p>
        </w:tc>
        <w:tc>
          <w:tcPr>
            <w:tcW w:w="4992" w:type="dxa"/>
          </w:tcPr>
          <w:p w:rsidR="00C72A82" w:rsidRPr="00642851" w:rsidRDefault="00C72A82" w:rsidP="00EC75C4">
            <w:pPr>
              <w:keepNext/>
              <w:tabs>
                <w:tab w:val="left" w:pos="1653"/>
              </w:tabs>
              <w:jc w:val="both"/>
              <w:cnfStyle w:val="000000100000"/>
              <w:rPr>
                <w:rFonts w:ascii="Arial Narrow" w:hAnsi="Arial Narrow"/>
              </w:rPr>
            </w:pPr>
            <w:r w:rsidRPr="00642851">
              <w:rPr>
                <w:rFonts w:ascii="Arial Narrow" w:hAnsi="Arial Narrow"/>
              </w:rPr>
              <w:t xml:space="preserve">El boletín electrónico se encuentra compuesto de noticias, las cuales son redactadas por los Directivos de la Oficina Central Fe y Alegría Perú. Este caso de uso permitirá registrar, actualizar,  eliminar y asociar la noticia a determinado boletín electrónico registrado. La editorial del boletín electrónico, también se ingresará por medio de este caso de uso.  </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G59a, G59b</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 xml:space="preserve">Generar </w:t>
            </w:r>
            <w:r>
              <w:rPr>
                <w:rFonts w:ascii="Arial Narrow" w:hAnsi="Arial Narrow"/>
              </w:rPr>
              <w:t xml:space="preserve">reporte </w:t>
            </w:r>
            <w:r w:rsidRPr="00642851">
              <w:rPr>
                <w:rFonts w:ascii="Arial Narrow" w:hAnsi="Arial Narrow"/>
              </w:rPr>
              <w:t>boletín electrónico</w:t>
            </w:r>
          </w:p>
        </w:tc>
        <w:tc>
          <w:tcPr>
            <w:tcW w:w="4992" w:type="dxa"/>
          </w:tcPr>
          <w:p w:rsidR="00C72A82" w:rsidRPr="00642851" w:rsidRDefault="00C72A82" w:rsidP="00EC75C4">
            <w:pPr>
              <w:keepNext/>
              <w:tabs>
                <w:tab w:val="left" w:pos="1653"/>
              </w:tabs>
              <w:jc w:val="both"/>
              <w:cnfStyle w:val="000000010000"/>
              <w:rPr>
                <w:rFonts w:ascii="Arial Narrow" w:hAnsi="Arial Narrow"/>
              </w:rPr>
            </w:pPr>
            <w:r w:rsidRPr="00642851">
              <w:rPr>
                <w:rFonts w:ascii="Arial Narrow" w:hAnsi="Arial Narrow"/>
              </w:rPr>
              <w:t>Una vez ingresadas todas las noticias y la editorial, por medio del caso de uso “Administrar noticia</w:t>
            </w:r>
            <w:r>
              <w:rPr>
                <w:rFonts w:ascii="Arial Narrow" w:hAnsi="Arial Narrow"/>
              </w:rPr>
              <w:t>s del boletín electrónico</w:t>
            </w:r>
            <w:r w:rsidRPr="00642851">
              <w:rPr>
                <w:rFonts w:ascii="Arial Narrow" w:hAnsi="Arial Narrow"/>
              </w:rPr>
              <w:t xml:space="preserve">” se procederá a la generación del boletín electrónico para su distribución. </w:t>
            </w:r>
            <w:r>
              <w:rPr>
                <w:rFonts w:ascii="Arial Narrow" w:hAnsi="Arial Narrow"/>
              </w:rPr>
              <w:t xml:space="preserve">Este caso de uso permite mostrar el contenido de noticias y editorial del boletín electrónico. </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G60</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Administrar nota de prensa</w:t>
            </w:r>
          </w:p>
        </w:tc>
        <w:tc>
          <w:tcPr>
            <w:tcW w:w="4992" w:type="dxa"/>
          </w:tcPr>
          <w:p w:rsidR="00C72A82" w:rsidRPr="00642851" w:rsidRDefault="00C72A82" w:rsidP="00EC75C4">
            <w:pPr>
              <w:keepNext/>
              <w:jc w:val="both"/>
              <w:cnfStyle w:val="000000100000"/>
              <w:rPr>
                <w:rFonts w:ascii="Arial Narrow" w:hAnsi="Arial Narrow"/>
              </w:rPr>
            </w:pPr>
            <w:r w:rsidRPr="00642851">
              <w:rPr>
                <w:rFonts w:ascii="Arial Narrow" w:hAnsi="Arial Narrow"/>
              </w:rPr>
              <w:t>Luego de que algún incidente ocurrido a algún miembro del movimiento Fe y Alegría Perú haya ocurrido, este caso de uso permite el registro, actualización y el cambio de estado de la nota de empresa elaborar para el suceso en cuestión.</w:t>
            </w:r>
          </w:p>
          <w:p w:rsidR="00C72A82" w:rsidRPr="00642851" w:rsidRDefault="00C72A82" w:rsidP="00EC75C4">
            <w:pPr>
              <w:keepNext/>
              <w:jc w:val="both"/>
              <w:cnfStyle w:val="000000100000"/>
              <w:rPr>
                <w:rFonts w:ascii="Arial Narrow" w:hAnsi="Arial Narrow"/>
              </w:rPr>
            </w:pPr>
            <w:r w:rsidRPr="00642851">
              <w:rPr>
                <w:rFonts w:ascii="Arial Narrow" w:hAnsi="Arial Narrow"/>
              </w:rPr>
              <w:t>Cuando la nota de prensa presenta tres estados “Creada”, “Actualizada”, “Publicada”</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G61</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Administrar inventario</w:t>
            </w:r>
          </w:p>
        </w:tc>
        <w:tc>
          <w:tcPr>
            <w:tcW w:w="4992" w:type="dxa"/>
          </w:tcPr>
          <w:p w:rsidR="00C72A82" w:rsidRPr="00642851" w:rsidRDefault="00C72A82" w:rsidP="00EC75C4">
            <w:pPr>
              <w:keepNext/>
              <w:jc w:val="both"/>
              <w:cnfStyle w:val="000000010000"/>
              <w:rPr>
                <w:rFonts w:ascii="Arial Narrow" w:hAnsi="Arial Narrow"/>
              </w:rPr>
            </w:pPr>
            <w:r w:rsidRPr="00642851">
              <w:rPr>
                <w:rFonts w:ascii="Arial Narrow" w:hAnsi="Arial Narrow"/>
              </w:rPr>
              <w:t xml:space="preserve">Este caso de uso permite la creación, actualización y eliminación del los recursos asignados a cada centro educativo, detallando el nombre del recurso, estado, fecha de compra, fecha de garantía, colegio propietario, descripción, etc. </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G62</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 xml:space="preserve">Generar </w:t>
            </w:r>
            <w:r>
              <w:rPr>
                <w:rFonts w:ascii="Arial Narrow" w:hAnsi="Arial Narrow"/>
              </w:rPr>
              <w:t xml:space="preserve">reporte </w:t>
            </w:r>
            <w:r w:rsidRPr="00642851">
              <w:rPr>
                <w:rFonts w:ascii="Arial Narrow" w:hAnsi="Arial Narrow"/>
              </w:rPr>
              <w:t>Listado de necesidades de maquinaria</w:t>
            </w:r>
          </w:p>
        </w:tc>
        <w:tc>
          <w:tcPr>
            <w:tcW w:w="4992" w:type="dxa"/>
          </w:tcPr>
          <w:p w:rsidR="00C72A82" w:rsidRPr="00642851" w:rsidRDefault="00C72A82" w:rsidP="00EC75C4">
            <w:pPr>
              <w:keepNext/>
              <w:jc w:val="both"/>
              <w:cnfStyle w:val="000000100000"/>
              <w:rPr>
                <w:rFonts w:ascii="Arial Narrow" w:hAnsi="Arial Narrow"/>
              </w:rPr>
            </w:pPr>
            <w:r w:rsidRPr="00642851">
              <w:rPr>
                <w:rFonts w:ascii="Arial Narrow" w:hAnsi="Arial Narrow"/>
              </w:rPr>
              <w:t>Este caso de este caso de uso permite la generación de una matriz en donde se detalla el inventariado de  maquinarias, el colegio propietario, el estado de la misma, y una descripción sobre está.</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G63</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Registrar seguimiento a distancia de cuerpo docente capacitado</w:t>
            </w:r>
          </w:p>
        </w:tc>
        <w:tc>
          <w:tcPr>
            <w:tcW w:w="4992" w:type="dxa"/>
          </w:tcPr>
          <w:p w:rsidR="00C72A82" w:rsidRPr="00642851" w:rsidRDefault="00C72A82" w:rsidP="00EC75C4">
            <w:pPr>
              <w:keepNext/>
              <w:jc w:val="both"/>
              <w:cnfStyle w:val="000000010000"/>
              <w:rPr>
                <w:rFonts w:ascii="Arial Narrow" w:hAnsi="Arial Narrow"/>
              </w:rPr>
            </w:pPr>
            <w:r w:rsidRPr="00642851">
              <w:rPr>
                <w:rFonts w:ascii="Arial Narrow" w:hAnsi="Arial Narrow"/>
              </w:rPr>
              <w:t xml:space="preserve">Luego de haber realizado la capacitación, este caso de uso permite el registro de los resultados obtenidos en el seguimiento a distancia a los docentes </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G64</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Administrar observaciones sobre currícula técnica</w:t>
            </w:r>
          </w:p>
        </w:tc>
        <w:tc>
          <w:tcPr>
            <w:tcW w:w="4992" w:type="dxa"/>
          </w:tcPr>
          <w:p w:rsidR="00C72A82" w:rsidRPr="00642851" w:rsidRDefault="00C72A82" w:rsidP="00EC75C4">
            <w:pPr>
              <w:keepNext/>
              <w:jc w:val="both"/>
              <w:cnfStyle w:val="000000100000"/>
              <w:rPr>
                <w:rFonts w:ascii="Arial Narrow" w:hAnsi="Arial Narrow"/>
              </w:rPr>
            </w:pPr>
            <w:r w:rsidRPr="00642851">
              <w:rPr>
                <w:rFonts w:ascii="Arial Narrow" w:hAnsi="Arial Narrow"/>
              </w:rPr>
              <w:t>Este caso de uso permite la generación de una matriz en donde se detallan todos los puntos de la currícula técnica empleadas, asimismo, se permite el registro de observaciones a cada punto de la currícula.</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G65</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Administrar currícula técnica</w:t>
            </w:r>
          </w:p>
        </w:tc>
        <w:tc>
          <w:tcPr>
            <w:tcW w:w="4992" w:type="dxa"/>
          </w:tcPr>
          <w:p w:rsidR="00C72A82" w:rsidRPr="00642851" w:rsidRDefault="00C72A82" w:rsidP="00EC75C4">
            <w:pPr>
              <w:keepNext/>
              <w:jc w:val="both"/>
              <w:cnfStyle w:val="000000010000"/>
              <w:rPr>
                <w:rFonts w:ascii="Arial Narrow" w:hAnsi="Arial Narrow"/>
              </w:rPr>
            </w:pPr>
            <w:r w:rsidRPr="00642851">
              <w:rPr>
                <w:rFonts w:ascii="Arial Narrow" w:hAnsi="Arial Narrow"/>
              </w:rPr>
              <w:t>Este caso de uso permite el registro de una nueva currícula técnica y la consulta de las curriculas técnicas desactualizadas.</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G66</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Administrar actividades de cronograma pastoral</w:t>
            </w:r>
          </w:p>
        </w:tc>
        <w:tc>
          <w:tcPr>
            <w:tcW w:w="4992" w:type="dxa"/>
          </w:tcPr>
          <w:p w:rsidR="00C72A82" w:rsidRPr="00642851" w:rsidRDefault="00C72A82" w:rsidP="00EC75C4">
            <w:pPr>
              <w:keepNext/>
              <w:jc w:val="both"/>
              <w:cnfStyle w:val="000000100000"/>
              <w:rPr>
                <w:rFonts w:ascii="Arial Narrow" w:hAnsi="Arial Narrow"/>
              </w:rPr>
            </w:pPr>
            <w:r w:rsidRPr="00642851">
              <w:rPr>
                <w:rFonts w:ascii="Arial Narrow" w:hAnsi="Arial Narrow"/>
              </w:rPr>
              <w:t>Terminada la definición del cronograma de actividades pastorales, este caso de uso permite el registro de de las actividades que se desarrollaran en el transcurso del año, detallando al responsable de la actividad, fecha de inicio, descripción sobre la actividad.</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G67</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Administrar retiro</w:t>
            </w:r>
          </w:p>
        </w:tc>
        <w:tc>
          <w:tcPr>
            <w:tcW w:w="4992" w:type="dxa"/>
          </w:tcPr>
          <w:p w:rsidR="00C72A82" w:rsidRPr="00642851" w:rsidRDefault="00C72A82" w:rsidP="00EC75C4">
            <w:pPr>
              <w:keepNext/>
              <w:jc w:val="both"/>
              <w:cnfStyle w:val="000000010000"/>
              <w:rPr>
                <w:rFonts w:ascii="Arial Narrow" w:hAnsi="Arial Narrow"/>
              </w:rPr>
            </w:pPr>
            <w:r w:rsidRPr="00642851">
              <w:rPr>
                <w:rFonts w:ascii="Arial Narrow" w:hAnsi="Arial Narrow"/>
              </w:rPr>
              <w:t>Este caso de uso permite el registro de una jornada de retiro, detallando el tema que se realizara, participantes de la jornada, la casa de retiro a emplear y las fechas de inicio y fin del mismo.</w:t>
            </w:r>
          </w:p>
        </w:tc>
      </w:tr>
      <w:tr w:rsidR="00C72A82" w:rsidRPr="00750D10" w:rsidTr="00EC75C4">
        <w:trPr>
          <w:cnfStyle w:val="00000010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sidRPr="00642851">
              <w:rPr>
                <w:rFonts w:ascii="Arial Narrow" w:hAnsi="Arial Narrow"/>
                <w:b w:val="0"/>
                <w:bCs w:val="0"/>
              </w:rPr>
              <w:t>G68</w:t>
            </w:r>
          </w:p>
        </w:tc>
        <w:tc>
          <w:tcPr>
            <w:tcW w:w="2126" w:type="dxa"/>
            <w:vAlign w:val="center"/>
          </w:tcPr>
          <w:p w:rsidR="00C72A82" w:rsidRPr="00642851" w:rsidRDefault="00C72A82" w:rsidP="00EC75C4">
            <w:pPr>
              <w:jc w:val="center"/>
              <w:cnfStyle w:val="000000100000"/>
              <w:rPr>
                <w:rFonts w:ascii="Arial Narrow" w:hAnsi="Arial Narrow"/>
              </w:rPr>
            </w:pPr>
            <w:r w:rsidRPr="00642851">
              <w:rPr>
                <w:rFonts w:ascii="Arial Narrow" w:hAnsi="Arial Narrow"/>
              </w:rPr>
              <w:t>Registrar observación a retiro</w:t>
            </w:r>
          </w:p>
        </w:tc>
        <w:tc>
          <w:tcPr>
            <w:tcW w:w="4992" w:type="dxa"/>
          </w:tcPr>
          <w:p w:rsidR="00C72A82" w:rsidRPr="00642851" w:rsidRDefault="00C72A82" w:rsidP="00EC75C4">
            <w:pPr>
              <w:keepNext/>
              <w:jc w:val="both"/>
              <w:cnfStyle w:val="000000100000"/>
              <w:rPr>
                <w:rFonts w:ascii="Arial Narrow" w:hAnsi="Arial Narrow"/>
              </w:rPr>
            </w:pPr>
            <w:r w:rsidRPr="00642851">
              <w:rPr>
                <w:rFonts w:ascii="Arial Narrow" w:hAnsi="Arial Narrow"/>
              </w:rPr>
              <w:t>Este caso de uso permite el registro de las observaciones encontradas durante la ejecución de un retiro.</w:t>
            </w:r>
          </w:p>
        </w:tc>
      </w:tr>
      <w:tr w:rsidR="00C72A82" w:rsidRPr="00750D10" w:rsidTr="00EC75C4">
        <w:trPr>
          <w:cnfStyle w:val="000000010000"/>
          <w:cantSplit/>
        </w:trPr>
        <w:tc>
          <w:tcPr>
            <w:cnfStyle w:val="001000000000"/>
            <w:tcW w:w="1526" w:type="dxa"/>
            <w:vAlign w:val="center"/>
          </w:tcPr>
          <w:p w:rsidR="00C72A82" w:rsidRPr="00642851" w:rsidRDefault="00C72A82" w:rsidP="00EC75C4">
            <w:pPr>
              <w:jc w:val="center"/>
              <w:rPr>
                <w:rFonts w:ascii="Arial Narrow" w:hAnsi="Arial Narrow"/>
                <w:b w:val="0"/>
                <w:bCs w:val="0"/>
              </w:rPr>
            </w:pPr>
            <w:r>
              <w:rPr>
                <w:rFonts w:ascii="Arial Narrow" w:hAnsi="Arial Narrow"/>
                <w:b w:val="0"/>
                <w:bCs w:val="0"/>
              </w:rPr>
              <w:t>G69</w:t>
            </w:r>
          </w:p>
        </w:tc>
        <w:tc>
          <w:tcPr>
            <w:tcW w:w="2126" w:type="dxa"/>
            <w:vAlign w:val="center"/>
          </w:tcPr>
          <w:p w:rsidR="00C72A82" w:rsidRPr="00642851" w:rsidRDefault="00C72A82" w:rsidP="00EC75C4">
            <w:pPr>
              <w:jc w:val="center"/>
              <w:cnfStyle w:val="000000010000"/>
              <w:rPr>
                <w:rFonts w:ascii="Arial Narrow" w:hAnsi="Arial Narrow"/>
              </w:rPr>
            </w:pPr>
            <w:r w:rsidRPr="00642851">
              <w:rPr>
                <w:rFonts w:ascii="Arial Narrow" w:hAnsi="Arial Narrow"/>
              </w:rPr>
              <w:t xml:space="preserve"> </w:t>
            </w:r>
            <w:r>
              <w:rPr>
                <w:rFonts w:ascii="Arial Narrow" w:hAnsi="Arial Narrow"/>
              </w:rPr>
              <w:t xml:space="preserve">Administrar repositorio de </w:t>
            </w:r>
            <w:r w:rsidRPr="00642851">
              <w:rPr>
                <w:rFonts w:ascii="Arial Narrow" w:hAnsi="Arial Narrow"/>
              </w:rPr>
              <w:t xml:space="preserve">Materiales para </w:t>
            </w:r>
            <w:r>
              <w:rPr>
                <w:rFonts w:ascii="Arial Narrow" w:hAnsi="Arial Narrow"/>
              </w:rPr>
              <w:t>retiro</w:t>
            </w:r>
          </w:p>
        </w:tc>
        <w:tc>
          <w:tcPr>
            <w:tcW w:w="4992" w:type="dxa"/>
          </w:tcPr>
          <w:p w:rsidR="00C72A82" w:rsidRPr="00642851" w:rsidRDefault="00C72A82" w:rsidP="00EC75C4">
            <w:pPr>
              <w:keepNext/>
              <w:jc w:val="both"/>
              <w:cnfStyle w:val="000000010000"/>
              <w:rPr>
                <w:rFonts w:ascii="Arial Narrow" w:hAnsi="Arial Narrow"/>
              </w:rPr>
            </w:pPr>
            <w:r w:rsidRPr="00642851">
              <w:rPr>
                <w:rFonts w:ascii="Arial Narrow" w:hAnsi="Arial Narrow"/>
              </w:rPr>
              <w:t xml:space="preserve">La realización de </w:t>
            </w:r>
            <w:r>
              <w:rPr>
                <w:rFonts w:ascii="Arial Narrow" w:hAnsi="Arial Narrow"/>
              </w:rPr>
              <w:t>retiros</w:t>
            </w:r>
            <w:r w:rsidRPr="00642851">
              <w:rPr>
                <w:rFonts w:ascii="Arial Narrow" w:hAnsi="Arial Narrow"/>
              </w:rPr>
              <w:t xml:space="preserve"> exige la elaboración de materiales. </w:t>
            </w:r>
            <w:r>
              <w:rPr>
                <w:rFonts w:ascii="Arial Narrow" w:hAnsi="Arial Narrow"/>
              </w:rPr>
              <w:t xml:space="preserve">Estos materiales son fichas o documentos que se reparten a los participantes del retiro para facilitar la comprensión de los temas y dinámicas. </w:t>
            </w:r>
            <w:r w:rsidRPr="00642851">
              <w:rPr>
                <w:rFonts w:ascii="Arial Narrow" w:hAnsi="Arial Narrow"/>
              </w:rPr>
              <w:t>Por ello, este caso de uso permitirá el almacenamiento del material</w:t>
            </w:r>
            <w:r>
              <w:rPr>
                <w:rFonts w:ascii="Arial Narrow" w:hAnsi="Arial Narrow"/>
              </w:rPr>
              <w:t xml:space="preserve"> en un repositorio</w:t>
            </w:r>
            <w:r w:rsidRPr="00642851">
              <w:rPr>
                <w:rFonts w:ascii="Arial Narrow" w:hAnsi="Arial Narrow"/>
              </w:rPr>
              <w:t xml:space="preserve"> y la búsqueda de materiales almacenados</w:t>
            </w:r>
            <w:r>
              <w:rPr>
                <w:rFonts w:ascii="Arial Narrow" w:hAnsi="Arial Narrow"/>
              </w:rPr>
              <w:t xml:space="preserve"> previamente para su reúso en futuros retiros. </w:t>
            </w:r>
            <w:r w:rsidRPr="00642851">
              <w:rPr>
                <w:rFonts w:ascii="Arial Narrow" w:hAnsi="Arial Narrow"/>
              </w:rPr>
              <w:t xml:space="preserve"> </w:t>
            </w:r>
          </w:p>
        </w:tc>
      </w:tr>
    </w:tbl>
    <w:p w:rsidR="00796550" w:rsidRPr="00796550" w:rsidRDefault="00796550" w:rsidP="00796550">
      <w:pPr>
        <w:pStyle w:val="Caption"/>
        <w:jc w:val="center"/>
        <w:rPr>
          <w:rFonts w:asciiTheme="majorHAnsi" w:hAnsiTheme="majorHAnsi"/>
        </w:rPr>
      </w:pPr>
      <w:bookmarkStart w:id="421" w:name="_Toc266031766"/>
      <w:r w:rsidRPr="00796550">
        <w:rPr>
          <w:rFonts w:asciiTheme="majorHAnsi" w:hAnsiTheme="majorHAnsi"/>
        </w:rPr>
        <w:t xml:space="preserve">Tabla </w:t>
      </w:r>
      <w:r w:rsidR="00C74554">
        <w:rPr>
          <w:rFonts w:asciiTheme="majorHAnsi" w:hAnsiTheme="majorHAnsi"/>
        </w:rPr>
        <w:fldChar w:fldCharType="begin"/>
      </w:r>
      <w:r w:rsidR="00C74554">
        <w:rPr>
          <w:rFonts w:asciiTheme="majorHAnsi" w:hAnsiTheme="majorHAnsi"/>
        </w:rPr>
        <w:instrText xml:space="preserve"> SEQ Tabla \* ARABIC </w:instrText>
      </w:r>
      <w:r w:rsidR="00C74554">
        <w:rPr>
          <w:rFonts w:asciiTheme="majorHAnsi" w:hAnsiTheme="majorHAnsi"/>
        </w:rPr>
        <w:fldChar w:fldCharType="separate"/>
      </w:r>
      <w:r w:rsidR="00EB772F">
        <w:rPr>
          <w:rFonts w:asciiTheme="majorHAnsi" w:hAnsiTheme="majorHAnsi"/>
          <w:noProof/>
        </w:rPr>
        <w:t>80</w:t>
      </w:r>
      <w:r w:rsidR="00C74554">
        <w:rPr>
          <w:rFonts w:asciiTheme="majorHAnsi" w:hAnsiTheme="majorHAnsi"/>
        </w:rPr>
        <w:fldChar w:fldCharType="end"/>
      </w:r>
      <w:r w:rsidRPr="00796550">
        <w:rPr>
          <w:rFonts w:asciiTheme="majorHAnsi" w:hAnsiTheme="majorHAnsi"/>
        </w:rPr>
        <w:t>.- Análisis de Descomposición Funcional</w:t>
      </w:r>
      <w:bookmarkEnd w:id="421"/>
    </w:p>
    <w:p w:rsidR="00796550" w:rsidRDefault="00796550" w:rsidP="00796550">
      <w:pPr>
        <w:pStyle w:val="Caption"/>
        <w:jc w:val="center"/>
        <w:rPr>
          <w:rFonts w:asciiTheme="majorHAnsi" w:hAnsiTheme="majorHAnsi"/>
        </w:rPr>
      </w:pPr>
      <w:r w:rsidRPr="00796550">
        <w:rPr>
          <w:rFonts w:asciiTheme="majorHAnsi" w:hAnsiTheme="majorHAnsi"/>
        </w:rPr>
        <w:t>Fuente: Elaboración propia</w:t>
      </w:r>
    </w:p>
    <w:p w:rsidR="00C72A82" w:rsidRDefault="00C72A82" w:rsidP="00C72A82">
      <w:pPr>
        <w:rPr>
          <w:lang w:val="es-PE" w:eastAsia="es-ES" w:bidi="ar-SA"/>
        </w:rPr>
      </w:pPr>
    </w:p>
    <w:p w:rsidR="00F30D0A" w:rsidRDefault="00F30D0A">
      <w:pPr>
        <w:rPr>
          <w:lang w:val="es-PE" w:eastAsia="es-ES" w:bidi="ar-SA"/>
        </w:rPr>
      </w:pPr>
      <w:r>
        <w:rPr>
          <w:lang w:val="es-PE" w:eastAsia="es-ES" w:bidi="ar-SA"/>
        </w:rPr>
        <w:br w:type="page"/>
      </w:r>
    </w:p>
    <w:p w:rsidR="00C72A82" w:rsidRPr="00C72A82" w:rsidRDefault="00C72A82" w:rsidP="00C72A82">
      <w:pPr>
        <w:jc w:val="both"/>
        <w:rPr>
          <w:lang w:val="es-PE" w:eastAsia="es-ES" w:bidi="ar-SA"/>
        </w:rPr>
      </w:pPr>
      <w:r>
        <w:rPr>
          <w:lang w:val="es-PE" w:eastAsia="es-ES" w:bidi="ar-SA"/>
        </w:rPr>
        <w:t>Los caso de uso identificados en el análisis de descomposición funcional, van a ser agrupados por afinidad en el diagrama de descomposición funcional en productos candidatos.</w:t>
      </w:r>
    </w:p>
    <w:p w:rsidR="006E0945" w:rsidRDefault="006E0945" w:rsidP="006E0945">
      <w:pPr>
        <w:rPr>
          <w:lang w:val="es-PE" w:eastAsia="es-ES" w:bidi="ar-SA"/>
        </w:rPr>
      </w:pPr>
    </w:p>
    <w:p w:rsidR="00C72A82" w:rsidRPr="00C72A82" w:rsidRDefault="00C72A82" w:rsidP="00C72A82">
      <w:pPr>
        <w:keepNext/>
        <w:spacing w:after="0"/>
      </w:pPr>
      <w:r w:rsidRPr="00C72A82">
        <w:rPr>
          <w:noProof/>
          <w:lang w:eastAsia="es-ES" w:bidi="ar-SA"/>
        </w:rPr>
        <w:drawing>
          <wp:inline distT="0" distB="0" distL="0" distR="0">
            <wp:extent cx="4872355" cy="6905625"/>
            <wp:effectExtent l="19050" t="0" r="4445"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rrowheads="1"/>
                    </pic:cNvPicPr>
                  </pic:nvPicPr>
                  <pic:blipFill>
                    <a:blip r:embed="rId167" cstate="print"/>
                    <a:srcRect t="-2034" b="-1266"/>
                    <a:stretch>
                      <a:fillRect/>
                    </a:stretch>
                  </pic:blipFill>
                  <pic:spPr bwMode="auto">
                    <a:xfrm>
                      <a:off x="0" y="0"/>
                      <a:ext cx="4872355" cy="6905625"/>
                    </a:xfrm>
                    <a:prstGeom prst="rect">
                      <a:avLst/>
                    </a:prstGeom>
                    <a:noFill/>
                    <a:ln w="9525">
                      <a:noFill/>
                      <a:miter lim="800000"/>
                      <a:headEnd/>
                      <a:tailEnd/>
                    </a:ln>
                  </pic:spPr>
                </pic:pic>
              </a:graphicData>
            </a:graphic>
          </wp:inline>
        </w:drawing>
      </w:r>
    </w:p>
    <w:p w:rsidR="00C72A82" w:rsidRPr="00F30D0A" w:rsidRDefault="00C72A82" w:rsidP="00C72A82">
      <w:pPr>
        <w:pStyle w:val="Caption"/>
        <w:jc w:val="center"/>
        <w:rPr>
          <w:rFonts w:asciiTheme="majorHAnsi" w:hAnsiTheme="majorHAnsi"/>
          <w:sz w:val="16"/>
        </w:rPr>
      </w:pPr>
      <w:bookmarkStart w:id="422" w:name="_Toc266031600"/>
      <w:r w:rsidRPr="00F30D0A">
        <w:rPr>
          <w:rFonts w:asciiTheme="majorHAnsi" w:hAnsiTheme="majorHAnsi"/>
          <w:sz w:val="16"/>
        </w:rPr>
        <w:t xml:space="preserve">Ilustración </w:t>
      </w:r>
      <w:r w:rsidR="00934198" w:rsidRPr="00F30D0A">
        <w:rPr>
          <w:rFonts w:asciiTheme="majorHAnsi" w:hAnsiTheme="majorHAnsi"/>
          <w:sz w:val="16"/>
        </w:rPr>
        <w:fldChar w:fldCharType="begin"/>
      </w:r>
      <w:r w:rsidRPr="00F30D0A">
        <w:rPr>
          <w:rFonts w:asciiTheme="majorHAnsi" w:hAnsiTheme="majorHAnsi"/>
          <w:sz w:val="16"/>
        </w:rPr>
        <w:instrText xml:space="preserve"> SEQ Ilustración \* ARABIC </w:instrText>
      </w:r>
      <w:r w:rsidR="00934198" w:rsidRPr="00F30D0A">
        <w:rPr>
          <w:rFonts w:asciiTheme="majorHAnsi" w:hAnsiTheme="majorHAnsi"/>
          <w:sz w:val="16"/>
        </w:rPr>
        <w:fldChar w:fldCharType="separate"/>
      </w:r>
      <w:r w:rsidR="00EB772F">
        <w:rPr>
          <w:rFonts w:asciiTheme="majorHAnsi" w:hAnsiTheme="majorHAnsi"/>
          <w:noProof/>
          <w:sz w:val="16"/>
        </w:rPr>
        <w:t>72</w:t>
      </w:r>
      <w:r w:rsidR="00934198" w:rsidRPr="00F30D0A">
        <w:rPr>
          <w:rFonts w:asciiTheme="majorHAnsi" w:hAnsiTheme="majorHAnsi"/>
          <w:sz w:val="16"/>
        </w:rPr>
        <w:fldChar w:fldCharType="end"/>
      </w:r>
      <w:r w:rsidRPr="00F30D0A">
        <w:rPr>
          <w:rFonts w:asciiTheme="majorHAnsi" w:hAnsiTheme="majorHAnsi"/>
          <w:sz w:val="16"/>
        </w:rPr>
        <w:t>.- Diagrama de Descomposición Funcional Parte 1 de 4</w:t>
      </w:r>
      <w:bookmarkEnd w:id="422"/>
    </w:p>
    <w:p w:rsidR="00C72A82" w:rsidRPr="00F30D0A" w:rsidRDefault="00C72A82" w:rsidP="00C72A82">
      <w:pPr>
        <w:pStyle w:val="Caption"/>
        <w:jc w:val="center"/>
        <w:rPr>
          <w:rFonts w:asciiTheme="majorHAnsi" w:hAnsiTheme="majorHAnsi"/>
          <w:sz w:val="16"/>
        </w:rPr>
      </w:pPr>
      <w:r w:rsidRPr="00F30D0A">
        <w:rPr>
          <w:rFonts w:asciiTheme="majorHAnsi" w:hAnsiTheme="majorHAnsi"/>
          <w:sz w:val="16"/>
        </w:rPr>
        <w:t>Fuente: Elaboración propia</w:t>
      </w:r>
    </w:p>
    <w:p w:rsidR="00C72A82" w:rsidRPr="00F30D0A" w:rsidRDefault="00C72A82" w:rsidP="00C72A82">
      <w:pPr>
        <w:rPr>
          <w:sz w:val="18"/>
        </w:rPr>
      </w:pPr>
    </w:p>
    <w:p w:rsidR="00C72A82" w:rsidRPr="00C72A82" w:rsidRDefault="00C72A82" w:rsidP="00C72A82">
      <w:pPr>
        <w:keepNext/>
      </w:pPr>
      <w:r w:rsidRPr="00C72A82">
        <w:rPr>
          <w:noProof/>
          <w:lang w:eastAsia="es-ES" w:bidi="ar-SA"/>
        </w:rPr>
        <w:drawing>
          <wp:inline distT="0" distB="0" distL="0" distR="0">
            <wp:extent cx="5608955" cy="5956996"/>
            <wp:effectExtent l="0" t="0" r="0" b="62804"/>
            <wp:docPr id="131" name="Diagram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8" r:lo="rId169" r:qs="rId170" r:cs="rId171"/>
              </a:graphicData>
            </a:graphic>
          </wp:inline>
        </w:drawing>
      </w:r>
    </w:p>
    <w:p w:rsidR="00C72A82" w:rsidRPr="00F30D0A" w:rsidRDefault="00C72A82" w:rsidP="00C72A82">
      <w:pPr>
        <w:pStyle w:val="Caption"/>
        <w:jc w:val="center"/>
        <w:rPr>
          <w:rFonts w:asciiTheme="majorHAnsi" w:hAnsiTheme="majorHAnsi"/>
          <w:sz w:val="16"/>
        </w:rPr>
      </w:pPr>
      <w:bookmarkStart w:id="423" w:name="_Toc266031601"/>
      <w:r w:rsidRPr="00F30D0A">
        <w:rPr>
          <w:rFonts w:asciiTheme="majorHAnsi" w:hAnsiTheme="majorHAnsi"/>
          <w:sz w:val="16"/>
        </w:rPr>
        <w:t xml:space="preserve">Ilustración </w:t>
      </w:r>
      <w:r w:rsidR="00934198" w:rsidRPr="00F30D0A">
        <w:rPr>
          <w:rFonts w:asciiTheme="majorHAnsi" w:hAnsiTheme="majorHAnsi"/>
          <w:sz w:val="16"/>
        </w:rPr>
        <w:fldChar w:fldCharType="begin"/>
      </w:r>
      <w:r w:rsidRPr="00F30D0A">
        <w:rPr>
          <w:rFonts w:asciiTheme="majorHAnsi" w:hAnsiTheme="majorHAnsi"/>
          <w:sz w:val="16"/>
        </w:rPr>
        <w:instrText xml:space="preserve"> SEQ Ilustración \* ARABIC </w:instrText>
      </w:r>
      <w:r w:rsidR="00934198" w:rsidRPr="00F30D0A">
        <w:rPr>
          <w:rFonts w:asciiTheme="majorHAnsi" w:hAnsiTheme="majorHAnsi"/>
          <w:sz w:val="16"/>
        </w:rPr>
        <w:fldChar w:fldCharType="separate"/>
      </w:r>
      <w:r w:rsidR="00EB772F">
        <w:rPr>
          <w:rFonts w:asciiTheme="majorHAnsi" w:hAnsiTheme="majorHAnsi"/>
          <w:noProof/>
          <w:sz w:val="16"/>
        </w:rPr>
        <w:t>73</w:t>
      </w:r>
      <w:r w:rsidR="00934198" w:rsidRPr="00F30D0A">
        <w:rPr>
          <w:rFonts w:asciiTheme="majorHAnsi" w:hAnsiTheme="majorHAnsi"/>
          <w:sz w:val="16"/>
        </w:rPr>
        <w:fldChar w:fldCharType="end"/>
      </w:r>
      <w:r w:rsidRPr="00F30D0A">
        <w:rPr>
          <w:rFonts w:asciiTheme="majorHAnsi" w:hAnsiTheme="majorHAnsi"/>
          <w:sz w:val="16"/>
        </w:rPr>
        <w:t>.- Diagrama de Descomposición Funcional Parte 2 de 4</w:t>
      </w:r>
      <w:bookmarkEnd w:id="423"/>
    </w:p>
    <w:p w:rsidR="00C72A82" w:rsidRPr="00F30D0A" w:rsidRDefault="00C72A82" w:rsidP="00C72A82">
      <w:pPr>
        <w:pStyle w:val="Caption"/>
        <w:jc w:val="center"/>
        <w:rPr>
          <w:rFonts w:asciiTheme="majorHAnsi" w:hAnsiTheme="majorHAnsi"/>
          <w:sz w:val="16"/>
        </w:rPr>
      </w:pPr>
      <w:r w:rsidRPr="00F30D0A">
        <w:rPr>
          <w:rFonts w:asciiTheme="majorHAnsi" w:hAnsiTheme="majorHAnsi"/>
          <w:sz w:val="16"/>
        </w:rPr>
        <w:t>Fuente: Elaboración propia</w:t>
      </w:r>
    </w:p>
    <w:p w:rsidR="00C72A82" w:rsidRPr="00C72A82" w:rsidRDefault="00C72A82" w:rsidP="00C72A82"/>
    <w:p w:rsidR="00C72A82" w:rsidRPr="00C72A82" w:rsidRDefault="00C72A82" w:rsidP="00C72A82"/>
    <w:p w:rsidR="00C72A82" w:rsidRPr="00C72A82" w:rsidRDefault="00C72A82" w:rsidP="00C72A82">
      <w:pPr>
        <w:keepNext/>
        <w:spacing w:after="0"/>
      </w:pPr>
      <w:r w:rsidRPr="00C72A82">
        <w:rPr>
          <w:noProof/>
          <w:lang w:eastAsia="es-ES" w:bidi="ar-SA"/>
        </w:rPr>
        <w:drawing>
          <wp:inline distT="0" distB="0" distL="0" distR="0">
            <wp:extent cx="5418455" cy="6414135"/>
            <wp:effectExtent l="19050" t="0" r="0" b="0"/>
            <wp:docPr id="132" name="Diagra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iagram 1"/>
                    <pic:cNvPicPr>
                      <a:picLocks noChangeArrowheads="1"/>
                    </pic:cNvPicPr>
                  </pic:nvPicPr>
                  <pic:blipFill>
                    <a:blip r:embed="rId173" cstate="print"/>
                    <a:srcRect t="-1962" b="-996"/>
                    <a:stretch>
                      <a:fillRect/>
                    </a:stretch>
                  </pic:blipFill>
                  <pic:spPr bwMode="auto">
                    <a:xfrm>
                      <a:off x="0" y="0"/>
                      <a:ext cx="5418455" cy="6414135"/>
                    </a:xfrm>
                    <a:prstGeom prst="rect">
                      <a:avLst/>
                    </a:prstGeom>
                    <a:noFill/>
                    <a:ln w="9525">
                      <a:noFill/>
                      <a:miter lim="800000"/>
                      <a:headEnd/>
                      <a:tailEnd/>
                    </a:ln>
                  </pic:spPr>
                </pic:pic>
              </a:graphicData>
            </a:graphic>
          </wp:inline>
        </w:drawing>
      </w:r>
    </w:p>
    <w:p w:rsidR="00C72A82" w:rsidRPr="00F30D0A" w:rsidRDefault="00C72A82" w:rsidP="00C72A82">
      <w:pPr>
        <w:pStyle w:val="Caption"/>
        <w:jc w:val="center"/>
        <w:rPr>
          <w:rFonts w:asciiTheme="majorHAnsi" w:hAnsiTheme="majorHAnsi"/>
          <w:sz w:val="16"/>
        </w:rPr>
      </w:pPr>
      <w:bookmarkStart w:id="424" w:name="_Toc266031602"/>
      <w:r w:rsidRPr="00F30D0A">
        <w:rPr>
          <w:rFonts w:asciiTheme="majorHAnsi" w:hAnsiTheme="majorHAnsi"/>
          <w:sz w:val="16"/>
        </w:rPr>
        <w:t xml:space="preserve">Ilustración </w:t>
      </w:r>
      <w:r w:rsidR="00934198" w:rsidRPr="00F30D0A">
        <w:rPr>
          <w:rFonts w:asciiTheme="majorHAnsi" w:hAnsiTheme="majorHAnsi"/>
          <w:sz w:val="16"/>
        </w:rPr>
        <w:fldChar w:fldCharType="begin"/>
      </w:r>
      <w:r w:rsidRPr="00F30D0A">
        <w:rPr>
          <w:rFonts w:asciiTheme="majorHAnsi" w:hAnsiTheme="majorHAnsi"/>
          <w:sz w:val="16"/>
        </w:rPr>
        <w:instrText xml:space="preserve"> SEQ Ilustración \* ARABIC </w:instrText>
      </w:r>
      <w:r w:rsidR="00934198" w:rsidRPr="00F30D0A">
        <w:rPr>
          <w:rFonts w:asciiTheme="majorHAnsi" w:hAnsiTheme="majorHAnsi"/>
          <w:sz w:val="16"/>
        </w:rPr>
        <w:fldChar w:fldCharType="separate"/>
      </w:r>
      <w:r w:rsidR="00EB772F">
        <w:rPr>
          <w:rFonts w:asciiTheme="majorHAnsi" w:hAnsiTheme="majorHAnsi"/>
          <w:noProof/>
          <w:sz w:val="16"/>
        </w:rPr>
        <w:t>74</w:t>
      </w:r>
      <w:r w:rsidR="00934198" w:rsidRPr="00F30D0A">
        <w:rPr>
          <w:rFonts w:asciiTheme="majorHAnsi" w:hAnsiTheme="majorHAnsi"/>
          <w:sz w:val="16"/>
        </w:rPr>
        <w:fldChar w:fldCharType="end"/>
      </w:r>
      <w:r w:rsidRPr="00F30D0A">
        <w:rPr>
          <w:rFonts w:asciiTheme="majorHAnsi" w:hAnsiTheme="majorHAnsi"/>
          <w:sz w:val="16"/>
        </w:rPr>
        <w:t>.- Diagrama de Descomposición Funcional Parte 3 de 4</w:t>
      </w:r>
      <w:bookmarkEnd w:id="424"/>
    </w:p>
    <w:p w:rsidR="00C72A82" w:rsidRPr="00F30D0A" w:rsidRDefault="00C72A82" w:rsidP="00C72A82">
      <w:pPr>
        <w:pStyle w:val="Caption"/>
        <w:jc w:val="center"/>
        <w:rPr>
          <w:rFonts w:asciiTheme="majorHAnsi" w:hAnsiTheme="majorHAnsi"/>
          <w:sz w:val="16"/>
        </w:rPr>
      </w:pPr>
      <w:r w:rsidRPr="00F30D0A">
        <w:rPr>
          <w:rFonts w:asciiTheme="majorHAnsi" w:hAnsiTheme="majorHAnsi"/>
          <w:sz w:val="16"/>
        </w:rPr>
        <w:t>Fuente: Elaboración propia</w:t>
      </w:r>
    </w:p>
    <w:p w:rsidR="00C72A82" w:rsidRPr="00C72A82" w:rsidRDefault="00C72A82" w:rsidP="00C72A82"/>
    <w:p w:rsidR="00C72A82" w:rsidRPr="00C72A82" w:rsidRDefault="00C72A82" w:rsidP="00C72A82">
      <w:pPr>
        <w:keepNext/>
        <w:spacing w:after="0"/>
      </w:pPr>
      <w:r w:rsidRPr="00C72A82">
        <w:rPr>
          <w:noProof/>
          <w:lang w:eastAsia="es-ES" w:bidi="ar-SA"/>
        </w:rPr>
        <w:drawing>
          <wp:inline distT="0" distB="0" distL="0" distR="0">
            <wp:extent cx="5608955" cy="7997825"/>
            <wp:effectExtent l="0" t="0" r="0" b="0"/>
            <wp:docPr id="133" name="Picture 13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4" r:lo="rId175" r:qs="rId176" r:cs="rId177"/>
              </a:graphicData>
            </a:graphic>
          </wp:inline>
        </w:drawing>
      </w:r>
    </w:p>
    <w:p w:rsidR="00C72A82" w:rsidRPr="00F30D0A" w:rsidRDefault="00C72A82" w:rsidP="00C72A82">
      <w:pPr>
        <w:pStyle w:val="Caption"/>
        <w:jc w:val="center"/>
        <w:rPr>
          <w:rFonts w:asciiTheme="majorHAnsi" w:hAnsiTheme="majorHAnsi"/>
          <w:sz w:val="16"/>
        </w:rPr>
      </w:pPr>
      <w:bookmarkStart w:id="425" w:name="_Toc266031603"/>
      <w:r w:rsidRPr="00F30D0A">
        <w:rPr>
          <w:rFonts w:asciiTheme="majorHAnsi" w:hAnsiTheme="majorHAnsi"/>
          <w:sz w:val="16"/>
        </w:rPr>
        <w:t xml:space="preserve">Ilustración </w:t>
      </w:r>
      <w:r w:rsidR="00934198" w:rsidRPr="00F30D0A">
        <w:rPr>
          <w:rFonts w:asciiTheme="majorHAnsi" w:hAnsiTheme="majorHAnsi"/>
          <w:sz w:val="16"/>
        </w:rPr>
        <w:fldChar w:fldCharType="begin"/>
      </w:r>
      <w:r w:rsidRPr="00F30D0A">
        <w:rPr>
          <w:rFonts w:asciiTheme="majorHAnsi" w:hAnsiTheme="majorHAnsi"/>
          <w:sz w:val="16"/>
        </w:rPr>
        <w:instrText xml:space="preserve"> SEQ Ilustración \* ARABIC </w:instrText>
      </w:r>
      <w:r w:rsidR="00934198" w:rsidRPr="00F30D0A">
        <w:rPr>
          <w:rFonts w:asciiTheme="majorHAnsi" w:hAnsiTheme="majorHAnsi"/>
          <w:sz w:val="16"/>
        </w:rPr>
        <w:fldChar w:fldCharType="separate"/>
      </w:r>
      <w:r w:rsidR="00EB772F">
        <w:rPr>
          <w:rFonts w:asciiTheme="majorHAnsi" w:hAnsiTheme="majorHAnsi"/>
          <w:noProof/>
          <w:sz w:val="16"/>
        </w:rPr>
        <w:t>75</w:t>
      </w:r>
      <w:r w:rsidR="00934198" w:rsidRPr="00F30D0A">
        <w:rPr>
          <w:rFonts w:asciiTheme="majorHAnsi" w:hAnsiTheme="majorHAnsi"/>
          <w:sz w:val="16"/>
        </w:rPr>
        <w:fldChar w:fldCharType="end"/>
      </w:r>
      <w:r w:rsidRPr="00F30D0A">
        <w:rPr>
          <w:rFonts w:asciiTheme="majorHAnsi" w:hAnsiTheme="majorHAnsi"/>
          <w:sz w:val="16"/>
        </w:rPr>
        <w:t>.- Diagrama de Descomposición Funcional Parte 4 de 4</w:t>
      </w:r>
      <w:bookmarkEnd w:id="425"/>
    </w:p>
    <w:p w:rsidR="00C72A82" w:rsidRPr="00F30D0A" w:rsidRDefault="00C72A82" w:rsidP="00C72A82">
      <w:pPr>
        <w:pStyle w:val="Caption"/>
        <w:jc w:val="center"/>
        <w:rPr>
          <w:rFonts w:asciiTheme="majorHAnsi" w:hAnsiTheme="majorHAnsi"/>
          <w:sz w:val="16"/>
        </w:rPr>
      </w:pPr>
      <w:r w:rsidRPr="00F30D0A">
        <w:rPr>
          <w:rFonts w:asciiTheme="majorHAnsi" w:hAnsiTheme="majorHAnsi"/>
          <w:sz w:val="16"/>
        </w:rPr>
        <w:t>Fuente: Elaboración propia</w:t>
      </w:r>
    </w:p>
    <w:p w:rsidR="00B633D1" w:rsidRDefault="00B633D1" w:rsidP="00B633D1">
      <w:pPr>
        <w:rPr>
          <w:lang w:val="es-PE" w:eastAsia="es-ES" w:bidi="ar-SA"/>
        </w:rPr>
      </w:pPr>
    </w:p>
    <w:p w:rsidR="00FA5B02" w:rsidRDefault="00FA5B02">
      <w:pPr>
        <w:rPr>
          <w:sz w:val="24"/>
          <w:szCs w:val="24"/>
        </w:rPr>
      </w:pPr>
      <w:r>
        <w:rPr>
          <w:sz w:val="24"/>
          <w:szCs w:val="24"/>
        </w:rPr>
        <w:br w:type="page"/>
      </w:r>
    </w:p>
    <w:p w:rsidR="00EC75C4" w:rsidRDefault="00EC75C4" w:rsidP="00F30D0A">
      <w:pPr>
        <w:spacing w:after="0" w:line="240" w:lineRule="auto"/>
      </w:pPr>
      <w:bookmarkStart w:id="426" w:name="_Toc261077928"/>
    </w:p>
    <w:p w:rsidR="00FA5B02" w:rsidRDefault="00FA5B02" w:rsidP="00F30D0A">
      <w:pPr>
        <w:spacing w:after="0" w:line="240" w:lineRule="auto"/>
      </w:pPr>
    </w:p>
    <w:p w:rsidR="00EC75C4" w:rsidRDefault="00EC75C4" w:rsidP="00F30D0A">
      <w:pPr>
        <w:spacing w:after="0" w:line="240" w:lineRule="auto"/>
      </w:pPr>
    </w:p>
    <w:p w:rsidR="00EC75C4" w:rsidRDefault="00EC75C4" w:rsidP="00F30D0A">
      <w:pPr>
        <w:spacing w:after="0" w:line="240" w:lineRule="auto"/>
      </w:pPr>
    </w:p>
    <w:p w:rsidR="00FA5B02" w:rsidRPr="00FA5B02" w:rsidRDefault="00FA5B02" w:rsidP="00EC75C4">
      <w:pPr>
        <w:pStyle w:val="Heading1"/>
        <w:spacing w:before="0" w:line="480" w:lineRule="auto"/>
        <w:jc w:val="right"/>
        <w:rPr>
          <w:b/>
          <w:sz w:val="24"/>
          <w:szCs w:val="24"/>
          <w:u w:val="single"/>
        </w:rPr>
      </w:pPr>
      <w:r>
        <w:rPr>
          <w:b/>
          <w:sz w:val="24"/>
          <w:szCs w:val="24"/>
          <w:u w:val="single"/>
        </w:rPr>
        <w:t xml:space="preserve"> </w:t>
      </w:r>
      <w:bookmarkStart w:id="427" w:name="_Toc266033443"/>
      <w:r w:rsidRPr="00FA5B02">
        <w:rPr>
          <w:b/>
          <w:sz w:val="24"/>
          <w:szCs w:val="24"/>
          <w:u w:val="single"/>
        </w:rPr>
        <w:t>GERENCIA DEL PROYECTO</w:t>
      </w:r>
      <w:bookmarkEnd w:id="426"/>
      <w:bookmarkEnd w:id="427"/>
    </w:p>
    <w:p w:rsidR="00EC75C4" w:rsidRDefault="00EC75C4" w:rsidP="00FA5B02">
      <w:pPr>
        <w:spacing w:line="360" w:lineRule="auto"/>
        <w:jc w:val="both"/>
        <w:rPr>
          <w:sz w:val="24"/>
          <w:szCs w:val="24"/>
        </w:rPr>
      </w:pPr>
    </w:p>
    <w:p w:rsidR="00FA5B02" w:rsidRDefault="00FA5B02" w:rsidP="00FA5B02">
      <w:pPr>
        <w:spacing w:line="360" w:lineRule="auto"/>
        <w:jc w:val="both"/>
        <w:rPr>
          <w:sz w:val="24"/>
          <w:szCs w:val="24"/>
        </w:rPr>
      </w:pPr>
      <w:r w:rsidRPr="00BC4F03">
        <w:rPr>
          <w:sz w:val="24"/>
          <w:szCs w:val="24"/>
        </w:rPr>
        <w:t xml:space="preserve">En el presente capítulo se incluirán los entregables correspondientes </w:t>
      </w:r>
      <w:r w:rsidR="00F97103">
        <w:rPr>
          <w:sz w:val="24"/>
          <w:szCs w:val="24"/>
        </w:rPr>
        <w:t>a la gerencia de proyectos del proyecto</w:t>
      </w:r>
      <w:r w:rsidRPr="00BC4F03">
        <w:rPr>
          <w:sz w:val="24"/>
          <w:szCs w:val="24"/>
        </w:rPr>
        <w:t xml:space="preserve">. En este caso se está siguiendo la metodología del PMBoK, que corresponde a las siglas en ingles de Project Management Body of Knowledge. </w:t>
      </w:r>
    </w:p>
    <w:p w:rsidR="0078568E" w:rsidRPr="00BC4F03" w:rsidRDefault="0078568E" w:rsidP="00FA5B02">
      <w:pPr>
        <w:spacing w:line="360" w:lineRule="auto"/>
        <w:jc w:val="both"/>
        <w:rPr>
          <w:sz w:val="24"/>
          <w:szCs w:val="24"/>
        </w:rPr>
      </w:pPr>
      <w:r>
        <w:rPr>
          <w:sz w:val="24"/>
          <w:szCs w:val="24"/>
        </w:rPr>
        <w:t>Se ha contemplado la aplicaci</w:t>
      </w:r>
      <w:r w:rsidR="00A07CD9">
        <w:rPr>
          <w:sz w:val="24"/>
          <w:szCs w:val="24"/>
        </w:rPr>
        <w:t>ón de las áreas de conocimiento</w:t>
      </w:r>
      <w:r>
        <w:rPr>
          <w:sz w:val="24"/>
          <w:szCs w:val="24"/>
        </w:rPr>
        <w:t xml:space="preserve">: </w:t>
      </w:r>
      <w:r w:rsidRPr="00BC4F03">
        <w:rPr>
          <w:sz w:val="24"/>
          <w:szCs w:val="24"/>
        </w:rPr>
        <w:t xml:space="preserve">gestión de alcance, gestión de tiempo y gestión de riesgos, para </w:t>
      </w:r>
      <w:r>
        <w:rPr>
          <w:sz w:val="24"/>
          <w:szCs w:val="24"/>
        </w:rPr>
        <w:t>la adecuada gestión del proyecto.</w:t>
      </w:r>
    </w:p>
    <w:p w:rsidR="00FA5B02" w:rsidRDefault="00FA5B02" w:rsidP="00FA5B02">
      <w:pPr>
        <w:spacing w:line="360" w:lineRule="auto"/>
        <w:jc w:val="both"/>
        <w:rPr>
          <w:sz w:val="24"/>
          <w:szCs w:val="24"/>
        </w:rPr>
      </w:pPr>
    </w:p>
    <w:p w:rsidR="00FA5B02" w:rsidRPr="00A21BCD" w:rsidRDefault="00FA5B02" w:rsidP="00B420B6">
      <w:pPr>
        <w:pStyle w:val="ListParagraph"/>
        <w:numPr>
          <w:ilvl w:val="0"/>
          <w:numId w:val="45"/>
        </w:numPr>
        <w:spacing w:before="200" w:after="0" w:line="360" w:lineRule="auto"/>
        <w:contextualSpacing w:val="0"/>
        <w:outlineLvl w:val="1"/>
        <w:rPr>
          <w:b/>
          <w:vanish/>
          <w:sz w:val="24"/>
          <w:szCs w:val="24"/>
          <w:u w:val="single"/>
        </w:rPr>
      </w:pPr>
      <w:bookmarkStart w:id="428" w:name="_Toc247014128"/>
      <w:bookmarkStart w:id="429" w:name="_Toc248207878"/>
      <w:bookmarkStart w:id="430" w:name="_Toc248207971"/>
      <w:bookmarkStart w:id="431" w:name="_Toc248208064"/>
      <w:bookmarkStart w:id="432" w:name="_Toc248208157"/>
      <w:bookmarkStart w:id="433" w:name="_Toc248211000"/>
      <w:bookmarkStart w:id="434" w:name="_Toc248211218"/>
      <w:bookmarkStart w:id="435" w:name="_Toc261009861"/>
      <w:bookmarkStart w:id="436" w:name="_Toc261013498"/>
      <w:bookmarkStart w:id="437" w:name="_Toc261019099"/>
      <w:bookmarkStart w:id="438" w:name="_Toc261019191"/>
      <w:bookmarkStart w:id="439" w:name="_Toc261019397"/>
      <w:bookmarkStart w:id="440" w:name="_Toc261019559"/>
      <w:bookmarkStart w:id="441" w:name="_Toc261019855"/>
      <w:bookmarkStart w:id="442" w:name="_Toc261020824"/>
      <w:bookmarkStart w:id="443" w:name="_Toc261021655"/>
      <w:bookmarkStart w:id="444" w:name="_Toc261021745"/>
      <w:bookmarkStart w:id="445" w:name="_Toc261021835"/>
      <w:bookmarkStart w:id="446" w:name="_Toc261022019"/>
      <w:bookmarkStart w:id="447" w:name="_Toc261022215"/>
      <w:bookmarkStart w:id="448" w:name="_Toc261022304"/>
      <w:bookmarkStart w:id="449" w:name="_Toc261022393"/>
      <w:bookmarkStart w:id="450" w:name="_Toc261022482"/>
      <w:bookmarkStart w:id="451" w:name="_Toc261022618"/>
      <w:bookmarkStart w:id="452" w:name="_Toc261023425"/>
      <w:bookmarkStart w:id="453" w:name="_Toc261077929"/>
      <w:bookmarkStart w:id="454" w:name="_Toc265853388"/>
      <w:bookmarkStart w:id="455" w:name="_Toc265853478"/>
      <w:bookmarkStart w:id="456" w:name="_Toc265854070"/>
      <w:bookmarkStart w:id="457" w:name="_Toc265854161"/>
      <w:bookmarkStart w:id="458" w:name="_Toc265854455"/>
      <w:bookmarkStart w:id="459" w:name="_Toc265854553"/>
      <w:bookmarkStart w:id="460" w:name="_Toc265854652"/>
      <w:bookmarkStart w:id="461" w:name="_Toc266031231"/>
      <w:bookmarkStart w:id="462" w:name="_Toc266031850"/>
      <w:bookmarkStart w:id="463" w:name="_Toc266033341"/>
      <w:bookmarkStart w:id="464" w:name="_Toc266033444"/>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rsidR="00FA5B02" w:rsidRPr="00A21BCD" w:rsidRDefault="00FA5B02" w:rsidP="00B420B6">
      <w:pPr>
        <w:pStyle w:val="ListParagraph"/>
        <w:numPr>
          <w:ilvl w:val="0"/>
          <w:numId w:val="45"/>
        </w:numPr>
        <w:spacing w:before="200" w:after="0" w:line="360" w:lineRule="auto"/>
        <w:contextualSpacing w:val="0"/>
        <w:outlineLvl w:val="1"/>
        <w:rPr>
          <w:b/>
          <w:vanish/>
          <w:sz w:val="24"/>
          <w:szCs w:val="24"/>
          <w:u w:val="single"/>
        </w:rPr>
      </w:pPr>
      <w:bookmarkStart w:id="465" w:name="_Toc247014129"/>
      <w:bookmarkStart w:id="466" w:name="_Toc248207879"/>
      <w:bookmarkStart w:id="467" w:name="_Toc248207972"/>
      <w:bookmarkStart w:id="468" w:name="_Toc248208065"/>
      <w:bookmarkStart w:id="469" w:name="_Toc248208158"/>
      <w:bookmarkStart w:id="470" w:name="_Toc248211001"/>
      <w:bookmarkStart w:id="471" w:name="_Toc248211219"/>
      <w:bookmarkStart w:id="472" w:name="_Toc261009862"/>
      <w:bookmarkStart w:id="473" w:name="_Toc261013499"/>
      <w:bookmarkStart w:id="474" w:name="_Toc261019100"/>
      <w:bookmarkStart w:id="475" w:name="_Toc261019192"/>
      <w:bookmarkStart w:id="476" w:name="_Toc261019398"/>
      <w:bookmarkStart w:id="477" w:name="_Toc261019560"/>
      <w:bookmarkStart w:id="478" w:name="_Toc261019856"/>
      <w:bookmarkStart w:id="479" w:name="_Toc261020825"/>
      <w:bookmarkStart w:id="480" w:name="_Toc261021656"/>
      <w:bookmarkStart w:id="481" w:name="_Toc261021746"/>
      <w:bookmarkStart w:id="482" w:name="_Toc261021836"/>
      <w:bookmarkStart w:id="483" w:name="_Toc261022020"/>
      <w:bookmarkStart w:id="484" w:name="_Toc261022216"/>
      <w:bookmarkStart w:id="485" w:name="_Toc261022305"/>
      <w:bookmarkStart w:id="486" w:name="_Toc261022394"/>
      <w:bookmarkStart w:id="487" w:name="_Toc261022483"/>
      <w:bookmarkStart w:id="488" w:name="_Toc261022619"/>
      <w:bookmarkStart w:id="489" w:name="_Toc261023426"/>
      <w:bookmarkStart w:id="490" w:name="_Toc261077930"/>
      <w:bookmarkStart w:id="491" w:name="_Toc265853389"/>
      <w:bookmarkStart w:id="492" w:name="_Toc265853479"/>
      <w:bookmarkStart w:id="493" w:name="_Toc265854071"/>
      <w:bookmarkStart w:id="494" w:name="_Toc265854162"/>
      <w:bookmarkStart w:id="495" w:name="_Toc265854456"/>
      <w:bookmarkStart w:id="496" w:name="_Toc265854554"/>
      <w:bookmarkStart w:id="497" w:name="_Toc265854653"/>
      <w:bookmarkStart w:id="498" w:name="_Toc266031232"/>
      <w:bookmarkStart w:id="499" w:name="_Toc266031851"/>
      <w:bookmarkStart w:id="500" w:name="_Toc266033342"/>
      <w:bookmarkStart w:id="501" w:name="_Toc266033445"/>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FA5B02" w:rsidRPr="00A21BCD" w:rsidRDefault="00FA5B02" w:rsidP="00B420B6">
      <w:pPr>
        <w:pStyle w:val="ListParagraph"/>
        <w:numPr>
          <w:ilvl w:val="0"/>
          <w:numId w:val="45"/>
        </w:numPr>
        <w:spacing w:before="200" w:after="0" w:line="360" w:lineRule="auto"/>
        <w:contextualSpacing w:val="0"/>
        <w:outlineLvl w:val="1"/>
        <w:rPr>
          <w:b/>
          <w:vanish/>
          <w:sz w:val="24"/>
          <w:szCs w:val="24"/>
          <w:u w:val="single"/>
        </w:rPr>
      </w:pPr>
      <w:bookmarkStart w:id="502" w:name="_Toc247014130"/>
      <w:bookmarkStart w:id="503" w:name="_Toc248207880"/>
      <w:bookmarkStart w:id="504" w:name="_Toc248207973"/>
      <w:bookmarkStart w:id="505" w:name="_Toc248208066"/>
      <w:bookmarkStart w:id="506" w:name="_Toc248208159"/>
      <w:bookmarkStart w:id="507" w:name="_Toc248211002"/>
      <w:bookmarkStart w:id="508" w:name="_Toc248211220"/>
      <w:bookmarkStart w:id="509" w:name="_Toc261009863"/>
      <w:bookmarkStart w:id="510" w:name="_Toc261013500"/>
      <w:bookmarkStart w:id="511" w:name="_Toc261019101"/>
      <w:bookmarkStart w:id="512" w:name="_Toc261019193"/>
      <w:bookmarkStart w:id="513" w:name="_Toc261019399"/>
      <w:bookmarkStart w:id="514" w:name="_Toc261019561"/>
      <w:bookmarkStart w:id="515" w:name="_Toc261019857"/>
      <w:bookmarkStart w:id="516" w:name="_Toc261020826"/>
      <w:bookmarkStart w:id="517" w:name="_Toc261021657"/>
      <w:bookmarkStart w:id="518" w:name="_Toc261021747"/>
      <w:bookmarkStart w:id="519" w:name="_Toc261021837"/>
      <w:bookmarkStart w:id="520" w:name="_Toc261022021"/>
      <w:bookmarkStart w:id="521" w:name="_Toc261022217"/>
      <w:bookmarkStart w:id="522" w:name="_Toc261022306"/>
      <w:bookmarkStart w:id="523" w:name="_Toc261022395"/>
      <w:bookmarkStart w:id="524" w:name="_Toc261022484"/>
      <w:bookmarkStart w:id="525" w:name="_Toc261022620"/>
      <w:bookmarkStart w:id="526" w:name="_Toc261023427"/>
      <w:bookmarkStart w:id="527" w:name="_Toc261077931"/>
      <w:bookmarkStart w:id="528" w:name="_Toc265853390"/>
      <w:bookmarkStart w:id="529" w:name="_Toc265853480"/>
      <w:bookmarkStart w:id="530" w:name="_Toc265854072"/>
      <w:bookmarkStart w:id="531" w:name="_Toc265854163"/>
      <w:bookmarkStart w:id="532" w:name="_Toc265854457"/>
      <w:bookmarkStart w:id="533" w:name="_Toc265854555"/>
      <w:bookmarkStart w:id="534" w:name="_Toc265854654"/>
      <w:bookmarkStart w:id="535" w:name="_Toc266031233"/>
      <w:bookmarkStart w:id="536" w:name="_Toc266031852"/>
      <w:bookmarkStart w:id="537" w:name="_Toc266033343"/>
      <w:bookmarkStart w:id="538" w:name="_Toc266033446"/>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p>
    <w:p w:rsidR="00FA5B02" w:rsidRPr="00A21BCD" w:rsidRDefault="00FA5B02" w:rsidP="00B420B6">
      <w:pPr>
        <w:pStyle w:val="ListParagraph"/>
        <w:numPr>
          <w:ilvl w:val="0"/>
          <w:numId w:val="45"/>
        </w:numPr>
        <w:spacing w:before="200" w:after="0" w:line="360" w:lineRule="auto"/>
        <w:contextualSpacing w:val="0"/>
        <w:outlineLvl w:val="1"/>
        <w:rPr>
          <w:b/>
          <w:vanish/>
          <w:sz w:val="24"/>
          <w:szCs w:val="24"/>
          <w:u w:val="single"/>
        </w:rPr>
      </w:pPr>
      <w:bookmarkStart w:id="539" w:name="_Toc247014131"/>
      <w:bookmarkStart w:id="540" w:name="_Toc248207881"/>
      <w:bookmarkStart w:id="541" w:name="_Toc248207974"/>
      <w:bookmarkStart w:id="542" w:name="_Toc248208067"/>
      <w:bookmarkStart w:id="543" w:name="_Toc248208160"/>
      <w:bookmarkStart w:id="544" w:name="_Toc248211003"/>
      <w:bookmarkStart w:id="545" w:name="_Toc248211221"/>
      <w:bookmarkStart w:id="546" w:name="_Toc261009864"/>
      <w:bookmarkStart w:id="547" w:name="_Toc261013501"/>
      <w:bookmarkStart w:id="548" w:name="_Toc261019102"/>
      <w:bookmarkStart w:id="549" w:name="_Toc261019194"/>
      <w:bookmarkStart w:id="550" w:name="_Toc261019400"/>
      <w:bookmarkStart w:id="551" w:name="_Toc261019562"/>
      <w:bookmarkStart w:id="552" w:name="_Toc261019858"/>
      <w:bookmarkStart w:id="553" w:name="_Toc261020827"/>
      <w:bookmarkStart w:id="554" w:name="_Toc261021658"/>
      <w:bookmarkStart w:id="555" w:name="_Toc261021748"/>
      <w:bookmarkStart w:id="556" w:name="_Toc261021838"/>
      <w:bookmarkStart w:id="557" w:name="_Toc261022022"/>
      <w:bookmarkStart w:id="558" w:name="_Toc261022218"/>
      <w:bookmarkStart w:id="559" w:name="_Toc261022307"/>
      <w:bookmarkStart w:id="560" w:name="_Toc261022396"/>
      <w:bookmarkStart w:id="561" w:name="_Toc261022485"/>
      <w:bookmarkStart w:id="562" w:name="_Toc261022621"/>
      <w:bookmarkStart w:id="563" w:name="_Toc261023428"/>
      <w:bookmarkStart w:id="564" w:name="_Toc261077932"/>
      <w:bookmarkStart w:id="565" w:name="_Toc265853391"/>
      <w:bookmarkStart w:id="566" w:name="_Toc265853481"/>
      <w:bookmarkStart w:id="567" w:name="_Toc265854073"/>
      <w:bookmarkStart w:id="568" w:name="_Toc265854164"/>
      <w:bookmarkStart w:id="569" w:name="_Toc265854458"/>
      <w:bookmarkStart w:id="570" w:name="_Toc265854556"/>
      <w:bookmarkStart w:id="571" w:name="_Toc265854655"/>
      <w:bookmarkStart w:id="572" w:name="_Toc266031234"/>
      <w:bookmarkStart w:id="573" w:name="_Toc266031853"/>
      <w:bookmarkStart w:id="574" w:name="_Toc266033344"/>
      <w:bookmarkStart w:id="575" w:name="_Toc266033447"/>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p>
    <w:p w:rsidR="00183316" w:rsidRPr="00183316" w:rsidRDefault="00183316" w:rsidP="00183316">
      <w:pPr>
        <w:pStyle w:val="ListParagraph"/>
        <w:numPr>
          <w:ilvl w:val="0"/>
          <w:numId w:val="2"/>
        </w:numPr>
        <w:spacing w:before="200" w:after="240" w:line="271" w:lineRule="auto"/>
        <w:contextualSpacing w:val="0"/>
        <w:jc w:val="both"/>
        <w:outlineLvl w:val="1"/>
        <w:rPr>
          <w:rFonts w:ascii="Cambria" w:eastAsia="Times New Roman" w:hAnsi="Cambria" w:cs="Times New Roman"/>
          <w:b/>
          <w:vanish/>
          <w:sz w:val="24"/>
          <w:szCs w:val="24"/>
          <w:u w:val="single"/>
        </w:rPr>
      </w:pPr>
      <w:bookmarkStart w:id="576" w:name="_Toc261077933"/>
      <w:bookmarkStart w:id="577" w:name="_Toc266031235"/>
      <w:bookmarkStart w:id="578" w:name="_Toc266031854"/>
      <w:bookmarkStart w:id="579" w:name="_Toc266033345"/>
      <w:bookmarkStart w:id="580" w:name="_Toc266033448"/>
      <w:bookmarkEnd w:id="577"/>
      <w:bookmarkEnd w:id="578"/>
      <w:bookmarkEnd w:id="579"/>
      <w:bookmarkEnd w:id="580"/>
    </w:p>
    <w:p w:rsidR="00FA5B02" w:rsidRPr="00EA4483" w:rsidRDefault="0078568E" w:rsidP="00183316">
      <w:pPr>
        <w:pStyle w:val="Heading2"/>
        <w:numPr>
          <w:ilvl w:val="1"/>
          <w:numId w:val="2"/>
        </w:numPr>
        <w:spacing w:after="240"/>
        <w:jc w:val="both"/>
        <w:rPr>
          <w:b/>
          <w:smallCaps w:val="0"/>
          <w:sz w:val="24"/>
          <w:szCs w:val="24"/>
          <w:u w:val="single"/>
        </w:rPr>
      </w:pPr>
      <w:bookmarkStart w:id="581" w:name="_Toc266033449"/>
      <w:bookmarkEnd w:id="576"/>
      <w:r>
        <w:rPr>
          <w:b/>
          <w:smallCaps w:val="0"/>
          <w:sz w:val="24"/>
          <w:szCs w:val="24"/>
          <w:u w:val="single"/>
        </w:rPr>
        <w:t>Gestión del alcance del proyecto</w:t>
      </w:r>
      <w:bookmarkEnd w:id="581"/>
    </w:p>
    <w:p w:rsidR="00FA5B02" w:rsidRDefault="0078568E" w:rsidP="00827125">
      <w:pPr>
        <w:spacing w:line="360" w:lineRule="auto"/>
        <w:jc w:val="both"/>
        <w:rPr>
          <w:sz w:val="24"/>
          <w:szCs w:val="24"/>
        </w:rPr>
      </w:pPr>
      <w:r>
        <w:rPr>
          <w:sz w:val="24"/>
          <w:szCs w:val="24"/>
        </w:rPr>
        <w:t>La gestión del alcance seg</w:t>
      </w:r>
      <w:r w:rsidR="00827125">
        <w:rPr>
          <w:sz w:val="24"/>
          <w:szCs w:val="24"/>
        </w:rPr>
        <w:t xml:space="preserve">ún la Guía de los </w:t>
      </w:r>
      <w:r w:rsidR="00827125" w:rsidRPr="00827125">
        <w:rPr>
          <w:sz w:val="24"/>
          <w:szCs w:val="24"/>
        </w:rPr>
        <w:t>Fundamentos de la Dirección de Proyectos</w:t>
      </w:r>
      <w:r w:rsidR="00827125">
        <w:rPr>
          <w:sz w:val="24"/>
          <w:szCs w:val="24"/>
        </w:rPr>
        <w:t>, consiste en asegurarse que el alcance del proyecto incluya el trabajo necesario para completar el proyecto y sólo ese trabajo. Por ello, la gestión del alcance se centra en la definición y control de mismo.</w:t>
      </w:r>
      <w:r w:rsidR="00827125">
        <w:rPr>
          <w:rStyle w:val="FootnoteReference"/>
          <w:sz w:val="24"/>
          <w:szCs w:val="24"/>
        </w:rPr>
        <w:footnoteReference w:id="8"/>
      </w:r>
    </w:p>
    <w:p w:rsidR="0075189D" w:rsidRDefault="00715CD9" w:rsidP="00827125">
      <w:pPr>
        <w:spacing w:line="360" w:lineRule="auto"/>
        <w:jc w:val="both"/>
        <w:rPr>
          <w:sz w:val="24"/>
          <w:szCs w:val="24"/>
        </w:rPr>
      </w:pPr>
      <w:r>
        <w:rPr>
          <w:sz w:val="24"/>
          <w:szCs w:val="24"/>
        </w:rPr>
        <w:t xml:space="preserve">La definición del alcance del proyecto se define en el Project Charter aceptado por </w:t>
      </w:r>
      <w:r w:rsidR="0075189D">
        <w:rPr>
          <w:sz w:val="24"/>
          <w:szCs w:val="24"/>
        </w:rPr>
        <w:t xml:space="preserve">el directorio, la gerencia general de la empresa virtual Educa-T y la Oficina Central Fe y Alegría Perú. El Project Charter fue aprobado en el curso de Taller de Proyecto 1, en el cual se determinó el alcance del proyecto para una propuesta de implementación de arquitectura empresarial para la Oficina Central Fe y Alegría. </w:t>
      </w:r>
    </w:p>
    <w:p w:rsidR="00864F0B" w:rsidRDefault="0075189D" w:rsidP="00864F0B">
      <w:pPr>
        <w:spacing w:line="360" w:lineRule="auto"/>
        <w:jc w:val="both"/>
        <w:rPr>
          <w:sz w:val="24"/>
          <w:szCs w:val="24"/>
        </w:rPr>
      </w:pPr>
      <w:r>
        <w:rPr>
          <w:sz w:val="24"/>
          <w:szCs w:val="24"/>
        </w:rPr>
        <w:t xml:space="preserve">El control del alcance del proyecto ha sido gestionado por medio de controles de cambio generados durante la ejecución del mismo. </w:t>
      </w:r>
    </w:p>
    <w:p w:rsidR="00864F0B" w:rsidRDefault="0075189D" w:rsidP="00864F0B">
      <w:pPr>
        <w:spacing w:line="360" w:lineRule="auto"/>
        <w:jc w:val="both"/>
        <w:rPr>
          <w:sz w:val="24"/>
          <w:szCs w:val="24"/>
        </w:rPr>
      </w:pPr>
      <w:r>
        <w:rPr>
          <w:sz w:val="24"/>
          <w:szCs w:val="24"/>
        </w:rPr>
        <w:t>El primer control de cambios consistió en la disminución del alcance del proyecto concebido en el Project Charter aprobado de una arquitectura empresarial a solo un modelo de negocios empresarial para la Oficina Central Fe y Alegría</w:t>
      </w:r>
      <w:r w:rsidR="00864F0B">
        <w:rPr>
          <w:sz w:val="24"/>
          <w:szCs w:val="24"/>
        </w:rPr>
        <w:t>; debido a la complejidad y gran cantidad de procesos identificados durante la primera fase de elaboración del proyecto</w:t>
      </w:r>
      <w:r>
        <w:rPr>
          <w:sz w:val="24"/>
          <w:szCs w:val="24"/>
        </w:rPr>
        <w:t>. Este control de cambios</w:t>
      </w:r>
      <w:r w:rsidR="006B2658">
        <w:rPr>
          <w:sz w:val="24"/>
          <w:szCs w:val="24"/>
        </w:rPr>
        <w:t xml:space="preserve"> 1</w:t>
      </w:r>
      <w:r>
        <w:rPr>
          <w:sz w:val="24"/>
          <w:szCs w:val="24"/>
        </w:rPr>
        <w:t xml:space="preserve"> se encuentra aprobado por la Gerencia General de la empresa virtual Educa-T y la Oficina Central Fe y Alegría Perú a finales del 2009. </w:t>
      </w:r>
    </w:p>
    <w:p w:rsidR="0075189D" w:rsidRDefault="00864F0B" w:rsidP="00864F0B">
      <w:pPr>
        <w:spacing w:line="360" w:lineRule="auto"/>
        <w:jc w:val="both"/>
        <w:rPr>
          <w:sz w:val="24"/>
          <w:szCs w:val="24"/>
        </w:rPr>
      </w:pPr>
      <w:r>
        <w:rPr>
          <w:sz w:val="24"/>
          <w:szCs w:val="24"/>
        </w:rPr>
        <w:t xml:space="preserve">El segundo control de cambios consistió en la disminución del alcance del proyecto en términos las áreas funcionales a modelar. En este caso, se retiró del alcance las áreas funcionales de: </w:t>
      </w:r>
      <w:r w:rsidRPr="00864F0B">
        <w:rPr>
          <w:sz w:val="24"/>
          <w:szCs w:val="24"/>
        </w:rPr>
        <w:t>A</w:t>
      </w:r>
      <w:r>
        <w:rPr>
          <w:sz w:val="24"/>
          <w:szCs w:val="24"/>
        </w:rPr>
        <w:t xml:space="preserve">dministración y Abastecimientos, </w:t>
      </w:r>
      <w:r w:rsidRPr="00864F0B">
        <w:rPr>
          <w:sz w:val="24"/>
          <w:szCs w:val="24"/>
        </w:rPr>
        <w:t>Departamento de Construcción</w:t>
      </w:r>
      <w:r>
        <w:rPr>
          <w:sz w:val="24"/>
          <w:szCs w:val="24"/>
        </w:rPr>
        <w:t xml:space="preserve">, </w:t>
      </w:r>
      <w:r w:rsidRPr="00864F0B">
        <w:rPr>
          <w:sz w:val="24"/>
          <w:szCs w:val="24"/>
        </w:rPr>
        <w:t>Dirección</w:t>
      </w:r>
      <w:r>
        <w:rPr>
          <w:sz w:val="24"/>
          <w:szCs w:val="24"/>
        </w:rPr>
        <w:t xml:space="preserve">, </w:t>
      </w:r>
      <w:r w:rsidRPr="00864F0B">
        <w:rPr>
          <w:sz w:val="24"/>
          <w:szCs w:val="24"/>
        </w:rPr>
        <w:t>Secretaría General</w:t>
      </w:r>
      <w:r>
        <w:rPr>
          <w:sz w:val="24"/>
          <w:szCs w:val="24"/>
        </w:rPr>
        <w:t xml:space="preserve">, </w:t>
      </w:r>
      <w:r w:rsidRPr="00864F0B">
        <w:rPr>
          <w:sz w:val="24"/>
          <w:szCs w:val="24"/>
        </w:rPr>
        <w:t>Consejo Directivo</w:t>
      </w:r>
      <w:r>
        <w:rPr>
          <w:sz w:val="24"/>
          <w:szCs w:val="24"/>
        </w:rPr>
        <w:t xml:space="preserve"> y </w:t>
      </w:r>
      <w:r w:rsidRPr="00864F0B">
        <w:rPr>
          <w:sz w:val="24"/>
          <w:szCs w:val="24"/>
        </w:rPr>
        <w:t>Junta  General de la Asociación</w:t>
      </w:r>
      <w:r>
        <w:rPr>
          <w:sz w:val="24"/>
          <w:szCs w:val="24"/>
        </w:rPr>
        <w:t xml:space="preserve">. El Departamento de Administración y Abastecimientos se tuvo que retirar del alcance debido a que durante la ejecución del proyecto se encontraban en auditoría institucional, por lo </w:t>
      </w:r>
      <w:r w:rsidR="00F55895">
        <w:rPr>
          <w:sz w:val="24"/>
          <w:szCs w:val="24"/>
        </w:rPr>
        <w:t>cual no disponían de tiempo para colaborar con el proyecto. El Departamento de Construcci</w:t>
      </w:r>
      <w:r w:rsidR="006B2658">
        <w:rPr>
          <w:sz w:val="24"/>
          <w:szCs w:val="24"/>
        </w:rPr>
        <w:t>ón se encuentra formado por integrantes del Departamento de Administración y Abastecimiento; por ello, se procedió a retirar dicha área funcional del alcance también. El Consejo Directivo está formado por Directivos de la Oficina Central Fe y Alegría, los cuales se reúnen cada trimestre para evaluar la marcha del Movimiento Fe y Alegría Perú, en este sentido no se ha considerado dicha área funcional. La Junta General de la Asociación está conformada por personas externas a la Oficina Central Fe y Alegría Perú, los cuales se reúnen anualmente para evaluar la estrategia del Movimiento Fe y Alegría Perú, por ello tampoco se está considerando esta área funcional.  Este control de cambios</w:t>
      </w:r>
      <w:r w:rsidR="00A07CD9">
        <w:rPr>
          <w:sz w:val="24"/>
          <w:szCs w:val="24"/>
        </w:rPr>
        <w:t xml:space="preserve"> 2</w:t>
      </w:r>
      <w:r w:rsidR="006B2658">
        <w:rPr>
          <w:sz w:val="24"/>
          <w:szCs w:val="24"/>
        </w:rPr>
        <w:t xml:space="preserve"> se encuentra aprobado por la Gerencia General de la empresa virtual Educa-T y la Oficina Central Fe y Alegría Perú </w:t>
      </w:r>
      <w:r w:rsidR="00A07CD9">
        <w:rPr>
          <w:sz w:val="24"/>
          <w:szCs w:val="24"/>
        </w:rPr>
        <w:t>a mediados del 2010</w:t>
      </w:r>
      <w:r w:rsidR="006B2658">
        <w:rPr>
          <w:sz w:val="24"/>
          <w:szCs w:val="24"/>
        </w:rPr>
        <w:t>.</w:t>
      </w:r>
      <w:r w:rsidR="00A07CD9">
        <w:rPr>
          <w:sz w:val="24"/>
          <w:szCs w:val="24"/>
        </w:rPr>
        <w:t xml:space="preserve"> </w:t>
      </w:r>
    </w:p>
    <w:p w:rsidR="00A07CD9" w:rsidRDefault="00A07CD9" w:rsidP="00864F0B">
      <w:pPr>
        <w:spacing w:line="360" w:lineRule="auto"/>
        <w:jc w:val="both"/>
        <w:rPr>
          <w:sz w:val="24"/>
          <w:szCs w:val="24"/>
        </w:rPr>
      </w:pPr>
      <w:r>
        <w:rPr>
          <w:sz w:val="24"/>
          <w:szCs w:val="24"/>
        </w:rPr>
        <w:t xml:space="preserve">Ambos controles de cambios se encuentran adjuntos a la presente memoria en el anexo 2. </w:t>
      </w:r>
    </w:p>
    <w:p w:rsidR="00A07CD9" w:rsidRDefault="00A07CD9" w:rsidP="00827125">
      <w:pPr>
        <w:spacing w:line="360" w:lineRule="auto"/>
        <w:jc w:val="both"/>
        <w:rPr>
          <w:sz w:val="24"/>
          <w:szCs w:val="24"/>
        </w:rPr>
      </w:pPr>
    </w:p>
    <w:p w:rsidR="00715CD9" w:rsidRPr="00A07CD9" w:rsidRDefault="00A07CD9" w:rsidP="00A07CD9">
      <w:pPr>
        <w:pStyle w:val="Heading2"/>
        <w:numPr>
          <w:ilvl w:val="1"/>
          <w:numId w:val="2"/>
        </w:numPr>
        <w:spacing w:after="240"/>
        <w:jc w:val="both"/>
        <w:rPr>
          <w:b/>
          <w:smallCaps w:val="0"/>
          <w:sz w:val="24"/>
          <w:szCs w:val="24"/>
          <w:u w:val="single"/>
        </w:rPr>
      </w:pPr>
      <w:bookmarkStart w:id="582" w:name="_Toc266033450"/>
      <w:r w:rsidRPr="00A07CD9">
        <w:rPr>
          <w:b/>
          <w:smallCaps w:val="0"/>
          <w:sz w:val="24"/>
          <w:szCs w:val="24"/>
          <w:u w:val="single"/>
        </w:rPr>
        <w:t>Gestión del tiempo del proyecto</w:t>
      </w:r>
      <w:bookmarkEnd w:id="582"/>
      <w:r w:rsidR="0075189D" w:rsidRPr="00A07CD9">
        <w:rPr>
          <w:b/>
          <w:smallCaps w:val="0"/>
          <w:sz w:val="24"/>
          <w:szCs w:val="24"/>
          <w:u w:val="single"/>
        </w:rPr>
        <w:t xml:space="preserve"> </w:t>
      </w:r>
    </w:p>
    <w:p w:rsidR="00FA5B02" w:rsidRDefault="00A07CD9" w:rsidP="00A07CD9">
      <w:pPr>
        <w:spacing w:line="360" w:lineRule="auto"/>
        <w:jc w:val="both"/>
        <w:rPr>
          <w:sz w:val="24"/>
          <w:szCs w:val="24"/>
        </w:rPr>
      </w:pPr>
      <w:r>
        <w:rPr>
          <w:sz w:val="24"/>
          <w:szCs w:val="24"/>
        </w:rPr>
        <w:t>La gestión del tiempo del proyecto fue otra área de conocimiento seleccionada para su aplicación en el presente proyecto. Esta área se dedica a realizar los procesos necesarios para lograr la culminación exitosa del proyecto a tiempo. Para ello, se realizan procesos relacionados a la planificación de actividades, estimación de recursos, desarrollo del cronograma y control del desarrollo.</w:t>
      </w:r>
      <w:r>
        <w:rPr>
          <w:rStyle w:val="FootnoteReference"/>
          <w:sz w:val="24"/>
          <w:szCs w:val="24"/>
        </w:rPr>
        <w:footnoteReference w:id="9"/>
      </w:r>
      <w:r>
        <w:rPr>
          <w:sz w:val="24"/>
          <w:szCs w:val="24"/>
        </w:rPr>
        <w:t xml:space="preserve"> </w:t>
      </w:r>
    </w:p>
    <w:p w:rsidR="00A07CD9" w:rsidRDefault="00A07CD9" w:rsidP="00A07CD9">
      <w:pPr>
        <w:spacing w:line="360" w:lineRule="auto"/>
        <w:jc w:val="both"/>
        <w:rPr>
          <w:sz w:val="24"/>
          <w:szCs w:val="24"/>
        </w:rPr>
      </w:pPr>
      <w:r>
        <w:rPr>
          <w:sz w:val="24"/>
          <w:szCs w:val="24"/>
        </w:rPr>
        <w:t xml:space="preserve">Estos procesos han sido ejecutados por medio del uso de un cronograma de trabajos desarrollado en Microsoft Office Project, el cual te permite la planificación de actividades, asignación de recursos a las actividades, registrar el avance progresivo del proyecto y con esta información realizar el control del desarrollo del mismo. </w:t>
      </w:r>
    </w:p>
    <w:p w:rsidR="00A07CD9" w:rsidRDefault="00A07CD9" w:rsidP="00A07CD9">
      <w:pPr>
        <w:spacing w:line="360" w:lineRule="auto"/>
        <w:jc w:val="both"/>
        <w:rPr>
          <w:sz w:val="24"/>
          <w:szCs w:val="24"/>
        </w:rPr>
      </w:pPr>
      <w:r>
        <w:rPr>
          <w:sz w:val="24"/>
          <w:szCs w:val="24"/>
        </w:rPr>
        <w:t xml:space="preserve">Durante los dos semestres de ejecución del proyecto, el cronograma de trabajos utilizado ha sido supervisado por el Gerente de Proyectos de la empresa virtual Educa-t. Asimismo, una primera versión del cronograma de trabajos se encuentra adjunta en el Project Charter Aprobado en el anexo 1. </w:t>
      </w:r>
    </w:p>
    <w:p w:rsidR="00A07CD9" w:rsidRDefault="00A07CD9" w:rsidP="00A07CD9">
      <w:pPr>
        <w:spacing w:line="360" w:lineRule="auto"/>
        <w:jc w:val="both"/>
        <w:rPr>
          <w:sz w:val="24"/>
          <w:szCs w:val="24"/>
        </w:rPr>
      </w:pPr>
    </w:p>
    <w:p w:rsidR="00A07CD9" w:rsidRPr="00A07CD9" w:rsidRDefault="00A07CD9" w:rsidP="00A07CD9">
      <w:pPr>
        <w:pStyle w:val="Heading2"/>
        <w:numPr>
          <w:ilvl w:val="1"/>
          <w:numId w:val="2"/>
        </w:numPr>
        <w:spacing w:after="240"/>
        <w:jc w:val="both"/>
        <w:rPr>
          <w:b/>
          <w:smallCaps w:val="0"/>
          <w:sz w:val="24"/>
          <w:szCs w:val="24"/>
          <w:u w:val="single"/>
        </w:rPr>
      </w:pPr>
      <w:bookmarkStart w:id="583" w:name="_Toc266033451"/>
      <w:r w:rsidRPr="00A07CD9">
        <w:rPr>
          <w:b/>
          <w:smallCaps w:val="0"/>
          <w:sz w:val="24"/>
          <w:szCs w:val="24"/>
          <w:u w:val="single"/>
        </w:rPr>
        <w:t>Gestión de Riesgos del Proyecto</w:t>
      </w:r>
      <w:bookmarkEnd w:id="583"/>
    </w:p>
    <w:p w:rsidR="00A07CD9" w:rsidRDefault="00017487" w:rsidP="00A07CD9">
      <w:pPr>
        <w:spacing w:line="360" w:lineRule="auto"/>
        <w:jc w:val="both"/>
        <w:rPr>
          <w:sz w:val="24"/>
          <w:szCs w:val="24"/>
        </w:rPr>
      </w:pPr>
      <w:r>
        <w:rPr>
          <w:sz w:val="24"/>
          <w:szCs w:val="24"/>
        </w:rPr>
        <w:t>El área de conocimiento de la gestión de riesgos consiste en la identificación, análisis, seguimiento y control de los riesgos para aumentar la posibilidad de impacto de eventualidades positivas y disminuir la posibilidad de impacto de eventos negativos.</w:t>
      </w:r>
      <w:r>
        <w:rPr>
          <w:rStyle w:val="FootnoteReference"/>
          <w:sz w:val="24"/>
          <w:szCs w:val="24"/>
        </w:rPr>
        <w:footnoteReference w:id="10"/>
      </w:r>
      <w:r>
        <w:rPr>
          <w:sz w:val="24"/>
          <w:szCs w:val="24"/>
        </w:rPr>
        <w:t xml:space="preserve"> </w:t>
      </w:r>
    </w:p>
    <w:p w:rsidR="00017487" w:rsidRDefault="00017487" w:rsidP="00A07CD9">
      <w:pPr>
        <w:spacing w:line="360" w:lineRule="auto"/>
        <w:jc w:val="both"/>
        <w:rPr>
          <w:sz w:val="24"/>
          <w:szCs w:val="24"/>
        </w:rPr>
      </w:pPr>
      <w:r>
        <w:rPr>
          <w:sz w:val="24"/>
          <w:szCs w:val="24"/>
        </w:rPr>
        <w:t xml:space="preserve">Para fines del proyecto, se ha utilizado la plantilla de gestión de riesgos como herramienta para la identificación, seguimiento y control de los mismos. Entre los mayores riesgos que afrontó el proyecto se identificaron la indisposición del Departamento de Administración y Abastecimientos, el cual se mitigó por medio del control de cambios 2, y la alta complejidad de procesos que identificó en las primeras fases de elaboración del proyecto, lo cual se mitigó con el control de cambios 1. La plantilla de gestión de riesgos se encuentra en el anexo 6. </w:t>
      </w:r>
    </w:p>
    <w:p w:rsidR="00017487" w:rsidRDefault="00017487">
      <w:pPr>
        <w:rPr>
          <w:sz w:val="24"/>
          <w:szCs w:val="24"/>
        </w:rPr>
      </w:pPr>
      <w:r>
        <w:rPr>
          <w:sz w:val="24"/>
          <w:szCs w:val="24"/>
        </w:rPr>
        <w:br w:type="page"/>
      </w:r>
    </w:p>
    <w:p w:rsidR="00FA5B02" w:rsidRPr="00A21BCD" w:rsidRDefault="00FA5B02" w:rsidP="00183316">
      <w:pPr>
        <w:pStyle w:val="Heading2"/>
        <w:numPr>
          <w:ilvl w:val="1"/>
          <w:numId w:val="2"/>
        </w:numPr>
        <w:spacing w:after="240"/>
        <w:jc w:val="both"/>
        <w:rPr>
          <w:b/>
          <w:smallCaps w:val="0"/>
          <w:sz w:val="24"/>
          <w:szCs w:val="24"/>
          <w:u w:val="single"/>
        </w:rPr>
      </w:pPr>
      <w:bookmarkStart w:id="584" w:name="_Toc261077934"/>
      <w:bookmarkStart w:id="585" w:name="_Toc266033452"/>
      <w:r w:rsidRPr="00A21BCD">
        <w:rPr>
          <w:b/>
          <w:smallCaps w:val="0"/>
          <w:sz w:val="24"/>
          <w:szCs w:val="24"/>
          <w:u w:val="single"/>
        </w:rPr>
        <w:t>Actas de Reunión</w:t>
      </w:r>
      <w:bookmarkEnd w:id="584"/>
      <w:r w:rsidR="00D2622A">
        <w:rPr>
          <w:b/>
          <w:smallCaps w:val="0"/>
          <w:sz w:val="24"/>
          <w:szCs w:val="24"/>
          <w:u w:val="single"/>
        </w:rPr>
        <w:t xml:space="preserve"> y Documentación adicional</w:t>
      </w:r>
      <w:bookmarkEnd w:id="585"/>
    </w:p>
    <w:p w:rsidR="00FA5B02" w:rsidRDefault="00FA5B02" w:rsidP="00FA5B02">
      <w:pPr>
        <w:spacing w:line="360" w:lineRule="auto"/>
        <w:jc w:val="both"/>
        <w:rPr>
          <w:sz w:val="24"/>
          <w:szCs w:val="24"/>
        </w:rPr>
      </w:pPr>
      <w:r w:rsidRPr="00BC4F03">
        <w:rPr>
          <w:sz w:val="24"/>
          <w:szCs w:val="24"/>
        </w:rPr>
        <w:t>Con la finalidad de mantener una correcta documentación de las reuniones que se han llevado a cabo en la Oficina Central Fe y Alegría para el levantamiento de información, se ha recurrido al uso de Actas de Reunión bajo los estándares de la empresa Educa-t. Estas actas de reunión se e</w:t>
      </w:r>
      <w:r w:rsidR="00017487">
        <w:rPr>
          <w:sz w:val="24"/>
          <w:szCs w:val="24"/>
        </w:rPr>
        <w:t>ncuentran adjuntas en el Anexo 3</w:t>
      </w:r>
      <w:r w:rsidRPr="00BC4F03">
        <w:rPr>
          <w:sz w:val="24"/>
          <w:szCs w:val="24"/>
        </w:rPr>
        <w:t xml:space="preserve">. </w:t>
      </w:r>
    </w:p>
    <w:p w:rsidR="00D2622A" w:rsidRDefault="00D2622A" w:rsidP="00FA5B02">
      <w:pPr>
        <w:spacing w:line="360" w:lineRule="auto"/>
        <w:jc w:val="both"/>
        <w:rPr>
          <w:sz w:val="24"/>
          <w:szCs w:val="24"/>
        </w:rPr>
      </w:pPr>
      <w:r>
        <w:rPr>
          <w:sz w:val="24"/>
          <w:szCs w:val="24"/>
        </w:rPr>
        <w:t>Asimismo, se ha obtenido documentación adicional otorgada por la Oficina Central Fe y Alegría durante las entrevistas, esta documentación que se lista a continuación, se encuentra adjunta en el anexo 7.</w:t>
      </w:r>
    </w:p>
    <w:p w:rsidR="00D2622A" w:rsidRPr="00D2622A" w:rsidRDefault="00D2622A" w:rsidP="00D2622A">
      <w:pPr>
        <w:pStyle w:val="ListParagraph"/>
        <w:numPr>
          <w:ilvl w:val="0"/>
          <w:numId w:val="55"/>
        </w:numPr>
        <w:spacing w:line="360" w:lineRule="auto"/>
        <w:jc w:val="both"/>
        <w:rPr>
          <w:sz w:val="24"/>
        </w:rPr>
      </w:pPr>
      <w:r w:rsidRPr="00D2622A">
        <w:rPr>
          <w:sz w:val="24"/>
        </w:rPr>
        <w:t>Ideario de Fe y Alegría</w:t>
      </w:r>
    </w:p>
    <w:p w:rsidR="00D2622A" w:rsidRPr="00D2622A" w:rsidRDefault="00D2622A" w:rsidP="00D2622A">
      <w:pPr>
        <w:pStyle w:val="ListParagraph"/>
        <w:numPr>
          <w:ilvl w:val="0"/>
          <w:numId w:val="55"/>
        </w:numPr>
        <w:spacing w:line="360" w:lineRule="auto"/>
        <w:jc w:val="both"/>
        <w:rPr>
          <w:sz w:val="24"/>
        </w:rPr>
      </w:pPr>
      <w:r w:rsidRPr="00D2622A">
        <w:rPr>
          <w:sz w:val="24"/>
        </w:rPr>
        <w:t>Plan Operativo Anual del Departamento de Donaciones e Imagen Institucional (2010)</w:t>
      </w:r>
    </w:p>
    <w:p w:rsidR="00D2622A" w:rsidRPr="00D2622A" w:rsidRDefault="00D2622A" w:rsidP="00D2622A">
      <w:pPr>
        <w:pStyle w:val="ListParagraph"/>
        <w:numPr>
          <w:ilvl w:val="0"/>
          <w:numId w:val="55"/>
        </w:numPr>
        <w:spacing w:line="360" w:lineRule="auto"/>
        <w:jc w:val="both"/>
        <w:rPr>
          <w:sz w:val="24"/>
        </w:rPr>
      </w:pPr>
      <w:r w:rsidRPr="00D2622A">
        <w:rPr>
          <w:sz w:val="24"/>
        </w:rPr>
        <w:t>IRFA Perú – Indicaciones Generales para la matricula en el programa de aprendiendo en casa</w:t>
      </w:r>
    </w:p>
    <w:p w:rsidR="00D2622A" w:rsidRPr="00D2622A" w:rsidRDefault="00D2622A" w:rsidP="00D2622A">
      <w:pPr>
        <w:pStyle w:val="ListParagraph"/>
        <w:numPr>
          <w:ilvl w:val="0"/>
          <w:numId w:val="55"/>
        </w:numPr>
        <w:spacing w:line="360" w:lineRule="auto"/>
        <w:jc w:val="both"/>
        <w:rPr>
          <w:sz w:val="24"/>
        </w:rPr>
      </w:pPr>
      <w:r w:rsidRPr="00D2622A">
        <w:rPr>
          <w:sz w:val="24"/>
        </w:rPr>
        <w:t>Ficha Monitoreo Docente del área de Educación Técnica</w:t>
      </w:r>
    </w:p>
    <w:p w:rsidR="00D2622A" w:rsidRPr="00D2622A" w:rsidRDefault="00D2622A" w:rsidP="00D2622A">
      <w:pPr>
        <w:pStyle w:val="ListParagraph"/>
        <w:numPr>
          <w:ilvl w:val="0"/>
          <w:numId w:val="55"/>
        </w:numPr>
        <w:spacing w:line="360" w:lineRule="auto"/>
        <w:jc w:val="both"/>
        <w:rPr>
          <w:sz w:val="24"/>
        </w:rPr>
      </w:pPr>
      <w:r w:rsidRPr="00D2622A">
        <w:rPr>
          <w:sz w:val="24"/>
        </w:rPr>
        <w:t>Formato de Inventariado del área de Educación Técnica</w:t>
      </w:r>
    </w:p>
    <w:p w:rsidR="00D2622A" w:rsidRPr="00D2622A" w:rsidRDefault="00D2622A" w:rsidP="00D2622A">
      <w:pPr>
        <w:pStyle w:val="ListParagraph"/>
        <w:numPr>
          <w:ilvl w:val="0"/>
          <w:numId w:val="55"/>
        </w:numPr>
        <w:spacing w:line="360" w:lineRule="auto"/>
        <w:jc w:val="both"/>
        <w:rPr>
          <w:sz w:val="24"/>
        </w:rPr>
      </w:pPr>
      <w:r w:rsidRPr="00D2622A">
        <w:rPr>
          <w:sz w:val="24"/>
        </w:rPr>
        <w:t xml:space="preserve">Cronograma de evaluaciones del IRFA </w:t>
      </w:r>
    </w:p>
    <w:p w:rsidR="00183316" w:rsidRDefault="00183316" w:rsidP="00FA5B02">
      <w:pPr>
        <w:spacing w:line="360" w:lineRule="auto"/>
        <w:jc w:val="both"/>
        <w:rPr>
          <w:sz w:val="24"/>
          <w:szCs w:val="24"/>
        </w:rPr>
      </w:pPr>
    </w:p>
    <w:p w:rsidR="00183316" w:rsidRPr="00183316" w:rsidRDefault="00183316" w:rsidP="00183316">
      <w:pPr>
        <w:pStyle w:val="Heading2"/>
        <w:numPr>
          <w:ilvl w:val="1"/>
          <w:numId w:val="2"/>
        </w:numPr>
        <w:spacing w:after="240"/>
        <w:jc w:val="both"/>
        <w:rPr>
          <w:b/>
          <w:smallCaps w:val="0"/>
          <w:sz w:val="24"/>
          <w:szCs w:val="24"/>
          <w:u w:val="single"/>
        </w:rPr>
      </w:pPr>
      <w:bookmarkStart w:id="586" w:name="_Toc266033453"/>
      <w:r w:rsidRPr="00183316">
        <w:rPr>
          <w:b/>
          <w:smallCaps w:val="0"/>
          <w:sz w:val="24"/>
          <w:szCs w:val="24"/>
          <w:u w:val="single"/>
        </w:rPr>
        <w:t>Quality Assurance</w:t>
      </w:r>
      <w:bookmarkEnd w:id="586"/>
    </w:p>
    <w:p w:rsidR="00FA5B02" w:rsidRDefault="00A33219" w:rsidP="00A33219">
      <w:pPr>
        <w:pStyle w:val="Header"/>
        <w:spacing w:after="240" w:line="360" w:lineRule="auto"/>
        <w:jc w:val="both"/>
        <w:rPr>
          <w:sz w:val="24"/>
          <w:szCs w:val="24"/>
        </w:rPr>
      </w:pPr>
      <w:r>
        <w:rPr>
          <w:sz w:val="24"/>
          <w:szCs w:val="24"/>
        </w:rPr>
        <w:t>De acuerdo a lo</w:t>
      </w:r>
      <w:r w:rsidR="00017487">
        <w:rPr>
          <w:sz w:val="24"/>
          <w:szCs w:val="24"/>
        </w:rPr>
        <w:t xml:space="preserve"> requerido por el Directorio de las </w:t>
      </w:r>
      <w:r w:rsidR="006A3C98">
        <w:rPr>
          <w:sz w:val="24"/>
          <w:szCs w:val="24"/>
        </w:rPr>
        <w:t xml:space="preserve">empresas virtuales, el </w:t>
      </w:r>
      <w:r>
        <w:rPr>
          <w:sz w:val="24"/>
          <w:szCs w:val="24"/>
        </w:rPr>
        <w:t>proyecto “</w:t>
      </w:r>
      <w:r w:rsidRPr="00A33219">
        <w:rPr>
          <w:sz w:val="24"/>
          <w:szCs w:val="24"/>
        </w:rPr>
        <w:t>Modelo de Negocios Empresarial de la Oficina Central Fe y Alegría</w:t>
      </w:r>
      <w:r>
        <w:rPr>
          <w:sz w:val="24"/>
          <w:szCs w:val="24"/>
        </w:rPr>
        <w:t xml:space="preserve">” no ha sido ajeno a la validación de sus entregables por medio de la empresa virtual Quality Assurance.  </w:t>
      </w:r>
    </w:p>
    <w:p w:rsidR="00A33219" w:rsidRDefault="00A33219" w:rsidP="00A33219">
      <w:pPr>
        <w:pStyle w:val="Header"/>
        <w:spacing w:after="240" w:line="360" w:lineRule="auto"/>
        <w:jc w:val="both"/>
        <w:rPr>
          <w:sz w:val="24"/>
          <w:szCs w:val="24"/>
        </w:rPr>
      </w:pPr>
      <w:r>
        <w:rPr>
          <w:sz w:val="24"/>
          <w:szCs w:val="24"/>
        </w:rPr>
        <w:t xml:space="preserve">Durante el primer semestre de elaboración del proyecto, solo se pudo realizar el contrato de servicios y el ingreso de un primer paquete a la empresa QA. Por ello, los resultados de esta primera parte del proyecto fueron validados por medio de una verificación realizada por los alumnos de Taller de Desempeño 2 de la empresa virtual Educa-t y la validación de los mismos por parte de la Oficina Central Fe y Alegría. </w:t>
      </w:r>
    </w:p>
    <w:p w:rsidR="00C74554" w:rsidRDefault="00A33219" w:rsidP="00A33219">
      <w:pPr>
        <w:pStyle w:val="Header"/>
        <w:spacing w:after="240" w:line="360" w:lineRule="auto"/>
        <w:jc w:val="both"/>
        <w:rPr>
          <w:sz w:val="24"/>
          <w:szCs w:val="24"/>
        </w:rPr>
      </w:pPr>
      <w:r>
        <w:rPr>
          <w:sz w:val="24"/>
          <w:szCs w:val="24"/>
        </w:rPr>
        <w:t xml:space="preserve">En el segundo semestre de elaboración del proyecto se realizó un nuevo contrato de servicios y dos adendas al mismo. El resultado de este proceso resulto positivo, siendo todos los paquetes entregados a QA aprobados luego de varios ciclos de inspección y reingresos para cada paquete. </w:t>
      </w:r>
      <w:r w:rsidR="00C74554">
        <w:rPr>
          <w:sz w:val="24"/>
          <w:szCs w:val="24"/>
        </w:rPr>
        <w:t xml:space="preserve">Se cuenta con dos informes de la empresa QA y el certificado de aprobación de los entregables presentados en el anexo 5. Sin embargo, a esta labor se ha sumado la realización de la verificación interna de todos los entregables ingresados a QA por medio de los alumnos de Taller de Desempeño 2 de la empresa virtual Educa-T y la validación de todos los procesos levantados por parte de la Oficina Central Fe y Alegría, utilizando actas de aceptación, excepto por los procesos modelados del Departamento de Proyectos, la cual se encontraba indispuesta al momento de la validación por un recorte de personal que estaban atravesando. </w:t>
      </w:r>
    </w:p>
    <w:p w:rsidR="00FA5B02" w:rsidRPr="00A21BCD" w:rsidRDefault="00FA5B02" w:rsidP="00183316">
      <w:pPr>
        <w:pStyle w:val="Heading2"/>
        <w:numPr>
          <w:ilvl w:val="1"/>
          <w:numId w:val="2"/>
        </w:numPr>
        <w:spacing w:after="240"/>
        <w:jc w:val="both"/>
        <w:rPr>
          <w:b/>
          <w:smallCaps w:val="0"/>
          <w:sz w:val="24"/>
          <w:szCs w:val="24"/>
          <w:u w:val="single"/>
        </w:rPr>
      </w:pPr>
      <w:bookmarkStart w:id="587" w:name="_Toc261077935"/>
      <w:bookmarkStart w:id="588" w:name="_Toc266033454"/>
      <w:r w:rsidRPr="00A21BCD">
        <w:rPr>
          <w:b/>
          <w:smallCaps w:val="0"/>
          <w:sz w:val="24"/>
          <w:szCs w:val="24"/>
          <w:u w:val="single"/>
        </w:rPr>
        <w:t>Lecciones Aprendidas</w:t>
      </w:r>
      <w:bookmarkEnd w:id="587"/>
      <w:bookmarkEnd w:id="588"/>
    </w:p>
    <w:p w:rsidR="00FA5B02" w:rsidRDefault="00FA5B02" w:rsidP="00FA5B02">
      <w:pPr>
        <w:spacing w:line="360" w:lineRule="auto"/>
        <w:jc w:val="both"/>
        <w:rPr>
          <w:sz w:val="24"/>
          <w:szCs w:val="24"/>
        </w:rPr>
      </w:pPr>
      <w:r w:rsidRPr="00BC4F03">
        <w:rPr>
          <w:sz w:val="24"/>
          <w:szCs w:val="24"/>
        </w:rPr>
        <w:t xml:space="preserve">Durante el desarrollo del proyecto, el aprendizaje de nuevos conocimientos con respecto a la conducción y realización de un proyecto es inevitable. Por ello, para aprovechar la oportunidad, en esta sección se documentarán las lecciones aprendidas del desarrollo de esta memoria. </w:t>
      </w:r>
    </w:p>
    <w:tbl>
      <w:tblPr>
        <w:tblStyle w:val="MediumShading1"/>
        <w:tblW w:w="0" w:type="auto"/>
        <w:tblLook w:val="04A0"/>
      </w:tblPr>
      <w:tblGrid>
        <w:gridCol w:w="8645"/>
      </w:tblGrid>
      <w:tr w:rsidR="000E4DEB" w:rsidRPr="000E4DEB" w:rsidTr="000E4DEB">
        <w:trPr>
          <w:cnfStyle w:val="100000000000"/>
        </w:trPr>
        <w:tc>
          <w:tcPr>
            <w:cnfStyle w:val="001000000000"/>
            <w:tcW w:w="8645" w:type="dxa"/>
          </w:tcPr>
          <w:p w:rsidR="000E4DEB" w:rsidRPr="000E4DEB" w:rsidRDefault="000E4DEB" w:rsidP="000E4DEB">
            <w:pPr>
              <w:jc w:val="center"/>
              <w:rPr>
                <w:sz w:val="28"/>
              </w:rPr>
            </w:pPr>
            <w:r w:rsidRPr="000E4DEB">
              <w:rPr>
                <w:sz w:val="28"/>
              </w:rPr>
              <w:t>Lección Aprendida</w:t>
            </w:r>
          </w:p>
        </w:tc>
      </w:tr>
      <w:tr w:rsidR="000E4DEB" w:rsidTr="000E4DEB">
        <w:trPr>
          <w:cnfStyle w:val="000000100000"/>
        </w:trPr>
        <w:tc>
          <w:tcPr>
            <w:cnfStyle w:val="001000000000"/>
            <w:tcW w:w="8645" w:type="dxa"/>
          </w:tcPr>
          <w:p w:rsidR="000E4DEB" w:rsidRPr="000E4DEB" w:rsidRDefault="000E4DEB" w:rsidP="000E4DEB">
            <w:pPr>
              <w:spacing w:line="276" w:lineRule="auto"/>
              <w:jc w:val="both"/>
              <w:rPr>
                <w:b w:val="0"/>
                <w:sz w:val="24"/>
              </w:rPr>
            </w:pPr>
            <w:r w:rsidRPr="000E4DEB">
              <w:rPr>
                <w:b w:val="0"/>
                <w:sz w:val="24"/>
              </w:rPr>
              <w:t xml:space="preserve">La visión de los Jefes de áreas es muy distinta a la de los Directivos de Departamentos u Docentes. </w:t>
            </w:r>
          </w:p>
        </w:tc>
      </w:tr>
      <w:tr w:rsidR="000E4DEB" w:rsidTr="000E4DEB">
        <w:trPr>
          <w:cnfStyle w:val="000000010000"/>
        </w:trPr>
        <w:tc>
          <w:tcPr>
            <w:cnfStyle w:val="001000000000"/>
            <w:tcW w:w="8645" w:type="dxa"/>
          </w:tcPr>
          <w:p w:rsidR="000E4DEB" w:rsidRPr="000E4DEB" w:rsidRDefault="000E4DEB" w:rsidP="000E4DEB">
            <w:pPr>
              <w:spacing w:line="276" w:lineRule="auto"/>
              <w:jc w:val="both"/>
              <w:rPr>
                <w:b w:val="0"/>
                <w:sz w:val="24"/>
              </w:rPr>
            </w:pPr>
            <w:r w:rsidRPr="000E4DEB">
              <w:rPr>
                <w:b w:val="0"/>
                <w:sz w:val="24"/>
              </w:rPr>
              <w:t>No solo entrevistar a los Directivos, sino al personal ejecutor.</w:t>
            </w:r>
          </w:p>
        </w:tc>
      </w:tr>
      <w:tr w:rsidR="000E4DEB" w:rsidTr="000E4DEB">
        <w:trPr>
          <w:cnfStyle w:val="000000100000"/>
        </w:trPr>
        <w:tc>
          <w:tcPr>
            <w:cnfStyle w:val="001000000000"/>
            <w:tcW w:w="8645" w:type="dxa"/>
          </w:tcPr>
          <w:p w:rsidR="000E4DEB" w:rsidRPr="000E4DEB" w:rsidRDefault="000E4DEB" w:rsidP="000E4DEB">
            <w:pPr>
              <w:spacing w:line="276" w:lineRule="auto"/>
              <w:jc w:val="both"/>
              <w:rPr>
                <w:b w:val="0"/>
                <w:sz w:val="24"/>
              </w:rPr>
            </w:pPr>
            <w:r w:rsidRPr="000E4DEB">
              <w:rPr>
                <w:b w:val="0"/>
                <w:sz w:val="24"/>
              </w:rPr>
              <w:t>Tomar en cuenta los eventos especiales en las organizaciones.</w:t>
            </w:r>
          </w:p>
        </w:tc>
      </w:tr>
      <w:tr w:rsidR="000E4DEB" w:rsidTr="000E4DEB">
        <w:trPr>
          <w:cnfStyle w:val="000000010000"/>
        </w:trPr>
        <w:tc>
          <w:tcPr>
            <w:cnfStyle w:val="001000000000"/>
            <w:tcW w:w="8645" w:type="dxa"/>
          </w:tcPr>
          <w:p w:rsidR="000E4DEB" w:rsidRPr="000E4DEB" w:rsidRDefault="000E4DEB" w:rsidP="000E4DEB">
            <w:pPr>
              <w:spacing w:line="276" w:lineRule="auto"/>
              <w:jc w:val="both"/>
              <w:rPr>
                <w:b w:val="0"/>
                <w:sz w:val="24"/>
              </w:rPr>
            </w:pPr>
            <w:r w:rsidRPr="000E4DEB">
              <w:rPr>
                <w:b w:val="0"/>
                <w:sz w:val="24"/>
              </w:rPr>
              <w:t>Tener un cuestionario preparado para realizar la entrevista.</w:t>
            </w:r>
          </w:p>
        </w:tc>
      </w:tr>
      <w:tr w:rsidR="000E4DEB" w:rsidTr="000E4DEB">
        <w:trPr>
          <w:cnfStyle w:val="000000100000"/>
        </w:trPr>
        <w:tc>
          <w:tcPr>
            <w:cnfStyle w:val="001000000000"/>
            <w:tcW w:w="8645" w:type="dxa"/>
          </w:tcPr>
          <w:p w:rsidR="000E4DEB" w:rsidRPr="000E4DEB" w:rsidRDefault="000E4DEB" w:rsidP="000E4DEB">
            <w:pPr>
              <w:spacing w:line="276" w:lineRule="auto"/>
              <w:jc w:val="both"/>
              <w:rPr>
                <w:b w:val="0"/>
                <w:sz w:val="24"/>
              </w:rPr>
            </w:pPr>
            <w:r w:rsidRPr="000E4DEB">
              <w:rPr>
                <w:b w:val="0"/>
                <w:sz w:val="24"/>
              </w:rPr>
              <w:t>Siempre pedir información de contacto</w:t>
            </w:r>
          </w:p>
        </w:tc>
      </w:tr>
      <w:tr w:rsidR="000E4DEB" w:rsidTr="000E4DEB">
        <w:trPr>
          <w:cnfStyle w:val="000000010000"/>
        </w:trPr>
        <w:tc>
          <w:tcPr>
            <w:cnfStyle w:val="001000000000"/>
            <w:tcW w:w="8645" w:type="dxa"/>
          </w:tcPr>
          <w:p w:rsidR="000E4DEB" w:rsidRPr="000E4DEB" w:rsidRDefault="000E4DEB" w:rsidP="000E4DEB">
            <w:pPr>
              <w:spacing w:line="276" w:lineRule="auto"/>
              <w:jc w:val="both"/>
              <w:rPr>
                <w:b w:val="0"/>
                <w:sz w:val="24"/>
              </w:rPr>
            </w:pPr>
            <w:r w:rsidRPr="000E4DEB">
              <w:rPr>
                <w:b w:val="0"/>
                <w:sz w:val="24"/>
              </w:rPr>
              <w:t>Cuando se realicen acuerdos con los entrevistados, determinar fechas para su cumplimiento y hacer seguimiento.</w:t>
            </w:r>
          </w:p>
        </w:tc>
      </w:tr>
      <w:tr w:rsidR="000E4DEB" w:rsidTr="000E4DEB">
        <w:trPr>
          <w:cnfStyle w:val="000000100000"/>
        </w:trPr>
        <w:tc>
          <w:tcPr>
            <w:cnfStyle w:val="001000000000"/>
            <w:tcW w:w="8645" w:type="dxa"/>
          </w:tcPr>
          <w:p w:rsidR="000E4DEB" w:rsidRPr="000E4DEB" w:rsidRDefault="000E4DEB" w:rsidP="000E4DEB">
            <w:pPr>
              <w:spacing w:line="276" w:lineRule="auto"/>
              <w:jc w:val="both"/>
              <w:rPr>
                <w:b w:val="0"/>
                <w:sz w:val="24"/>
              </w:rPr>
            </w:pPr>
            <w:r w:rsidRPr="000E4DEB">
              <w:rPr>
                <w:b w:val="0"/>
                <w:sz w:val="24"/>
              </w:rPr>
              <w:t xml:space="preserve">En la medida de lo posible, llamar el mismo día para confirmar una entrevista. </w:t>
            </w:r>
          </w:p>
        </w:tc>
      </w:tr>
      <w:tr w:rsidR="000E4DEB" w:rsidTr="000E4DEB">
        <w:trPr>
          <w:cnfStyle w:val="000000010000"/>
        </w:trPr>
        <w:tc>
          <w:tcPr>
            <w:cnfStyle w:val="001000000000"/>
            <w:tcW w:w="8645" w:type="dxa"/>
          </w:tcPr>
          <w:p w:rsidR="000E4DEB" w:rsidRPr="000E4DEB" w:rsidRDefault="000E4DEB" w:rsidP="000E4DEB">
            <w:pPr>
              <w:spacing w:line="276" w:lineRule="auto"/>
              <w:jc w:val="both"/>
              <w:rPr>
                <w:b w:val="0"/>
                <w:sz w:val="24"/>
              </w:rPr>
            </w:pPr>
            <w:r w:rsidRPr="000E4DEB">
              <w:rPr>
                <w:b w:val="0"/>
                <w:sz w:val="24"/>
              </w:rPr>
              <w:t>Cuando se realicen acuerdos con los entrevistados, determinar fechas para su cumplimiento y hacer seguimiento.</w:t>
            </w:r>
          </w:p>
        </w:tc>
      </w:tr>
      <w:tr w:rsidR="000E4DEB" w:rsidTr="000E4DEB">
        <w:trPr>
          <w:cnfStyle w:val="000000100000"/>
        </w:trPr>
        <w:tc>
          <w:tcPr>
            <w:cnfStyle w:val="001000000000"/>
            <w:tcW w:w="8645" w:type="dxa"/>
          </w:tcPr>
          <w:p w:rsidR="000E4DEB" w:rsidRPr="000E4DEB" w:rsidRDefault="000E4DEB" w:rsidP="000E4DEB">
            <w:pPr>
              <w:spacing w:line="276" w:lineRule="auto"/>
              <w:jc w:val="both"/>
              <w:rPr>
                <w:b w:val="0"/>
                <w:sz w:val="24"/>
              </w:rPr>
            </w:pPr>
            <w:r w:rsidRPr="000E4DEB">
              <w:rPr>
                <w:b w:val="0"/>
                <w:sz w:val="24"/>
              </w:rPr>
              <w:t>Planificar las entrevistas con anticipación</w:t>
            </w:r>
          </w:p>
        </w:tc>
      </w:tr>
      <w:tr w:rsidR="000E4DEB" w:rsidTr="000E4DEB">
        <w:trPr>
          <w:cnfStyle w:val="000000010000"/>
        </w:trPr>
        <w:tc>
          <w:tcPr>
            <w:cnfStyle w:val="001000000000"/>
            <w:tcW w:w="8645" w:type="dxa"/>
          </w:tcPr>
          <w:p w:rsidR="000E4DEB" w:rsidRPr="000E4DEB" w:rsidRDefault="000E4DEB" w:rsidP="000E4DEB">
            <w:pPr>
              <w:spacing w:line="276" w:lineRule="auto"/>
              <w:jc w:val="both"/>
              <w:rPr>
                <w:b w:val="0"/>
                <w:sz w:val="24"/>
              </w:rPr>
            </w:pPr>
            <w:r w:rsidRPr="000E4DEB">
              <w:rPr>
                <w:b w:val="0"/>
                <w:sz w:val="24"/>
              </w:rPr>
              <w:t>Tener varios puntos de contacto en un área funcional, debido a que la rotación entre trabajadores puede ser inesperada y retomar el trabajo del proyecto con otro contacto es más complicado.</w:t>
            </w:r>
          </w:p>
        </w:tc>
      </w:tr>
      <w:tr w:rsidR="000E4DEB" w:rsidTr="000E4DEB">
        <w:trPr>
          <w:cnfStyle w:val="000000100000"/>
        </w:trPr>
        <w:tc>
          <w:tcPr>
            <w:cnfStyle w:val="001000000000"/>
            <w:tcW w:w="8645" w:type="dxa"/>
          </w:tcPr>
          <w:p w:rsidR="000E4DEB" w:rsidRPr="000E4DEB" w:rsidRDefault="000E4DEB" w:rsidP="000E4DEB">
            <w:pPr>
              <w:spacing w:line="276" w:lineRule="auto"/>
              <w:jc w:val="both"/>
              <w:rPr>
                <w:b w:val="0"/>
                <w:sz w:val="24"/>
              </w:rPr>
            </w:pPr>
            <w:r w:rsidRPr="000E4DEB">
              <w:rPr>
                <w:b w:val="0"/>
                <w:sz w:val="24"/>
              </w:rPr>
              <w:t>Siempre utilizar lenguaje sencillo y especificar definiciones que se dan por sentado, debido a que la constante inmersión en el proyecto genera la producción de entregables poco comprensibles para personas fuera del mismo.</w:t>
            </w:r>
          </w:p>
        </w:tc>
      </w:tr>
      <w:tr w:rsidR="000E4DEB" w:rsidTr="000E4DEB">
        <w:trPr>
          <w:cnfStyle w:val="000000010000"/>
        </w:trPr>
        <w:tc>
          <w:tcPr>
            <w:cnfStyle w:val="001000000000"/>
            <w:tcW w:w="8645" w:type="dxa"/>
          </w:tcPr>
          <w:p w:rsidR="000E4DEB" w:rsidRPr="000E4DEB" w:rsidRDefault="000E4DEB" w:rsidP="000E4DEB">
            <w:pPr>
              <w:spacing w:line="276" w:lineRule="auto"/>
              <w:jc w:val="both"/>
              <w:rPr>
                <w:b w:val="0"/>
                <w:sz w:val="24"/>
              </w:rPr>
            </w:pPr>
            <w:r w:rsidRPr="000E4DEB">
              <w:rPr>
                <w:b w:val="0"/>
                <w:sz w:val="24"/>
              </w:rPr>
              <w:t xml:space="preserve">Estar siempre abierto a la crítica, luego analizar su validez para realizar los cambios necesarios. </w:t>
            </w:r>
          </w:p>
        </w:tc>
      </w:tr>
      <w:tr w:rsidR="000E4DEB" w:rsidTr="000E4DEB">
        <w:trPr>
          <w:cnfStyle w:val="000000100000"/>
        </w:trPr>
        <w:tc>
          <w:tcPr>
            <w:cnfStyle w:val="001000000000"/>
            <w:tcW w:w="8645" w:type="dxa"/>
          </w:tcPr>
          <w:p w:rsidR="000E4DEB" w:rsidRPr="000E4DEB" w:rsidRDefault="000E4DEB" w:rsidP="000E4DEB">
            <w:pPr>
              <w:spacing w:line="276" w:lineRule="auto"/>
              <w:jc w:val="both"/>
              <w:rPr>
                <w:b w:val="0"/>
                <w:sz w:val="24"/>
              </w:rPr>
            </w:pPr>
            <w:r w:rsidRPr="000E4DEB">
              <w:rPr>
                <w:b w:val="0"/>
                <w:sz w:val="24"/>
              </w:rPr>
              <w:t xml:space="preserve">En caso se busque información específica de un tema, consultar a todas las personas relacionadas con el mismo, a pesar de que no tengan la información completa, te pueden direccionar hacia la fuente. No descartar ninguna fuente de información. Sin embargo, se debe evaluar siempre la veracidad de la misma antes de utilizarla como oficial. </w:t>
            </w:r>
          </w:p>
        </w:tc>
      </w:tr>
      <w:tr w:rsidR="000E4DEB" w:rsidTr="000E4DEB">
        <w:trPr>
          <w:cnfStyle w:val="000000010000"/>
        </w:trPr>
        <w:tc>
          <w:tcPr>
            <w:cnfStyle w:val="001000000000"/>
            <w:tcW w:w="8645" w:type="dxa"/>
          </w:tcPr>
          <w:p w:rsidR="000E4DEB" w:rsidRPr="000E4DEB" w:rsidRDefault="000E4DEB" w:rsidP="000E4DEB">
            <w:pPr>
              <w:spacing w:line="276" w:lineRule="auto"/>
              <w:jc w:val="both"/>
              <w:rPr>
                <w:b w:val="0"/>
                <w:sz w:val="24"/>
              </w:rPr>
            </w:pPr>
            <w:r w:rsidRPr="000E4DEB">
              <w:rPr>
                <w:b w:val="0"/>
                <w:sz w:val="24"/>
              </w:rPr>
              <w:t>Procurar que todos los integrantes del equipo participen en las reuniones de levantamiento de información para obtener todas las perspectivas posibles</w:t>
            </w:r>
            <w:r>
              <w:rPr>
                <w:b w:val="0"/>
                <w:sz w:val="24"/>
              </w:rPr>
              <w:t xml:space="preserve"> sobre la información que brinda la fuente. Asimismo, llevar siempre una grabadora y consultar al entrevistado antes de su uso. </w:t>
            </w:r>
            <w:r w:rsidRPr="000E4DEB">
              <w:rPr>
                <w:b w:val="0"/>
                <w:sz w:val="24"/>
              </w:rPr>
              <w:t xml:space="preserve"> </w:t>
            </w:r>
          </w:p>
        </w:tc>
      </w:tr>
      <w:tr w:rsidR="000E4DEB" w:rsidTr="000E4DEB">
        <w:trPr>
          <w:cnfStyle w:val="000000100000"/>
        </w:trPr>
        <w:tc>
          <w:tcPr>
            <w:cnfStyle w:val="001000000000"/>
            <w:tcW w:w="8645" w:type="dxa"/>
          </w:tcPr>
          <w:p w:rsidR="000E4DEB" w:rsidRPr="000E4DEB" w:rsidRDefault="000E4DEB" w:rsidP="000E4DEB">
            <w:pPr>
              <w:jc w:val="both"/>
              <w:rPr>
                <w:b w:val="0"/>
                <w:sz w:val="24"/>
              </w:rPr>
            </w:pPr>
            <w:r>
              <w:rPr>
                <w:b w:val="0"/>
                <w:sz w:val="24"/>
              </w:rPr>
              <w:t xml:space="preserve">Solicitar reportes, cuadros, entregables que utilicen los entrevistados durante la ejecución de sus procesos para obtener una mejor idea de la información que requieren y como la manejan. </w:t>
            </w:r>
          </w:p>
        </w:tc>
      </w:tr>
    </w:tbl>
    <w:p w:rsidR="00FA5B02" w:rsidRPr="00C74554" w:rsidRDefault="00C74554" w:rsidP="00C74554">
      <w:pPr>
        <w:pStyle w:val="Caption"/>
        <w:jc w:val="center"/>
        <w:rPr>
          <w:sz w:val="16"/>
          <w:szCs w:val="16"/>
        </w:rPr>
      </w:pPr>
      <w:bookmarkStart w:id="589" w:name="_Toc266031767"/>
      <w:r w:rsidRPr="00C74554">
        <w:rPr>
          <w:sz w:val="16"/>
          <w:szCs w:val="16"/>
        </w:rPr>
        <w:t xml:space="preserve">Tabla </w:t>
      </w:r>
      <w:r w:rsidRPr="00C74554">
        <w:rPr>
          <w:sz w:val="16"/>
          <w:szCs w:val="16"/>
        </w:rPr>
        <w:fldChar w:fldCharType="begin"/>
      </w:r>
      <w:r w:rsidRPr="00C74554">
        <w:rPr>
          <w:sz w:val="16"/>
          <w:szCs w:val="16"/>
        </w:rPr>
        <w:instrText xml:space="preserve"> SEQ Tabla \* ARABIC </w:instrText>
      </w:r>
      <w:r w:rsidRPr="00C74554">
        <w:rPr>
          <w:sz w:val="16"/>
          <w:szCs w:val="16"/>
        </w:rPr>
        <w:fldChar w:fldCharType="separate"/>
      </w:r>
      <w:r w:rsidR="00EB772F">
        <w:rPr>
          <w:noProof/>
          <w:sz w:val="16"/>
          <w:szCs w:val="16"/>
        </w:rPr>
        <w:t>81</w:t>
      </w:r>
      <w:r w:rsidRPr="00C74554">
        <w:rPr>
          <w:sz w:val="16"/>
          <w:szCs w:val="16"/>
        </w:rPr>
        <w:fldChar w:fldCharType="end"/>
      </w:r>
      <w:r w:rsidRPr="00C74554">
        <w:rPr>
          <w:sz w:val="16"/>
          <w:szCs w:val="16"/>
        </w:rPr>
        <w:t>.- Lecciones aprendidas</w:t>
      </w:r>
      <w:bookmarkEnd w:id="589"/>
    </w:p>
    <w:p w:rsidR="00FA5B02" w:rsidRDefault="00C74554" w:rsidP="000E4DEB">
      <w:pPr>
        <w:spacing w:after="0" w:line="240" w:lineRule="auto"/>
        <w:jc w:val="center"/>
        <w:rPr>
          <w:b/>
          <w:sz w:val="24"/>
          <w:szCs w:val="24"/>
          <w:u w:val="single"/>
        </w:rPr>
      </w:pPr>
      <w:r w:rsidRPr="00C74554">
        <w:rPr>
          <w:b/>
          <w:sz w:val="16"/>
          <w:szCs w:val="16"/>
          <w:lang w:val="es-PE" w:eastAsia="es-ES" w:bidi="ar-SA"/>
        </w:rPr>
        <w:t>Fuente: Elaboración Propia</w:t>
      </w:r>
    </w:p>
    <w:p w:rsidR="00D2622A" w:rsidRDefault="00D2622A">
      <w:pPr>
        <w:rPr>
          <w:b/>
          <w:u w:val="single"/>
        </w:rPr>
      </w:pPr>
      <w:r>
        <w:rPr>
          <w:b/>
          <w:u w:val="single"/>
        </w:rPr>
        <w:br w:type="page"/>
      </w:r>
    </w:p>
    <w:p w:rsidR="00C32AEA" w:rsidRPr="00EC75C4" w:rsidRDefault="00C32AEA" w:rsidP="00C32AEA">
      <w:pPr>
        <w:spacing w:after="0" w:line="240" w:lineRule="auto"/>
        <w:jc w:val="center"/>
        <w:rPr>
          <w:b/>
          <w:u w:val="single"/>
        </w:rPr>
      </w:pPr>
    </w:p>
    <w:p w:rsidR="00C32AEA" w:rsidRPr="00EC75C4" w:rsidRDefault="00C32AEA" w:rsidP="00C32AEA">
      <w:pPr>
        <w:spacing w:after="0" w:line="240" w:lineRule="auto"/>
        <w:jc w:val="center"/>
        <w:rPr>
          <w:b/>
          <w:u w:val="single"/>
        </w:rPr>
      </w:pPr>
    </w:p>
    <w:p w:rsidR="00C32AEA" w:rsidRPr="00EC75C4" w:rsidRDefault="00C32AEA" w:rsidP="00C32AEA">
      <w:pPr>
        <w:spacing w:after="0" w:line="240" w:lineRule="auto"/>
        <w:jc w:val="center"/>
        <w:rPr>
          <w:b/>
          <w:u w:val="single"/>
        </w:rPr>
      </w:pPr>
    </w:p>
    <w:p w:rsidR="00C32AEA" w:rsidRPr="00EC75C4" w:rsidRDefault="00C32AEA" w:rsidP="00C32AEA">
      <w:pPr>
        <w:spacing w:after="0" w:line="240" w:lineRule="auto"/>
        <w:jc w:val="center"/>
        <w:rPr>
          <w:b/>
          <w:u w:val="single"/>
        </w:rPr>
      </w:pPr>
    </w:p>
    <w:p w:rsidR="00C32AEA" w:rsidRPr="00EC75C4" w:rsidRDefault="00C32AEA" w:rsidP="00C32AEA">
      <w:pPr>
        <w:spacing w:after="0" w:line="240" w:lineRule="auto"/>
        <w:jc w:val="center"/>
        <w:rPr>
          <w:b/>
          <w:u w:val="single"/>
        </w:rPr>
      </w:pPr>
    </w:p>
    <w:p w:rsidR="00C32AEA" w:rsidRPr="00EC75C4" w:rsidRDefault="00C32AEA" w:rsidP="00C32AEA">
      <w:pPr>
        <w:spacing w:after="0" w:line="240" w:lineRule="auto"/>
        <w:jc w:val="center"/>
        <w:rPr>
          <w:b/>
          <w:u w:val="single"/>
        </w:rPr>
      </w:pPr>
    </w:p>
    <w:p w:rsidR="00C32AEA" w:rsidRPr="000E5DA9" w:rsidRDefault="00C32AEA" w:rsidP="00C32AEA">
      <w:pPr>
        <w:pStyle w:val="Heading1"/>
        <w:numPr>
          <w:ilvl w:val="0"/>
          <w:numId w:val="0"/>
        </w:numPr>
        <w:spacing w:before="0"/>
        <w:jc w:val="center"/>
        <w:rPr>
          <w:b/>
          <w:sz w:val="24"/>
          <w:u w:val="single"/>
        </w:rPr>
      </w:pPr>
      <w:bookmarkStart w:id="590" w:name="_Toc266033455"/>
      <w:r w:rsidRPr="000E5DA9">
        <w:rPr>
          <w:b/>
          <w:sz w:val="24"/>
          <w:u w:val="single"/>
        </w:rPr>
        <w:t>CONCLUSIONES</w:t>
      </w:r>
      <w:bookmarkEnd w:id="590"/>
    </w:p>
    <w:p w:rsidR="00C32AEA" w:rsidRDefault="00C32AEA" w:rsidP="00C32AEA">
      <w:pPr>
        <w:spacing w:after="0" w:line="240" w:lineRule="auto"/>
      </w:pPr>
    </w:p>
    <w:p w:rsidR="00C32AEA" w:rsidRDefault="00C32AEA" w:rsidP="00C32AEA">
      <w:pPr>
        <w:spacing w:after="0" w:line="240" w:lineRule="auto"/>
      </w:pPr>
    </w:p>
    <w:p w:rsidR="000E4DEB" w:rsidRPr="000E4DEB" w:rsidRDefault="000E4DEB" w:rsidP="00E2291C">
      <w:pPr>
        <w:spacing w:line="360" w:lineRule="auto"/>
        <w:jc w:val="both"/>
        <w:rPr>
          <w:sz w:val="24"/>
        </w:rPr>
      </w:pPr>
      <w:r w:rsidRPr="000E4DEB">
        <w:rPr>
          <w:sz w:val="24"/>
        </w:rPr>
        <w:t xml:space="preserve">El </w:t>
      </w:r>
      <w:r w:rsidR="00E2291C">
        <w:rPr>
          <w:sz w:val="24"/>
        </w:rPr>
        <w:t>M</w:t>
      </w:r>
      <w:r w:rsidRPr="000E4DEB">
        <w:rPr>
          <w:sz w:val="24"/>
        </w:rPr>
        <w:t xml:space="preserve">ovimiento Fe y Alegría desde su llegada al Perú ha experimentado un crecimiento acelerado, el cual ha desencadenado una forma particular de realizar sus labores. Además de ello, los valores que distinguen </w:t>
      </w:r>
      <w:r w:rsidR="00E2291C">
        <w:rPr>
          <w:sz w:val="24"/>
        </w:rPr>
        <w:t>a ésta organización  se distingue</w:t>
      </w:r>
      <w:r w:rsidRPr="000E4DEB">
        <w:rPr>
          <w:sz w:val="24"/>
        </w:rPr>
        <w:t xml:space="preserve"> de cualquier otra organización </w:t>
      </w:r>
      <w:r w:rsidR="00E2291C">
        <w:rPr>
          <w:sz w:val="24"/>
        </w:rPr>
        <w:t>lucrativa</w:t>
      </w:r>
      <w:r w:rsidRPr="000E4DEB">
        <w:rPr>
          <w:sz w:val="24"/>
        </w:rPr>
        <w:t>, hecho que se refleja en los esfuerzos que hacen por llegar a más sectores populares con un servicio educativo de calidad a pes</w:t>
      </w:r>
      <w:r w:rsidR="00E2291C">
        <w:rPr>
          <w:sz w:val="24"/>
        </w:rPr>
        <w:t>ar de no contar con más recursos humanos</w:t>
      </w:r>
      <w:r w:rsidRPr="000E4DEB">
        <w:rPr>
          <w:sz w:val="24"/>
        </w:rPr>
        <w:t xml:space="preserve"> para manejar tal desafío.</w:t>
      </w:r>
      <w:r w:rsidR="00E2291C">
        <w:rPr>
          <w:sz w:val="24"/>
        </w:rPr>
        <w:t xml:space="preserve"> </w:t>
      </w:r>
    </w:p>
    <w:p w:rsidR="00E2291C" w:rsidRDefault="00E2291C" w:rsidP="00E2291C">
      <w:pPr>
        <w:spacing w:after="0" w:line="360" w:lineRule="auto"/>
        <w:jc w:val="both"/>
        <w:rPr>
          <w:sz w:val="24"/>
        </w:rPr>
      </w:pPr>
      <w:r>
        <w:rPr>
          <w:sz w:val="24"/>
        </w:rPr>
        <w:t xml:space="preserve">Ante la situación identificada en la Oficina Central Fe y Alegría Perú, se pudo determinar un proyecto inicial de arquitectura empresarial para apoyar la optimización del uso de recursos de la misma. De acuerdo a las dificultades que fue atravesando el proyecto con respecto a su ejecución y la amplia diversidad de procesos que ejecuta la Oficina Central se redujo el alcance inicial a solo un modelado de negocios empresarial. </w:t>
      </w:r>
    </w:p>
    <w:p w:rsidR="00E2291C" w:rsidRDefault="00E2291C" w:rsidP="00E2291C">
      <w:pPr>
        <w:spacing w:after="0" w:line="360" w:lineRule="auto"/>
        <w:jc w:val="both"/>
        <w:rPr>
          <w:sz w:val="24"/>
        </w:rPr>
      </w:pPr>
    </w:p>
    <w:p w:rsidR="000E4DEB" w:rsidRDefault="00E2291C" w:rsidP="00E2291C">
      <w:pPr>
        <w:spacing w:after="0" w:line="360" w:lineRule="auto"/>
        <w:jc w:val="both"/>
        <w:rPr>
          <w:sz w:val="24"/>
        </w:rPr>
      </w:pPr>
      <w:r>
        <w:rPr>
          <w:sz w:val="24"/>
        </w:rPr>
        <w:t xml:space="preserve">En el modelo de negocios empresarial, se diagramó y analizó a la organización, procesos y entidades de la Oficina Central Fe y Alegría considerando solo a las áreas funcionales descritas en el alcance. Ello permitió la elaboración de las recomendaciones para la optimización de los procesos modelados y un primer acercamiento a la arquitectura empresarial por medio de la descomposición funcional, en la cual se identificaron productos software candidatos para apoyar la gestión optimizada de los procesos modelados. </w:t>
      </w:r>
    </w:p>
    <w:p w:rsidR="00E2291C" w:rsidRDefault="00E2291C" w:rsidP="00E2291C">
      <w:pPr>
        <w:spacing w:after="0" w:line="360" w:lineRule="auto"/>
        <w:jc w:val="both"/>
        <w:rPr>
          <w:sz w:val="24"/>
        </w:rPr>
      </w:pPr>
    </w:p>
    <w:p w:rsidR="001565EC" w:rsidRDefault="001565EC" w:rsidP="00E2291C">
      <w:pPr>
        <w:spacing w:line="360" w:lineRule="auto"/>
        <w:jc w:val="both"/>
        <w:rPr>
          <w:sz w:val="24"/>
        </w:rPr>
      </w:pPr>
      <w:r>
        <w:rPr>
          <w:sz w:val="24"/>
        </w:rPr>
        <w:t>P</w:t>
      </w:r>
      <w:r w:rsidR="000E4DEB" w:rsidRPr="000E4DEB">
        <w:rPr>
          <w:sz w:val="24"/>
        </w:rPr>
        <w:t xml:space="preserve">ara asegurar la </w:t>
      </w:r>
      <w:r>
        <w:rPr>
          <w:sz w:val="24"/>
        </w:rPr>
        <w:t xml:space="preserve">correcta ejecución y calidad del </w:t>
      </w:r>
      <w:r w:rsidR="000E4DEB" w:rsidRPr="000E4DEB">
        <w:rPr>
          <w:sz w:val="24"/>
        </w:rPr>
        <w:t xml:space="preserve">proyecto, </w:t>
      </w:r>
      <w:r>
        <w:rPr>
          <w:sz w:val="24"/>
        </w:rPr>
        <w:t>ha sido</w:t>
      </w:r>
      <w:r w:rsidR="000E4DEB" w:rsidRPr="000E4DEB">
        <w:rPr>
          <w:sz w:val="24"/>
        </w:rPr>
        <w:t xml:space="preserve"> de su</w:t>
      </w:r>
      <w:r>
        <w:rPr>
          <w:sz w:val="24"/>
        </w:rPr>
        <w:t>ma importancia manejar la</w:t>
      </w:r>
      <w:r w:rsidR="000E4DEB" w:rsidRPr="000E4DEB">
        <w:rPr>
          <w:sz w:val="24"/>
        </w:rPr>
        <w:t xml:space="preserve"> gerencia de</w:t>
      </w:r>
      <w:r>
        <w:rPr>
          <w:sz w:val="24"/>
        </w:rPr>
        <w:t>l proyecto bajo una metodología sugerida por el Project Management Institute, la cual nos permitió precaver</w:t>
      </w:r>
      <w:r w:rsidR="000E4DEB" w:rsidRPr="000E4DEB">
        <w:rPr>
          <w:sz w:val="24"/>
        </w:rPr>
        <w:t xml:space="preserve"> y </w:t>
      </w:r>
      <w:r>
        <w:rPr>
          <w:sz w:val="24"/>
        </w:rPr>
        <w:t>tomar</w:t>
      </w:r>
      <w:r w:rsidR="000E4DEB" w:rsidRPr="000E4DEB">
        <w:rPr>
          <w:sz w:val="24"/>
        </w:rPr>
        <w:t xml:space="preserve"> medidas </w:t>
      </w:r>
      <w:r>
        <w:rPr>
          <w:sz w:val="24"/>
        </w:rPr>
        <w:t>correctivas ante</w:t>
      </w:r>
      <w:r w:rsidR="000E4DEB" w:rsidRPr="000E4DEB">
        <w:rPr>
          <w:sz w:val="24"/>
        </w:rPr>
        <w:t xml:space="preserve"> </w:t>
      </w:r>
      <w:r>
        <w:rPr>
          <w:sz w:val="24"/>
        </w:rPr>
        <w:t>los incidentes ocurridos</w:t>
      </w:r>
      <w:r w:rsidR="000E4DEB" w:rsidRPr="000E4DEB">
        <w:rPr>
          <w:sz w:val="24"/>
        </w:rPr>
        <w:t xml:space="preserve"> en el transcurso de la ejecución del proyecto</w:t>
      </w:r>
      <w:r>
        <w:rPr>
          <w:sz w:val="24"/>
        </w:rPr>
        <w:t>.</w:t>
      </w:r>
    </w:p>
    <w:p w:rsidR="00FA5B02" w:rsidRDefault="00FA5B02" w:rsidP="00FA5B02">
      <w:pPr>
        <w:spacing w:after="0" w:line="240" w:lineRule="auto"/>
        <w:rPr>
          <w:b/>
          <w:sz w:val="24"/>
          <w:szCs w:val="24"/>
          <w:u w:val="single"/>
        </w:rPr>
      </w:pPr>
    </w:p>
    <w:p w:rsidR="00FA5B02" w:rsidRDefault="00FA5B02" w:rsidP="00FA5B02">
      <w:pPr>
        <w:spacing w:after="0" w:line="240" w:lineRule="auto"/>
        <w:rPr>
          <w:b/>
          <w:sz w:val="24"/>
          <w:szCs w:val="24"/>
          <w:u w:val="single"/>
        </w:rPr>
      </w:pPr>
    </w:p>
    <w:p w:rsidR="00FA5B02" w:rsidRDefault="00FA5B02" w:rsidP="00FA5B02">
      <w:pPr>
        <w:spacing w:after="0" w:line="240" w:lineRule="auto"/>
        <w:rPr>
          <w:b/>
          <w:sz w:val="24"/>
          <w:szCs w:val="24"/>
          <w:u w:val="single"/>
        </w:rPr>
      </w:pPr>
    </w:p>
    <w:p w:rsidR="00FA5B02" w:rsidRDefault="00FA5B02" w:rsidP="00FA5B02">
      <w:pPr>
        <w:spacing w:after="0" w:line="240" w:lineRule="auto"/>
        <w:rPr>
          <w:b/>
          <w:sz w:val="24"/>
          <w:szCs w:val="24"/>
          <w:u w:val="single"/>
        </w:rPr>
      </w:pPr>
    </w:p>
    <w:p w:rsidR="00FA5B02" w:rsidRDefault="00FA5B02" w:rsidP="00FA5B02">
      <w:pPr>
        <w:spacing w:after="0" w:line="240" w:lineRule="auto"/>
        <w:rPr>
          <w:b/>
          <w:sz w:val="24"/>
          <w:szCs w:val="24"/>
          <w:u w:val="single"/>
        </w:rPr>
      </w:pPr>
      <w:bookmarkStart w:id="591" w:name="_Toc261077936"/>
    </w:p>
    <w:p w:rsidR="00C32AEA" w:rsidRDefault="00C32AEA">
      <w:pPr>
        <w:rPr>
          <w:rFonts w:ascii="Cambria" w:eastAsia="Times New Roman" w:hAnsi="Cambria" w:cs="Times New Roman"/>
          <w:b/>
          <w:smallCaps/>
          <w:spacing w:val="5"/>
          <w:sz w:val="24"/>
          <w:szCs w:val="24"/>
          <w:u w:val="single"/>
        </w:rPr>
      </w:pPr>
      <w:r>
        <w:rPr>
          <w:b/>
          <w:sz w:val="24"/>
          <w:szCs w:val="24"/>
          <w:u w:val="single"/>
        </w:rPr>
        <w:br w:type="page"/>
      </w:r>
    </w:p>
    <w:p w:rsidR="00C32AEA" w:rsidRDefault="00C32AEA" w:rsidP="00FA5B02">
      <w:pPr>
        <w:pStyle w:val="Heading1"/>
        <w:numPr>
          <w:ilvl w:val="0"/>
          <w:numId w:val="0"/>
        </w:numPr>
        <w:spacing w:before="0" w:line="240" w:lineRule="auto"/>
        <w:rPr>
          <w:b/>
          <w:sz w:val="24"/>
          <w:szCs w:val="24"/>
          <w:u w:val="single"/>
        </w:rPr>
      </w:pPr>
    </w:p>
    <w:p w:rsidR="00C32AEA" w:rsidRDefault="00C32AEA" w:rsidP="00FA5B02">
      <w:pPr>
        <w:pStyle w:val="Heading1"/>
        <w:numPr>
          <w:ilvl w:val="0"/>
          <w:numId w:val="0"/>
        </w:numPr>
        <w:spacing w:before="0" w:line="240" w:lineRule="auto"/>
        <w:rPr>
          <w:b/>
          <w:sz w:val="24"/>
          <w:szCs w:val="24"/>
          <w:u w:val="single"/>
        </w:rPr>
      </w:pPr>
    </w:p>
    <w:p w:rsidR="00C32AEA" w:rsidRDefault="00C32AEA" w:rsidP="00FA5B02">
      <w:pPr>
        <w:pStyle w:val="Heading1"/>
        <w:numPr>
          <w:ilvl w:val="0"/>
          <w:numId w:val="0"/>
        </w:numPr>
        <w:spacing w:before="0" w:line="240" w:lineRule="auto"/>
        <w:rPr>
          <w:b/>
          <w:sz w:val="24"/>
          <w:szCs w:val="24"/>
          <w:u w:val="single"/>
        </w:rPr>
      </w:pPr>
    </w:p>
    <w:p w:rsidR="00C32AEA" w:rsidRDefault="00C32AEA" w:rsidP="00FA5B02">
      <w:pPr>
        <w:pStyle w:val="Heading1"/>
        <w:numPr>
          <w:ilvl w:val="0"/>
          <w:numId w:val="0"/>
        </w:numPr>
        <w:spacing w:before="0" w:line="240" w:lineRule="auto"/>
        <w:rPr>
          <w:b/>
          <w:sz w:val="24"/>
          <w:szCs w:val="24"/>
          <w:u w:val="single"/>
        </w:rPr>
      </w:pPr>
    </w:p>
    <w:p w:rsidR="00C32AEA" w:rsidRDefault="00C32AEA" w:rsidP="00FA5B02">
      <w:pPr>
        <w:pStyle w:val="Heading1"/>
        <w:numPr>
          <w:ilvl w:val="0"/>
          <w:numId w:val="0"/>
        </w:numPr>
        <w:spacing w:before="0" w:line="240" w:lineRule="auto"/>
        <w:rPr>
          <w:b/>
          <w:sz w:val="24"/>
          <w:szCs w:val="24"/>
          <w:u w:val="single"/>
        </w:rPr>
      </w:pPr>
    </w:p>
    <w:p w:rsidR="00C32AEA" w:rsidRDefault="00C32AEA" w:rsidP="00FA5B02">
      <w:pPr>
        <w:pStyle w:val="Heading1"/>
        <w:numPr>
          <w:ilvl w:val="0"/>
          <w:numId w:val="0"/>
        </w:numPr>
        <w:spacing w:before="0" w:line="240" w:lineRule="auto"/>
        <w:rPr>
          <w:b/>
          <w:sz w:val="24"/>
          <w:szCs w:val="24"/>
          <w:u w:val="single"/>
        </w:rPr>
      </w:pPr>
    </w:p>
    <w:p w:rsidR="00FA5B02" w:rsidRPr="000E6ED4" w:rsidRDefault="00FA5B02" w:rsidP="00C32AEA">
      <w:pPr>
        <w:pStyle w:val="Heading1"/>
        <w:numPr>
          <w:ilvl w:val="0"/>
          <w:numId w:val="0"/>
        </w:numPr>
        <w:spacing w:before="0" w:line="240" w:lineRule="auto"/>
        <w:jc w:val="center"/>
        <w:rPr>
          <w:b/>
          <w:sz w:val="24"/>
          <w:szCs w:val="24"/>
          <w:u w:val="single"/>
        </w:rPr>
      </w:pPr>
      <w:bookmarkStart w:id="592" w:name="_Toc266033456"/>
      <w:r w:rsidRPr="000E6ED4">
        <w:rPr>
          <w:b/>
          <w:sz w:val="24"/>
          <w:szCs w:val="24"/>
          <w:u w:val="single"/>
        </w:rPr>
        <w:t>BIBLIOGRAFIA</w:t>
      </w:r>
      <w:bookmarkEnd w:id="591"/>
      <w:bookmarkEnd w:id="592"/>
    </w:p>
    <w:p w:rsidR="00FA5B02" w:rsidRPr="00BC4F03" w:rsidRDefault="00FA5B02" w:rsidP="00FA5B02">
      <w:pPr>
        <w:spacing w:line="240" w:lineRule="auto"/>
        <w:rPr>
          <w:sz w:val="24"/>
          <w:szCs w:val="24"/>
        </w:rPr>
      </w:pPr>
    </w:p>
    <w:p w:rsidR="00715CD9" w:rsidRPr="005B264B" w:rsidRDefault="00715CD9" w:rsidP="00D2622A">
      <w:pPr>
        <w:spacing w:line="240" w:lineRule="auto"/>
        <w:rPr>
          <w:color w:val="000000"/>
          <w:sz w:val="24"/>
          <w:szCs w:val="24"/>
        </w:rPr>
      </w:pPr>
      <w:r w:rsidRPr="005B264B">
        <w:rPr>
          <w:color w:val="000000"/>
          <w:sz w:val="24"/>
          <w:szCs w:val="24"/>
        </w:rPr>
        <w:t>FE Y ALEGRÍA (1995</w:t>
      </w:r>
      <w:r>
        <w:rPr>
          <w:color w:val="000000"/>
          <w:sz w:val="24"/>
          <w:szCs w:val="24"/>
        </w:rPr>
        <w:t xml:space="preserve">) Identidad de Fe y Alegría. 3ª </w:t>
      </w:r>
      <w:r w:rsidRPr="005B264B">
        <w:rPr>
          <w:color w:val="000000"/>
          <w:sz w:val="24"/>
          <w:szCs w:val="24"/>
        </w:rPr>
        <w:t>ed. Caracas: Fe y Alegría</w:t>
      </w:r>
    </w:p>
    <w:p w:rsidR="00715CD9" w:rsidRPr="005B264B" w:rsidRDefault="00715CD9" w:rsidP="00D2622A">
      <w:pPr>
        <w:spacing w:line="240" w:lineRule="auto"/>
        <w:rPr>
          <w:color w:val="000000"/>
          <w:sz w:val="24"/>
          <w:szCs w:val="24"/>
        </w:rPr>
      </w:pPr>
      <w:r w:rsidRPr="005B264B">
        <w:rPr>
          <w:color w:val="000000"/>
          <w:sz w:val="24"/>
          <w:szCs w:val="24"/>
        </w:rPr>
        <w:t>FE Y ALEGRÍA (1999) Fe y Alegría de la chispa al Incendio</w:t>
      </w:r>
      <w:r>
        <w:rPr>
          <w:color w:val="000000"/>
          <w:sz w:val="24"/>
          <w:szCs w:val="24"/>
        </w:rPr>
        <w:t>. Caracas: Fe y Alegría</w:t>
      </w:r>
    </w:p>
    <w:p w:rsidR="00715CD9" w:rsidRPr="00551ADE" w:rsidRDefault="00715CD9" w:rsidP="00D2622A">
      <w:pPr>
        <w:spacing w:line="240" w:lineRule="auto"/>
        <w:rPr>
          <w:color w:val="000000"/>
          <w:sz w:val="24"/>
          <w:szCs w:val="24"/>
        </w:rPr>
      </w:pPr>
      <w:r>
        <w:rPr>
          <w:color w:val="000000"/>
          <w:sz w:val="24"/>
          <w:szCs w:val="24"/>
        </w:rPr>
        <w:t xml:space="preserve">FE Y ALEGRÍA (2005) Planificación Estratégica. Lima: Fe y Alegría </w:t>
      </w:r>
    </w:p>
    <w:p w:rsidR="00715CD9" w:rsidRPr="00E601AA" w:rsidRDefault="00715CD9" w:rsidP="00D2622A">
      <w:pPr>
        <w:spacing w:line="240" w:lineRule="auto"/>
        <w:rPr>
          <w:color w:val="000000"/>
          <w:sz w:val="24"/>
          <w:szCs w:val="24"/>
        </w:rPr>
      </w:pPr>
      <w:r w:rsidRPr="00E601AA">
        <w:rPr>
          <w:color w:val="000000"/>
          <w:sz w:val="24"/>
          <w:szCs w:val="24"/>
        </w:rPr>
        <w:t>FE Y ALEGRÍA (2006)</w:t>
      </w:r>
      <w:r w:rsidRPr="00E601AA">
        <w:rPr>
          <w:color w:val="000000"/>
        </w:rPr>
        <w:t xml:space="preserve"> </w:t>
      </w:r>
      <w:r w:rsidRPr="00E601AA">
        <w:rPr>
          <w:color w:val="000000"/>
          <w:sz w:val="24"/>
          <w:szCs w:val="24"/>
        </w:rPr>
        <w:t xml:space="preserve">II Plan Global de Desarrollo y Fortalecimiento Institucional (PGDFI) de </w:t>
      </w:r>
      <w:smartTag w:uri="urn:schemas-microsoft-com:office:smarttags" w:element="PersonName">
        <w:smartTagPr>
          <w:attr w:name="ProductID" w:val="la Federaci￳n  Internacional"/>
        </w:smartTagPr>
        <w:r w:rsidRPr="00E601AA">
          <w:rPr>
            <w:color w:val="000000"/>
            <w:sz w:val="24"/>
            <w:szCs w:val="24"/>
          </w:rPr>
          <w:t>la Federación  Internacional</w:t>
        </w:r>
      </w:smartTag>
      <w:r w:rsidRPr="00E601AA">
        <w:rPr>
          <w:color w:val="000000"/>
          <w:sz w:val="24"/>
          <w:szCs w:val="24"/>
        </w:rPr>
        <w:t xml:space="preserve"> de Fe y Alegría, Años 2005-2006. Aprobado por </w:t>
      </w:r>
      <w:smartTag w:uri="urn:schemas-microsoft-com:office:smarttags" w:element="PersonName">
        <w:smartTagPr>
          <w:attr w:name="ProductID" w:val="la XXXV Asamblea"/>
        </w:smartTagPr>
        <w:r w:rsidRPr="00E601AA">
          <w:rPr>
            <w:color w:val="000000"/>
            <w:sz w:val="24"/>
            <w:szCs w:val="24"/>
          </w:rPr>
          <w:t>la XXXV Asamblea</w:t>
        </w:r>
      </w:smartTag>
      <w:r w:rsidRPr="00E601AA">
        <w:rPr>
          <w:color w:val="000000"/>
          <w:sz w:val="24"/>
          <w:szCs w:val="24"/>
        </w:rPr>
        <w:t xml:space="preserve"> General de </w:t>
      </w:r>
      <w:smartTag w:uri="urn:schemas-microsoft-com:office:smarttags" w:element="PersonName">
        <w:smartTagPr>
          <w:attr w:name="ProductID" w:val="la Federaci￳n."/>
        </w:smartTagPr>
        <w:r w:rsidRPr="00E601AA">
          <w:rPr>
            <w:color w:val="000000"/>
            <w:sz w:val="24"/>
            <w:szCs w:val="24"/>
          </w:rPr>
          <w:t>la Federación.</w:t>
        </w:r>
      </w:smartTag>
    </w:p>
    <w:p w:rsidR="00715CD9" w:rsidRPr="00E601AA" w:rsidRDefault="00715CD9" w:rsidP="00D2622A">
      <w:pPr>
        <w:spacing w:line="240" w:lineRule="auto"/>
        <w:rPr>
          <w:color w:val="000000"/>
          <w:sz w:val="24"/>
          <w:szCs w:val="24"/>
        </w:rPr>
      </w:pPr>
      <w:r w:rsidRPr="00E601AA">
        <w:rPr>
          <w:color w:val="000000"/>
          <w:sz w:val="24"/>
          <w:szCs w:val="24"/>
        </w:rPr>
        <w:t xml:space="preserve">FE Y ALEGRÍA PERÚ (2009a) Folleto publicitario “Educación de calidad con equidad” </w:t>
      </w:r>
    </w:p>
    <w:p w:rsidR="00715CD9" w:rsidRPr="00E601AA" w:rsidRDefault="00715CD9" w:rsidP="00D2622A">
      <w:pPr>
        <w:tabs>
          <w:tab w:val="left" w:pos="1843"/>
        </w:tabs>
        <w:spacing w:line="240" w:lineRule="auto"/>
        <w:rPr>
          <w:color w:val="000000"/>
          <w:sz w:val="24"/>
          <w:szCs w:val="24"/>
        </w:rPr>
      </w:pPr>
      <w:r w:rsidRPr="00E601AA">
        <w:rPr>
          <w:color w:val="000000"/>
          <w:sz w:val="24"/>
          <w:szCs w:val="24"/>
        </w:rPr>
        <w:t>--- (2009b) Sitio web oficial; contiene información general (consultada: 24 de noviembre 2009)</w:t>
      </w:r>
      <w:r>
        <w:rPr>
          <w:color w:val="000000"/>
          <w:sz w:val="24"/>
          <w:szCs w:val="24"/>
        </w:rPr>
        <w:t xml:space="preserve"> </w:t>
      </w:r>
      <w:r w:rsidRPr="00E601AA">
        <w:rPr>
          <w:color w:val="000000"/>
          <w:sz w:val="24"/>
          <w:szCs w:val="24"/>
        </w:rPr>
        <w:t xml:space="preserve">(http://desarrollo.feyalegria.org/default.asp?caso=11&amp;idrev=26&amp;idsec=151&amp;idedi=26&amp;idart=239)  </w:t>
      </w:r>
    </w:p>
    <w:p w:rsidR="00715CD9" w:rsidRPr="00E601AA" w:rsidRDefault="00715CD9" w:rsidP="00D2622A">
      <w:pPr>
        <w:tabs>
          <w:tab w:val="left" w:pos="1843"/>
        </w:tabs>
        <w:spacing w:line="240" w:lineRule="auto"/>
        <w:rPr>
          <w:color w:val="000000"/>
          <w:sz w:val="24"/>
          <w:szCs w:val="24"/>
        </w:rPr>
      </w:pPr>
      <w:r w:rsidRPr="00E601AA">
        <w:rPr>
          <w:color w:val="000000"/>
          <w:sz w:val="24"/>
          <w:szCs w:val="24"/>
        </w:rPr>
        <w:t xml:space="preserve">--- (2009c) </w:t>
      </w:r>
      <w:r>
        <w:rPr>
          <w:color w:val="000000"/>
          <w:sz w:val="24"/>
          <w:szCs w:val="24"/>
        </w:rPr>
        <w:t xml:space="preserve">Sitio web oficial del Movimiento Fe y Alegría </w:t>
      </w:r>
      <w:r w:rsidRPr="00E601AA">
        <w:rPr>
          <w:color w:val="000000"/>
          <w:sz w:val="24"/>
          <w:szCs w:val="24"/>
        </w:rPr>
        <w:t>(consultada: 24 de noviembre 2009)</w:t>
      </w:r>
      <w:r>
        <w:rPr>
          <w:color w:val="000000"/>
          <w:sz w:val="24"/>
          <w:szCs w:val="24"/>
        </w:rPr>
        <w:t xml:space="preserve"> </w:t>
      </w:r>
      <w:r w:rsidRPr="00E601AA">
        <w:rPr>
          <w:color w:val="000000"/>
          <w:sz w:val="24"/>
          <w:szCs w:val="24"/>
        </w:rPr>
        <w:t>(http://www.feyalegria.org/)</w:t>
      </w:r>
    </w:p>
    <w:p w:rsidR="00715CD9" w:rsidRPr="00E601AA" w:rsidRDefault="00715CD9" w:rsidP="00D2622A">
      <w:pPr>
        <w:tabs>
          <w:tab w:val="left" w:pos="1843"/>
        </w:tabs>
        <w:spacing w:line="240" w:lineRule="auto"/>
        <w:rPr>
          <w:color w:val="000000"/>
          <w:sz w:val="24"/>
          <w:szCs w:val="24"/>
        </w:rPr>
      </w:pPr>
      <w:r w:rsidRPr="00E601AA">
        <w:rPr>
          <w:color w:val="000000"/>
          <w:sz w:val="24"/>
          <w:szCs w:val="24"/>
        </w:rPr>
        <w:t>--- (2009d) Sitio web oficial; contiene información general de la propuesta pedagógica (consultada: 24 de noviembre 2009)</w:t>
      </w:r>
      <w:r>
        <w:rPr>
          <w:color w:val="000000"/>
          <w:sz w:val="24"/>
          <w:szCs w:val="24"/>
        </w:rPr>
        <w:t xml:space="preserve"> </w:t>
      </w:r>
      <w:r w:rsidRPr="00E601AA">
        <w:rPr>
          <w:color w:val="000000"/>
          <w:sz w:val="24"/>
          <w:szCs w:val="24"/>
        </w:rPr>
        <w:t>(http://desarrollo.feyalegria.org/default.asp?caso=10&amp;idrev=26&amp;idsec=410&amp;idedi=26)</w:t>
      </w:r>
    </w:p>
    <w:p w:rsidR="00FA5B02" w:rsidRDefault="00FA5B02" w:rsidP="00D2622A">
      <w:pPr>
        <w:spacing w:line="240" w:lineRule="auto"/>
        <w:rPr>
          <w:color w:val="000000"/>
          <w:sz w:val="24"/>
          <w:szCs w:val="24"/>
        </w:rPr>
      </w:pPr>
      <w:r w:rsidRPr="00E601AA">
        <w:rPr>
          <w:color w:val="000000"/>
          <w:sz w:val="24"/>
          <w:szCs w:val="24"/>
        </w:rPr>
        <w:t>OBJECT MAGAMENT GROUP (OMG) (2009) Sitio web oficial del OMG; contiene información sobre la notación BPMN versión 1.2 (consultada: 1 de septiembre 2009)</w:t>
      </w:r>
      <w:r w:rsidR="00715CD9">
        <w:rPr>
          <w:color w:val="000000"/>
          <w:sz w:val="24"/>
          <w:szCs w:val="24"/>
        </w:rPr>
        <w:t xml:space="preserve"> </w:t>
      </w:r>
      <w:r w:rsidR="00715CD9" w:rsidRPr="00E601AA">
        <w:rPr>
          <w:color w:val="000000"/>
          <w:sz w:val="24"/>
          <w:szCs w:val="24"/>
        </w:rPr>
        <w:t>(http://www.omg.org/spec/BPMN/1.2/)</w:t>
      </w:r>
    </w:p>
    <w:p w:rsidR="00715CD9" w:rsidRPr="00715CD9" w:rsidRDefault="00827125" w:rsidP="00D2622A">
      <w:pPr>
        <w:spacing w:line="240" w:lineRule="auto"/>
        <w:rPr>
          <w:color w:val="000000"/>
          <w:sz w:val="24"/>
          <w:szCs w:val="24"/>
        </w:rPr>
      </w:pPr>
      <w:r w:rsidRPr="00827125">
        <w:rPr>
          <w:color w:val="000000"/>
          <w:sz w:val="24"/>
          <w:szCs w:val="24"/>
        </w:rPr>
        <w:t>PROJECT MANAGEMENT INSTITUTE, INC.</w:t>
      </w:r>
      <w:r>
        <w:rPr>
          <w:color w:val="000000"/>
          <w:sz w:val="24"/>
          <w:szCs w:val="24"/>
        </w:rPr>
        <w:t xml:space="preserve"> (2004)</w:t>
      </w:r>
      <w:r w:rsidR="00715CD9" w:rsidRPr="00715CD9">
        <w:t xml:space="preserve"> </w:t>
      </w:r>
      <w:r w:rsidR="00715CD9">
        <w:rPr>
          <w:color w:val="000000"/>
          <w:sz w:val="24"/>
          <w:szCs w:val="24"/>
        </w:rPr>
        <w:t xml:space="preserve">Guía de los </w:t>
      </w:r>
      <w:r w:rsidR="00715CD9" w:rsidRPr="00715CD9">
        <w:rPr>
          <w:color w:val="000000"/>
          <w:sz w:val="24"/>
          <w:szCs w:val="24"/>
        </w:rPr>
        <w:t>Fundamentos de la Dirección de Proyectos</w:t>
      </w:r>
      <w:r w:rsidR="00715CD9">
        <w:rPr>
          <w:color w:val="000000"/>
          <w:sz w:val="24"/>
          <w:szCs w:val="24"/>
        </w:rPr>
        <w:t xml:space="preserve">. 3ª  Ed. </w:t>
      </w:r>
      <w:r w:rsidR="00715CD9" w:rsidRPr="00715CD9">
        <w:rPr>
          <w:color w:val="000000"/>
          <w:sz w:val="24"/>
          <w:szCs w:val="24"/>
        </w:rPr>
        <w:t>Pennsylvania</w:t>
      </w:r>
      <w:r w:rsidR="00715CD9">
        <w:rPr>
          <w:color w:val="000000"/>
          <w:sz w:val="24"/>
          <w:szCs w:val="24"/>
        </w:rPr>
        <w:t xml:space="preserve">: </w:t>
      </w:r>
      <w:r w:rsidR="00715CD9" w:rsidRPr="00715CD9">
        <w:rPr>
          <w:color w:val="000000"/>
          <w:sz w:val="24"/>
          <w:szCs w:val="24"/>
        </w:rPr>
        <w:t>PMI Publications</w:t>
      </w:r>
    </w:p>
    <w:p w:rsidR="00FA5B02" w:rsidRPr="00E601AA" w:rsidRDefault="00FA5B02" w:rsidP="00D2622A">
      <w:pPr>
        <w:spacing w:line="240" w:lineRule="auto"/>
        <w:rPr>
          <w:color w:val="000000"/>
          <w:sz w:val="24"/>
          <w:szCs w:val="24"/>
        </w:rPr>
      </w:pPr>
      <w:r w:rsidRPr="00E601AA">
        <w:rPr>
          <w:color w:val="000000"/>
          <w:sz w:val="24"/>
          <w:szCs w:val="24"/>
        </w:rPr>
        <w:t>UNIVERSIA (2009) ¿Qué es Fe y Alegría? (consultada: 24 de noviembre 2009) (http://www.universia.edu.pe/especiales/feyalegria/)</w:t>
      </w:r>
    </w:p>
    <w:p w:rsidR="003A7007" w:rsidRDefault="00FA5B02" w:rsidP="00D2622A">
      <w:pPr>
        <w:rPr>
          <w:sz w:val="24"/>
          <w:szCs w:val="24"/>
        </w:rPr>
      </w:pPr>
      <w:r w:rsidRPr="00DD31AF">
        <w:rPr>
          <w:sz w:val="24"/>
          <w:szCs w:val="24"/>
        </w:rPr>
        <w:t>ZACHMAN, John (2010) Página web oficial del framework Zachman  (Consulta: 16 de Junio de 2010)  (http://www.zachmaninternational.com/index.php/the-zachman-framework)</w:t>
      </w:r>
    </w:p>
    <w:p w:rsidR="003A7007" w:rsidRDefault="003A7007">
      <w:pPr>
        <w:rPr>
          <w:sz w:val="24"/>
          <w:szCs w:val="24"/>
        </w:rPr>
      </w:pPr>
      <w:r>
        <w:rPr>
          <w:sz w:val="24"/>
          <w:szCs w:val="24"/>
        </w:rPr>
        <w:br w:type="page"/>
      </w:r>
    </w:p>
    <w:p w:rsidR="008F66A0" w:rsidRDefault="008F66A0" w:rsidP="003A7007">
      <w:pPr>
        <w:spacing w:after="0" w:line="240" w:lineRule="auto"/>
      </w:pPr>
    </w:p>
    <w:p w:rsidR="003A7007" w:rsidRDefault="003A7007" w:rsidP="003A7007">
      <w:pPr>
        <w:spacing w:after="0" w:line="240" w:lineRule="auto"/>
      </w:pPr>
    </w:p>
    <w:p w:rsidR="003A7007" w:rsidRDefault="003A7007" w:rsidP="003A7007">
      <w:pPr>
        <w:spacing w:after="0" w:line="240" w:lineRule="auto"/>
      </w:pPr>
    </w:p>
    <w:p w:rsidR="003A7007" w:rsidRDefault="003A7007" w:rsidP="003A7007">
      <w:pPr>
        <w:spacing w:after="0" w:line="240" w:lineRule="auto"/>
      </w:pPr>
    </w:p>
    <w:p w:rsidR="003A7007" w:rsidRDefault="003A7007" w:rsidP="003A7007">
      <w:pPr>
        <w:spacing w:after="0" w:line="240" w:lineRule="auto"/>
      </w:pPr>
    </w:p>
    <w:p w:rsidR="003A7007" w:rsidRDefault="003A7007" w:rsidP="003A7007">
      <w:pPr>
        <w:spacing w:after="0" w:line="240" w:lineRule="auto"/>
      </w:pPr>
    </w:p>
    <w:p w:rsidR="003A7007" w:rsidRPr="000E6ED4" w:rsidRDefault="003A7007" w:rsidP="00D2622A">
      <w:pPr>
        <w:pStyle w:val="Heading1"/>
        <w:numPr>
          <w:ilvl w:val="0"/>
          <w:numId w:val="0"/>
        </w:numPr>
        <w:spacing w:before="0"/>
        <w:jc w:val="center"/>
        <w:rPr>
          <w:b/>
          <w:sz w:val="24"/>
          <w:szCs w:val="24"/>
          <w:u w:val="single"/>
        </w:rPr>
      </w:pPr>
      <w:bookmarkStart w:id="593" w:name="_Toc261077937"/>
      <w:bookmarkStart w:id="594" w:name="_Toc266033457"/>
      <w:r w:rsidRPr="000E6ED4">
        <w:rPr>
          <w:b/>
          <w:sz w:val="24"/>
          <w:szCs w:val="24"/>
          <w:u w:val="single"/>
        </w:rPr>
        <w:t>ANEXOS</w:t>
      </w:r>
      <w:bookmarkEnd w:id="593"/>
      <w:bookmarkEnd w:id="594"/>
    </w:p>
    <w:p w:rsidR="003A7007" w:rsidRPr="00BC4F03" w:rsidRDefault="003A7007" w:rsidP="003A7007">
      <w:pPr>
        <w:rPr>
          <w:sz w:val="24"/>
          <w:szCs w:val="24"/>
        </w:rPr>
      </w:pPr>
    </w:p>
    <w:p w:rsidR="003A7007" w:rsidRDefault="003A7007" w:rsidP="003A7007">
      <w:pPr>
        <w:spacing w:line="360" w:lineRule="auto"/>
        <w:rPr>
          <w:sz w:val="24"/>
          <w:szCs w:val="24"/>
        </w:rPr>
      </w:pPr>
      <w:r w:rsidRPr="00BC4F03">
        <w:rPr>
          <w:sz w:val="24"/>
          <w:szCs w:val="24"/>
        </w:rPr>
        <w:t>En esta sección se presentarán los entregables anexos a la memoria.</w:t>
      </w:r>
    </w:p>
    <w:p w:rsidR="003A7007" w:rsidRDefault="003A7007" w:rsidP="00B420B6">
      <w:pPr>
        <w:pStyle w:val="ListParagraph"/>
        <w:numPr>
          <w:ilvl w:val="0"/>
          <w:numId w:val="46"/>
        </w:numPr>
        <w:spacing w:line="360" w:lineRule="auto"/>
        <w:rPr>
          <w:sz w:val="24"/>
          <w:szCs w:val="24"/>
        </w:rPr>
      </w:pPr>
      <w:r w:rsidRPr="00BC4F03">
        <w:rPr>
          <w:sz w:val="24"/>
          <w:szCs w:val="24"/>
        </w:rPr>
        <w:t>Project Charter Aprobado</w:t>
      </w:r>
    </w:p>
    <w:p w:rsidR="003A7007" w:rsidRPr="003A7007" w:rsidRDefault="003A7007" w:rsidP="00B420B6">
      <w:pPr>
        <w:pStyle w:val="ListParagraph"/>
        <w:numPr>
          <w:ilvl w:val="0"/>
          <w:numId w:val="46"/>
        </w:numPr>
        <w:spacing w:line="360" w:lineRule="auto"/>
        <w:rPr>
          <w:sz w:val="24"/>
          <w:szCs w:val="24"/>
        </w:rPr>
      </w:pPr>
      <w:r>
        <w:rPr>
          <w:sz w:val="24"/>
          <w:szCs w:val="24"/>
        </w:rPr>
        <w:t>Control de cambios 1 y Control de Cambios 2</w:t>
      </w:r>
    </w:p>
    <w:p w:rsidR="003A7007" w:rsidRDefault="003A7007" w:rsidP="00B420B6">
      <w:pPr>
        <w:pStyle w:val="ListParagraph"/>
        <w:numPr>
          <w:ilvl w:val="0"/>
          <w:numId w:val="46"/>
        </w:numPr>
        <w:spacing w:line="360" w:lineRule="auto"/>
        <w:rPr>
          <w:sz w:val="24"/>
          <w:szCs w:val="24"/>
        </w:rPr>
      </w:pPr>
      <w:r w:rsidRPr="00BC4F03">
        <w:rPr>
          <w:sz w:val="24"/>
          <w:szCs w:val="24"/>
        </w:rPr>
        <w:t>Actas de Reunión</w:t>
      </w:r>
    </w:p>
    <w:p w:rsidR="003A7007" w:rsidRDefault="003A7007" w:rsidP="00B420B6">
      <w:pPr>
        <w:pStyle w:val="ListParagraph"/>
        <w:numPr>
          <w:ilvl w:val="0"/>
          <w:numId w:val="46"/>
        </w:numPr>
        <w:spacing w:line="360" w:lineRule="auto"/>
        <w:rPr>
          <w:sz w:val="24"/>
          <w:szCs w:val="24"/>
        </w:rPr>
      </w:pPr>
      <w:r>
        <w:rPr>
          <w:sz w:val="24"/>
          <w:szCs w:val="24"/>
        </w:rPr>
        <w:t>Actas de Aceptación</w:t>
      </w:r>
    </w:p>
    <w:p w:rsidR="003A7007" w:rsidRDefault="00C32AEA" w:rsidP="00B420B6">
      <w:pPr>
        <w:pStyle w:val="ListParagraph"/>
        <w:numPr>
          <w:ilvl w:val="0"/>
          <w:numId w:val="46"/>
        </w:numPr>
        <w:spacing w:line="360" w:lineRule="auto"/>
        <w:rPr>
          <w:sz w:val="24"/>
          <w:szCs w:val="24"/>
        </w:rPr>
      </w:pPr>
      <w:r>
        <w:rPr>
          <w:sz w:val="24"/>
          <w:szCs w:val="24"/>
        </w:rPr>
        <w:t xml:space="preserve">Contrato QA, </w:t>
      </w:r>
      <w:r w:rsidR="003A7007">
        <w:rPr>
          <w:sz w:val="24"/>
          <w:szCs w:val="24"/>
        </w:rPr>
        <w:t>Certificado QA e Informes de QA</w:t>
      </w:r>
    </w:p>
    <w:p w:rsidR="003A7007" w:rsidRDefault="003A7007" w:rsidP="00B420B6">
      <w:pPr>
        <w:pStyle w:val="ListParagraph"/>
        <w:numPr>
          <w:ilvl w:val="0"/>
          <w:numId w:val="46"/>
        </w:numPr>
        <w:spacing w:line="360" w:lineRule="auto"/>
        <w:rPr>
          <w:sz w:val="24"/>
          <w:szCs w:val="24"/>
        </w:rPr>
      </w:pPr>
      <w:r>
        <w:rPr>
          <w:sz w:val="24"/>
          <w:szCs w:val="24"/>
        </w:rPr>
        <w:t>Gestión de Riesgos</w:t>
      </w:r>
    </w:p>
    <w:p w:rsidR="00D2622A" w:rsidRDefault="00D2622A" w:rsidP="00B420B6">
      <w:pPr>
        <w:pStyle w:val="ListParagraph"/>
        <w:numPr>
          <w:ilvl w:val="0"/>
          <w:numId w:val="46"/>
        </w:numPr>
        <w:spacing w:line="360" w:lineRule="auto"/>
        <w:rPr>
          <w:sz w:val="24"/>
          <w:szCs w:val="24"/>
        </w:rPr>
      </w:pPr>
      <w:r>
        <w:rPr>
          <w:sz w:val="24"/>
          <w:szCs w:val="24"/>
        </w:rPr>
        <w:t>Documentación Fe y Alegría</w:t>
      </w:r>
    </w:p>
    <w:p w:rsidR="003A7007" w:rsidRPr="000E6ED4" w:rsidRDefault="003A7007" w:rsidP="003A7007">
      <w:pPr>
        <w:pStyle w:val="ListParagraph"/>
        <w:ind w:left="0"/>
        <w:rPr>
          <w:smallCaps/>
          <w:sz w:val="24"/>
          <w:szCs w:val="24"/>
        </w:rPr>
      </w:pPr>
      <w:r w:rsidRPr="000E6ED4">
        <w:rPr>
          <w:sz w:val="24"/>
          <w:szCs w:val="24"/>
        </w:rPr>
        <w:br w:type="page"/>
      </w:r>
    </w:p>
    <w:p w:rsidR="003A7007" w:rsidRPr="00BC4F03" w:rsidRDefault="003A7007" w:rsidP="003A7007">
      <w:pPr>
        <w:pStyle w:val="Heading2"/>
        <w:rPr>
          <w:sz w:val="24"/>
          <w:szCs w:val="24"/>
        </w:rPr>
      </w:pPr>
    </w:p>
    <w:p w:rsidR="003A7007" w:rsidRPr="00BC4F03" w:rsidRDefault="003A7007" w:rsidP="003A7007">
      <w:pPr>
        <w:pStyle w:val="Heading2"/>
        <w:rPr>
          <w:sz w:val="24"/>
          <w:szCs w:val="24"/>
        </w:rPr>
      </w:pPr>
    </w:p>
    <w:p w:rsidR="003A7007" w:rsidRPr="00BC4F03" w:rsidRDefault="003A7007" w:rsidP="003A7007">
      <w:pPr>
        <w:pStyle w:val="Heading2"/>
        <w:rPr>
          <w:sz w:val="24"/>
          <w:szCs w:val="24"/>
        </w:rPr>
      </w:pPr>
    </w:p>
    <w:p w:rsidR="003A7007" w:rsidRPr="00BC4F03" w:rsidRDefault="003A7007" w:rsidP="003A7007">
      <w:pPr>
        <w:pStyle w:val="Heading2"/>
        <w:rPr>
          <w:sz w:val="24"/>
          <w:szCs w:val="24"/>
        </w:rPr>
      </w:pPr>
    </w:p>
    <w:p w:rsidR="003A7007" w:rsidRPr="00BC4F03" w:rsidRDefault="003A7007" w:rsidP="003A7007">
      <w:pPr>
        <w:pStyle w:val="Heading2"/>
        <w:jc w:val="center"/>
        <w:rPr>
          <w:sz w:val="24"/>
          <w:szCs w:val="24"/>
        </w:rPr>
      </w:pPr>
      <w:bookmarkStart w:id="595" w:name="_Toc261077938"/>
      <w:bookmarkStart w:id="596" w:name="_Toc266033458"/>
      <w:r w:rsidRPr="00BC4F03">
        <w:rPr>
          <w:sz w:val="24"/>
          <w:szCs w:val="24"/>
        </w:rPr>
        <w:t>Anexo 1: Project Charter Aprobado</w:t>
      </w:r>
      <w:bookmarkEnd w:id="595"/>
      <w:bookmarkEnd w:id="596"/>
    </w:p>
    <w:p w:rsidR="003A7007" w:rsidRPr="00BC4F03" w:rsidRDefault="003A7007" w:rsidP="003A7007">
      <w:pPr>
        <w:rPr>
          <w:sz w:val="24"/>
          <w:szCs w:val="24"/>
        </w:rPr>
      </w:pPr>
      <w:r w:rsidRPr="00BC4F03">
        <w:rPr>
          <w:sz w:val="24"/>
          <w:szCs w:val="24"/>
        </w:rPr>
        <w:br w:type="page"/>
      </w:r>
    </w:p>
    <w:p w:rsidR="003A7007" w:rsidRPr="00BC4F03" w:rsidRDefault="003A7007" w:rsidP="003A7007">
      <w:pPr>
        <w:pStyle w:val="Heading2"/>
        <w:jc w:val="center"/>
        <w:rPr>
          <w:sz w:val="24"/>
          <w:szCs w:val="24"/>
        </w:rPr>
      </w:pPr>
    </w:p>
    <w:p w:rsidR="003A7007" w:rsidRPr="00BC4F03" w:rsidRDefault="003A7007" w:rsidP="003A7007">
      <w:pPr>
        <w:rPr>
          <w:sz w:val="24"/>
          <w:szCs w:val="24"/>
        </w:rPr>
      </w:pPr>
    </w:p>
    <w:p w:rsidR="003A7007" w:rsidRPr="00BC4F03" w:rsidRDefault="003A7007" w:rsidP="003A7007">
      <w:pPr>
        <w:rPr>
          <w:sz w:val="24"/>
          <w:szCs w:val="24"/>
        </w:rPr>
      </w:pPr>
    </w:p>
    <w:p w:rsidR="003A7007" w:rsidRPr="00BC4F03" w:rsidRDefault="003A7007" w:rsidP="003A7007">
      <w:pPr>
        <w:rPr>
          <w:sz w:val="24"/>
          <w:szCs w:val="24"/>
        </w:rPr>
      </w:pPr>
    </w:p>
    <w:p w:rsidR="003A7007" w:rsidRPr="00C32AEA" w:rsidRDefault="003A7007" w:rsidP="003A7007">
      <w:pPr>
        <w:pStyle w:val="Heading2"/>
        <w:jc w:val="center"/>
        <w:rPr>
          <w:sz w:val="24"/>
          <w:szCs w:val="24"/>
        </w:rPr>
      </w:pPr>
      <w:bookmarkStart w:id="597" w:name="_Toc261077939"/>
      <w:bookmarkStart w:id="598" w:name="_Toc266033459"/>
      <w:r w:rsidRPr="00C32AEA">
        <w:rPr>
          <w:sz w:val="24"/>
          <w:szCs w:val="24"/>
        </w:rPr>
        <w:t xml:space="preserve">Anexo 2: </w:t>
      </w:r>
      <w:bookmarkEnd w:id="597"/>
      <w:r w:rsidR="00C32AEA" w:rsidRPr="00C32AEA">
        <w:rPr>
          <w:sz w:val="24"/>
          <w:szCs w:val="24"/>
        </w:rPr>
        <w:t>Control de cambios 1 y Control de Cambios 2</w:t>
      </w:r>
      <w:bookmarkEnd w:id="598"/>
      <w:r w:rsidRPr="00C32AEA">
        <w:rPr>
          <w:sz w:val="24"/>
          <w:szCs w:val="24"/>
        </w:rPr>
        <w:br w:type="page"/>
      </w:r>
    </w:p>
    <w:p w:rsidR="003A7007" w:rsidRDefault="003A7007" w:rsidP="003A7007">
      <w:pPr>
        <w:pStyle w:val="Heading2"/>
        <w:jc w:val="center"/>
        <w:rPr>
          <w:sz w:val="24"/>
          <w:szCs w:val="24"/>
        </w:rPr>
      </w:pPr>
    </w:p>
    <w:p w:rsidR="003A7007" w:rsidRDefault="003A7007" w:rsidP="003A7007">
      <w:pPr>
        <w:pStyle w:val="Heading2"/>
        <w:jc w:val="center"/>
        <w:rPr>
          <w:sz w:val="24"/>
          <w:szCs w:val="24"/>
        </w:rPr>
      </w:pPr>
    </w:p>
    <w:p w:rsidR="003A7007" w:rsidRDefault="003A7007" w:rsidP="003A7007">
      <w:pPr>
        <w:pStyle w:val="Heading2"/>
        <w:jc w:val="center"/>
        <w:rPr>
          <w:sz w:val="24"/>
          <w:szCs w:val="24"/>
        </w:rPr>
      </w:pPr>
    </w:p>
    <w:p w:rsidR="003A7007" w:rsidRDefault="003A7007" w:rsidP="003A7007">
      <w:pPr>
        <w:pStyle w:val="Heading2"/>
        <w:jc w:val="center"/>
        <w:rPr>
          <w:sz w:val="24"/>
          <w:szCs w:val="24"/>
        </w:rPr>
      </w:pPr>
    </w:p>
    <w:p w:rsidR="003A7007" w:rsidRDefault="003A7007" w:rsidP="003A7007">
      <w:pPr>
        <w:pStyle w:val="Heading2"/>
        <w:jc w:val="center"/>
        <w:rPr>
          <w:sz w:val="24"/>
          <w:szCs w:val="24"/>
        </w:rPr>
      </w:pPr>
      <w:bookmarkStart w:id="599" w:name="_Toc261077940"/>
      <w:bookmarkStart w:id="600" w:name="_Toc266033460"/>
      <w:r>
        <w:rPr>
          <w:sz w:val="24"/>
          <w:szCs w:val="24"/>
        </w:rPr>
        <w:t>Anexo 3</w:t>
      </w:r>
      <w:r w:rsidRPr="00BC4F03">
        <w:rPr>
          <w:sz w:val="24"/>
          <w:szCs w:val="24"/>
        </w:rPr>
        <w:t xml:space="preserve">: </w:t>
      </w:r>
      <w:bookmarkEnd w:id="599"/>
      <w:r w:rsidR="00C32AEA" w:rsidRPr="00C32AEA">
        <w:rPr>
          <w:sz w:val="24"/>
          <w:szCs w:val="24"/>
        </w:rPr>
        <w:t>Actas de Reunión</w:t>
      </w:r>
      <w:bookmarkEnd w:id="600"/>
    </w:p>
    <w:p w:rsidR="003A7007" w:rsidRDefault="003A7007" w:rsidP="003A7007">
      <w:r>
        <w:br w:type="page"/>
      </w:r>
    </w:p>
    <w:p w:rsidR="003A7007" w:rsidRDefault="003A7007" w:rsidP="003A7007">
      <w:pPr>
        <w:pStyle w:val="Heading2"/>
        <w:jc w:val="center"/>
        <w:rPr>
          <w:sz w:val="24"/>
          <w:szCs w:val="24"/>
        </w:rPr>
      </w:pPr>
    </w:p>
    <w:p w:rsidR="003A7007" w:rsidRDefault="003A7007" w:rsidP="003A7007"/>
    <w:p w:rsidR="003A7007" w:rsidRDefault="003A7007" w:rsidP="003A7007"/>
    <w:p w:rsidR="003A7007" w:rsidRDefault="003A7007" w:rsidP="003A7007"/>
    <w:p w:rsidR="003A7007" w:rsidRDefault="003A7007" w:rsidP="003A7007">
      <w:pPr>
        <w:pStyle w:val="Heading2"/>
        <w:numPr>
          <w:ilvl w:val="0"/>
          <w:numId w:val="0"/>
        </w:numPr>
        <w:jc w:val="center"/>
        <w:rPr>
          <w:smallCaps w:val="0"/>
          <w:sz w:val="22"/>
          <w:szCs w:val="22"/>
        </w:rPr>
      </w:pPr>
    </w:p>
    <w:p w:rsidR="003A7007" w:rsidRDefault="003A7007" w:rsidP="003A7007">
      <w:pPr>
        <w:pStyle w:val="Heading2"/>
        <w:numPr>
          <w:ilvl w:val="0"/>
          <w:numId w:val="0"/>
        </w:numPr>
        <w:jc w:val="center"/>
        <w:rPr>
          <w:sz w:val="24"/>
          <w:szCs w:val="24"/>
        </w:rPr>
      </w:pPr>
      <w:bookmarkStart w:id="601" w:name="_Toc261077941"/>
      <w:bookmarkStart w:id="602" w:name="_Toc266033461"/>
      <w:r>
        <w:rPr>
          <w:sz w:val="24"/>
          <w:szCs w:val="24"/>
        </w:rPr>
        <w:t>Anexo 4</w:t>
      </w:r>
      <w:r w:rsidRPr="00BC4F03">
        <w:rPr>
          <w:sz w:val="24"/>
          <w:szCs w:val="24"/>
        </w:rPr>
        <w:t xml:space="preserve">: </w:t>
      </w:r>
      <w:bookmarkEnd w:id="601"/>
      <w:r w:rsidR="00C32AEA" w:rsidRPr="00C32AEA">
        <w:rPr>
          <w:sz w:val="24"/>
          <w:szCs w:val="24"/>
        </w:rPr>
        <w:t>Actas de Aceptación</w:t>
      </w:r>
      <w:bookmarkEnd w:id="602"/>
    </w:p>
    <w:p w:rsidR="003A7007" w:rsidRDefault="003A7007" w:rsidP="003A7007">
      <w:r>
        <w:br w:type="page"/>
      </w:r>
    </w:p>
    <w:p w:rsidR="003A7007" w:rsidRDefault="003A7007" w:rsidP="003A7007">
      <w:pPr>
        <w:pStyle w:val="Heading2"/>
        <w:numPr>
          <w:ilvl w:val="0"/>
          <w:numId w:val="0"/>
        </w:numPr>
        <w:jc w:val="center"/>
        <w:rPr>
          <w:sz w:val="24"/>
          <w:szCs w:val="24"/>
        </w:rPr>
      </w:pPr>
    </w:p>
    <w:p w:rsidR="003A7007" w:rsidRDefault="003A7007" w:rsidP="003A7007">
      <w:pPr>
        <w:pStyle w:val="Heading2"/>
        <w:numPr>
          <w:ilvl w:val="0"/>
          <w:numId w:val="0"/>
        </w:numPr>
        <w:jc w:val="center"/>
        <w:rPr>
          <w:sz w:val="24"/>
          <w:szCs w:val="24"/>
        </w:rPr>
      </w:pPr>
    </w:p>
    <w:p w:rsidR="003A7007" w:rsidRDefault="003A7007" w:rsidP="003A7007">
      <w:pPr>
        <w:pStyle w:val="Heading2"/>
        <w:numPr>
          <w:ilvl w:val="0"/>
          <w:numId w:val="0"/>
        </w:numPr>
        <w:jc w:val="center"/>
        <w:rPr>
          <w:sz w:val="24"/>
          <w:szCs w:val="24"/>
        </w:rPr>
      </w:pPr>
    </w:p>
    <w:p w:rsidR="003A7007" w:rsidRDefault="003A7007" w:rsidP="003A7007">
      <w:pPr>
        <w:pStyle w:val="Heading2"/>
        <w:numPr>
          <w:ilvl w:val="0"/>
          <w:numId w:val="0"/>
        </w:numPr>
        <w:jc w:val="center"/>
        <w:rPr>
          <w:sz w:val="24"/>
          <w:szCs w:val="24"/>
        </w:rPr>
      </w:pPr>
    </w:p>
    <w:p w:rsidR="00C32AEA" w:rsidRPr="00C32AEA" w:rsidRDefault="00C32AEA" w:rsidP="00C32AEA"/>
    <w:p w:rsidR="00C32AEA" w:rsidRPr="00C32AEA" w:rsidRDefault="003A7007" w:rsidP="00C32AEA">
      <w:pPr>
        <w:pStyle w:val="Heading2"/>
        <w:jc w:val="center"/>
        <w:rPr>
          <w:sz w:val="24"/>
          <w:szCs w:val="24"/>
        </w:rPr>
      </w:pPr>
      <w:bookmarkStart w:id="603" w:name="_Toc261077942"/>
      <w:bookmarkStart w:id="604" w:name="_Toc266033462"/>
      <w:r w:rsidRPr="00C32AEA">
        <w:rPr>
          <w:sz w:val="24"/>
          <w:szCs w:val="24"/>
        </w:rPr>
        <w:t xml:space="preserve">Anexo 5: </w:t>
      </w:r>
      <w:bookmarkEnd w:id="603"/>
      <w:r w:rsidR="00C32AEA" w:rsidRPr="00C32AEA">
        <w:rPr>
          <w:sz w:val="24"/>
          <w:szCs w:val="24"/>
        </w:rPr>
        <w:t>Contrato QA, Certificado QA e Informes de QA</w:t>
      </w:r>
      <w:bookmarkEnd w:id="604"/>
    </w:p>
    <w:p w:rsidR="003A7007" w:rsidRDefault="003A7007" w:rsidP="003A7007">
      <w:pPr>
        <w:pStyle w:val="Heading2"/>
        <w:numPr>
          <w:ilvl w:val="0"/>
          <w:numId w:val="0"/>
        </w:numPr>
        <w:jc w:val="center"/>
        <w:rPr>
          <w:sz w:val="24"/>
          <w:szCs w:val="24"/>
        </w:rPr>
      </w:pPr>
    </w:p>
    <w:p w:rsidR="003A7007" w:rsidRDefault="003A7007" w:rsidP="003A7007">
      <w:r>
        <w:br w:type="page"/>
      </w:r>
    </w:p>
    <w:p w:rsidR="003A7007" w:rsidRDefault="003A7007" w:rsidP="003A7007">
      <w:pPr>
        <w:pStyle w:val="Heading2"/>
        <w:numPr>
          <w:ilvl w:val="0"/>
          <w:numId w:val="0"/>
        </w:numPr>
        <w:jc w:val="center"/>
        <w:rPr>
          <w:sz w:val="24"/>
          <w:szCs w:val="24"/>
        </w:rPr>
      </w:pPr>
    </w:p>
    <w:p w:rsidR="003A7007" w:rsidRDefault="003A7007" w:rsidP="003A7007"/>
    <w:p w:rsidR="003A7007" w:rsidRDefault="003A7007" w:rsidP="003A7007"/>
    <w:p w:rsidR="003A7007" w:rsidRDefault="003A7007" w:rsidP="003A7007"/>
    <w:p w:rsidR="003A7007" w:rsidRDefault="003A7007" w:rsidP="003A7007">
      <w:pPr>
        <w:pStyle w:val="Heading2"/>
        <w:numPr>
          <w:ilvl w:val="0"/>
          <w:numId w:val="0"/>
        </w:numPr>
        <w:jc w:val="center"/>
        <w:rPr>
          <w:sz w:val="24"/>
          <w:szCs w:val="24"/>
        </w:rPr>
      </w:pPr>
    </w:p>
    <w:p w:rsidR="003A7007" w:rsidRDefault="003A7007" w:rsidP="003A7007">
      <w:pPr>
        <w:pStyle w:val="Heading2"/>
        <w:numPr>
          <w:ilvl w:val="0"/>
          <w:numId w:val="0"/>
        </w:numPr>
        <w:jc w:val="center"/>
        <w:rPr>
          <w:sz w:val="24"/>
          <w:szCs w:val="24"/>
        </w:rPr>
      </w:pPr>
      <w:bookmarkStart w:id="605" w:name="_Toc261077943"/>
      <w:bookmarkStart w:id="606" w:name="_Toc266033463"/>
      <w:r>
        <w:rPr>
          <w:sz w:val="24"/>
          <w:szCs w:val="24"/>
        </w:rPr>
        <w:t>Anexo 6</w:t>
      </w:r>
      <w:r w:rsidRPr="00BC4F03">
        <w:rPr>
          <w:sz w:val="24"/>
          <w:szCs w:val="24"/>
        </w:rPr>
        <w:t xml:space="preserve">: </w:t>
      </w:r>
      <w:bookmarkEnd w:id="605"/>
      <w:r w:rsidR="00C32AEA" w:rsidRPr="00C32AEA">
        <w:rPr>
          <w:sz w:val="24"/>
          <w:szCs w:val="24"/>
        </w:rPr>
        <w:t>Gestión de Riesgos</w:t>
      </w:r>
      <w:bookmarkEnd w:id="606"/>
    </w:p>
    <w:p w:rsidR="003A7007" w:rsidRDefault="003A7007" w:rsidP="003A7007">
      <w:r>
        <w:br w:type="page"/>
      </w:r>
    </w:p>
    <w:p w:rsidR="003A7007" w:rsidRDefault="003A7007" w:rsidP="003A7007"/>
    <w:p w:rsidR="003A7007" w:rsidRDefault="003A7007" w:rsidP="003A7007"/>
    <w:p w:rsidR="003A7007" w:rsidRDefault="003A7007" w:rsidP="003A7007"/>
    <w:p w:rsidR="003A7007" w:rsidRDefault="003A7007" w:rsidP="003A7007"/>
    <w:p w:rsidR="003A7007" w:rsidRDefault="003A7007" w:rsidP="003A7007"/>
    <w:p w:rsidR="00D2622A" w:rsidRDefault="003A7007" w:rsidP="003A7007">
      <w:pPr>
        <w:pStyle w:val="Heading2"/>
        <w:numPr>
          <w:ilvl w:val="0"/>
          <w:numId w:val="0"/>
        </w:numPr>
        <w:jc w:val="center"/>
        <w:rPr>
          <w:sz w:val="24"/>
          <w:szCs w:val="24"/>
        </w:rPr>
      </w:pPr>
      <w:bookmarkStart w:id="607" w:name="_Toc261077944"/>
      <w:bookmarkStart w:id="608" w:name="_Toc266033464"/>
      <w:r>
        <w:rPr>
          <w:sz w:val="24"/>
          <w:szCs w:val="24"/>
        </w:rPr>
        <w:t>Anexo 7</w:t>
      </w:r>
      <w:r w:rsidRPr="00BC4F03">
        <w:rPr>
          <w:sz w:val="24"/>
          <w:szCs w:val="24"/>
        </w:rPr>
        <w:t xml:space="preserve">: </w:t>
      </w:r>
      <w:r w:rsidR="00D2622A">
        <w:rPr>
          <w:sz w:val="24"/>
          <w:szCs w:val="24"/>
        </w:rPr>
        <w:t>Documentación Fe y Alegría</w:t>
      </w:r>
      <w:bookmarkEnd w:id="608"/>
    </w:p>
    <w:bookmarkEnd w:id="607"/>
    <w:p w:rsidR="003A7007" w:rsidRPr="00BC4F03" w:rsidRDefault="003A7007" w:rsidP="00747419">
      <w:pPr>
        <w:spacing w:after="0" w:line="240" w:lineRule="auto"/>
        <w:rPr>
          <w:sz w:val="24"/>
          <w:szCs w:val="24"/>
        </w:rPr>
      </w:pPr>
    </w:p>
    <w:sectPr w:rsidR="003A7007" w:rsidRPr="00BC4F03" w:rsidSect="00C72A82">
      <w:footerReference w:type="default" r:id="rId179"/>
      <w:pgSz w:w="11907" w:h="16839" w:code="9"/>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B772F" w:rsidRDefault="00EB772F" w:rsidP="00625CF5">
      <w:pPr>
        <w:spacing w:after="0" w:line="240" w:lineRule="auto"/>
      </w:pPr>
      <w:r>
        <w:separator/>
      </w:r>
    </w:p>
  </w:endnote>
  <w:endnote w:type="continuationSeparator" w:id="0">
    <w:p w:rsidR="00EB772F" w:rsidRDefault="00EB772F" w:rsidP="00625CF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altName w:val="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4"/>
      <w:gridCol w:w="872"/>
      <w:gridCol w:w="3924"/>
    </w:tblGrid>
    <w:tr w:rsidR="00EB772F" w:rsidTr="005C1B25">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xv</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5C1B25">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5"/>
      <w:gridCol w:w="872"/>
      <w:gridCol w:w="3924"/>
    </w:tblGrid>
    <w:tr w:rsidR="00EB772F" w:rsidTr="00113DD2">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55</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113DD2">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400"/>
      <w:gridCol w:w="1422"/>
      <w:gridCol w:w="6399"/>
    </w:tblGrid>
    <w:tr w:rsidR="00EB772F" w:rsidTr="00113DD2">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59</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113DD2">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5"/>
      <w:gridCol w:w="872"/>
      <w:gridCol w:w="3924"/>
    </w:tblGrid>
    <w:tr w:rsidR="00EB772F" w:rsidTr="00113DD2">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61</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113DD2">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400"/>
      <w:gridCol w:w="1422"/>
      <w:gridCol w:w="6399"/>
    </w:tblGrid>
    <w:tr w:rsidR="00EB772F" w:rsidTr="00113DD2">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65</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113DD2">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5"/>
      <w:gridCol w:w="872"/>
      <w:gridCol w:w="3924"/>
    </w:tblGrid>
    <w:tr w:rsidR="00EB772F" w:rsidTr="00113DD2">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67</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113DD2">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400"/>
      <w:gridCol w:w="1422"/>
      <w:gridCol w:w="6399"/>
    </w:tblGrid>
    <w:tr w:rsidR="00EB772F" w:rsidTr="00113DD2">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71</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113DD2">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5"/>
      <w:gridCol w:w="872"/>
      <w:gridCol w:w="3924"/>
    </w:tblGrid>
    <w:tr w:rsidR="00EB772F" w:rsidTr="00113DD2">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73</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113DD2">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400"/>
      <w:gridCol w:w="1422"/>
      <w:gridCol w:w="6399"/>
    </w:tblGrid>
    <w:tr w:rsidR="00EB772F" w:rsidTr="00113DD2">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77</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113DD2">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5"/>
      <w:gridCol w:w="872"/>
      <w:gridCol w:w="3924"/>
    </w:tblGrid>
    <w:tr w:rsidR="00EB772F" w:rsidTr="00113DD2">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79</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113DD2">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400"/>
      <w:gridCol w:w="1422"/>
      <w:gridCol w:w="6399"/>
    </w:tblGrid>
    <w:tr w:rsidR="00EB772F" w:rsidTr="00113DD2">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83</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113DD2">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4"/>
      <w:gridCol w:w="872"/>
      <w:gridCol w:w="3924"/>
    </w:tblGrid>
    <w:tr w:rsidR="00EB772F" w:rsidTr="00113DD2">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34</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113DD2">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5"/>
      <w:gridCol w:w="872"/>
      <w:gridCol w:w="3924"/>
    </w:tblGrid>
    <w:tr w:rsidR="00EB772F" w:rsidTr="00113DD2">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85</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113DD2">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400"/>
      <w:gridCol w:w="1422"/>
      <w:gridCol w:w="6399"/>
    </w:tblGrid>
    <w:tr w:rsidR="00EB772F" w:rsidTr="00113DD2">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87</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113DD2">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5"/>
      <w:gridCol w:w="872"/>
      <w:gridCol w:w="3924"/>
    </w:tblGrid>
    <w:tr w:rsidR="00EB772F" w:rsidTr="00113DD2">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89</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113DD2">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400"/>
      <w:gridCol w:w="1422"/>
      <w:gridCol w:w="6399"/>
    </w:tblGrid>
    <w:tr w:rsidR="00EB772F" w:rsidTr="00113DD2">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92</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113DD2">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4"/>
      <w:gridCol w:w="872"/>
      <w:gridCol w:w="3924"/>
    </w:tblGrid>
    <w:tr w:rsidR="00EB772F" w:rsidTr="00113DD2">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94</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113DD2">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270"/>
      <w:gridCol w:w="1394"/>
      <w:gridCol w:w="6271"/>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96</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5"/>
      <w:gridCol w:w="872"/>
      <w:gridCol w:w="3924"/>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98</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400"/>
      <w:gridCol w:w="1422"/>
      <w:gridCol w:w="6399"/>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100</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5"/>
      <w:gridCol w:w="872"/>
      <w:gridCol w:w="3924"/>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102</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400"/>
      <w:gridCol w:w="1422"/>
      <w:gridCol w:w="6399"/>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104</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399"/>
      <w:gridCol w:w="1422"/>
      <w:gridCol w:w="6399"/>
    </w:tblGrid>
    <w:tr w:rsidR="00EB772F" w:rsidTr="00113DD2">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35</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113DD2">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0A0"/>
    </w:tblPr>
    <w:tblGrid>
      <w:gridCol w:w="3924"/>
      <w:gridCol w:w="872"/>
      <w:gridCol w:w="3924"/>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rFonts w:ascii="Cambria" w:hAnsi="Cambria" w:cs="Cambria"/>
              <w:b/>
              <w:bCs/>
            </w:rPr>
          </w:pPr>
        </w:p>
      </w:tc>
      <w:tc>
        <w:tcPr>
          <w:tcW w:w="500" w:type="pct"/>
          <w:vMerge w:val="restart"/>
          <w:noWrap/>
          <w:vAlign w:val="center"/>
        </w:tcPr>
        <w:p w:rsidR="00EB772F" w:rsidRPr="009C78C2" w:rsidRDefault="00EB772F" w:rsidP="009C78C2">
          <w:pPr>
            <w:spacing w:after="0"/>
            <w:jc w:val="center"/>
            <w:rPr>
              <w:b/>
            </w:rPr>
          </w:pPr>
          <w:r w:rsidRPr="009C78C2">
            <w:rPr>
              <w:b/>
            </w:rPr>
            <w:fldChar w:fldCharType="begin"/>
          </w:r>
          <w:r w:rsidRPr="009C78C2">
            <w:rPr>
              <w:b/>
            </w:rPr>
            <w:instrText xml:space="preserve"> PAGE  \* MERGEFORMAT </w:instrText>
          </w:r>
          <w:r w:rsidRPr="009C78C2">
            <w:rPr>
              <w:b/>
            </w:rPr>
            <w:fldChar w:fldCharType="separate"/>
          </w:r>
          <w:r w:rsidR="005F58A8">
            <w:rPr>
              <w:b/>
              <w:noProof/>
            </w:rPr>
            <w:t>106</w:t>
          </w:r>
          <w:r w:rsidRPr="009C78C2">
            <w:rPr>
              <w:b/>
            </w:rPr>
            <w:fldChar w:fldCharType="end"/>
          </w:r>
        </w:p>
      </w:tc>
      <w:tc>
        <w:tcPr>
          <w:tcW w:w="2250" w:type="pct"/>
          <w:tcBorders>
            <w:bottom w:val="single" w:sz="4" w:space="0" w:color="A6A6A6" w:themeColor="background1" w:themeShade="A6"/>
          </w:tcBorders>
        </w:tcPr>
        <w:p w:rsidR="00EB772F" w:rsidRDefault="00EB772F">
          <w:pPr>
            <w:pStyle w:val="Header"/>
            <w:rPr>
              <w:rFonts w:ascii="Cambria" w:hAnsi="Cambria" w:cs="Cambria"/>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rFonts w:ascii="Cambria" w:hAnsi="Cambria" w:cs="Cambria"/>
              <w:b/>
              <w:bCs/>
            </w:rPr>
          </w:pPr>
        </w:p>
      </w:tc>
      <w:tc>
        <w:tcPr>
          <w:tcW w:w="500" w:type="pct"/>
          <w:vMerge/>
        </w:tcPr>
        <w:p w:rsidR="00EB772F" w:rsidRDefault="00EB772F">
          <w:pPr>
            <w:pStyle w:val="Header"/>
            <w:jc w:val="center"/>
            <w:rPr>
              <w:rFonts w:ascii="Cambria" w:hAnsi="Cambria" w:cs="Cambria"/>
              <w:b/>
              <w:bCs/>
            </w:rPr>
          </w:pPr>
        </w:p>
      </w:tc>
      <w:tc>
        <w:tcPr>
          <w:tcW w:w="2250" w:type="pct"/>
          <w:tcBorders>
            <w:top w:val="single" w:sz="4" w:space="0" w:color="A6A6A6" w:themeColor="background1" w:themeShade="A6"/>
          </w:tcBorders>
        </w:tcPr>
        <w:p w:rsidR="00EB772F" w:rsidRDefault="00EB772F">
          <w:pPr>
            <w:pStyle w:val="Header"/>
            <w:rPr>
              <w:rFonts w:ascii="Cambria" w:hAnsi="Cambria" w:cs="Cambria"/>
              <w:b/>
              <w:bCs/>
            </w:rPr>
          </w:pPr>
        </w:p>
      </w:tc>
    </w:tr>
  </w:tbl>
  <w:p w:rsidR="00EB772F" w:rsidRDefault="00EB772F">
    <w:pPr>
      <w:pStyle w:val="Footer"/>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0A0"/>
    </w:tblPr>
    <w:tblGrid>
      <w:gridCol w:w="6270"/>
      <w:gridCol w:w="1394"/>
      <w:gridCol w:w="6271"/>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rFonts w:ascii="Cambria" w:hAnsi="Cambria" w:cs="Cambria"/>
              <w:b/>
              <w:bCs/>
            </w:rPr>
          </w:pPr>
        </w:p>
      </w:tc>
      <w:tc>
        <w:tcPr>
          <w:tcW w:w="500" w:type="pct"/>
          <w:vMerge w:val="restart"/>
          <w:noWrap/>
          <w:vAlign w:val="center"/>
        </w:tcPr>
        <w:p w:rsidR="00EB772F" w:rsidRPr="009C78C2" w:rsidRDefault="00EB772F" w:rsidP="0004662D">
          <w:pPr>
            <w:pStyle w:val="NoSpacing"/>
            <w:jc w:val="center"/>
            <w:rPr>
              <w:rFonts w:asciiTheme="majorHAnsi" w:hAnsiTheme="majorHAnsi" w:cs="Arial Narrow"/>
            </w:rPr>
          </w:pPr>
          <w:r w:rsidRPr="009C78C2">
            <w:rPr>
              <w:rFonts w:asciiTheme="majorHAnsi" w:hAnsiTheme="majorHAnsi" w:cs="Arial Narrow"/>
            </w:rPr>
            <w:fldChar w:fldCharType="begin"/>
          </w:r>
          <w:r w:rsidRPr="009C78C2">
            <w:rPr>
              <w:rFonts w:asciiTheme="majorHAnsi" w:hAnsiTheme="majorHAnsi" w:cs="Arial Narrow"/>
            </w:rPr>
            <w:instrText xml:space="preserve"> PAGE  \* MERGEFORMAT </w:instrText>
          </w:r>
          <w:r w:rsidRPr="009C78C2">
            <w:rPr>
              <w:rFonts w:asciiTheme="majorHAnsi" w:hAnsiTheme="majorHAnsi" w:cs="Arial Narrow"/>
            </w:rPr>
            <w:fldChar w:fldCharType="separate"/>
          </w:r>
          <w:r w:rsidR="005F58A8" w:rsidRPr="005F58A8">
            <w:rPr>
              <w:rFonts w:asciiTheme="majorHAnsi" w:hAnsiTheme="majorHAnsi" w:cs="Arial Narrow"/>
              <w:b/>
              <w:bCs/>
              <w:noProof/>
            </w:rPr>
            <w:t>108</w:t>
          </w:r>
          <w:r w:rsidRPr="009C78C2">
            <w:rPr>
              <w:rFonts w:asciiTheme="majorHAnsi" w:hAnsiTheme="majorHAnsi" w:cs="Arial Narrow"/>
            </w:rPr>
            <w:fldChar w:fldCharType="end"/>
          </w:r>
        </w:p>
      </w:tc>
      <w:tc>
        <w:tcPr>
          <w:tcW w:w="2250" w:type="pct"/>
          <w:tcBorders>
            <w:bottom w:val="single" w:sz="4" w:space="0" w:color="A6A6A6" w:themeColor="background1" w:themeShade="A6"/>
          </w:tcBorders>
        </w:tcPr>
        <w:p w:rsidR="00EB772F" w:rsidRDefault="00EB772F">
          <w:pPr>
            <w:pStyle w:val="Header"/>
            <w:rPr>
              <w:rFonts w:ascii="Cambria" w:hAnsi="Cambria" w:cs="Cambria"/>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rFonts w:ascii="Cambria" w:hAnsi="Cambria" w:cs="Cambria"/>
              <w:b/>
              <w:bCs/>
            </w:rPr>
          </w:pPr>
        </w:p>
      </w:tc>
      <w:tc>
        <w:tcPr>
          <w:tcW w:w="500" w:type="pct"/>
          <w:vMerge/>
        </w:tcPr>
        <w:p w:rsidR="00EB772F" w:rsidRDefault="00EB772F">
          <w:pPr>
            <w:pStyle w:val="Header"/>
            <w:jc w:val="center"/>
            <w:rPr>
              <w:rFonts w:ascii="Cambria" w:hAnsi="Cambria" w:cs="Cambria"/>
              <w:b/>
              <w:bCs/>
            </w:rPr>
          </w:pPr>
        </w:p>
      </w:tc>
      <w:tc>
        <w:tcPr>
          <w:tcW w:w="2250" w:type="pct"/>
          <w:tcBorders>
            <w:top w:val="single" w:sz="4" w:space="0" w:color="A6A6A6" w:themeColor="background1" w:themeShade="A6"/>
          </w:tcBorders>
        </w:tcPr>
        <w:p w:rsidR="00EB772F" w:rsidRDefault="00EB772F">
          <w:pPr>
            <w:pStyle w:val="Header"/>
            <w:rPr>
              <w:rFonts w:ascii="Cambria" w:hAnsi="Cambria" w:cs="Cambria"/>
              <w:b/>
              <w:bCs/>
            </w:rPr>
          </w:pPr>
        </w:p>
      </w:tc>
    </w:tr>
  </w:tbl>
  <w:p w:rsidR="00EB772F" w:rsidRDefault="00EB772F">
    <w:pPr>
      <w:pStyle w:val="Footer"/>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0A0"/>
    </w:tblPr>
    <w:tblGrid>
      <w:gridCol w:w="3924"/>
      <w:gridCol w:w="872"/>
      <w:gridCol w:w="3924"/>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rFonts w:ascii="Cambria" w:hAnsi="Cambria" w:cs="Cambria"/>
              <w:b/>
              <w:bCs/>
            </w:rPr>
          </w:pPr>
        </w:p>
      </w:tc>
      <w:tc>
        <w:tcPr>
          <w:tcW w:w="500" w:type="pct"/>
          <w:vMerge w:val="restart"/>
          <w:noWrap/>
          <w:vAlign w:val="center"/>
        </w:tcPr>
        <w:p w:rsidR="00EB772F" w:rsidRPr="009C78C2" w:rsidRDefault="00EB772F" w:rsidP="0004662D">
          <w:pPr>
            <w:pStyle w:val="NoSpacing"/>
            <w:jc w:val="center"/>
            <w:rPr>
              <w:rFonts w:asciiTheme="majorHAnsi" w:hAnsiTheme="majorHAnsi" w:cs="Arial Narrow"/>
            </w:rPr>
          </w:pPr>
          <w:r w:rsidRPr="009C78C2">
            <w:rPr>
              <w:rFonts w:asciiTheme="majorHAnsi" w:hAnsiTheme="majorHAnsi" w:cs="Arial Narrow"/>
            </w:rPr>
            <w:fldChar w:fldCharType="begin"/>
          </w:r>
          <w:r w:rsidRPr="009C78C2">
            <w:rPr>
              <w:rFonts w:asciiTheme="majorHAnsi" w:hAnsiTheme="majorHAnsi" w:cs="Arial Narrow"/>
            </w:rPr>
            <w:instrText xml:space="preserve"> PAGE  \* MERGEFORMAT </w:instrText>
          </w:r>
          <w:r w:rsidRPr="009C78C2">
            <w:rPr>
              <w:rFonts w:asciiTheme="majorHAnsi" w:hAnsiTheme="majorHAnsi" w:cs="Arial Narrow"/>
            </w:rPr>
            <w:fldChar w:fldCharType="separate"/>
          </w:r>
          <w:r w:rsidR="005F58A8" w:rsidRPr="005F58A8">
            <w:rPr>
              <w:rFonts w:asciiTheme="majorHAnsi" w:hAnsiTheme="majorHAnsi" w:cs="Arial Narrow"/>
              <w:b/>
              <w:bCs/>
              <w:noProof/>
            </w:rPr>
            <w:t>110</w:t>
          </w:r>
          <w:r w:rsidRPr="009C78C2">
            <w:rPr>
              <w:rFonts w:asciiTheme="majorHAnsi" w:hAnsiTheme="majorHAnsi" w:cs="Arial Narrow"/>
            </w:rPr>
            <w:fldChar w:fldCharType="end"/>
          </w:r>
        </w:p>
      </w:tc>
      <w:tc>
        <w:tcPr>
          <w:tcW w:w="2250" w:type="pct"/>
          <w:tcBorders>
            <w:bottom w:val="single" w:sz="4" w:space="0" w:color="A6A6A6" w:themeColor="background1" w:themeShade="A6"/>
          </w:tcBorders>
        </w:tcPr>
        <w:p w:rsidR="00EB772F" w:rsidRDefault="00EB772F">
          <w:pPr>
            <w:pStyle w:val="Header"/>
            <w:rPr>
              <w:rFonts w:ascii="Cambria" w:hAnsi="Cambria" w:cs="Cambria"/>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rFonts w:ascii="Cambria" w:hAnsi="Cambria" w:cs="Cambria"/>
              <w:b/>
              <w:bCs/>
            </w:rPr>
          </w:pPr>
        </w:p>
      </w:tc>
      <w:tc>
        <w:tcPr>
          <w:tcW w:w="500" w:type="pct"/>
          <w:vMerge/>
        </w:tcPr>
        <w:p w:rsidR="00EB772F" w:rsidRDefault="00EB772F">
          <w:pPr>
            <w:pStyle w:val="Header"/>
            <w:jc w:val="center"/>
            <w:rPr>
              <w:rFonts w:ascii="Cambria" w:hAnsi="Cambria" w:cs="Cambria"/>
              <w:b/>
              <w:bCs/>
            </w:rPr>
          </w:pPr>
        </w:p>
      </w:tc>
      <w:tc>
        <w:tcPr>
          <w:tcW w:w="2250" w:type="pct"/>
          <w:tcBorders>
            <w:top w:val="single" w:sz="4" w:space="0" w:color="A6A6A6" w:themeColor="background1" w:themeShade="A6"/>
          </w:tcBorders>
        </w:tcPr>
        <w:p w:rsidR="00EB772F" w:rsidRDefault="00EB772F">
          <w:pPr>
            <w:pStyle w:val="Header"/>
            <w:rPr>
              <w:rFonts w:ascii="Cambria" w:hAnsi="Cambria" w:cs="Cambria"/>
              <w:b/>
              <w:bCs/>
            </w:rPr>
          </w:pPr>
        </w:p>
      </w:tc>
    </w:tr>
  </w:tbl>
  <w:p w:rsidR="00EB772F" w:rsidRDefault="00EB772F">
    <w:pPr>
      <w:pStyle w:val="Footer"/>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0A0"/>
    </w:tblPr>
    <w:tblGrid>
      <w:gridCol w:w="6270"/>
      <w:gridCol w:w="1394"/>
      <w:gridCol w:w="6271"/>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rFonts w:ascii="Cambria" w:hAnsi="Cambria" w:cs="Cambria"/>
              <w:b/>
              <w:bCs/>
            </w:rPr>
          </w:pPr>
        </w:p>
      </w:tc>
      <w:tc>
        <w:tcPr>
          <w:tcW w:w="500" w:type="pct"/>
          <w:vMerge w:val="restart"/>
          <w:noWrap/>
          <w:vAlign w:val="center"/>
        </w:tcPr>
        <w:p w:rsidR="00EB772F" w:rsidRPr="009C78C2" w:rsidRDefault="00EB772F" w:rsidP="0004662D">
          <w:pPr>
            <w:pStyle w:val="NoSpacing"/>
            <w:jc w:val="center"/>
            <w:rPr>
              <w:rFonts w:asciiTheme="majorHAnsi" w:hAnsiTheme="majorHAnsi" w:cs="Arial Narrow"/>
            </w:rPr>
          </w:pPr>
          <w:r w:rsidRPr="009C78C2">
            <w:rPr>
              <w:rFonts w:asciiTheme="majorHAnsi" w:hAnsiTheme="majorHAnsi" w:cs="Arial Narrow"/>
            </w:rPr>
            <w:fldChar w:fldCharType="begin"/>
          </w:r>
          <w:r w:rsidRPr="009C78C2">
            <w:rPr>
              <w:rFonts w:asciiTheme="majorHAnsi" w:hAnsiTheme="majorHAnsi" w:cs="Arial Narrow"/>
            </w:rPr>
            <w:instrText xml:space="preserve"> PAGE  \* MERGEFORMAT </w:instrText>
          </w:r>
          <w:r w:rsidRPr="009C78C2">
            <w:rPr>
              <w:rFonts w:asciiTheme="majorHAnsi" w:hAnsiTheme="majorHAnsi" w:cs="Arial Narrow"/>
            </w:rPr>
            <w:fldChar w:fldCharType="separate"/>
          </w:r>
          <w:r w:rsidR="005F58A8" w:rsidRPr="005F58A8">
            <w:rPr>
              <w:rFonts w:asciiTheme="majorHAnsi" w:hAnsiTheme="majorHAnsi" w:cs="Arial Narrow"/>
              <w:b/>
              <w:bCs/>
              <w:noProof/>
            </w:rPr>
            <w:t>111</w:t>
          </w:r>
          <w:r w:rsidRPr="009C78C2">
            <w:rPr>
              <w:rFonts w:asciiTheme="majorHAnsi" w:hAnsiTheme="majorHAnsi" w:cs="Arial Narrow"/>
            </w:rPr>
            <w:fldChar w:fldCharType="end"/>
          </w:r>
        </w:p>
      </w:tc>
      <w:tc>
        <w:tcPr>
          <w:tcW w:w="2250" w:type="pct"/>
          <w:tcBorders>
            <w:bottom w:val="single" w:sz="4" w:space="0" w:color="A6A6A6" w:themeColor="background1" w:themeShade="A6"/>
          </w:tcBorders>
        </w:tcPr>
        <w:p w:rsidR="00EB772F" w:rsidRDefault="00EB772F">
          <w:pPr>
            <w:pStyle w:val="Header"/>
            <w:rPr>
              <w:rFonts w:ascii="Cambria" w:hAnsi="Cambria" w:cs="Cambria"/>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rFonts w:ascii="Cambria" w:hAnsi="Cambria" w:cs="Cambria"/>
              <w:b/>
              <w:bCs/>
            </w:rPr>
          </w:pPr>
        </w:p>
      </w:tc>
      <w:tc>
        <w:tcPr>
          <w:tcW w:w="500" w:type="pct"/>
          <w:vMerge/>
        </w:tcPr>
        <w:p w:rsidR="00EB772F" w:rsidRDefault="00EB772F">
          <w:pPr>
            <w:pStyle w:val="Header"/>
            <w:jc w:val="center"/>
            <w:rPr>
              <w:rFonts w:ascii="Cambria" w:hAnsi="Cambria" w:cs="Cambria"/>
              <w:b/>
              <w:bCs/>
            </w:rPr>
          </w:pPr>
        </w:p>
      </w:tc>
      <w:tc>
        <w:tcPr>
          <w:tcW w:w="2250" w:type="pct"/>
          <w:tcBorders>
            <w:top w:val="single" w:sz="4" w:space="0" w:color="A6A6A6" w:themeColor="background1" w:themeShade="A6"/>
          </w:tcBorders>
        </w:tcPr>
        <w:p w:rsidR="00EB772F" w:rsidRDefault="00EB772F">
          <w:pPr>
            <w:pStyle w:val="Header"/>
            <w:rPr>
              <w:rFonts w:ascii="Cambria" w:hAnsi="Cambria" w:cs="Cambria"/>
              <w:b/>
              <w:bCs/>
            </w:rPr>
          </w:pPr>
        </w:p>
      </w:tc>
    </w:tr>
  </w:tbl>
  <w:p w:rsidR="00EB772F" w:rsidRDefault="00EB772F">
    <w:pPr>
      <w:pStyle w:val="Footer"/>
    </w:pP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5"/>
      <w:gridCol w:w="872"/>
      <w:gridCol w:w="3924"/>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113</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400"/>
      <w:gridCol w:w="1422"/>
      <w:gridCol w:w="6399"/>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114</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5"/>
      <w:gridCol w:w="872"/>
      <w:gridCol w:w="3924"/>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117</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400"/>
      <w:gridCol w:w="1422"/>
      <w:gridCol w:w="6399"/>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120</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5"/>
      <w:gridCol w:w="872"/>
      <w:gridCol w:w="3924"/>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122</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400"/>
      <w:gridCol w:w="1422"/>
      <w:gridCol w:w="6399"/>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123</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4"/>
      <w:gridCol w:w="872"/>
      <w:gridCol w:w="3924"/>
    </w:tblGrid>
    <w:tr w:rsidR="00EB772F" w:rsidTr="00113DD2">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38</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113DD2">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5"/>
      <w:gridCol w:w="872"/>
      <w:gridCol w:w="3924"/>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125</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400"/>
      <w:gridCol w:w="1422"/>
      <w:gridCol w:w="6399"/>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126</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5"/>
      <w:gridCol w:w="872"/>
      <w:gridCol w:w="3924"/>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128</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400"/>
      <w:gridCol w:w="1422"/>
      <w:gridCol w:w="6399"/>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130</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5"/>
      <w:gridCol w:w="872"/>
      <w:gridCol w:w="3924"/>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132</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400"/>
      <w:gridCol w:w="1422"/>
      <w:gridCol w:w="6399"/>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134</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5"/>
      <w:gridCol w:w="872"/>
      <w:gridCol w:w="3924"/>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136</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400"/>
      <w:gridCol w:w="1422"/>
      <w:gridCol w:w="6399"/>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138</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5"/>
      <w:gridCol w:w="872"/>
      <w:gridCol w:w="3924"/>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141</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400"/>
      <w:gridCol w:w="1422"/>
      <w:gridCol w:w="6399"/>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142</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400"/>
      <w:gridCol w:w="1422"/>
      <w:gridCol w:w="6399"/>
    </w:tblGrid>
    <w:tr w:rsidR="00EB772F" w:rsidTr="00113DD2">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41</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113DD2">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5"/>
      <w:gridCol w:w="872"/>
      <w:gridCol w:w="3924"/>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144</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400"/>
      <w:gridCol w:w="1422"/>
      <w:gridCol w:w="6399"/>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146</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5"/>
      <w:gridCol w:w="872"/>
      <w:gridCol w:w="3924"/>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147</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400"/>
      <w:gridCol w:w="1422"/>
      <w:gridCol w:w="6399"/>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149</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5"/>
      <w:gridCol w:w="872"/>
      <w:gridCol w:w="3924"/>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151</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400"/>
      <w:gridCol w:w="1422"/>
      <w:gridCol w:w="6399"/>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152</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5"/>
      <w:gridCol w:w="872"/>
      <w:gridCol w:w="3924"/>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153</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400"/>
      <w:gridCol w:w="1422"/>
      <w:gridCol w:w="6399"/>
    </w:tblGrid>
    <w:tr w:rsidR="00EB772F" w:rsidTr="003540F0">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155</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3540F0">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0A0"/>
    </w:tblPr>
    <w:tblGrid>
      <w:gridCol w:w="3925"/>
      <w:gridCol w:w="872"/>
      <w:gridCol w:w="3924"/>
    </w:tblGrid>
    <w:tr w:rsidR="00EB772F" w:rsidRPr="007246CD" w:rsidTr="003540F0">
      <w:trPr>
        <w:trHeight w:val="151"/>
      </w:trPr>
      <w:tc>
        <w:tcPr>
          <w:tcW w:w="2250" w:type="pct"/>
          <w:tcBorders>
            <w:bottom w:val="single" w:sz="4" w:space="0" w:color="A6A6A6" w:themeColor="background1" w:themeShade="A6"/>
          </w:tcBorders>
        </w:tcPr>
        <w:p w:rsidR="00EB772F" w:rsidRPr="007246CD" w:rsidRDefault="00EB772F">
          <w:pPr>
            <w:pStyle w:val="Header"/>
            <w:rPr>
              <w:rFonts w:cs="Times New Roman"/>
              <w:b/>
              <w:bCs/>
            </w:rPr>
          </w:pPr>
        </w:p>
      </w:tc>
      <w:tc>
        <w:tcPr>
          <w:tcW w:w="500" w:type="pct"/>
          <w:vMerge w:val="restart"/>
          <w:noWrap/>
          <w:vAlign w:val="center"/>
        </w:tcPr>
        <w:p w:rsidR="00EB772F" w:rsidRPr="007246CD" w:rsidRDefault="00EB772F" w:rsidP="002309B9">
          <w:pPr>
            <w:pStyle w:val="NoSpacing"/>
            <w:jc w:val="center"/>
            <w:rPr>
              <w:rFonts w:ascii="Cambria" w:hAnsi="Cambria" w:cs="Cambria"/>
            </w:rPr>
          </w:pPr>
          <w:fldSimple w:instr=" PAGE  \* MERGEFORMAT ">
            <w:r w:rsidR="005F58A8" w:rsidRPr="005F58A8">
              <w:rPr>
                <w:rFonts w:ascii="Cambria" w:hAnsi="Cambria" w:cs="Cambria"/>
                <w:b/>
                <w:bCs/>
                <w:noProof/>
              </w:rPr>
              <w:t>157</w:t>
            </w:r>
          </w:fldSimple>
        </w:p>
      </w:tc>
      <w:tc>
        <w:tcPr>
          <w:tcW w:w="2250" w:type="pct"/>
          <w:tcBorders>
            <w:bottom w:val="single" w:sz="4" w:space="0" w:color="A6A6A6" w:themeColor="background1" w:themeShade="A6"/>
          </w:tcBorders>
        </w:tcPr>
        <w:p w:rsidR="00EB772F" w:rsidRPr="007246CD" w:rsidRDefault="00EB772F">
          <w:pPr>
            <w:pStyle w:val="Header"/>
            <w:rPr>
              <w:rFonts w:cs="Times New Roman"/>
              <w:b/>
              <w:bCs/>
            </w:rPr>
          </w:pPr>
        </w:p>
      </w:tc>
    </w:tr>
    <w:tr w:rsidR="00EB772F" w:rsidRPr="007246CD" w:rsidTr="003540F0">
      <w:trPr>
        <w:trHeight w:val="150"/>
      </w:trPr>
      <w:tc>
        <w:tcPr>
          <w:tcW w:w="2250" w:type="pct"/>
          <w:tcBorders>
            <w:top w:val="single" w:sz="4" w:space="0" w:color="A6A6A6" w:themeColor="background1" w:themeShade="A6"/>
          </w:tcBorders>
        </w:tcPr>
        <w:p w:rsidR="00EB772F" w:rsidRPr="007246CD" w:rsidRDefault="00EB772F">
          <w:pPr>
            <w:pStyle w:val="Header"/>
            <w:rPr>
              <w:rFonts w:cs="Times New Roman"/>
              <w:b/>
              <w:bCs/>
            </w:rPr>
          </w:pPr>
        </w:p>
      </w:tc>
      <w:tc>
        <w:tcPr>
          <w:tcW w:w="500" w:type="pct"/>
          <w:vMerge/>
        </w:tcPr>
        <w:p w:rsidR="00EB772F" w:rsidRPr="007246CD" w:rsidRDefault="00EB772F">
          <w:pPr>
            <w:pStyle w:val="Header"/>
            <w:jc w:val="center"/>
            <w:rPr>
              <w:rFonts w:cs="Times New Roman"/>
              <w:b/>
              <w:bCs/>
            </w:rPr>
          </w:pPr>
        </w:p>
      </w:tc>
      <w:tc>
        <w:tcPr>
          <w:tcW w:w="2250" w:type="pct"/>
          <w:tcBorders>
            <w:top w:val="single" w:sz="4" w:space="0" w:color="A6A6A6" w:themeColor="background1" w:themeShade="A6"/>
          </w:tcBorders>
        </w:tcPr>
        <w:p w:rsidR="00EB772F" w:rsidRPr="007246CD" w:rsidRDefault="00EB772F">
          <w:pPr>
            <w:pStyle w:val="Header"/>
            <w:rPr>
              <w:rFonts w:cs="Times New Roman"/>
              <w:b/>
              <w:bCs/>
            </w:rPr>
          </w:pPr>
        </w:p>
      </w:tc>
    </w:tr>
  </w:tbl>
  <w:p w:rsidR="00EB772F" w:rsidRDefault="00EB772F">
    <w:pPr>
      <w:pStyle w:val="Footer"/>
      <w:rPr>
        <w:rFonts w:cs="Times New Roman"/>
      </w:rPr>
    </w:pP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0A0"/>
    </w:tblPr>
    <w:tblGrid>
      <w:gridCol w:w="6400"/>
      <w:gridCol w:w="1422"/>
      <w:gridCol w:w="6399"/>
    </w:tblGrid>
    <w:tr w:rsidR="00EB772F" w:rsidRPr="007246CD" w:rsidTr="003540F0">
      <w:trPr>
        <w:trHeight w:val="151"/>
      </w:trPr>
      <w:tc>
        <w:tcPr>
          <w:tcW w:w="2250" w:type="pct"/>
          <w:tcBorders>
            <w:bottom w:val="single" w:sz="4" w:space="0" w:color="A6A6A6" w:themeColor="background1" w:themeShade="A6"/>
          </w:tcBorders>
        </w:tcPr>
        <w:p w:rsidR="00EB772F" w:rsidRPr="007246CD" w:rsidRDefault="00EB772F">
          <w:pPr>
            <w:pStyle w:val="Header"/>
            <w:rPr>
              <w:rFonts w:cs="Times New Roman"/>
              <w:b/>
              <w:bCs/>
            </w:rPr>
          </w:pPr>
        </w:p>
      </w:tc>
      <w:tc>
        <w:tcPr>
          <w:tcW w:w="500" w:type="pct"/>
          <w:vMerge w:val="restart"/>
          <w:noWrap/>
          <w:vAlign w:val="center"/>
        </w:tcPr>
        <w:p w:rsidR="00EB772F" w:rsidRPr="007246CD" w:rsidRDefault="00EB772F" w:rsidP="002309B9">
          <w:pPr>
            <w:pStyle w:val="NoSpacing"/>
            <w:jc w:val="center"/>
            <w:rPr>
              <w:rFonts w:ascii="Cambria" w:hAnsi="Cambria" w:cs="Cambria"/>
            </w:rPr>
          </w:pPr>
          <w:fldSimple w:instr=" PAGE  \* MERGEFORMAT ">
            <w:r w:rsidR="005F58A8" w:rsidRPr="005F58A8">
              <w:rPr>
                <w:rFonts w:ascii="Cambria" w:hAnsi="Cambria" w:cs="Cambria"/>
                <w:b/>
                <w:bCs/>
                <w:noProof/>
              </w:rPr>
              <w:t>158</w:t>
            </w:r>
          </w:fldSimple>
        </w:p>
      </w:tc>
      <w:tc>
        <w:tcPr>
          <w:tcW w:w="2250" w:type="pct"/>
          <w:tcBorders>
            <w:bottom w:val="single" w:sz="4" w:space="0" w:color="A6A6A6" w:themeColor="background1" w:themeShade="A6"/>
          </w:tcBorders>
        </w:tcPr>
        <w:p w:rsidR="00EB772F" w:rsidRPr="007246CD" w:rsidRDefault="00EB772F">
          <w:pPr>
            <w:pStyle w:val="Header"/>
            <w:rPr>
              <w:rFonts w:cs="Times New Roman"/>
              <w:b/>
              <w:bCs/>
            </w:rPr>
          </w:pPr>
        </w:p>
      </w:tc>
    </w:tr>
    <w:tr w:rsidR="00EB772F" w:rsidRPr="007246CD" w:rsidTr="003540F0">
      <w:trPr>
        <w:trHeight w:val="150"/>
      </w:trPr>
      <w:tc>
        <w:tcPr>
          <w:tcW w:w="2250" w:type="pct"/>
          <w:tcBorders>
            <w:top w:val="single" w:sz="4" w:space="0" w:color="A6A6A6" w:themeColor="background1" w:themeShade="A6"/>
          </w:tcBorders>
        </w:tcPr>
        <w:p w:rsidR="00EB772F" w:rsidRPr="007246CD" w:rsidRDefault="00EB772F">
          <w:pPr>
            <w:pStyle w:val="Header"/>
            <w:rPr>
              <w:rFonts w:cs="Times New Roman"/>
              <w:b/>
              <w:bCs/>
            </w:rPr>
          </w:pPr>
        </w:p>
      </w:tc>
      <w:tc>
        <w:tcPr>
          <w:tcW w:w="500" w:type="pct"/>
          <w:vMerge/>
        </w:tcPr>
        <w:p w:rsidR="00EB772F" w:rsidRPr="007246CD" w:rsidRDefault="00EB772F">
          <w:pPr>
            <w:pStyle w:val="Header"/>
            <w:jc w:val="center"/>
            <w:rPr>
              <w:rFonts w:cs="Times New Roman"/>
              <w:b/>
              <w:bCs/>
            </w:rPr>
          </w:pPr>
        </w:p>
      </w:tc>
      <w:tc>
        <w:tcPr>
          <w:tcW w:w="2250" w:type="pct"/>
          <w:tcBorders>
            <w:top w:val="single" w:sz="4" w:space="0" w:color="A6A6A6" w:themeColor="background1" w:themeShade="A6"/>
          </w:tcBorders>
        </w:tcPr>
        <w:p w:rsidR="00EB772F" w:rsidRPr="007246CD" w:rsidRDefault="00EB772F">
          <w:pPr>
            <w:pStyle w:val="Header"/>
            <w:rPr>
              <w:rFonts w:cs="Times New Roman"/>
              <w:b/>
              <w:bCs/>
            </w:rPr>
          </w:pPr>
        </w:p>
      </w:tc>
    </w:tr>
  </w:tbl>
  <w:p w:rsidR="00EB772F" w:rsidRDefault="00EB772F">
    <w:pPr>
      <w:pStyle w:val="Footer"/>
      <w:rPr>
        <w:rFonts w:cs="Times New Roman"/>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5"/>
      <w:gridCol w:w="872"/>
      <w:gridCol w:w="3924"/>
    </w:tblGrid>
    <w:tr w:rsidR="00EB772F" w:rsidTr="00113DD2">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44</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113DD2">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0A0"/>
    </w:tblPr>
    <w:tblGrid>
      <w:gridCol w:w="4075"/>
      <w:gridCol w:w="905"/>
      <w:gridCol w:w="4074"/>
    </w:tblGrid>
    <w:tr w:rsidR="00EB772F" w:rsidRPr="00237EA2" w:rsidTr="003540F0">
      <w:trPr>
        <w:trHeight w:val="151"/>
      </w:trPr>
      <w:tc>
        <w:tcPr>
          <w:tcW w:w="2250" w:type="pct"/>
          <w:tcBorders>
            <w:bottom w:val="single" w:sz="4" w:space="0" w:color="A6A6A6" w:themeColor="background1" w:themeShade="A6"/>
          </w:tcBorders>
        </w:tcPr>
        <w:p w:rsidR="00EB772F" w:rsidRPr="00237EA2" w:rsidRDefault="00EB772F">
          <w:pPr>
            <w:pStyle w:val="Header"/>
            <w:rPr>
              <w:rFonts w:cs="Times New Roman"/>
              <w:b/>
              <w:bCs/>
            </w:rPr>
          </w:pPr>
        </w:p>
      </w:tc>
      <w:tc>
        <w:tcPr>
          <w:tcW w:w="500" w:type="pct"/>
          <w:vMerge w:val="restart"/>
          <w:noWrap/>
          <w:vAlign w:val="center"/>
        </w:tcPr>
        <w:p w:rsidR="00EB772F" w:rsidRPr="00237EA2" w:rsidRDefault="00EB772F" w:rsidP="002E3D4B">
          <w:pPr>
            <w:pStyle w:val="NoSpacing"/>
            <w:jc w:val="center"/>
            <w:rPr>
              <w:rFonts w:ascii="Cambria" w:hAnsi="Cambria" w:cs="Cambria"/>
            </w:rPr>
          </w:pPr>
          <w:fldSimple w:instr=" PAGE  \* MERGEFORMAT ">
            <w:r w:rsidR="005F58A8" w:rsidRPr="005F58A8">
              <w:rPr>
                <w:rFonts w:ascii="Cambria" w:hAnsi="Cambria" w:cs="Cambria"/>
                <w:b/>
                <w:bCs/>
                <w:noProof/>
              </w:rPr>
              <w:t>160</w:t>
            </w:r>
          </w:fldSimple>
        </w:p>
      </w:tc>
      <w:tc>
        <w:tcPr>
          <w:tcW w:w="2250" w:type="pct"/>
          <w:tcBorders>
            <w:bottom w:val="single" w:sz="4" w:space="0" w:color="A6A6A6" w:themeColor="background1" w:themeShade="A6"/>
          </w:tcBorders>
        </w:tcPr>
        <w:p w:rsidR="00EB772F" w:rsidRPr="00237EA2" w:rsidRDefault="00EB772F">
          <w:pPr>
            <w:pStyle w:val="Header"/>
            <w:rPr>
              <w:rFonts w:cs="Times New Roman"/>
              <w:b/>
              <w:bCs/>
            </w:rPr>
          </w:pPr>
        </w:p>
      </w:tc>
    </w:tr>
    <w:tr w:rsidR="00EB772F" w:rsidRPr="00237EA2" w:rsidTr="003540F0">
      <w:trPr>
        <w:trHeight w:val="150"/>
      </w:trPr>
      <w:tc>
        <w:tcPr>
          <w:tcW w:w="2250" w:type="pct"/>
          <w:tcBorders>
            <w:top w:val="single" w:sz="4" w:space="0" w:color="A6A6A6" w:themeColor="background1" w:themeShade="A6"/>
          </w:tcBorders>
        </w:tcPr>
        <w:p w:rsidR="00EB772F" w:rsidRPr="00237EA2" w:rsidRDefault="00EB772F">
          <w:pPr>
            <w:pStyle w:val="Header"/>
            <w:rPr>
              <w:rFonts w:cs="Times New Roman"/>
              <w:b/>
              <w:bCs/>
            </w:rPr>
          </w:pPr>
        </w:p>
      </w:tc>
      <w:tc>
        <w:tcPr>
          <w:tcW w:w="500" w:type="pct"/>
          <w:vMerge/>
        </w:tcPr>
        <w:p w:rsidR="00EB772F" w:rsidRPr="00237EA2" w:rsidRDefault="00EB772F">
          <w:pPr>
            <w:pStyle w:val="Header"/>
            <w:jc w:val="center"/>
            <w:rPr>
              <w:rFonts w:cs="Times New Roman"/>
              <w:b/>
              <w:bCs/>
            </w:rPr>
          </w:pPr>
        </w:p>
      </w:tc>
      <w:tc>
        <w:tcPr>
          <w:tcW w:w="2250" w:type="pct"/>
          <w:tcBorders>
            <w:top w:val="single" w:sz="4" w:space="0" w:color="A6A6A6" w:themeColor="background1" w:themeShade="A6"/>
          </w:tcBorders>
        </w:tcPr>
        <w:p w:rsidR="00EB772F" w:rsidRPr="00237EA2" w:rsidRDefault="00EB772F">
          <w:pPr>
            <w:pStyle w:val="Header"/>
            <w:rPr>
              <w:rFonts w:cs="Times New Roman"/>
              <w:b/>
              <w:bCs/>
            </w:rPr>
          </w:pPr>
        </w:p>
      </w:tc>
    </w:tr>
  </w:tbl>
  <w:p w:rsidR="00EB772F" w:rsidRDefault="00EB772F">
    <w:pPr>
      <w:pStyle w:val="Footer"/>
      <w:rPr>
        <w:rFonts w:cs="Times New Roman"/>
      </w:rPr>
    </w:pP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0A0"/>
    </w:tblPr>
    <w:tblGrid>
      <w:gridCol w:w="6400"/>
      <w:gridCol w:w="1422"/>
      <w:gridCol w:w="6399"/>
    </w:tblGrid>
    <w:tr w:rsidR="00EB772F" w:rsidRPr="00237EA2" w:rsidTr="003540F0">
      <w:trPr>
        <w:trHeight w:val="151"/>
      </w:trPr>
      <w:tc>
        <w:tcPr>
          <w:tcW w:w="2250" w:type="pct"/>
          <w:tcBorders>
            <w:bottom w:val="single" w:sz="4" w:space="0" w:color="A6A6A6" w:themeColor="background1" w:themeShade="A6"/>
          </w:tcBorders>
        </w:tcPr>
        <w:p w:rsidR="00EB772F" w:rsidRPr="00237EA2" w:rsidRDefault="00EB772F">
          <w:pPr>
            <w:pStyle w:val="Header"/>
            <w:rPr>
              <w:rFonts w:cs="Times New Roman"/>
              <w:b/>
              <w:bCs/>
            </w:rPr>
          </w:pPr>
        </w:p>
      </w:tc>
      <w:tc>
        <w:tcPr>
          <w:tcW w:w="500" w:type="pct"/>
          <w:vMerge w:val="restart"/>
          <w:noWrap/>
          <w:vAlign w:val="center"/>
        </w:tcPr>
        <w:p w:rsidR="00EB772F" w:rsidRPr="00237EA2" w:rsidRDefault="00EB772F" w:rsidP="002E3D4B">
          <w:pPr>
            <w:pStyle w:val="NoSpacing"/>
            <w:jc w:val="center"/>
            <w:rPr>
              <w:rFonts w:ascii="Cambria" w:hAnsi="Cambria" w:cs="Cambria"/>
            </w:rPr>
          </w:pPr>
          <w:fldSimple w:instr=" PAGE  \* MERGEFORMAT ">
            <w:r w:rsidR="005F58A8" w:rsidRPr="005F58A8">
              <w:rPr>
                <w:rFonts w:ascii="Cambria" w:hAnsi="Cambria" w:cs="Cambria"/>
                <w:b/>
                <w:bCs/>
                <w:noProof/>
              </w:rPr>
              <w:t>162</w:t>
            </w:r>
          </w:fldSimple>
        </w:p>
      </w:tc>
      <w:tc>
        <w:tcPr>
          <w:tcW w:w="2250" w:type="pct"/>
          <w:tcBorders>
            <w:bottom w:val="single" w:sz="4" w:space="0" w:color="A6A6A6" w:themeColor="background1" w:themeShade="A6"/>
          </w:tcBorders>
        </w:tcPr>
        <w:p w:rsidR="00EB772F" w:rsidRPr="00237EA2" w:rsidRDefault="00EB772F">
          <w:pPr>
            <w:pStyle w:val="Header"/>
            <w:rPr>
              <w:rFonts w:cs="Times New Roman"/>
              <w:b/>
              <w:bCs/>
            </w:rPr>
          </w:pPr>
        </w:p>
      </w:tc>
    </w:tr>
    <w:tr w:rsidR="00EB772F" w:rsidRPr="00237EA2" w:rsidTr="003540F0">
      <w:trPr>
        <w:trHeight w:val="150"/>
      </w:trPr>
      <w:tc>
        <w:tcPr>
          <w:tcW w:w="2250" w:type="pct"/>
          <w:tcBorders>
            <w:top w:val="single" w:sz="4" w:space="0" w:color="A6A6A6" w:themeColor="background1" w:themeShade="A6"/>
          </w:tcBorders>
        </w:tcPr>
        <w:p w:rsidR="00EB772F" w:rsidRPr="00237EA2" w:rsidRDefault="00EB772F">
          <w:pPr>
            <w:pStyle w:val="Header"/>
            <w:rPr>
              <w:rFonts w:cs="Times New Roman"/>
              <w:b/>
              <w:bCs/>
            </w:rPr>
          </w:pPr>
        </w:p>
      </w:tc>
      <w:tc>
        <w:tcPr>
          <w:tcW w:w="500" w:type="pct"/>
          <w:vMerge/>
        </w:tcPr>
        <w:p w:rsidR="00EB772F" w:rsidRPr="00237EA2" w:rsidRDefault="00EB772F">
          <w:pPr>
            <w:pStyle w:val="Header"/>
            <w:jc w:val="center"/>
            <w:rPr>
              <w:rFonts w:cs="Times New Roman"/>
              <w:b/>
              <w:bCs/>
            </w:rPr>
          </w:pPr>
        </w:p>
      </w:tc>
      <w:tc>
        <w:tcPr>
          <w:tcW w:w="2250" w:type="pct"/>
          <w:tcBorders>
            <w:top w:val="single" w:sz="4" w:space="0" w:color="A6A6A6" w:themeColor="background1" w:themeShade="A6"/>
          </w:tcBorders>
        </w:tcPr>
        <w:p w:rsidR="00EB772F" w:rsidRPr="00237EA2" w:rsidRDefault="00EB772F">
          <w:pPr>
            <w:pStyle w:val="Header"/>
            <w:rPr>
              <w:rFonts w:cs="Times New Roman"/>
              <w:b/>
              <w:bCs/>
            </w:rPr>
          </w:pPr>
        </w:p>
      </w:tc>
    </w:tr>
  </w:tbl>
  <w:p w:rsidR="00EB772F" w:rsidRDefault="00EB772F">
    <w:pPr>
      <w:pStyle w:val="Footer"/>
      <w:rPr>
        <w:rFonts w:cs="Times New Roman"/>
      </w:rPr>
    </w:pP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0A0"/>
    </w:tblPr>
    <w:tblGrid>
      <w:gridCol w:w="3925"/>
      <w:gridCol w:w="872"/>
      <w:gridCol w:w="3924"/>
    </w:tblGrid>
    <w:tr w:rsidR="00EB772F" w:rsidRPr="00237EA2" w:rsidTr="003540F0">
      <w:trPr>
        <w:trHeight w:val="151"/>
      </w:trPr>
      <w:tc>
        <w:tcPr>
          <w:tcW w:w="2250" w:type="pct"/>
          <w:tcBorders>
            <w:bottom w:val="single" w:sz="4" w:space="0" w:color="A6A6A6" w:themeColor="background1" w:themeShade="A6"/>
          </w:tcBorders>
        </w:tcPr>
        <w:p w:rsidR="00EB772F" w:rsidRPr="00237EA2" w:rsidRDefault="00EB772F">
          <w:pPr>
            <w:pStyle w:val="Header"/>
            <w:rPr>
              <w:rFonts w:cs="Times New Roman"/>
              <w:b/>
              <w:bCs/>
            </w:rPr>
          </w:pPr>
        </w:p>
      </w:tc>
      <w:tc>
        <w:tcPr>
          <w:tcW w:w="500" w:type="pct"/>
          <w:vMerge w:val="restart"/>
          <w:noWrap/>
          <w:vAlign w:val="center"/>
        </w:tcPr>
        <w:p w:rsidR="00EB772F" w:rsidRPr="00237EA2" w:rsidRDefault="00EB772F" w:rsidP="002E3D4B">
          <w:pPr>
            <w:pStyle w:val="NoSpacing"/>
            <w:jc w:val="center"/>
            <w:rPr>
              <w:rFonts w:ascii="Cambria" w:hAnsi="Cambria" w:cs="Cambria"/>
            </w:rPr>
          </w:pPr>
          <w:fldSimple w:instr=" PAGE  \* MERGEFORMAT ">
            <w:r w:rsidR="005F58A8" w:rsidRPr="005F58A8">
              <w:rPr>
                <w:rFonts w:ascii="Cambria" w:hAnsi="Cambria" w:cs="Cambria"/>
                <w:b/>
                <w:bCs/>
                <w:noProof/>
              </w:rPr>
              <w:t>164</w:t>
            </w:r>
          </w:fldSimple>
        </w:p>
      </w:tc>
      <w:tc>
        <w:tcPr>
          <w:tcW w:w="2250" w:type="pct"/>
          <w:tcBorders>
            <w:bottom w:val="single" w:sz="4" w:space="0" w:color="A6A6A6" w:themeColor="background1" w:themeShade="A6"/>
          </w:tcBorders>
        </w:tcPr>
        <w:p w:rsidR="00EB772F" w:rsidRPr="00237EA2" w:rsidRDefault="00EB772F">
          <w:pPr>
            <w:pStyle w:val="Header"/>
            <w:rPr>
              <w:rFonts w:cs="Times New Roman"/>
              <w:b/>
              <w:bCs/>
            </w:rPr>
          </w:pPr>
        </w:p>
      </w:tc>
    </w:tr>
    <w:tr w:rsidR="00EB772F" w:rsidRPr="00237EA2" w:rsidTr="003540F0">
      <w:trPr>
        <w:trHeight w:val="150"/>
      </w:trPr>
      <w:tc>
        <w:tcPr>
          <w:tcW w:w="2250" w:type="pct"/>
          <w:tcBorders>
            <w:top w:val="single" w:sz="4" w:space="0" w:color="A6A6A6" w:themeColor="background1" w:themeShade="A6"/>
          </w:tcBorders>
        </w:tcPr>
        <w:p w:rsidR="00EB772F" w:rsidRPr="00237EA2" w:rsidRDefault="00EB772F">
          <w:pPr>
            <w:pStyle w:val="Header"/>
            <w:rPr>
              <w:rFonts w:cs="Times New Roman"/>
              <w:b/>
              <w:bCs/>
            </w:rPr>
          </w:pPr>
        </w:p>
      </w:tc>
      <w:tc>
        <w:tcPr>
          <w:tcW w:w="500" w:type="pct"/>
          <w:vMerge/>
        </w:tcPr>
        <w:p w:rsidR="00EB772F" w:rsidRPr="00237EA2" w:rsidRDefault="00EB772F">
          <w:pPr>
            <w:pStyle w:val="Header"/>
            <w:jc w:val="center"/>
            <w:rPr>
              <w:rFonts w:cs="Times New Roman"/>
              <w:b/>
              <w:bCs/>
            </w:rPr>
          </w:pPr>
        </w:p>
      </w:tc>
      <w:tc>
        <w:tcPr>
          <w:tcW w:w="2250" w:type="pct"/>
          <w:tcBorders>
            <w:top w:val="single" w:sz="4" w:space="0" w:color="A6A6A6" w:themeColor="background1" w:themeShade="A6"/>
          </w:tcBorders>
        </w:tcPr>
        <w:p w:rsidR="00EB772F" w:rsidRPr="00237EA2" w:rsidRDefault="00EB772F">
          <w:pPr>
            <w:pStyle w:val="Header"/>
            <w:rPr>
              <w:rFonts w:cs="Times New Roman"/>
              <w:b/>
              <w:bCs/>
            </w:rPr>
          </w:pPr>
        </w:p>
      </w:tc>
    </w:tr>
  </w:tbl>
  <w:p w:rsidR="00EB772F" w:rsidRDefault="00EB772F">
    <w:pPr>
      <w:pStyle w:val="Footer"/>
      <w:rPr>
        <w:rFonts w:cs="Times New Roman"/>
      </w:rPr>
    </w:pP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0A0"/>
    </w:tblPr>
    <w:tblGrid>
      <w:gridCol w:w="6400"/>
      <w:gridCol w:w="1422"/>
      <w:gridCol w:w="6399"/>
    </w:tblGrid>
    <w:tr w:rsidR="00EB772F" w:rsidRPr="00237EA2" w:rsidTr="003540F0">
      <w:trPr>
        <w:trHeight w:val="151"/>
      </w:trPr>
      <w:tc>
        <w:tcPr>
          <w:tcW w:w="2250" w:type="pct"/>
          <w:tcBorders>
            <w:bottom w:val="single" w:sz="4" w:space="0" w:color="A6A6A6" w:themeColor="background1" w:themeShade="A6"/>
          </w:tcBorders>
        </w:tcPr>
        <w:p w:rsidR="00EB772F" w:rsidRPr="00237EA2" w:rsidRDefault="00EB772F">
          <w:pPr>
            <w:pStyle w:val="Header"/>
            <w:rPr>
              <w:rFonts w:cs="Times New Roman"/>
              <w:b/>
              <w:bCs/>
            </w:rPr>
          </w:pPr>
        </w:p>
      </w:tc>
      <w:tc>
        <w:tcPr>
          <w:tcW w:w="500" w:type="pct"/>
          <w:vMerge w:val="restart"/>
          <w:noWrap/>
          <w:vAlign w:val="center"/>
        </w:tcPr>
        <w:p w:rsidR="00EB772F" w:rsidRPr="00237EA2" w:rsidRDefault="00EB772F" w:rsidP="002E3D4B">
          <w:pPr>
            <w:pStyle w:val="NoSpacing"/>
            <w:jc w:val="center"/>
            <w:rPr>
              <w:rFonts w:ascii="Cambria" w:hAnsi="Cambria" w:cs="Cambria"/>
            </w:rPr>
          </w:pPr>
          <w:fldSimple w:instr=" PAGE  \* MERGEFORMAT ">
            <w:r w:rsidR="005F58A8" w:rsidRPr="005F58A8">
              <w:rPr>
                <w:rFonts w:ascii="Cambria" w:hAnsi="Cambria" w:cs="Cambria"/>
                <w:b/>
                <w:bCs/>
                <w:noProof/>
              </w:rPr>
              <w:t>165</w:t>
            </w:r>
          </w:fldSimple>
        </w:p>
      </w:tc>
      <w:tc>
        <w:tcPr>
          <w:tcW w:w="2250" w:type="pct"/>
          <w:tcBorders>
            <w:bottom w:val="single" w:sz="4" w:space="0" w:color="A6A6A6" w:themeColor="background1" w:themeShade="A6"/>
          </w:tcBorders>
        </w:tcPr>
        <w:p w:rsidR="00EB772F" w:rsidRPr="00237EA2" w:rsidRDefault="00EB772F">
          <w:pPr>
            <w:pStyle w:val="Header"/>
            <w:rPr>
              <w:rFonts w:cs="Times New Roman"/>
              <w:b/>
              <w:bCs/>
            </w:rPr>
          </w:pPr>
        </w:p>
      </w:tc>
    </w:tr>
    <w:tr w:rsidR="00EB772F" w:rsidRPr="00237EA2" w:rsidTr="003540F0">
      <w:trPr>
        <w:trHeight w:val="150"/>
      </w:trPr>
      <w:tc>
        <w:tcPr>
          <w:tcW w:w="2250" w:type="pct"/>
          <w:tcBorders>
            <w:top w:val="single" w:sz="4" w:space="0" w:color="A6A6A6" w:themeColor="background1" w:themeShade="A6"/>
          </w:tcBorders>
        </w:tcPr>
        <w:p w:rsidR="00EB772F" w:rsidRPr="00237EA2" w:rsidRDefault="00EB772F">
          <w:pPr>
            <w:pStyle w:val="Header"/>
            <w:rPr>
              <w:rFonts w:cs="Times New Roman"/>
              <w:b/>
              <w:bCs/>
            </w:rPr>
          </w:pPr>
        </w:p>
      </w:tc>
      <w:tc>
        <w:tcPr>
          <w:tcW w:w="500" w:type="pct"/>
          <w:vMerge/>
        </w:tcPr>
        <w:p w:rsidR="00EB772F" w:rsidRPr="00237EA2" w:rsidRDefault="00EB772F">
          <w:pPr>
            <w:pStyle w:val="Header"/>
            <w:jc w:val="center"/>
            <w:rPr>
              <w:rFonts w:cs="Times New Roman"/>
              <w:b/>
              <w:bCs/>
            </w:rPr>
          </w:pPr>
        </w:p>
      </w:tc>
      <w:tc>
        <w:tcPr>
          <w:tcW w:w="2250" w:type="pct"/>
          <w:tcBorders>
            <w:top w:val="single" w:sz="4" w:space="0" w:color="A6A6A6" w:themeColor="background1" w:themeShade="A6"/>
          </w:tcBorders>
        </w:tcPr>
        <w:p w:rsidR="00EB772F" w:rsidRPr="00237EA2" w:rsidRDefault="00EB772F">
          <w:pPr>
            <w:pStyle w:val="Header"/>
            <w:rPr>
              <w:rFonts w:cs="Times New Roman"/>
              <w:b/>
              <w:bCs/>
            </w:rPr>
          </w:pPr>
        </w:p>
      </w:tc>
    </w:tr>
  </w:tbl>
  <w:p w:rsidR="00EB772F" w:rsidRDefault="00EB772F">
    <w:pPr>
      <w:pStyle w:val="Footer"/>
      <w:rPr>
        <w:rFonts w:cs="Times New Roman"/>
      </w:rPr>
    </w:pP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0A0"/>
    </w:tblPr>
    <w:tblGrid>
      <w:gridCol w:w="4075"/>
      <w:gridCol w:w="905"/>
      <w:gridCol w:w="4074"/>
    </w:tblGrid>
    <w:tr w:rsidR="00EB772F" w:rsidRPr="00C555D1" w:rsidTr="003540F0">
      <w:trPr>
        <w:trHeight w:val="151"/>
      </w:trPr>
      <w:tc>
        <w:tcPr>
          <w:tcW w:w="2250" w:type="pct"/>
          <w:tcBorders>
            <w:bottom w:val="single" w:sz="4" w:space="0" w:color="A6A6A6" w:themeColor="background1" w:themeShade="A6"/>
          </w:tcBorders>
        </w:tcPr>
        <w:p w:rsidR="00EB772F" w:rsidRPr="00C555D1" w:rsidRDefault="00EB772F">
          <w:pPr>
            <w:pStyle w:val="Header"/>
            <w:rPr>
              <w:b/>
              <w:bCs/>
            </w:rPr>
          </w:pPr>
        </w:p>
      </w:tc>
      <w:tc>
        <w:tcPr>
          <w:tcW w:w="500" w:type="pct"/>
          <w:vMerge w:val="restart"/>
          <w:noWrap/>
          <w:vAlign w:val="center"/>
        </w:tcPr>
        <w:p w:rsidR="00EB772F" w:rsidRPr="00C555D1" w:rsidRDefault="00EB772F" w:rsidP="00D26107">
          <w:pPr>
            <w:pStyle w:val="NoSpacing"/>
            <w:jc w:val="center"/>
            <w:rPr>
              <w:rFonts w:ascii="Cambria" w:hAnsi="Cambria"/>
            </w:rPr>
          </w:pPr>
          <w:fldSimple w:instr=" PAGE  \* MERGEFORMAT ">
            <w:r w:rsidR="005F58A8" w:rsidRPr="005F58A8">
              <w:rPr>
                <w:rFonts w:ascii="Cambria" w:hAnsi="Cambria"/>
                <w:b/>
                <w:noProof/>
              </w:rPr>
              <w:t>168</w:t>
            </w:r>
          </w:fldSimple>
        </w:p>
      </w:tc>
      <w:tc>
        <w:tcPr>
          <w:tcW w:w="2250" w:type="pct"/>
          <w:tcBorders>
            <w:bottom w:val="single" w:sz="4" w:space="0" w:color="A6A6A6" w:themeColor="background1" w:themeShade="A6"/>
          </w:tcBorders>
        </w:tcPr>
        <w:p w:rsidR="00EB772F" w:rsidRPr="00C555D1" w:rsidRDefault="00EB772F">
          <w:pPr>
            <w:pStyle w:val="Header"/>
            <w:rPr>
              <w:b/>
              <w:bCs/>
            </w:rPr>
          </w:pPr>
        </w:p>
      </w:tc>
    </w:tr>
    <w:tr w:rsidR="00EB772F" w:rsidRPr="00C555D1" w:rsidTr="003540F0">
      <w:trPr>
        <w:trHeight w:val="150"/>
      </w:trPr>
      <w:tc>
        <w:tcPr>
          <w:tcW w:w="2250" w:type="pct"/>
          <w:tcBorders>
            <w:top w:val="single" w:sz="4" w:space="0" w:color="A6A6A6" w:themeColor="background1" w:themeShade="A6"/>
          </w:tcBorders>
        </w:tcPr>
        <w:p w:rsidR="00EB772F" w:rsidRPr="00C555D1" w:rsidRDefault="00EB772F">
          <w:pPr>
            <w:pStyle w:val="Header"/>
            <w:rPr>
              <w:b/>
              <w:bCs/>
            </w:rPr>
          </w:pPr>
        </w:p>
      </w:tc>
      <w:tc>
        <w:tcPr>
          <w:tcW w:w="500" w:type="pct"/>
          <w:vMerge/>
        </w:tcPr>
        <w:p w:rsidR="00EB772F" w:rsidRPr="00C555D1" w:rsidRDefault="00EB772F">
          <w:pPr>
            <w:pStyle w:val="Header"/>
            <w:jc w:val="center"/>
            <w:rPr>
              <w:b/>
              <w:bCs/>
            </w:rPr>
          </w:pPr>
        </w:p>
      </w:tc>
      <w:tc>
        <w:tcPr>
          <w:tcW w:w="2250" w:type="pct"/>
          <w:tcBorders>
            <w:top w:val="single" w:sz="4" w:space="0" w:color="A6A6A6" w:themeColor="background1" w:themeShade="A6"/>
          </w:tcBorders>
        </w:tcPr>
        <w:p w:rsidR="00EB772F" w:rsidRPr="00C555D1" w:rsidRDefault="00EB772F">
          <w:pPr>
            <w:pStyle w:val="Header"/>
            <w:rPr>
              <w:b/>
              <w:bCs/>
            </w:rPr>
          </w:pPr>
        </w:p>
      </w:tc>
    </w:tr>
  </w:tbl>
  <w:p w:rsidR="00EB772F" w:rsidRDefault="00EB772F">
    <w:pPr>
      <w:pStyle w:val="Footer"/>
    </w:pP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0A0"/>
    </w:tblPr>
    <w:tblGrid>
      <w:gridCol w:w="5950"/>
      <w:gridCol w:w="1322"/>
      <w:gridCol w:w="5950"/>
    </w:tblGrid>
    <w:tr w:rsidR="00EB772F" w:rsidRPr="00C555D1" w:rsidTr="003540F0">
      <w:trPr>
        <w:trHeight w:val="151"/>
      </w:trPr>
      <w:tc>
        <w:tcPr>
          <w:tcW w:w="2250" w:type="pct"/>
          <w:tcBorders>
            <w:bottom w:val="single" w:sz="4" w:space="0" w:color="A6A6A6" w:themeColor="background1" w:themeShade="A6"/>
          </w:tcBorders>
        </w:tcPr>
        <w:p w:rsidR="00EB772F" w:rsidRPr="00C555D1" w:rsidRDefault="00EB772F">
          <w:pPr>
            <w:pStyle w:val="Header"/>
            <w:rPr>
              <w:b/>
              <w:bCs/>
            </w:rPr>
          </w:pPr>
        </w:p>
      </w:tc>
      <w:tc>
        <w:tcPr>
          <w:tcW w:w="500" w:type="pct"/>
          <w:vMerge w:val="restart"/>
          <w:noWrap/>
          <w:vAlign w:val="center"/>
        </w:tcPr>
        <w:p w:rsidR="00EB772F" w:rsidRPr="00C555D1" w:rsidRDefault="00EB772F" w:rsidP="00D26107">
          <w:pPr>
            <w:pStyle w:val="NoSpacing"/>
            <w:jc w:val="center"/>
            <w:rPr>
              <w:rFonts w:ascii="Cambria" w:hAnsi="Cambria"/>
            </w:rPr>
          </w:pPr>
          <w:fldSimple w:instr=" PAGE  \* MERGEFORMAT ">
            <w:r w:rsidR="005F58A8" w:rsidRPr="005F58A8">
              <w:rPr>
                <w:rFonts w:ascii="Cambria" w:hAnsi="Cambria"/>
                <w:b/>
                <w:noProof/>
              </w:rPr>
              <w:t>171</w:t>
            </w:r>
          </w:fldSimple>
        </w:p>
      </w:tc>
      <w:tc>
        <w:tcPr>
          <w:tcW w:w="2250" w:type="pct"/>
          <w:tcBorders>
            <w:bottom w:val="single" w:sz="4" w:space="0" w:color="A6A6A6" w:themeColor="background1" w:themeShade="A6"/>
          </w:tcBorders>
        </w:tcPr>
        <w:p w:rsidR="00EB772F" w:rsidRPr="00C555D1" w:rsidRDefault="00EB772F">
          <w:pPr>
            <w:pStyle w:val="Header"/>
            <w:rPr>
              <w:b/>
              <w:bCs/>
            </w:rPr>
          </w:pPr>
        </w:p>
      </w:tc>
    </w:tr>
    <w:tr w:rsidR="00EB772F" w:rsidRPr="00C555D1" w:rsidTr="003540F0">
      <w:trPr>
        <w:trHeight w:val="150"/>
      </w:trPr>
      <w:tc>
        <w:tcPr>
          <w:tcW w:w="2250" w:type="pct"/>
          <w:tcBorders>
            <w:top w:val="single" w:sz="4" w:space="0" w:color="A6A6A6" w:themeColor="background1" w:themeShade="A6"/>
          </w:tcBorders>
        </w:tcPr>
        <w:p w:rsidR="00EB772F" w:rsidRPr="00C555D1" w:rsidRDefault="00EB772F">
          <w:pPr>
            <w:pStyle w:val="Header"/>
            <w:rPr>
              <w:b/>
              <w:bCs/>
            </w:rPr>
          </w:pPr>
        </w:p>
      </w:tc>
      <w:tc>
        <w:tcPr>
          <w:tcW w:w="500" w:type="pct"/>
          <w:vMerge/>
        </w:tcPr>
        <w:p w:rsidR="00EB772F" w:rsidRPr="00C555D1" w:rsidRDefault="00EB772F">
          <w:pPr>
            <w:pStyle w:val="Header"/>
            <w:jc w:val="center"/>
            <w:rPr>
              <w:b/>
              <w:bCs/>
            </w:rPr>
          </w:pPr>
        </w:p>
      </w:tc>
      <w:tc>
        <w:tcPr>
          <w:tcW w:w="2250" w:type="pct"/>
          <w:tcBorders>
            <w:top w:val="single" w:sz="4" w:space="0" w:color="A6A6A6" w:themeColor="background1" w:themeShade="A6"/>
          </w:tcBorders>
        </w:tcPr>
        <w:p w:rsidR="00EB772F" w:rsidRPr="00C555D1" w:rsidRDefault="00EB772F">
          <w:pPr>
            <w:pStyle w:val="Header"/>
            <w:rPr>
              <w:b/>
              <w:bCs/>
            </w:rPr>
          </w:pPr>
        </w:p>
      </w:tc>
    </w:tr>
  </w:tbl>
  <w:p w:rsidR="00EB772F" w:rsidRDefault="00EB772F">
    <w:pPr>
      <w:pStyle w:val="Footer"/>
    </w:pP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0A0"/>
    </w:tblPr>
    <w:tblGrid>
      <w:gridCol w:w="3925"/>
      <w:gridCol w:w="872"/>
      <w:gridCol w:w="3924"/>
    </w:tblGrid>
    <w:tr w:rsidR="00EB772F" w:rsidRPr="00C555D1" w:rsidTr="007F3F2A">
      <w:trPr>
        <w:trHeight w:val="151"/>
      </w:trPr>
      <w:tc>
        <w:tcPr>
          <w:tcW w:w="2250" w:type="pct"/>
          <w:tcBorders>
            <w:bottom w:val="single" w:sz="4" w:space="0" w:color="A6A6A6" w:themeColor="background1" w:themeShade="A6"/>
          </w:tcBorders>
        </w:tcPr>
        <w:p w:rsidR="00EB772F" w:rsidRPr="00C555D1" w:rsidRDefault="00EB772F">
          <w:pPr>
            <w:pStyle w:val="Header"/>
            <w:rPr>
              <w:b/>
              <w:bCs/>
            </w:rPr>
          </w:pPr>
        </w:p>
      </w:tc>
      <w:tc>
        <w:tcPr>
          <w:tcW w:w="500" w:type="pct"/>
          <w:vMerge w:val="restart"/>
          <w:noWrap/>
          <w:vAlign w:val="center"/>
        </w:tcPr>
        <w:p w:rsidR="00EB772F" w:rsidRPr="00C555D1" w:rsidRDefault="00EB772F" w:rsidP="00F660CC">
          <w:pPr>
            <w:pStyle w:val="NoSpacing"/>
            <w:jc w:val="center"/>
            <w:rPr>
              <w:rFonts w:ascii="Cambria" w:hAnsi="Cambria"/>
            </w:rPr>
          </w:pPr>
          <w:fldSimple w:instr=" PAGE  \* MERGEFORMAT ">
            <w:r w:rsidR="005F58A8" w:rsidRPr="005F58A8">
              <w:rPr>
                <w:rFonts w:ascii="Cambria" w:hAnsi="Cambria"/>
                <w:b/>
                <w:noProof/>
              </w:rPr>
              <w:t>172</w:t>
            </w:r>
          </w:fldSimple>
        </w:p>
      </w:tc>
      <w:tc>
        <w:tcPr>
          <w:tcW w:w="2250" w:type="pct"/>
          <w:tcBorders>
            <w:bottom w:val="single" w:sz="4" w:space="0" w:color="A6A6A6" w:themeColor="background1" w:themeShade="A6"/>
          </w:tcBorders>
        </w:tcPr>
        <w:p w:rsidR="00EB772F" w:rsidRPr="00C555D1" w:rsidRDefault="00EB772F">
          <w:pPr>
            <w:pStyle w:val="Header"/>
            <w:rPr>
              <w:b/>
              <w:bCs/>
            </w:rPr>
          </w:pPr>
        </w:p>
      </w:tc>
    </w:tr>
    <w:tr w:rsidR="00EB772F" w:rsidRPr="00C555D1" w:rsidTr="007F3F2A">
      <w:trPr>
        <w:trHeight w:val="150"/>
      </w:trPr>
      <w:tc>
        <w:tcPr>
          <w:tcW w:w="2250" w:type="pct"/>
          <w:tcBorders>
            <w:top w:val="single" w:sz="4" w:space="0" w:color="A6A6A6" w:themeColor="background1" w:themeShade="A6"/>
          </w:tcBorders>
        </w:tcPr>
        <w:p w:rsidR="00EB772F" w:rsidRPr="00C555D1" w:rsidRDefault="00EB772F">
          <w:pPr>
            <w:pStyle w:val="Header"/>
            <w:rPr>
              <w:b/>
              <w:bCs/>
            </w:rPr>
          </w:pPr>
        </w:p>
      </w:tc>
      <w:tc>
        <w:tcPr>
          <w:tcW w:w="500" w:type="pct"/>
          <w:vMerge/>
        </w:tcPr>
        <w:p w:rsidR="00EB772F" w:rsidRPr="00C555D1" w:rsidRDefault="00EB772F">
          <w:pPr>
            <w:pStyle w:val="Header"/>
            <w:jc w:val="center"/>
            <w:rPr>
              <w:b/>
              <w:bCs/>
            </w:rPr>
          </w:pPr>
        </w:p>
      </w:tc>
      <w:tc>
        <w:tcPr>
          <w:tcW w:w="2250" w:type="pct"/>
          <w:tcBorders>
            <w:top w:val="single" w:sz="4" w:space="0" w:color="A6A6A6" w:themeColor="background1" w:themeShade="A6"/>
          </w:tcBorders>
        </w:tcPr>
        <w:p w:rsidR="00EB772F" w:rsidRPr="00C555D1" w:rsidRDefault="00EB772F">
          <w:pPr>
            <w:pStyle w:val="Header"/>
            <w:rPr>
              <w:b/>
              <w:bCs/>
            </w:rPr>
          </w:pPr>
        </w:p>
      </w:tc>
    </w:tr>
  </w:tbl>
  <w:p w:rsidR="00EB772F" w:rsidRDefault="00EB772F">
    <w:pPr>
      <w:pStyle w:val="Footer"/>
    </w:pP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0A0"/>
    </w:tblPr>
    <w:tblGrid>
      <w:gridCol w:w="6400"/>
      <w:gridCol w:w="1422"/>
      <w:gridCol w:w="6399"/>
    </w:tblGrid>
    <w:tr w:rsidR="00EB772F" w:rsidRPr="00C555D1" w:rsidTr="006C3410">
      <w:trPr>
        <w:trHeight w:val="151"/>
      </w:trPr>
      <w:tc>
        <w:tcPr>
          <w:tcW w:w="2250" w:type="pct"/>
          <w:tcBorders>
            <w:bottom w:val="single" w:sz="4" w:space="0" w:color="A6A6A6" w:themeColor="background1" w:themeShade="A6"/>
          </w:tcBorders>
        </w:tcPr>
        <w:p w:rsidR="00EB772F" w:rsidRPr="00C555D1" w:rsidRDefault="00EB772F">
          <w:pPr>
            <w:pStyle w:val="Header"/>
            <w:rPr>
              <w:b/>
              <w:bCs/>
            </w:rPr>
          </w:pPr>
        </w:p>
      </w:tc>
      <w:tc>
        <w:tcPr>
          <w:tcW w:w="500" w:type="pct"/>
          <w:vMerge w:val="restart"/>
          <w:noWrap/>
          <w:vAlign w:val="center"/>
        </w:tcPr>
        <w:p w:rsidR="00EB772F" w:rsidRPr="00C555D1" w:rsidRDefault="00EB772F" w:rsidP="00F660CC">
          <w:pPr>
            <w:pStyle w:val="NoSpacing"/>
            <w:jc w:val="center"/>
            <w:rPr>
              <w:rFonts w:ascii="Cambria" w:hAnsi="Cambria"/>
            </w:rPr>
          </w:pPr>
          <w:fldSimple w:instr=" PAGE  \* MERGEFORMAT ">
            <w:r w:rsidR="005F58A8" w:rsidRPr="005F58A8">
              <w:rPr>
                <w:rFonts w:ascii="Cambria" w:hAnsi="Cambria"/>
                <w:b/>
                <w:noProof/>
              </w:rPr>
              <w:t>174</w:t>
            </w:r>
          </w:fldSimple>
        </w:p>
      </w:tc>
      <w:tc>
        <w:tcPr>
          <w:tcW w:w="2250" w:type="pct"/>
          <w:tcBorders>
            <w:bottom w:val="single" w:sz="4" w:space="0" w:color="A6A6A6" w:themeColor="background1" w:themeShade="A6"/>
          </w:tcBorders>
        </w:tcPr>
        <w:p w:rsidR="00EB772F" w:rsidRPr="00C555D1" w:rsidRDefault="00EB772F">
          <w:pPr>
            <w:pStyle w:val="Header"/>
            <w:rPr>
              <w:b/>
              <w:bCs/>
            </w:rPr>
          </w:pPr>
        </w:p>
      </w:tc>
    </w:tr>
    <w:tr w:rsidR="00EB772F" w:rsidRPr="00C555D1" w:rsidTr="006C3410">
      <w:trPr>
        <w:trHeight w:val="150"/>
      </w:trPr>
      <w:tc>
        <w:tcPr>
          <w:tcW w:w="2250" w:type="pct"/>
          <w:tcBorders>
            <w:top w:val="single" w:sz="4" w:space="0" w:color="A6A6A6" w:themeColor="background1" w:themeShade="A6"/>
          </w:tcBorders>
        </w:tcPr>
        <w:p w:rsidR="00EB772F" w:rsidRPr="00C555D1" w:rsidRDefault="00EB772F">
          <w:pPr>
            <w:pStyle w:val="Header"/>
            <w:rPr>
              <w:b/>
              <w:bCs/>
            </w:rPr>
          </w:pPr>
        </w:p>
      </w:tc>
      <w:tc>
        <w:tcPr>
          <w:tcW w:w="500" w:type="pct"/>
          <w:vMerge/>
        </w:tcPr>
        <w:p w:rsidR="00EB772F" w:rsidRPr="00C555D1" w:rsidRDefault="00EB772F">
          <w:pPr>
            <w:pStyle w:val="Header"/>
            <w:jc w:val="center"/>
            <w:rPr>
              <w:b/>
              <w:bCs/>
            </w:rPr>
          </w:pPr>
        </w:p>
      </w:tc>
      <w:tc>
        <w:tcPr>
          <w:tcW w:w="2250" w:type="pct"/>
          <w:tcBorders>
            <w:top w:val="single" w:sz="4" w:space="0" w:color="A6A6A6" w:themeColor="background1" w:themeShade="A6"/>
          </w:tcBorders>
        </w:tcPr>
        <w:p w:rsidR="00EB772F" w:rsidRPr="00C555D1" w:rsidRDefault="00EB772F">
          <w:pPr>
            <w:pStyle w:val="Header"/>
            <w:rPr>
              <w:b/>
              <w:bCs/>
            </w:rPr>
          </w:pPr>
        </w:p>
      </w:tc>
    </w:tr>
  </w:tbl>
  <w:p w:rsidR="00EB772F" w:rsidRDefault="00EB772F">
    <w:pPr>
      <w:pStyle w:val="Footer"/>
    </w:pP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0A0"/>
    </w:tblPr>
    <w:tblGrid>
      <w:gridCol w:w="3925"/>
      <w:gridCol w:w="872"/>
      <w:gridCol w:w="3924"/>
    </w:tblGrid>
    <w:tr w:rsidR="00EB772F" w:rsidRPr="00C555D1" w:rsidTr="006C3410">
      <w:trPr>
        <w:trHeight w:val="151"/>
      </w:trPr>
      <w:tc>
        <w:tcPr>
          <w:tcW w:w="2250" w:type="pct"/>
          <w:tcBorders>
            <w:bottom w:val="single" w:sz="4" w:space="0" w:color="A6A6A6" w:themeColor="background1" w:themeShade="A6"/>
          </w:tcBorders>
        </w:tcPr>
        <w:p w:rsidR="00EB772F" w:rsidRPr="00C555D1" w:rsidRDefault="00EB772F">
          <w:pPr>
            <w:pStyle w:val="Header"/>
            <w:rPr>
              <w:b/>
              <w:bCs/>
            </w:rPr>
          </w:pPr>
        </w:p>
      </w:tc>
      <w:tc>
        <w:tcPr>
          <w:tcW w:w="500" w:type="pct"/>
          <w:vMerge w:val="restart"/>
          <w:noWrap/>
          <w:vAlign w:val="center"/>
        </w:tcPr>
        <w:p w:rsidR="00EB772F" w:rsidRPr="00C555D1" w:rsidRDefault="00EB772F" w:rsidP="00F660CC">
          <w:pPr>
            <w:pStyle w:val="NoSpacing"/>
            <w:jc w:val="center"/>
            <w:rPr>
              <w:rFonts w:ascii="Cambria" w:hAnsi="Cambria"/>
            </w:rPr>
          </w:pPr>
          <w:fldSimple w:instr=" PAGE  \* MERGEFORMAT ">
            <w:r w:rsidR="005F58A8" w:rsidRPr="005F58A8">
              <w:rPr>
                <w:rFonts w:ascii="Cambria" w:hAnsi="Cambria"/>
                <w:b/>
                <w:noProof/>
              </w:rPr>
              <w:t>176</w:t>
            </w:r>
          </w:fldSimple>
        </w:p>
      </w:tc>
      <w:tc>
        <w:tcPr>
          <w:tcW w:w="2250" w:type="pct"/>
          <w:tcBorders>
            <w:bottom w:val="single" w:sz="4" w:space="0" w:color="A6A6A6" w:themeColor="background1" w:themeShade="A6"/>
          </w:tcBorders>
        </w:tcPr>
        <w:p w:rsidR="00EB772F" w:rsidRPr="00C555D1" w:rsidRDefault="00EB772F">
          <w:pPr>
            <w:pStyle w:val="Header"/>
            <w:rPr>
              <w:b/>
              <w:bCs/>
            </w:rPr>
          </w:pPr>
        </w:p>
      </w:tc>
    </w:tr>
    <w:tr w:rsidR="00EB772F" w:rsidRPr="00C555D1" w:rsidTr="006C3410">
      <w:trPr>
        <w:trHeight w:val="150"/>
      </w:trPr>
      <w:tc>
        <w:tcPr>
          <w:tcW w:w="2250" w:type="pct"/>
          <w:tcBorders>
            <w:top w:val="single" w:sz="4" w:space="0" w:color="A6A6A6" w:themeColor="background1" w:themeShade="A6"/>
          </w:tcBorders>
        </w:tcPr>
        <w:p w:rsidR="00EB772F" w:rsidRPr="00C555D1" w:rsidRDefault="00EB772F">
          <w:pPr>
            <w:pStyle w:val="Header"/>
            <w:rPr>
              <w:b/>
              <w:bCs/>
            </w:rPr>
          </w:pPr>
        </w:p>
      </w:tc>
      <w:tc>
        <w:tcPr>
          <w:tcW w:w="500" w:type="pct"/>
          <w:vMerge/>
        </w:tcPr>
        <w:p w:rsidR="00EB772F" w:rsidRPr="00C555D1" w:rsidRDefault="00EB772F">
          <w:pPr>
            <w:pStyle w:val="Header"/>
            <w:jc w:val="center"/>
            <w:rPr>
              <w:b/>
              <w:bCs/>
            </w:rPr>
          </w:pPr>
        </w:p>
      </w:tc>
      <w:tc>
        <w:tcPr>
          <w:tcW w:w="2250" w:type="pct"/>
          <w:tcBorders>
            <w:top w:val="single" w:sz="4" w:space="0" w:color="A6A6A6" w:themeColor="background1" w:themeShade="A6"/>
          </w:tcBorders>
        </w:tcPr>
        <w:p w:rsidR="00EB772F" w:rsidRPr="00C555D1" w:rsidRDefault="00EB772F">
          <w:pPr>
            <w:pStyle w:val="Header"/>
            <w:rPr>
              <w:b/>
              <w:bCs/>
            </w:rPr>
          </w:pPr>
        </w:p>
      </w:tc>
    </w:tr>
  </w:tbl>
  <w:p w:rsidR="00EB772F" w:rsidRDefault="00EB772F">
    <w:pPr>
      <w:pStyle w:val="Footer"/>
    </w:pP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0A0"/>
    </w:tblPr>
    <w:tblGrid>
      <w:gridCol w:w="6400"/>
      <w:gridCol w:w="1422"/>
      <w:gridCol w:w="6399"/>
    </w:tblGrid>
    <w:tr w:rsidR="00EB772F" w:rsidRPr="00C555D1" w:rsidTr="006C3410">
      <w:trPr>
        <w:trHeight w:val="151"/>
      </w:trPr>
      <w:tc>
        <w:tcPr>
          <w:tcW w:w="2250" w:type="pct"/>
          <w:tcBorders>
            <w:bottom w:val="single" w:sz="4" w:space="0" w:color="A6A6A6" w:themeColor="background1" w:themeShade="A6"/>
          </w:tcBorders>
        </w:tcPr>
        <w:p w:rsidR="00EB772F" w:rsidRPr="00C555D1" w:rsidRDefault="00EB772F">
          <w:pPr>
            <w:pStyle w:val="Header"/>
            <w:rPr>
              <w:b/>
              <w:bCs/>
            </w:rPr>
          </w:pPr>
        </w:p>
      </w:tc>
      <w:tc>
        <w:tcPr>
          <w:tcW w:w="500" w:type="pct"/>
          <w:vMerge w:val="restart"/>
          <w:noWrap/>
          <w:vAlign w:val="center"/>
        </w:tcPr>
        <w:p w:rsidR="00EB772F" w:rsidRPr="00C555D1" w:rsidRDefault="00EB772F" w:rsidP="00F660CC">
          <w:pPr>
            <w:pStyle w:val="NoSpacing"/>
            <w:jc w:val="center"/>
            <w:rPr>
              <w:rFonts w:ascii="Cambria" w:hAnsi="Cambria"/>
            </w:rPr>
          </w:pPr>
          <w:fldSimple w:instr=" PAGE  \* MERGEFORMAT ">
            <w:r w:rsidR="005F58A8" w:rsidRPr="005F58A8">
              <w:rPr>
                <w:rFonts w:ascii="Cambria" w:hAnsi="Cambria"/>
                <w:b/>
                <w:noProof/>
              </w:rPr>
              <w:t>178</w:t>
            </w:r>
          </w:fldSimple>
        </w:p>
      </w:tc>
      <w:tc>
        <w:tcPr>
          <w:tcW w:w="2250" w:type="pct"/>
          <w:tcBorders>
            <w:bottom w:val="single" w:sz="4" w:space="0" w:color="A6A6A6" w:themeColor="background1" w:themeShade="A6"/>
          </w:tcBorders>
        </w:tcPr>
        <w:p w:rsidR="00EB772F" w:rsidRPr="00C555D1" w:rsidRDefault="00EB772F">
          <w:pPr>
            <w:pStyle w:val="Header"/>
            <w:rPr>
              <w:b/>
              <w:bCs/>
            </w:rPr>
          </w:pPr>
        </w:p>
      </w:tc>
    </w:tr>
    <w:tr w:rsidR="00EB772F" w:rsidRPr="00C555D1" w:rsidTr="006C3410">
      <w:trPr>
        <w:trHeight w:val="150"/>
      </w:trPr>
      <w:tc>
        <w:tcPr>
          <w:tcW w:w="2250" w:type="pct"/>
          <w:tcBorders>
            <w:top w:val="single" w:sz="4" w:space="0" w:color="A6A6A6" w:themeColor="background1" w:themeShade="A6"/>
          </w:tcBorders>
        </w:tcPr>
        <w:p w:rsidR="00EB772F" w:rsidRPr="00C555D1" w:rsidRDefault="00EB772F">
          <w:pPr>
            <w:pStyle w:val="Header"/>
            <w:rPr>
              <w:b/>
              <w:bCs/>
            </w:rPr>
          </w:pPr>
        </w:p>
      </w:tc>
      <w:tc>
        <w:tcPr>
          <w:tcW w:w="500" w:type="pct"/>
          <w:vMerge/>
        </w:tcPr>
        <w:p w:rsidR="00EB772F" w:rsidRPr="00C555D1" w:rsidRDefault="00EB772F">
          <w:pPr>
            <w:pStyle w:val="Header"/>
            <w:jc w:val="center"/>
            <w:rPr>
              <w:b/>
              <w:bCs/>
            </w:rPr>
          </w:pPr>
        </w:p>
      </w:tc>
      <w:tc>
        <w:tcPr>
          <w:tcW w:w="2250" w:type="pct"/>
          <w:tcBorders>
            <w:top w:val="single" w:sz="4" w:space="0" w:color="A6A6A6" w:themeColor="background1" w:themeShade="A6"/>
          </w:tcBorders>
        </w:tcPr>
        <w:p w:rsidR="00EB772F" w:rsidRPr="00C555D1" w:rsidRDefault="00EB772F">
          <w:pPr>
            <w:pStyle w:val="Header"/>
            <w:rPr>
              <w:b/>
              <w:bCs/>
            </w:rPr>
          </w:pPr>
        </w:p>
      </w:tc>
    </w:tr>
  </w:tbl>
  <w:p w:rsidR="00EB772F" w:rsidRDefault="00EB772F">
    <w:pPr>
      <w:pStyle w:val="Foo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400"/>
      <w:gridCol w:w="1422"/>
      <w:gridCol w:w="6399"/>
    </w:tblGrid>
    <w:tr w:rsidR="00EB772F" w:rsidTr="00113DD2">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49</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113DD2">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0A0"/>
    </w:tblPr>
    <w:tblGrid>
      <w:gridCol w:w="4052"/>
      <w:gridCol w:w="901"/>
      <w:gridCol w:w="4052"/>
    </w:tblGrid>
    <w:tr w:rsidR="00EB772F" w:rsidRPr="006C32BE" w:rsidTr="006C3410">
      <w:trPr>
        <w:trHeight w:val="151"/>
      </w:trPr>
      <w:tc>
        <w:tcPr>
          <w:tcW w:w="2250" w:type="pct"/>
          <w:tcBorders>
            <w:bottom w:val="single" w:sz="4" w:space="0" w:color="A6A6A6" w:themeColor="background1" w:themeShade="A6"/>
          </w:tcBorders>
        </w:tcPr>
        <w:p w:rsidR="00EB772F" w:rsidRPr="006C32BE" w:rsidRDefault="00EB772F">
          <w:pPr>
            <w:pStyle w:val="Header"/>
            <w:rPr>
              <w:rFonts w:cs="Times New Roman"/>
              <w:b/>
              <w:bCs/>
            </w:rPr>
          </w:pPr>
        </w:p>
      </w:tc>
      <w:tc>
        <w:tcPr>
          <w:tcW w:w="500" w:type="pct"/>
          <w:vMerge w:val="restart"/>
          <w:noWrap/>
          <w:vAlign w:val="center"/>
        </w:tcPr>
        <w:p w:rsidR="00EB772F" w:rsidRPr="006C32BE" w:rsidRDefault="00EB772F" w:rsidP="006C3410">
          <w:pPr>
            <w:pStyle w:val="NoSpacing"/>
            <w:jc w:val="center"/>
            <w:rPr>
              <w:rFonts w:ascii="Cambria" w:hAnsi="Cambria" w:cs="Cambria"/>
            </w:rPr>
          </w:pPr>
          <w:fldSimple w:instr=" PAGE  \* MERGEFORMAT ">
            <w:r w:rsidR="005F58A8" w:rsidRPr="005F58A8">
              <w:rPr>
                <w:rFonts w:ascii="Cambria" w:hAnsi="Cambria" w:cs="Cambria"/>
                <w:b/>
                <w:bCs/>
                <w:noProof/>
              </w:rPr>
              <w:t>180</w:t>
            </w:r>
          </w:fldSimple>
        </w:p>
      </w:tc>
      <w:tc>
        <w:tcPr>
          <w:tcW w:w="2250" w:type="pct"/>
          <w:tcBorders>
            <w:bottom w:val="single" w:sz="4" w:space="0" w:color="A6A6A6" w:themeColor="background1" w:themeShade="A6"/>
          </w:tcBorders>
        </w:tcPr>
        <w:p w:rsidR="00EB772F" w:rsidRPr="006C32BE" w:rsidRDefault="00EB772F">
          <w:pPr>
            <w:pStyle w:val="Header"/>
            <w:rPr>
              <w:rFonts w:cs="Times New Roman"/>
              <w:b/>
              <w:bCs/>
            </w:rPr>
          </w:pPr>
        </w:p>
      </w:tc>
    </w:tr>
    <w:tr w:rsidR="00EB772F" w:rsidRPr="006C32BE" w:rsidTr="006C3410">
      <w:trPr>
        <w:trHeight w:val="150"/>
      </w:trPr>
      <w:tc>
        <w:tcPr>
          <w:tcW w:w="2250" w:type="pct"/>
          <w:tcBorders>
            <w:top w:val="single" w:sz="4" w:space="0" w:color="A6A6A6" w:themeColor="background1" w:themeShade="A6"/>
          </w:tcBorders>
        </w:tcPr>
        <w:p w:rsidR="00EB772F" w:rsidRPr="006C32BE" w:rsidRDefault="00EB772F">
          <w:pPr>
            <w:pStyle w:val="Header"/>
            <w:rPr>
              <w:rFonts w:cs="Times New Roman"/>
              <w:b/>
              <w:bCs/>
            </w:rPr>
          </w:pPr>
        </w:p>
      </w:tc>
      <w:tc>
        <w:tcPr>
          <w:tcW w:w="500" w:type="pct"/>
          <w:vMerge/>
        </w:tcPr>
        <w:p w:rsidR="00EB772F" w:rsidRPr="006C32BE" w:rsidRDefault="00EB772F">
          <w:pPr>
            <w:pStyle w:val="Header"/>
            <w:jc w:val="center"/>
            <w:rPr>
              <w:rFonts w:cs="Times New Roman"/>
              <w:b/>
              <w:bCs/>
            </w:rPr>
          </w:pPr>
        </w:p>
      </w:tc>
      <w:tc>
        <w:tcPr>
          <w:tcW w:w="2250" w:type="pct"/>
          <w:tcBorders>
            <w:top w:val="single" w:sz="4" w:space="0" w:color="A6A6A6" w:themeColor="background1" w:themeShade="A6"/>
          </w:tcBorders>
        </w:tcPr>
        <w:p w:rsidR="00EB772F" w:rsidRPr="006C32BE" w:rsidRDefault="00EB772F">
          <w:pPr>
            <w:pStyle w:val="Header"/>
            <w:rPr>
              <w:rFonts w:cs="Times New Roman"/>
              <w:b/>
              <w:bCs/>
            </w:rPr>
          </w:pPr>
        </w:p>
      </w:tc>
    </w:tr>
  </w:tbl>
  <w:p w:rsidR="00EB772F" w:rsidRDefault="00EB772F">
    <w:pPr>
      <w:pStyle w:val="Footer"/>
      <w:rPr>
        <w:rFonts w:cs="Times New Roman"/>
      </w:rPr>
    </w:pP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0A0"/>
    </w:tblPr>
    <w:tblGrid>
      <w:gridCol w:w="3925"/>
      <w:gridCol w:w="872"/>
      <w:gridCol w:w="3924"/>
    </w:tblGrid>
    <w:tr w:rsidR="00EB772F" w:rsidRPr="00C555D1" w:rsidTr="006C3410">
      <w:trPr>
        <w:trHeight w:val="151"/>
      </w:trPr>
      <w:tc>
        <w:tcPr>
          <w:tcW w:w="2250" w:type="pct"/>
          <w:tcBorders>
            <w:bottom w:val="single" w:sz="4" w:space="0" w:color="A6A6A6" w:themeColor="background1" w:themeShade="A6"/>
          </w:tcBorders>
        </w:tcPr>
        <w:p w:rsidR="00EB772F" w:rsidRPr="00C555D1" w:rsidRDefault="00EB772F">
          <w:pPr>
            <w:pStyle w:val="Header"/>
            <w:rPr>
              <w:b/>
              <w:bCs/>
            </w:rPr>
          </w:pPr>
        </w:p>
      </w:tc>
      <w:tc>
        <w:tcPr>
          <w:tcW w:w="500" w:type="pct"/>
          <w:vMerge w:val="restart"/>
          <w:noWrap/>
          <w:vAlign w:val="center"/>
        </w:tcPr>
        <w:p w:rsidR="00EB772F" w:rsidRPr="00C555D1" w:rsidRDefault="00EB772F" w:rsidP="00F660CC">
          <w:pPr>
            <w:pStyle w:val="NoSpacing"/>
            <w:jc w:val="center"/>
            <w:rPr>
              <w:rFonts w:ascii="Cambria" w:hAnsi="Cambria"/>
            </w:rPr>
          </w:pPr>
          <w:fldSimple w:instr=" PAGE  \* MERGEFORMAT ">
            <w:r w:rsidR="005F58A8" w:rsidRPr="005F58A8">
              <w:rPr>
                <w:rFonts w:ascii="Cambria" w:hAnsi="Cambria"/>
                <w:b/>
                <w:noProof/>
              </w:rPr>
              <w:t>181</w:t>
            </w:r>
          </w:fldSimple>
        </w:p>
      </w:tc>
      <w:tc>
        <w:tcPr>
          <w:tcW w:w="2250" w:type="pct"/>
          <w:tcBorders>
            <w:bottom w:val="single" w:sz="4" w:space="0" w:color="A6A6A6" w:themeColor="background1" w:themeShade="A6"/>
          </w:tcBorders>
        </w:tcPr>
        <w:p w:rsidR="00EB772F" w:rsidRPr="00C555D1" w:rsidRDefault="00EB772F">
          <w:pPr>
            <w:pStyle w:val="Header"/>
            <w:rPr>
              <w:b/>
              <w:bCs/>
            </w:rPr>
          </w:pPr>
        </w:p>
      </w:tc>
    </w:tr>
    <w:tr w:rsidR="00EB772F" w:rsidRPr="00C555D1" w:rsidTr="006C3410">
      <w:trPr>
        <w:trHeight w:val="150"/>
      </w:trPr>
      <w:tc>
        <w:tcPr>
          <w:tcW w:w="2250" w:type="pct"/>
          <w:tcBorders>
            <w:top w:val="single" w:sz="4" w:space="0" w:color="A6A6A6" w:themeColor="background1" w:themeShade="A6"/>
          </w:tcBorders>
        </w:tcPr>
        <w:p w:rsidR="00EB772F" w:rsidRPr="00C555D1" w:rsidRDefault="00EB772F">
          <w:pPr>
            <w:pStyle w:val="Header"/>
            <w:rPr>
              <w:b/>
              <w:bCs/>
            </w:rPr>
          </w:pPr>
        </w:p>
      </w:tc>
      <w:tc>
        <w:tcPr>
          <w:tcW w:w="500" w:type="pct"/>
          <w:vMerge/>
        </w:tcPr>
        <w:p w:rsidR="00EB772F" w:rsidRPr="00C555D1" w:rsidRDefault="00EB772F">
          <w:pPr>
            <w:pStyle w:val="Header"/>
            <w:jc w:val="center"/>
            <w:rPr>
              <w:b/>
              <w:bCs/>
            </w:rPr>
          </w:pPr>
        </w:p>
      </w:tc>
      <w:tc>
        <w:tcPr>
          <w:tcW w:w="2250" w:type="pct"/>
          <w:tcBorders>
            <w:top w:val="single" w:sz="4" w:space="0" w:color="A6A6A6" w:themeColor="background1" w:themeShade="A6"/>
          </w:tcBorders>
        </w:tcPr>
        <w:p w:rsidR="00EB772F" w:rsidRPr="00C555D1" w:rsidRDefault="00EB772F">
          <w:pPr>
            <w:pStyle w:val="Header"/>
            <w:rPr>
              <w:b/>
              <w:bCs/>
            </w:rPr>
          </w:pPr>
        </w:p>
      </w:tc>
    </w:tr>
  </w:tbl>
  <w:p w:rsidR="00EB772F" w:rsidRDefault="00EB772F">
    <w:pPr>
      <w:pStyle w:val="Footer"/>
    </w:pPr>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0A0"/>
    </w:tblPr>
    <w:tblGrid>
      <w:gridCol w:w="6400"/>
      <w:gridCol w:w="1422"/>
      <w:gridCol w:w="6399"/>
    </w:tblGrid>
    <w:tr w:rsidR="00EB772F" w:rsidRPr="00C555D1" w:rsidTr="006C3410">
      <w:trPr>
        <w:trHeight w:val="151"/>
      </w:trPr>
      <w:tc>
        <w:tcPr>
          <w:tcW w:w="2250" w:type="pct"/>
          <w:tcBorders>
            <w:bottom w:val="single" w:sz="4" w:space="0" w:color="A6A6A6" w:themeColor="background1" w:themeShade="A6"/>
          </w:tcBorders>
        </w:tcPr>
        <w:p w:rsidR="00EB772F" w:rsidRPr="00C555D1" w:rsidRDefault="00EB772F">
          <w:pPr>
            <w:pStyle w:val="Header"/>
            <w:rPr>
              <w:b/>
              <w:bCs/>
            </w:rPr>
          </w:pPr>
        </w:p>
      </w:tc>
      <w:tc>
        <w:tcPr>
          <w:tcW w:w="500" w:type="pct"/>
          <w:vMerge w:val="restart"/>
          <w:noWrap/>
          <w:vAlign w:val="center"/>
        </w:tcPr>
        <w:p w:rsidR="00EB772F" w:rsidRPr="00C555D1" w:rsidRDefault="00EB772F" w:rsidP="00F660CC">
          <w:pPr>
            <w:pStyle w:val="NoSpacing"/>
            <w:jc w:val="center"/>
            <w:rPr>
              <w:rFonts w:ascii="Cambria" w:hAnsi="Cambria"/>
            </w:rPr>
          </w:pPr>
          <w:fldSimple w:instr=" PAGE  \* MERGEFORMAT ">
            <w:r w:rsidR="005F58A8" w:rsidRPr="005F58A8">
              <w:rPr>
                <w:rFonts w:ascii="Cambria" w:hAnsi="Cambria"/>
                <w:b/>
                <w:noProof/>
              </w:rPr>
              <w:t>182</w:t>
            </w:r>
          </w:fldSimple>
        </w:p>
      </w:tc>
      <w:tc>
        <w:tcPr>
          <w:tcW w:w="2250" w:type="pct"/>
          <w:tcBorders>
            <w:bottom w:val="single" w:sz="4" w:space="0" w:color="A6A6A6" w:themeColor="background1" w:themeShade="A6"/>
          </w:tcBorders>
        </w:tcPr>
        <w:p w:rsidR="00EB772F" w:rsidRPr="00C555D1" w:rsidRDefault="00EB772F">
          <w:pPr>
            <w:pStyle w:val="Header"/>
            <w:rPr>
              <w:b/>
              <w:bCs/>
            </w:rPr>
          </w:pPr>
        </w:p>
      </w:tc>
    </w:tr>
    <w:tr w:rsidR="00EB772F" w:rsidRPr="00C555D1" w:rsidTr="006C3410">
      <w:trPr>
        <w:trHeight w:val="150"/>
      </w:trPr>
      <w:tc>
        <w:tcPr>
          <w:tcW w:w="2250" w:type="pct"/>
          <w:tcBorders>
            <w:top w:val="single" w:sz="4" w:space="0" w:color="A6A6A6" w:themeColor="background1" w:themeShade="A6"/>
          </w:tcBorders>
        </w:tcPr>
        <w:p w:rsidR="00EB772F" w:rsidRPr="00C555D1" w:rsidRDefault="00EB772F">
          <w:pPr>
            <w:pStyle w:val="Header"/>
            <w:rPr>
              <w:b/>
              <w:bCs/>
            </w:rPr>
          </w:pPr>
        </w:p>
      </w:tc>
      <w:tc>
        <w:tcPr>
          <w:tcW w:w="500" w:type="pct"/>
          <w:vMerge/>
        </w:tcPr>
        <w:p w:rsidR="00EB772F" w:rsidRPr="00C555D1" w:rsidRDefault="00EB772F">
          <w:pPr>
            <w:pStyle w:val="Header"/>
            <w:jc w:val="center"/>
            <w:rPr>
              <w:b/>
              <w:bCs/>
            </w:rPr>
          </w:pPr>
        </w:p>
      </w:tc>
      <w:tc>
        <w:tcPr>
          <w:tcW w:w="2250" w:type="pct"/>
          <w:tcBorders>
            <w:top w:val="single" w:sz="4" w:space="0" w:color="A6A6A6" w:themeColor="background1" w:themeShade="A6"/>
          </w:tcBorders>
        </w:tcPr>
        <w:p w:rsidR="00EB772F" w:rsidRPr="00C555D1" w:rsidRDefault="00EB772F">
          <w:pPr>
            <w:pStyle w:val="Header"/>
            <w:rPr>
              <w:b/>
              <w:bCs/>
            </w:rPr>
          </w:pPr>
        </w:p>
      </w:tc>
    </w:tr>
  </w:tbl>
  <w:p w:rsidR="00EB772F" w:rsidRDefault="00EB772F">
    <w:pPr>
      <w:pStyle w:val="Footer"/>
    </w:pP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0A0"/>
    </w:tblPr>
    <w:tblGrid>
      <w:gridCol w:w="3925"/>
      <w:gridCol w:w="872"/>
      <w:gridCol w:w="3924"/>
    </w:tblGrid>
    <w:tr w:rsidR="00EB772F" w:rsidRPr="00C555D1" w:rsidTr="006C3410">
      <w:trPr>
        <w:trHeight w:val="151"/>
      </w:trPr>
      <w:tc>
        <w:tcPr>
          <w:tcW w:w="2250" w:type="pct"/>
          <w:tcBorders>
            <w:bottom w:val="single" w:sz="4" w:space="0" w:color="A6A6A6" w:themeColor="background1" w:themeShade="A6"/>
          </w:tcBorders>
        </w:tcPr>
        <w:p w:rsidR="00EB772F" w:rsidRPr="00C555D1" w:rsidRDefault="00EB772F">
          <w:pPr>
            <w:pStyle w:val="Header"/>
            <w:rPr>
              <w:b/>
              <w:bCs/>
            </w:rPr>
          </w:pPr>
        </w:p>
      </w:tc>
      <w:tc>
        <w:tcPr>
          <w:tcW w:w="500" w:type="pct"/>
          <w:vMerge w:val="restart"/>
          <w:noWrap/>
          <w:vAlign w:val="center"/>
        </w:tcPr>
        <w:p w:rsidR="00EB772F" w:rsidRPr="00C555D1" w:rsidRDefault="00EB772F" w:rsidP="00F660CC">
          <w:pPr>
            <w:pStyle w:val="NoSpacing"/>
            <w:jc w:val="center"/>
            <w:rPr>
              <w:rFonts w:ascii="Cambria" w:hAnsi="Cambria"/>
            </w:rPr>
          </w:pPr>
          <w:fldSimple w:instr=" PAGE  \* MERGEFORMAT ">
            <w:r w:rsidR="005F58A8" w:rsidRPr="005F58A8">
              <w:rPr>
                <w:rFonts w:ascii="Cambria" w:hAnsi="Cambria"/>
                <w:b/>
                <w:noProof/>
              </w:rPr>
              <w:t>185</w:t>
            </w:r>
          </w:fldSimple>
        </w:p>
      </w:tc>
      <w:tc>
        <w:tcPr>
          <w:tcW w:w="2250" w:type="pct"/>
          <w:tcBorders>
            <w:bottom w:val="single" w:sz="4" w:space="0" w:color="A6A6A6" w:themeColor="background1" w:themeShade="A6"/>
          </w:tcBorders>
        </w:tcPr>
        <w:p w:rsidR="00EB772F" w:rsidRPr="00C555D1" w:rsidRDefault="00EB772F">
          <w:pPr>
            <w:pStyle w:val="Header"/>
            <w:rPr>
              <w:b/>
              <w:bCs/>
            </w:rPr>
          </w:pPr>
        </w:p>
      </w:tc>
    </w:tr>
    <w:tr w:rsidR="00EB772F" w:rsidRPr="00C555D1" w:rsidTr="006C3410">
      <w:trPr>
        <w:trHeight w:val="150"/>
      </w:trPr>
      <w:tc>
        <w:tcPr>
          <w:tcW w:w="2250" w:type="pct"/>
          <w:tcBorders>
            <w:top w:val="single" w:sz="4" w:space="0" w:color="A6A6A6" w:themeColor="background1" w:themeShade="A6"/>
          </w:tcBorders>
        </w:tcPr>
        <w:p w:rsidR="00EB772F" w:rsidRPr="00C555D1" w:rsidRDefault="00EB772F">
          <w:pPr>
            <w:pStyle w:val="Header"/>
            <w:rPr>
              <w:b/>
              <w:bCs/>
            </w:rPr>
          </w:pPr>
        </w:p>
      </w:tc>
      <w:tc>
        <w:tcPr>
          <w:tcW w:w="500" w:type="pct"/>
          <w:vMerge/>
        </w:tcPr>
        <w:p w:rsidR="00EB772F" w:rsidRPr="00C555D1" w:rsidRDefault="00EB772F">
          <w:pPr>
            <w:pStyle w:val="Header"/>
            <w:jc w:val="center"/>
            <w:rPr>
              <w:b/>
              <w:bCs/>
            </w:rPr>
          </w:pPr>
        </w:p>
      </w:tc>
      <w:tc>
        <w:tcPr>
          <w:tcW w:w="2250" w:type="pct"/>
          <w:tcBorders>
            <w:top w:val="single" w:sz="4" w:space="0" w:color="A6A6A6" w:themeColor="background1" w:themeShade="A6"/>
          </w:tcBorders>
        </w:tcPr>
        <w:p w:rsidR="00EB772F" w:rsidRPr="00C555D1" w:rsidRDefault="00EB772F">
          <w:pPr>
            <w:pStyle w:val="Header"/>
            <w:rPr>
              <w:b/>
              <w:bCs/>
            </w:rPr>
          </w:pPr>
        </w:p>
      </w:tc>
    </w:tr>
  </w:tbl>
  <w:p w:rsidR="00EB772F" w:rsidRDefault="00EB772F">
    <w:pPr>
      <w:pStyle w:val="Footer"/>
    </w:pP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0A0"/>
    </w:tblPr>
    <w:tblGrid>
      <w:gridCol w:w="10165"/>
      <w:gridCol w:w="2259"/>
      <w:gridCol w:w="10166"/>
    </w:tblGrid>
    <w:tr w:rsidR="00EB772F" w:rsidRPr="00C555D1" w:rsidTr="00ED74DA">
      <w:trPr>
        <w:trHeight w:val="151"/>
      </w:trPr>
      <w:tc>
        <w:tcPr>
          <w:tcW w:w="2250" w:type="pct"/>
          <w:tcBorders>
            <w:bottom w:val="single" w:sz="4" w:space="0" w:color="A6A6A6" w:themeColor="background1" w:themeShade="A6"/>
          </w:tcBorders>
        </w:tcPr>
        <w:p w:rsidR="00EB772F" w:rsidRPr="00C555D1" w:rsidRDefault="00EB772F">
          <w:pPr>
            <w:pStyle w:val="Header"/>
            <w:rPr>
              <w:b/>
              <w:bCs/>
            </w:rPr>
          </w:pPr>
        </w:p>
      </w:tc>
      <w:tc>
        <w:tcPr>
          <w:tcW w:w="500" w:type="pct"/>
          <w:vMerge w:val="restart"/>
          <w:tcBorders>
            <w:bottom w:val="single" w:sz="4" w:space="0" w:color="A6A6A6" w:themeColor="background1" w:themeShade="A6"/>
          </w:tcBorders>
          <w:noWrap/>
          <w:vAlign w:val="center"/>
        </w:tcPr>
        <w:p w:rsidR="00EB772F" w:rsidRPr="00C555D1" w:rsidRDefault="00EB772F" w:rsidP="00F660CC">
          <w:pPr>
            <w:pStyle w:val="NoSpacing"/>
            <w:jc w:val="center"/>
            <w:rPr>
              <w:rFonts w:ascii="Cambria" w:hAnsi="Cambria"/>
            </w:rPr>
          </w:pPr>
          <w:fldSimple w:instr=" PAGE  \* MERGEFORMAT ">
            <w:r w:rsidR="005F58A8" w:rsidRPr="005F58A8">
              <w:rPr>
                <w:rFonts w:ascii="Cambria" w:hAnsi="Cambria"/>
                <w:b/>
                <w:noProof/>
              </w:rPr>
              <w:t>186</w:t>
            </w:r>
          </w:fldSimple>
        </w:p>
      </w:tc>
      <w:tc>
        <w:tcPr>
          <w:tcW w:w="2250" w:type="pct"/>
          <w:tcBorders>
            <w:bottom w:val="single" w:sz="4" w:space="0" w:color="A6A6A6" w:themeColor="background1" w:themeShade="A6"/>
          </w:tcBorders>
        </w:tcPr>
        <w:p w:rsidR="00EB772F" w:rsidRPr="00C555D1" w:rsidRDefault="00EB772F">
          <w:pPr>
            <w:pStyle w:val="Header"/>
            <w:rPr>
              <w:b/>
              <w:bCs/>
            </w:rPr>
          </w:pPr>
        </w:p>
      </w:tc>
    </w:tr>
    <w:tr w:rsidR="00EB772F" w:rsidRPr="00C555D1" w:rsidTr="00ED74DA">
      <w:trPr>
        <w:trHeight w:val="311"/>
      </w:trPr>
      <w:tc>
        <w:tcPr>
          <w:tcW w:w="2250" w:type="pct"/>
          <w:tcBorders>
            <w:top w:val="single" w:sz="4" w:space="0" w:color="A6A6A6" w:themeColor="background1" w:themeShade="A6"/>
          </w:tcBorders>
        </w:tcPr>
        <w:p w:rsidR="00EB772F" w:rsidRPr="00C555D1" w:rsidRDefault="00EB772F">
          <w:pPr>
            <w:pStyle w:val="Header"/>
            <w:rPr>
              <w:b/>
              <w:bCs/>
            </w:rPr>
          </w:pPr>
        </w:p>
      </w:tc>
      <w:tc>
        <w:tcPr>
          <w:tcW w:w="500" w:type="pct"/>
          <w:vMerge/>
          <w:tcBorders>
            <w:top w:val="single" w:sz="4" w:space="0" w:color="A6A6A6" w:themeColor="background1" w:themeShade="A6"/>
          </w:tcBorders>
        </w:tcPr>
        <w:p w:rsidR="00EB772F" w:rsidRPr="00C555D1" w:rsidRDefault="00EB772F">
          <w:pPr>
            <w:pStyle w:val="Header"/>
            <w:jc w:val="center"/>
            <w:rPr>
              <w:b/>
              <w:bCs/>
            </w:rPr>
          </w:pPr>
        </w:p>
      </w:tc>
      <w:tc>
        <w:tcPr>
          <w:tcW w:w="2250" w:type="pct"/>
          <w:tcBorders>
            <w:top w:val="single" w:sz="4" w:space="0" w:color="A6A6A6" w:themeColor="background1" w:themeShade="A6"/>
          </w:tcBorders>
        </w:tcPr>
        <w:p w:rsidR="00EB772F" w:rsidRPr="00C555D1" w:rsidRDefault="00EB772F">
          <w:pPr>
            <w:pStyle w:val="Header"/>
            <w:rPr>
              <w:b/>
              <w:bCs/>
            </w:rPr>
          </w:pPr>
        </w:p>
      </w:tc>
    </w:tr>
  </w:tbl>
  <w:p w:rsidR="00EB772F" w:rsidRDefault="00EB772F" w:rsidP="00543357">
    <w:pPr>
      <w:pStyle w:val="Footer"/>
    </w:pP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0A0"/>
    </w:tblPr>
    <w:tblGrid>
      <w:gridCol w:w="6144"/>
      <w:gridCol w:w="1365"/>
      <w:gridCol w:w="6144"/>
    </w:tblGrid>
    <w:tr w:rsidR="00EB772F" w:rsidRPr="00C555D1" w:rsidTr="008533AC">
      <w:trPr>
        <w:trHeight w:val="151"/>
      </w:trPr>
      <w:tc>
        <w:tcPr>
          <w:tcW w:w="2250" w:type="pct"/>
          <w:tcBorders>
            <w:bottom w:val="single" w:sz="4" w:space="0" w:color="A6A6A6" w:themeColor="background1" w:themeShade="A6"/>
          </w:tcBorders>
        </w:tcPr>
        <w:p w:rsidR="00EB772F" w:rsidRPr="00C555D1" w:rsidRDefault="00EB772F">
          <w:pPr>
            <w:pStyle w:val="Header"/>
            <w:rPr>
              <w:b/>
              <w:bCs/>
            </w:rPr>
          </w:pPr>
        </w:p>
      </w:tc>
      <w:tc>
        <w:tcPr>
          <w:tcW w:w="500" w:type="pct"/>
          <w:vMerge w:val="restart"/>
          <w:noWrap/>
          <w:vAlign w:val="center"/>
        </w:tcPr>
        <w:p w:rsidR="00EB772F" w:rsidRPr="00C555D1" w:rsidRDefault="00EB772F" w:rsidP="00F660CC">
          <w:pPr>
            <w:pStyle w:val="NoSpacing"/>
            <w:jc w:val="center"/>
            <w:rPr>
              <w:rFonts w:ascii="Cambria" w:hAnsi="Cambria"/>
            </w:rPr>
          </w:pPr>
          <w:fldSimple w:instr=" PAGE  \* MERGEFORMAT ">
            <w:r w:rsidR="005F58A8" w:rsidRPr="005F58A8">
              <w:rPr>
                <w:rFonts w:ascii="Cambria" w:hAnsi="Cambria"/>
                <w:b/>
                <w:noProof/>
              </w:rPr>
              <w:t>190</w:t>
            </w:r>
          </w:fldSimple>
        </w:p>
      </w:tc>
      <w:tc>
        <w:tcPr>
          <w:tcW w:w="2250" w:type="pct"/>
          <w:tcBorders>
            <w:bottom w:val="single" w:sz="4" w:space="0" w:color="A6A6A6" w:themeColor="background1" w:themeShade="A6"/>
          </w:tcBorders>
        </w:tcPr>
        <w:p w:rsidR="00EB772F" w:rsidRPr="00C555D1" w:rsidRDefault="00EB772F">
          <w:pPr>
            <w:pStyle w:val="Header"/>
            <w:rPr>
              <w:b/>
              <w:bCs/>
            </w:rPr>
          </w:pPr>
        </w:p>
      </w:tc>
    </w:tr>
    <w:tr w:rsidR="00EB772F" w:rsidRPr="00C555D1" w:rsidTr="008533AC">
      <w:trPr>
        <w:trHeight w:val="150"/>
      </w:trPr>
      <w:tc>
        <w:tcPr>
          <w:tcW w:w="2250" w:type="pct"/>
          <w:tcBorders>
            <w:top w:val="single" w:sz="4" w:space="0" w:color="A6A6A6" w:themeColor="background1" w:themeShade="A6"/>
          </w:tcBorders>
        </w:tcPr>
        <w:p w:rsidR="00EB772F" w:rsidRPr="00C555D1" w:rsidRDefault="00EB772F">
          <w:pPr>
            <w:pStyle w:val="Header"/>
            <w:rPr>
              <w:b/>
              <w:bCs/>
            </w:rPr>
          </w:pPr>
        </w:p>
      </w:tc>
      <w:tc>
        <w:tcPr>
          <w:tcW w:w="500" w:type="pct"/>
          <w:vMerge/>
        </w:tcPr>
        <w:p w:rsidR="00EB772F" w:rsidRPr="00C555D1" w:rsidRDefault="00EB772F">
          <w:pPr>
            <w:pStyle w:val="Header"/>
            <w:jc w:val="center"/>
            <w:rPr>
              <w:b/>
              <w:bCs/>
            </w:rPr>
          </w:pPr>
        </w:p>
      </w:tc>
      <w:tc>
        <w:tcPr>
          <w:tcW w:w="2250" w:type="pct"/>
          <w:tcBorders>
            <w:top w:val="single" w:sz="4" w:space="0" w:color="A6A6A6" w:themeColor="background1" w:themeShade="A6"/>
          </w:tcBorders>
        </w:tcPr>
        <w:p w:rsidR="00EB772F" w:rsidRPr="00C555D1" w:rsidRDefault="00EB772F">
          <w:pPr>
            <w:pStyle w:val="Header"/>
            <w:rPr>
              <w:b/>
              <w:bCs/>
            </w:rPr>
          </w:pPr>
        </w:p>
      </w:tc>
    </w:tr>
  </w:tbl>
  <w:p w:rsidR="00EB772F" w:rsidRDefault="00EB772F" w:rsidP="00543357">
    <w:pPr>
      <w:pStyle w:val="Footer"/>
    </w:pP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0A0"/>
    </w:tblPr>
    <w:tblGrid>
      <w:gridCol w:w="6400"/>
      <w:gridCol w:w="1422"/>
      <w:gridCol w:w="6399"/>
    </w:tblGrid>
    <w:tr w:rsidR="00EB772F" w:rsidRPr="00C555D1" w:rsidTr="008533AC">
      <w:trPr>
        <w:trHeight w:val="151"/>
      </w:trPr>
      <w:tc>
        <w:tcPr>
          <w:tcW w:w="2250" w:type="pct"/>
          <w:tcBorders>
            <w:bottom w:val="single" w:sz="4" w:space="0" w:color="A6A6A6" w:themeColor="background1" w:themeShade="A6"/>
          </w:tcBorders>
        </w:tcPr>
        <w:p w:rsidR="00EB772F" w:rsidRPr="00C555D1" w:rsidRDefault="00EB772F">
          <w:pPr>
            <w:pStyle w:val="Header"/>
            <w:rPr>
              <w:b/>
              <w:bCs/>
            </w:rPr>
          </w:pPr>
        </w:p>
      </w:tc>
      <w:tc>
        <w:tcPr>
          <w:tcW w:w="500" w:type="pct"/>
          <w:vMerge w:val="restart"/>
          <w:noWrap/>
          <w:vAlign w:val="center"/>
        </w:tcPr>
        <w:p w:rsidR="00EB772F" w:rsidRPr="00C555D1" w:rsidRDefault="00EB772F" w:rsidP="00F660CC">
          <w:pPr>
            <w:pStyle w:val="NoSpacing"/>
            <w:jc w:val="center"/>
            <w:rPr>
              <w:rFonts w:ascii="Cambria" w:hAnsi="Cambria"/>
            </w:rPr>
          </w:pPr>
          <w:fldSimple w:instr=" PAGE  \* MERGEFORMAT ">
            <w:r w:rsidR="005F58A8" w:rsidRPr="005F58A8">
              <w:rPr>
                <w:rFonts w:ascii="Cambria" w:hAnsi="Cambria"/>
                <w:b/>
                <w:noProof/>
              </w:rPr>
              <w:t>196</w:t>
            </w:r>
          </w:fldSimple>
        </w:p>
      </w:tc>
      <w:tc>
        <w:tcPr>
          <w:tcW w:w="2250" w:type="pct"/>
          <w:tcBorders>
            <w:bottom w:val="single" w:sz="4" w:space="0" w:color="A6A6A6" w:themeColor="background1" w:themeShade="A6"/>
          </w:tcBorders>
        </w:tcPr>
        <w:p w:rsidR="00EB772F" w:rsidRPr="00C555D1" w:rsidRDefault="00EB772F">
          <w:pPr>
            <w:pStyle w:val="Header"/>
            <w:rPr>
              <w:b/>
              <w:bCs/>
            </w:rPr>
          </w:pPr>
        </w:p>
      </w:tc>
    </w:tr>
    <w:tr w:rsidR="00EB772F" w:rsidRPr="00C555D1" w:rsidTr="008533AC">
      <w:trPr>
        <w:trHeight w:val="150"/>
      </w:trPr>
      <w:tc>
        <w:tcPr>
          <w:tcW w:w="2250" w:type="pct"/>
          <w:tcBorders>
            <w:top w:val="single" w:sz="4" w:space="0" w:color="A6A6A6" w:themeColor="background1" w:themeShade="A6"/>
          </w:tcBorders>
        </w:tcPr>
        <w:p w:rsidR="00EB772F" w:rsidRPr="00C555D1" w:rsidRDefault="00EB772F">
          <w:pPr>
            <w:pStyle w:val="Header"/>
            <w:rPr>
              <w:b/>
              <w:bCs/>
            </w:rPr>
          </w:pPr>
        </w:p>
      </w:tc>
      <w:tc>
        <w:tcPr>
          <w:tcW w:w="500" w:type="pct"/>
          <w:vMerge/>
        </w:tcPr>
        <w:p w:rsidR="00EB772F" w:rsidRPr="00C555D1" w:rsidRDefault="00EB772F">
          <w:pPr>
            <w:pStyle w:val="Header"/>
            <w:jc w:val="center"/>
            <w:rPr>
              <w:b/>
              <w:bCs/>
            </w:rPr>
          </w:pPr>
        </w:p>
      </w:tc>
      <w:tc>
        <w:tcPr>
          <w:tcW w:w="2250" w:type="pct"/>
          <w:tcBorders>
            <w:top w:val="single" w:sz="4" w:space="0" w:color="A6A6A6" w:themeColor="background1" w:themeShade="A6"/>
          </w:tcBorders>
        </w:tcPr>
        <w:p w:rsidR="00EB772F" w:rsidRPr="00C555D1" w:rsidRDefault="00EB772F">
          <w:pPr>
            <w:pStyle w:val="Header"/>
            <w:rPr>
              <w:b/>
              <w:bCs/>
            </w:rPr>
          </w:pPr>
        </w:p>
      </w:tc>
    </w:tr>
  </w:tbl>
  <w:p w:rsidR="00EB772F" w:rsidRDefault="00EB772F">
    <w:pPr>
      <w:pStyle w:val="Footer"/>
    </w:pP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Borders>
        <w:insideH w:val="single" w:sz="4" w:space="0" w:color="A6A6A6" w:themeColor="background1" w:themeShade="A6"/>
      </w:tblBorders>
      <w:tblLook w:val="04A0"/>
    </w:tblPr>
    <w:tblGrid>
      <w:gridCol w:w="3925"/>
      <w:gridCol w:w="872"/>
      <w:gridCol w:w="3924"/>
    </w:tblGrid>
    <w:tr w:rsidR="00EB772F" w:rsidTr="008533AC">
      <w:trPr>
        <w:trHeight w:val="151"/>
      </w:trPr>
      <w:tc>
        <w:tcPr>
          <w:tcW w:w="2250" w:type="pct"/>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200</w:t>
            </w:r>
          </w:fldSimple>
        </w:p>
      </w:tc>
      <w:tc>
        <w:tcPr>
          <w:tcW w:w="2250" w:type="pct"/>
        </w:tcPr>
        <w:p w:rsidR="00EB772F" w:rsidRDefault="00EB772F">
          <w:pPr>
            <w:pStyle w:val="Header"/>
            <w:rPr>
              <w:b/>
              <w:bCs/>
            </w:rPr>
          </w:pPr>
        </w:p>
      </w:tc>
    </w:tr>
    <w:tr w:rsidR="00EB772F" w:rsidTr="008533AC">
      <w:trPr>
        <w:trHeight w:val="150"/>
      </w:trPr>
      <w:tc>
        <w:tcPr>
          <w:tcW w:w="2250" w:type="pct"/>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Pr>
        <w:p w:rsidR="00EB772F" w:rsidRDefault="00EB772F">
          <w:pPr>
            <w:pStyle w:val="Header"/>
            <w:rPr>
              <w:b/>
              <w:bCs/>
            </w:rPr>
          </w:pPr>
        </w:p>
      </w:tc>
    </w:tr>
  </w:tbl>
  <w:p w:rsidR="00EB772F" w:rsidRDefault="00EB772F">
    <w:pPr>
      <w:pStyle w:val="Footer"/>
    </w:pP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400"/>
      <w:gridCol w:w="1422"/>
      <w:gridCol w:w="6399"/>
    </w:tblGrid>
    <w:tr w:rsidR="00EB772F" w:rsidTr="008533AC">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206</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8533AC">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Borders>
        <w:insideH w:val="single" w:sz="4" w:space="0" w:color="A6A6A6" w:themeColor="background1" w:themeShade="A6"/>
      </w:tblBorders>
      <w:tblLook w:val="04A0"/>
    </w:tblPr>
    <w:tblGrid>
      <w:gridCol w:w="10165"/>
      <w:gridCol w:w="2259"/>
      <w:gridCol w:w="10166"/>
    </w:tblGrid>
    <w:tr w:rsidR="00EB772F" w:rsidTr="008533AC">
      <w:trPr>
        <w:trHeight w:val="151"/>
      </w:trPr>
      <w:tc>
        <w:tcPr>
          <w:tcW w:w="2250" w:type="pct"/>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207</w:t>
            </w:r>
          </w:fldSimple>
        </w:p>
      </w:tc>
      <w:tc>
        <w:tcPr>
          <w:tcW w:w="2250" w:type="pct"/>
        </w:tcPr>
        <w:p w:rsidR="00EB772F" w:rsidRDefault="00EB772F">
          <w:pPr>
            <w:pStyle w:val="Header"/>
            <w:rPr>
              <w:b/>
              <w:bCs/>
            </w:rPr>
          </w:pPr>
        </w:p>
      </w:tc>
    </w:tr>
    <w:tr w:rsidR="00EB772F" w:rsidTr="008533AC">
      <w:trPr>
        <w:trHeight w:val="150"/>
      </w:trPr>
      <w:tc>
        <w:tcPr>
          <w:tcW w:w="2250" w:type="pct"/>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Pr>
        <w:p w:rsidR="00EB772F" w:rsidRDefault="00EB772F">
          <w:pPr>
            <w:pStyle w:val="Header"/>
            <w:rPr>
              <w:b/>
              <w:bCs/>
            </w:rPr>
          </w:pPr>
        </w:p>
      </w:tc>
    </w:tr>
  </w:tbl>
  <w:p w:rsidR="00EB772F" w:rsidRDefault="00EB772F">
    <w:pPr>
      <w:pStyle w:val="Foo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925"/>
      <w:gridCol w:w="872"/>
      <w:gridCol w:w="3924"/>
    </w:tblGrid>
    <w:tr w:rsidR="00EB772F" w:rsidTr="00113DD2">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51</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113DD2">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Borders>
        <w:insideH w:val="single" w:sz="4" w:space="0" w:color="A6A6A6" w:themeColor="background1" w:themeShade="A6"/>
      </w:tblBorders>
      <w:tblLook w:val="04A0"/>
    </w:tblPr>
    <w:tblGrid>
      <w:gridCol w:w="3925"/>
      <w:gridCol w:w="872"/>
      <w:gridCol w:w="3924"/>
    </w:tblGrid>
    <w:tr w:rsidR="00EB772F" w:rsidTr="008533AC">
      <w:trPr>
        <w:trHeight w:val="151"/>
      </w:trPr>
      <w:tc>
        <w:tcPr>
          <w:tcW w:w="2250" w:type="pct"/>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220</w:t>
            </w:r>
          </w:fldSimple>
        </w:p>
      </w:tc>
      <w:tc>
        <w:tcPr>
          <w:tcW w:w="2250" w:type="pct"/>
        </w:tcPr>
        <w:p w:rsidR="00EB772F" w:rsidRDefault="00EB772F">
          <w:pPr>
            <w:pStyle w:val="Header"/>
            <w:rPr>
              <w:b/>
              <w:bCs/>
            </w:rPr>
          </w:pPr>
        </w:p>
      </w:tc>
    </w:tr>
    <w:tr w:rsidR="00EB772F" w:rsidTr="008533AC">
      <w:trPr>
        <w:trHeight w:val="150"/>
      </w:trPr>
      <w:tc>
        <w:tcPr>
          <w:tcW w:w="2250" w:type="pct"/>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Pr>
        <w:p w:rsidR="00EB772F" w:rsidRDefault="00EB772F">
          <w:pPr>
            <w:pStyle w:val="Header"/>
            <w:rPr>
              <w:b/>
              <w:bCs/>
            </w:rPr>
          </w:pPr>
        </w:p>
      </w:tc>
    </w:tr>
  </w:tbl>
  <w:p w:rsidR="00EB772F" w:rsidRDefault="00EB772F">
    <w:pPr>
      <w:pStyle w:val="Footer"/>
    </w:pPr>
  </w:p>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Borders>
        <w:insideH w:val="single" w:sz="4" w:space="0" w:color="A6A6A6" w:themeColor="background1" w:themeShade="A6"/>
      </w:tblBorders>
      <w:tblLook w:val="04A0"/>
    </w:tblPr>
    <w:tblGrid>
      <w:gridCol w:w="9538"/>
      <w:gridCol w:w="2119"/>
      <w:gridCol w:w="9537"/>
    </w:tblGrid>
    <w:tr w:rsidR="00EB772F" w:rsidTr="008533AC">
      <w:trPr>
        <w:trHeight w:val="151"/>
      </w:trPr>
      <w:tc>
        <w:tcPr>
          <w:tcW w:w="2250" w:type="pct"/>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224</w:t>
            </w:r>
          </w:fldSimple>
        </w:p>
      </w:tc>
      <w:tc>
        <w:tcPr>
          <w:tcW w:w="2250" w:type="pct"/>
        </w:tcPr>
        <w:p w:rsidR="00EB772F" w:rsidRDefault="00EB772F">
          <w:pPr>
            <w:pStyle w:val="Header"/>
            <w:rPr>
              <w:b/>
              <w:bCs/>
            </w:rPr>
          </w:pPr>
        </w:p>
      </w:tc>
    </w:tr>
    <w:tr w:rsidR="00EB772F" w:rsidTr="008533AC">
      <w:trPr>
        <w:trHeight w:val="150"/>
      </w:trPr>
      <w:tc>
        <w:tcPr>
          <w:tcW w:w="2250" w:type="pct"/>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Pr>
        <w:p w:rsidR="00EB772F" w:rsidRDefault="00EB772F">
          <w:pPr>
            <w:pStyle w:val="Header"/>
            <w:rPr>
              <w:b/>
              <w:bCs/>
            </w:rPr>
          </w:pPr>
        </w:p>
      </w:tc>
    </w:tr>
  </w:tbl>
  <w:p w:rsidR="00EB772F" w:rsidRDefault="00EB772F">
    <w:pPr>
      <w:pStyle w:val="Footer"/>
    </w:pP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Borders>
        <w:insideH w:val="single" w:sz="4" w:space="0" w:color="A6A6A6" w:themeColor="background1" w:themeShade="A6"/>
      </w:tblBorders>
      <w:tblLook w:val="04A0"/>
    </w:tblPr>
    <w:tblGrid>
      <w:gridCol w:w="3925"/>
      <w:gridCol w:w="872"/>
      <w:gridCol w:w="3924"/>
    </w:tblGrid>
    <w:tr w:rsidR="00EB772F" w:rsidTr="000753D1">
      <w:trPr>
        <w:trHeight w:val="151"/>
      </w:trPr>
      <w:tc>
        <w:tcPr>
          <w:tcW w:w="2250" w:type="pct"/>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227</w:t>
            </w:r>
          </w:fldSimple>
        </w:p>
      </w:tc>
      <w:tc>
        <w:tcPr>
          <w:tcW w:w="2250" w:type="pct"/>
        </w:tcPr>
        <w:p w:rsidR="00EB772F" w:rsidRDefault="00EB772F">
          <w:pPr>
            <w:pStyle w:val="Header"/>
            <w:rPr>
              <w:b/>
              <w:bCs/>
            </w:rPr>
          </w:pPr>
        </w:p>
      </w:tc>
    </w:tr>
    <w:tr w:rsidR="00EB772F" w:rsidTr="000753D1">
      <w:trPr>
        <w:trHeight w:val="150"/>
      </w:trPr>
      <w:tc>
        <w:tcPr>
          <w:tcW w:w="2250" w:type="pct"/>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Pr>
        <w:p w:rsidR="00EB772F" w:rsidRDefault="00EB772F">
          <w:pPr>
            <w:pStyle w:val="Header"/>
            <w:rPr>
              <w:b/>
              <w:bCs/>
            </w:rPr>
          </w:pPr>
        </w:p>
      </w:tc>
    </w:tr>
  </w:tbl>
  <w:p w:rsidR="00EB772F" w:rsidRDefault="00EB772F">
    <w:pPr>
      <w:pStyle w:val="Footer"/>
    </w:pP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Borders>
        <w:insideH w:val="single" w:sz="4" w:space="0" w:color="A6A6A6" w:themeColor="background1" w:themeShade="A6"/>
      </w:tblBorders>
      <w:tblLook w:val="04A0"/>
    </w:tblPr>
    <w:tblGrid>
      <w:gridCol w:w="9538"/>
      <w:gridCol w:w="2120"/>
      <w:gridCol w:w="9538"/>
    </w:tblGrid>
    <w:tr w:rsidR="00EB772F" w:rsidTr="000753D1">
      <w:trPr>
        <w:trHeight w:val="151"/>
      </w:trPr>
      <w:tc>
        <w:tcPr>
          <w:tcW w:w="2250" w:type="pct"/>
        </w:tcPr>
        <w:p w:rsidR="00EB772F" w:rsidRDefault="00EB772F">
          <w:pPr>
            <w:pStyle w:val="Header"/>
            <w:rPr>
              <w:b/>
              <w:bCs/>
            </w:rPr>
          </w:pPr>
        </w:p>
      </w:tc>
      <w:tc>
        <w:tcPr>
          <w:tcW w:w="500" w:type="pct"/>
          <w:vMerge w:val="restart"/>
          <w:noWrap/>
          <w:vAlign w:val="center"/>
        </w:tcPr>
        <w:p w:rsidR="00EB772F" w:rsidRDefault="00EB772F" w:rsidP="006E0945">
          <w:pPr>
            <w:pStyle w:val="NoSpacing"/>
            <w:jc w:val="center"/>
            <w:rPr>
              <w:rFonts w:asciiTheme="majorHAnsi" w:hAnsiTheme="majorHAnsi"/>
            </w:rPr>
          </w:pPr>
          <w:fldSimple w:instr=" PAGE  \* MERGEFORMAT ">
            <w:r w:rsidR="005F58A8" w:rsidRPr="005F58A8">
              <w:rPr>
                <w:rFonts w:asciiTheme="majorHAnsi" w:hAnsiTheme="majorHAnsi"/>
                <w:b/>
                <w:noProof/>
              </w:rPr>
              <w:t>231</w:t>
            </w:r>
          </w:fldSimple>
        </w:p>
      </w:tc>
      <w:tc>
        <w:tcPr>
          <w:tcW w:w="2250" w:type="pct"/>
        </w:tcPr>
        <w:p w:rsidR="00EB772F" w:rsidRDefault="00EB772F">
          <w:pPr>
            <w:pStyle w:val="Header"/>
            <w:rPr>
              <w:b/>
              <w:bCs/>
            </w:rPr>
          </w:pPr>
        </w:p>
      </w:tc>
    </w:tr>
    <w:tr w:rsidR="00EB772F" w:rsidTr="000753D1">
      <w:trPr>
        <w:trHeight w:val="150"/>
      </w:trPr>
      <w:tc>
        <w:tcPr>
          <w:tcW w:w="2250" w:type="pct"/>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Pr>
        <w:p w:rsidR="00EB772F" w:rsidRDefault="00EB772F">
          <w:pPr>
            <w:pStyle w:val="Header"/>
            <w:rPr>
              <w:b/>
              <w:bCs/>
            </w:rPr>
          </w:pPr>
        </w:p>
      </w:tc>
    </w:tr>
  </w:tbl>
  <w:p w:rsidR="00EB772F" w:rsidRDefault="00EB772F">
    <w:pPr>
      <w:pStyle w:val="Footer"/>
    </w:pPr>
  </w:p>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Borders>
        <w:insideH w:val="single" w:sz="4" w:space="0" w:color="A6A6A6" w:themeColor="background1" w:themeShade="A6"/>
      </w:tblBorders>
      <w:tblLook w:val="04A0"/>
    </w:tblPr>
    <w:tblGrid>
      <w:gridCol w:w="3925"/>
      <w:gridCol w:w="872"/>
      <w:gridCol w:w="3924"/>
    </w:tblGrid>
    <w:tr w:rsidR="00EB772F" w:rsidTr="000753D1">
      <w:trPr>
        <w:trHeight w:val="151"/>
      </w:trPr>
      <w:tc>
        <w:tcPr>
          <w:tcW w:w="2250" w:type="pct"/>
        </w:tcPr>
        <w:p w:rsidR="00EB772F" w:rsidRDefault="00EB772F">
          <w:pPr>
            <w:pStyle w:val="Header"/>
            <w:rPr>
              <w:b/>
              <w:bCs/>
            </w:rPr>
          </w:pPr>
        </w:p>
      </w:tc>
      <w:tc>
        <w:tcPr>
          <w:tcW w:w="500" w:type="pct"/>
          <w:vMerge w:val="restart"/>
          <w:noWrap/>
          <w:vAlign w:val="center"/>
        </w:tcPr>
        <w:p w:rsidR="00EB772F" w:rsidRDefault="00EB772F" w:rsidP="006E0945">
          <w:pPr>
            <w:pStyle w:val="NoSpacing"/>
            <w:jc w:val="center"/>
            <w:rPr>
              <w:rFonts w:asciiTheme="majorHAnsi" w:hAnsiTheme="majorHAnsi"/>
            </w:rPr>
          </w:pPr>
          <w:fldSimple w:instr=" PAGE  \* MERGEFORMAT ">
            <w:r w:rsidR="005F58A8" w:rsidRPr="005F58A8">
              <w:rPr>
                <w:rFonts w:asciiTheme="majorHAnsi" w:hAnsiTheme="majorHAnsi"/>
                <w:b/>
                <w:noProof/>
              </w:rPr>
              <w:t>239</w:t>
            </w:r>
          </w:fldSimple>
        </w:p>
      </w:tc>
      <w:tc>
        <w:tcPr>
          <w:tcW w:w="2250" w:type="pct"/>
        </w:tcPr>
        <w:p w:rsidR="00EB772F" w:rsidRDefault="00EB772F">
          <w:pPr>
            <w:pStyle w:val="Header"/>
            <w:rPr>
              <w:b/>
              <w:bCs/>
            </w:rPr>
          </w:pPr>
        </w:p>
      </w:tc>
    </w:tr>
    <w:tr w:rsidR="00EB772F" w:rsidTr="000753D1">
      <w:trPr>
        <w:trHeight w:val="150"/>
      </w:trPr>
      <w:tc>
        <w:tcPr>
          <w:tcW w:w="2250" w:type="pct"/>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Pr>
        <w:p w:rsidR="00EB772F" w:rsidRDefault="00EB772F">
          <w:pPr>
            <w:pStyle w:val="Header"/>
            <w:rPr>
              <w:b/>
              <w:bCs/>
            </w:rPr>
          </w:pPr>
        </w:p>
      </w:tc>
    </w:tr>
  </w:tbl>
  <w:p w:rsidR="00EB772F" w:rsidRDefault="00EB772F">
    <w:pPr>
      <w:pStyle w:val="Footer"/>
    </w:pP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144"/>
      <w:gridCol w:w="1365"/>
      <w:gridCol w:w="6144"/>
    </w:tblGrid>
    <w:tr w:rsidR="00EB772F" w:rsidTr="000753D1">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6E0945">
          <w:pPr>
            <w:pStyle w:val="NoSpacing"/>
            <w:jc w:val="center"/>
            <w:rPr>
              <w:rFonts w:asciiTheme="majorHAnsi" w:hAnsiTheme="majorHAnsi"/>
            </w:rPr>
          </w:pPr>
          <w:fldSimple w:instr=" PAGE  \* MERGEFORMAT ">
            <w:r w:rsidR="005F58A8" w:rsidRPr="005F58A8">
              <w:rPr>
                <w:rFonts w:asciiTheme="majorHAnsi" w:hAnsiTheme="majorHAnsi"/>
                <w:b/>
                <w:noProof/>
              </w:rPr>
              <w:t>240</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0753D1">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9538"/>
      <w:gridCol w:w="2120"/>
      <w:gridCol w:w="9538"/>
    </w:tblGrid>
    <w:tr w:rsidR="00EB772F" w:rsidTr="000753D1">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6E0945">
          <w:pPr>
            <w:pStyle w:val="NoSpacing"/>
            <w:jc w:val="center"/>
            <w:rPr>
              <w:rFonts w:asciiTheme="majorHAnsi" w:hAnsiTheme="majorHAnsi"/>
            </w:rPr>
          </w:pPr>
          <w:fldSimple w:instr=" PAGE  \* MERGEFORMAT ">
            <w:r w:rsidR="005F58A8" w:rsidRPr="005F58A8">
              <w:rPr>
                <w:rFonts w:asciiTheme="majorHAnsi" w:hAnsiTheme="majorHAnsi"/>
                <w:b/>
                <w:noProof/>
              </w:rPr>
              <w:t>243</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0753D1">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Borders>
        <w:insideH w:val="single" w:sz="4" w:space="0" w:color="A6A6A6" w:themeColor="background1" w:themeShade="A6"/>
      </w:tblBorders>
      <w:tblLook w:val="04A0"/>
    </w:tblPr>
    <w:tblGrid>
      <w:gridCol w:w="6400"/>
      <w:gridCol w:w="1422"/>
      <w:gridCol w:w="6399"/>
    </w:tblGrid>
    <w:tr w:rsidR="00EB772F" w:rsidTr="000753D1">
      <w:trPr>
        <w:trHeight w:val="151"/>
      </w:trPr>
      <w:tc>
        <w:tcPr>
          <w:tcW w:w="2250" w:type="pct"/>
        </w:tcPr>
        <w:p w:rsidR="00EB772F" w:rsidRDefault="00EB772F">
          <w:pPr>
            <w:pStyle w:val="Header"/>
            <w:rPr>
              <w:b/>
              <w:bCs/>
            </w:rPr>
          </w:pPr>
        </w:p>
      </w:tc>
      <w:tc>
        <w:tcPr>
          <w:tcW w:w="500" w:type="pct"/>
          <w:vMerge w:val="restart"/>
          <w:noWrap/>
          <w:vAlign w:val="center"/>
        </w:tcPr>
        <w:p w:rsidR="00EB772F" w:rsidRDefault="00EB772F" w:rsidP="006E0945">
          <w:pPr>
            <w:pStyle w:val="NoSpacing"/>
            <w:jc w:val="center"/>
            <w:rPr>
              <w:rFonts w:asciiTheme="majorHAnsi" w:hAnsiTheme="majorHAnsi"/>
            </w:rPr>
          </w:pPr>
          <w:fldSimple w:instr=" PAGE  \* MERGEFORMAT ">
            <w:r w:rsidR="005F58A8" w:rsidRPr="005F58A8">
              <w:rPr>
                <w:rFonts w:asciiTheme="majorHAnsi" w:hAnsiTheme="majorHAnsi"/>
                <w:b/>
                <w:noProof/>
              </w:rPr>
              <w:t>245</w:t>
            </w:r>
          </w:fldSimple>
        </w:p>
      </w:tc>
      <w:tc>
        <w:tcPr>
          <w:tcW w:w="2250" w:type="pct"/>
        </w:tcPr>
        <w:p w:rsidR="00EB772F" w:rsidRDefault="00EB772F">
          <w:pPr>
            <w:pStyle w:val="Header"/>
            <w:rPr>
              <w:b/>
              <w:bCs/>
            </w:rPr>
          </w:pPr>
        </w:p>
      </w:tc>
    </w:tr>
    <w:tr w:rsidR="00EB772F" w:rsidTr="000753D1">
      <w:trPr>
        <w:trHeight w:val="150"/>
      </w:trPr>
      <w:tc>
        <w:tcPr>
          <w:tcW w:w="2250" w:type="pct"/>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Pr>
        <w:p w:rsidR="00EB772F" w:rsidRDefault="00EB772F">
          <w:pPr>
            <w:pStyle w:val="Header"/>
            <w:rPr>
              <w:b/>
              <w:bCs/>
            </w:rPr>
          </w:pPr>
        </w:p>
      </w:tc>
    </w:tr>
  </w:tbl>
  <w:p w:rsidR="00EB772F" w:rsidRDefault="00EB772F">
    <w:pPr>
      <w:pStyle w:val="Footer"/>
    </w:pP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Borders>
        <w:insideH w:val="single" w:sz="4" w:space="0" w:color="A6A6A6" w:themeColor="background1" w:themeShade="A6"/>
      </w:tblBorders>
      <w:tblLook w:val="04A0"/>
    </w:tblPr>
    <w:tblGrid>
      <w:gridCol w:w="9538"/>
      <w:gridCol w:w="2120"/>
      <w:gridCol w:w="9538"/>
    </w:tblGrid>
    <w:tr w:rsidR="00EB772F" w:rsidTr="000753D1">
      <w:trPr>
        <w:trHeight w:val="151"/>
      </w:trPr>
      <w:tc>
        <w:tcPr>
          <w:tcW w:w="2250" w:type="pct"/>
        </w:tcPr>
        <w:p w:rsidR="00EB772F" w:rsidRDefault="00EB772F">
          <w:pPr>
            <w:pStyle w:val="Header"/>
            <w:rPr>
              <w:b/>
              <w:bCs/>
            </w:rPr>
          </w:pPr>
        </w:p>
      </w:tc>
      <w:tc>
        <w:tcPr>
          <w:tcW w:w="500" w:type="pct"/>
          <w:vMerge w:val="restart"/>
          <w:noWrap/>
          <w:vAlign w:val="center"/>
        </w:tcPr>
        <w:p w:rsidR="00EB772F" w:rsidRDefault="00EB772F" w:rsidP="006E0945">
          <w:pPr>
            <w:pStyle w:val="NoSpacing"/>
            <w:jc w:val="center"/>
            <w:rPr>
              <w:rFonts w:asciiTheme="majorHAnsi" w:hAnsiTheme="majorHAnsi"/>
            </w:rPr>
          </w:pPr>
          <w:fldSimple w:instr=" PAGE  \* MERGEFORMAT ">
            <w:r w:rsidR="005F58A8" w:rsidRPr="005F58A8">
              <w:rPr>
                <w:rFonts w:asciiTheme="majorHAnsi" w:hAnsiTheme="majorHAnsi"/>
                <w:b/>
                <w:noProof/>
              </w:rPr>
              <w:t>251</w:t>
            </w:r>
          </w:fldSimple>
        </w:p>
      </w:tc>
      <w:tc>
        <w:tcPr>
          <w:tcW w:w="2250" w:type="pct"/>
        </w:tcPr>
        <w:p w:rsidR="00EB772F" w:rsidRDefault="00EB772F">
          <w:pPr>
            <w:pStyle w:val="Header"/>
            <w:rPr>
              <w:b/>
              <w:bCs/>
            </w:rPr>
          </w:pPr>
        </w:p>
      </w:tc>
    </w:tr>
    <w:tr w:rsidR="00EB772F" w:rsidTr="000753D1">
      <w:trPr>
        <w:trHeight w:val="150"/>
      </w:trPr>
      <w:tc>
        <w:tcPr>
          <w:tcW w:w="2250" w:type="pct"/>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Pr>
        <w:p w:rsidR="00EB772F" w:rsidRDefault="00EB772F">
          <w:pPr>
            <w:pStyle w:val="Header"/>
            <w:rPr>
              <w:b/>
              <w:bCs/>
            </w:rPr>
          </w:pPr>
        </w:p>
      </w:tc>
    </w:tr>
  </w:tbl>
  <w:p w:rsidR="00EB772F" w:rsidRDefault="00EB772F">
    <w:pPr>
      <w:pStyle w:val="Footer"/>
    </w:pP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Borders>
        <w:insideH w:val="single" w:sz="4" w:space="0" w:color="A6A6A6" w:themeColor="background1" w:themeShade="A6"/>
      </w:tblBorders>
      <w:tblLook w:val="04A0"/>
    </w:tblPr>
    <w:tblGrid>
      <w:gridCol w:w="9538"/>
      <w:gridCol w:w="2120"/>
      <w:gridCol w:w="9538"/>
    </w:tblGrid>
    <w:tr w:rsidR="00EB772F" w:rsidTr="000753D1">
      <w:trPr>
        <w:trHeight w:val="151"/>
      </w:trPr>
      <w:tc>
        <w:tcPr>
          <w:tcW w:w="2250" w:type="pct"/>
        </w:tcPr>
        <w:p w:rsidR="00EB772F" w:rsidRDefault="00EB772F">
          <w:pPr>
            <w:pStyle w:val="Header"/>
            <w:rPr>
              <w:b/>
              <w:bCs/>
            </w:rPr>
          </w:pPr>
        </w:p>
      </w:tc>
      <w:tc>
        <w:tcPr>
          <w:tcW w:w="500" w:type="pct"/>
          <w:vMerge w:val="restart"/>
          <w:noWrap/>
          <w:vAlign w:val="center"/>
        </w:tcPr>
        <w:p w:rsidR="00EB772F" w:rsidRDefault="00EB772F" w:rsidP="006E0945">
          <w:pPr>
            <w:pStyle w:val="NoSpacing"/>
            <w:jc w:val="center"/>
            <w:rPr>
              <w:rFonts w:asciiTheme="majorHAnsi" w:hAnsiTheme="majorHAnsi"/>
            </w:rPr>
          </w:pPr>
          <w:fldSimple w:instr=" PAGE  \* MERGEFORMAT ">
            <w:r w:rsidR="005F58A8" w:rsidRPr="005F58A8">
              <w:rPr>
                <w:rFonts w:asciiTheme="majorHAnsi" w:hAnsiTheme="majorHAnsi"/>
                <w:b/>
                <w:noProof/>
              </w:rPr>
              <w:t>256</w:t>
            </w:r>
          </w:fldSimple>
        </w:p>
      </w:tc>
      <w:tc>
        <w:tcPr>
          <w:tcW w:w="2250" w:type="pct"/>
        </w:tcPr>
        <w:p w:rsidR="00EB772F" w:rsidRDefault="00EB772F">
          <w:pPr>
            <w:pStyle w:val="Header"/>
            <w:rPr>
              <w:b/>
              <w:bCs/>
            </w:rPr>
          </w:pPr>
        </w:p>
      </w:tc>
    </w:tr>
    <w:tr w:rsidR="00EB772F" w:rsidTr="000753D1">
      <w:trPr>
        <w:trHeight w:val="150"/>
      </w:trPr>
      <w:tc>
        <w:tcPr>
          <w:tcW w:w="2250" w:type="pct"/>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Pr>
        <w:p w:rsidR="00EB772F" w:rsidRDefault="00EB772F">
          <w:pPr>
            <w:pStyle w:val="Header"/>
            <w:rPr>
              <w:b/>
              <w:bCs/>
            </w:rPr>
          </w:pPr>
        </w:p>
      </w:tc>
    </w:tr>
  </w:tbl>
  <w:p w:rsidR="00EB772F" w:rsidRDefault="00EB772F">
    <w:pPr>
      <w:pStyle w:val="Foo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6400"/>
      <w:gridCol w:w="1422"/>
      <w:gridCol w:w="6399"/>
    </w:tblGrid>
    <w:tr w:rsidR="00EB772F" w:rsidTr="00113DD2">
      <w:trPr>
        <w:trHeight w:val="151"/>
      </w:trPr>
      <w:tc>
        <w:tcPr>
          <w:tcW w:w="2250" w:type="pct"/>
          <w:tcBorders>
            <w:bottom w:val="single" w:sz="4" w:space="0" w:color="A6A6A6" w:themeColor="background1" w:themeShade="A6"/>
          </w:tcBorders>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53</w:t>
            </w:r>
          </w:fldSimple>
        </w:p>
      </w:tc>
      <w:tc>
        <w:tcPr>
          <w:tcW w:w="2250" w:type="pct"/>
          <w:tcBorders>
            <w:bottom w:val="single" w:sz="4" w:space="0" w:color="A6A6A6" w:themeColor="background1" w:themeShade="A6"/>
          </w:tcBorders>
        </w:tcPr>
        <w:p w:rsidR="00EB772F" w:rsidRDefault="00EB772F">
          <w:pPr>
            <w:pStyle w:val="Header"/>
            <w:rPr>
              <w:b/>
              <w:bCs/>
            </w:rPr>
          </w:pPr>
        </w:p>
      </w:tc>
    </w:tr>
    <w:tr w:rsidR="00EB772F" w:rsidTr="00113DD2">
      <w:trPr>
        <w:trHeight w:val="150"/>
      </w:trPr>
      <w:tc>
        <w:tcPr>
          <w:tcW w:w="2250" w:type="pct"/>
          <w:tcBorders>
            <w:top w:val="single" w:sz="4" w:space="0" w:color="A6A6A6" w:themeColor="background1" w:themeShade="A6"/>
          </w:tcBorders>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Borders>
            <w:top w:val="single" w:sz="4" w:space="0" w:color="A6A6A6" w:themeColor="background1" w:themeShade="A6"/>
          </w:tcBorders>
        </w:tcPr>
        <w:p w:rsidR="00EB772F" w:rsidRDefault="00EB772F">
          <w:pPr>
            <w:pStyle w:val="Header"/>
            <w:rPr>
              <w:b/>
              <w:bCs/>
            </w:rPr>
          </w:pPr>
        </w:p>
      </w:tc>
    </w:tr>
  </w:tbl>
  <w:p w:rsidR="00EB772F" w:rsidRDefault="00EB772F">
    <w:pPr>
      <w:pStyle w:val="Footer"/>
    </w:pP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Borders>
        <w:insideH w:val="single" w:sz="4" w:space="0" w:color="A6A6A6" w:themeColor="background1" w:themeShade="A6"/>
      </w:tblBorders>
      <w:tblLook w:val="04A0"/>
    </w:tblPr>
    <w:tblGrid>
      <w:gridCol w:w="6400"/>
      <w:gridCol w:w="1422"/>
      <w:gridCol w:w="6399"/>
    </w:tblGrid>
    <w:tr w:rsidR="00EB772F" w:rsidTr="000753D1">
      <w:trPr>
        <w:trHeight w:val="151"/>
      </w:trPr>
      <w:tc>
        <w:tcPr>
          <w:tcW w:w="2250" w:type="pct"/>
        </w:tcPr>
        <w:p w:rsidR="00EB772F" w:rsidRDefault="00EB772F">
          <w:pPr>
            <w:pStyle w:val="Header"/>
            <w:rPr>
              <w:b/>
              <w:bCs/>
            </w:rPr>
          </w:pPr>
        </w:p>
      </w:tc>
      <w:tc>
        <w:tcPr>
          <w:tcW w:w="500" w:type="pct"/>
          <w:vMerge w:val="restart"/>
          <w:noWrap/>
          <w:vAlign w:val="center"/>
        </w:tcPr>
        <w:p w:rsidR="00EB772F" w:rsidRDefault="00EB772F" w:rsidP="006E0945">
          <w:pPr>
            <w:pStyle w:val="NoSpacing"/>
            <w:jc w:val="center"/>
            <w:rPr>
              <w:rFonts w:asciiTheme="majorHAnsi" w:hAnsiTheme="majorHAnsi"/>
            </w:rPr>
          </w:pPr>
          <w:fldSimple w:instr=" PAGE  \* MERGEFORMAT ">
            <w:r w:rsidR="005F58A8" w:rsidRPr="005F58A8">
              <w:rPr>
                <w:rFonts w:asciiTheme="majorHAnsi" w:hAnsiTheme="majorHAnsi"/>
                <w:b/>
                <w:noProof/>
              </w:rPr>
              <w:t>259</w:t>
            </w:r>
          </w:fldSimple>
        </w:p>
      </w:tc>
      <w:tc>
        <w:tcPr>
          <w:tcW w:w="2250" w:type="pct"/>
        </w:tcPr>
        <w:p w:rsidR="00EB772F" w:rsidRDefault="00EB772F">
          <w:pPr>
            <w:pStyle w:val="Header"/>
            <w:rPr>
              <w:b/>
              <w:bCs/>
            </w:rPr>
          </w:pPr>
        </w:p>
      </w:tc>
    </w:tr>
    <w:tr w:rsidR="00EB772F" w:rsidTr="000753D1">
      <w:trPr>
        <w:trHeight w:val="150"/>
      </w:trPr>
      <w:tc>
        <w:tcPr>
          <w:tcW w:w="2250" w:type="pct"/>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Pr>
        <w:p w:rsidR="00EB772F" w:rsidRDefault="00EB772F">
          <w:pPr>
            <w:pStyle w:val="Header"/>
            <w:rPr>
              <w:b/>
              <w:bCs/>
            </w:rPr>
          </w:pPr>
        </w:p>
      </w:tc>
    </w:tr>
  </w:tbl>
  <w:p w:rsidR="00EB772F" w:rsidRDefault="00EB772F">
    <w:pPr>
      <w:pStyle w:val="Footer"/>
    </w:pP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46" w:type="pct"/>
      <w:tblBorders>
        <w:insideH w:val="single" w:sz="4" w:space="0" w:color="A6A6A6" w:themeColor="background1" w:themeShade="A6"/>
      </w:tblBorders>
      <w:tblLook w:val="04A0"/>
    </w:tblPr>
    <w:tblGrid>
      <w:gridCol w:w="6459"/>
      <w:gridCol w:w="1435"/>
      <w:gridCol w:w="6458"/>
    </w:tblGrid>
    <w:tr w:rsidR="00EB772F" w:rsidTr="00ED74DA">
      <w:trPr>
        <w:trHeight w:val="233"/>
      </w:trPr>
      <w:tc>
        <w:tcPr>
          <w:tcW w:w="2250" w:type="pct"/>
        </w:tcPr>
        <w:p w:rsidR="00EB772F" w:rsidRDefault="00EB772F">
          <w:pPr>
            <w:pStyle w:val="Header"/>
            <w:rPr>
              <w:b/>
              <w:bCs/>
            </w:rPr>
          </w:pPr>
        </w:p>
      </w:tc>
      <w:tc>
        <w:tcPr>
          <w:tcW w:w="500" w:type="pct"/>
          <w:vMerge w:val="restart"/>
          <w:noWrap/>
          <w:vAlign w:val="center"/>
        </w:tcPr>
        <w:p w:rsidR="00EB772F" w:rsidRDefault="00EB772F" w:rsidP="006E0945">
          <w:pPr>
            <w:pStyle w:val="NoSpacing"/>
            <w:jc w:val="center"/>
            <w:rPr>
              <w:rFonts w:asciiTheme="majorHAnsi" w:hAnsiTheme="majorHAnsi"/>
            </w:rPr>
          </w:pPr>
          <w:fldSimple w:instr=" PAGE  \* MERGEFORMAT ">
            <w:r w:rsidR="005F58A8" w:rsidRPr="005F58A8">
              <w:rPr>
                <w:rFonts w:asciiTheme="majorHAnsi" w:hAnsiTheme="majorHAnsi"/>
                <w:b/>
                <w:noProof/>
              </w:rPr>
              <w:t>263</w:t>
            </w:r>
          </w:fldSimple>
        </w:p>
      </w:tc>
      <w:tc>
        <w:tcPr>
          <w:tcW w:w="2250" w:type="pct"/>
        </w:tcPr>
        <w:p w:rsidR="00EB772F" w:rsidRDefault="00EB772F">
          <w:pPr>
            <w:pStyle w:val="Header"/>
            <w:rPr>
              <w:b/>
              <w:bCs/>
            </w:rPr>
          </w:pPr>
        </w:p>
      </w:tc>
    </w:tr>
    <w:tr w:rsidR="00EB772F" w:rsidTr="00ED74DA">
      <w:trPr>
        <w:trHeight w:val="232"/>
      </w:trPr>
      <w:tc>
        <w:tcPr>
          <w:tcW w:w="2250" w:type="pct"/>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Pr>
        <w:p w:rsidR="00EB772F" w:rsidRDefault="00EB772F">
          <w:pPr>
            <w:pStyle w:val="Header"/>
            <w:rPr>
              <w:b/>
              <w:bCs/>
            </w:rPr>
          </w:pPr>
        </w:p>
      </w:tc>
    </w:tr>
  </w:tbl>
  <w:p w:rsidR="00EB772F" w:rsidRDefault="00EB772F">
    <w:pPr>
      <w:pStyle w:val="Footer"/>
    </w:pPr>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Borders>
        <w:insideH w:val="single" w:sz="4" w:space="0" w:color="A6A6A6" w:themeColor="background1" w:themeShade="A6"/>
      </w:tblBorders>
      <w:tblLook w:val="04A0"/>
    </w:tblPr>
    <w:tblGrid>
      <w:gridCol w:w="3925"/>
      <w:gridCol w:w="872"/>
      <w:gridCol w:w="3924"/>
    </w:tblGrid>
    <w:tr w:rsidR="00EB772F" w:rsidTr="000753D1">
      <w:trPr>
        <w:trHeight w:val="151"/>
      </w:trPr>
      <w:tc>
        <w:tcPr>
          <w:tcW w:w="2250" w:type="pct"/>
        </w:tcPr>
        <w:p w:rsidR="00EB772F" w:rsidRDefault="00EB772F">
          <w:pPr>
            <w:pStyle w:val="Header"/>
            <w:rPr>
              <w:b/>
              <w:bCs/>
            </w:rPr>
          </w:pPr>
        </w:p>
      </w:tc>
      <w:tc>
        <w:tcPr>
          <w:tcW w:w="500" w:type="pct"/>
          <w:vMerge w:val="restart"/>
          <w:noWrap/>
          <w:vAlign w:val="center"/>
        </w:tcPr>
        <w:p w:rsidR="00EB772F" w:rsidRDefault="00EB772F" w:rsidP="00EE30E1">
          <w:pPr>
            <w:pStyle w:val="NoSpacing"/>
            <w:jc w:val="center"/>
            <w:rPr>
              <w:rFonts w:asciiTheme="majorHAnsi" w:hAnsiTheme="majorHAnsi"/>
            </w:rPr>
          </w:pPr>
          <w:fldSimple w:instr=" PAGE  \* MERGEFORMAT ">
            <w:r w:rsidR="005F58A8" w:rsidRPr="005F58A8">
              <w:rPr>
                <w:rFonts w:asciiTheme="majorHAnsi" w:hAnsiTheme="majorHAnsi"/>
                <w:b/>
                <w:noProof/>
              </w:rPr>
              <w:t>293</w:t>
            </w:r>
          </w:fldSimple>
        </w:p>
      </w:tc>
      <w:tc>
        <w:tcPr>
          <w:tcW w:w="2250" w:type="pct"/>
        </w:tcPr>
        <w:p w:rsidR="00EB772F" w:rsidRDefault="00EB772F">
          <w:pPr>
            <w:pStyle w:val="Header"/>
            <w:rPr>
              <w:b/>
              <w:bCs/>
            </w:rPr>
          </w:pPr>
        </w:p>
      </w:tc>
    </w:tr>
    <w:tr w:rsidR="00EB772F" w:rsidTr="000753D1">
      <w:trPr>
        <w:trHeight w:val="150"/>
      </w:trPr>
      <w:tc>
        <w:tcPr>
          <w:tcW w:w="2250" w:type="pct"/>
        </w:tcPr>
        <w:p w:rsidR="00EB772F" w:rsidRDefault="00EB772F">
          <w:pPr>
            <w:pStyle w:val="Header"/>
            <w:rPr>
              <w:b/>
              <w:bCs/>
            </w:rPr>
          </w:pPr>
        </w:p>
      </w:tc>
      <w:tc>
        <w:tcPr>
          <w:tcW w:w="500" w:type="pct"/>
          <w:vMerge/>
        </w:tcPr>
        <w:p w:rsidR="00EB772F" w:rsidRDefault="00EB772F">
          <w:pPr>
            <w:pStyle w:val="Header"/>
            <w:jc w:val="center"/>
            <w:rPr>
              <w:b/>
              <w:bCs/>
            </w:rPr>
          </w:pPr>
        </w:p>
      </w:tc>
      <w:tc>
        <w:tcPr>
          <w:tcW w:w="2250" w:type="pct"/>
        </w:tcPr>
        <w:p w:rsidR="00EB772F" w:rsidRDefault="00EB772F">
          <w:pPr>
            <w:pStyle w:val="Header"/>
            <w:rPr>
              <w:b/>
              <w:bCs/>
            </w:rPr>
          </w:pPr>
        </w:p>
      </w:tc>
    </w:tr>
  </w:tbl>
  <w:p w:rsidR="00EB772F" w:rsidRDefault="00EB772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B772F" w:rsidRDefault="00EB772F" w:rsidP="00625CF5">
      <w:pPr>
        <w:spacing w:after="0" w:line="240" w:lineRule="auto"/>
      </w:pPr>
      <w:r>
        <w:separator/>
      </w:r>
    </w:p>
  </w:footnote>
  <w:footnote w:type="continuationSeparator" w:id="0">
    <w:p w:rsidR="00EB772F" w:rsidRDefault="00EB772F" w:rsidP="00625CF5">
      <w:pPr>
        <w:spacing w:after="0" w:line="240" w:lineRule="auto"/>
      </w:pPr>
      <w:r>
        <w:continuationSeparator/>
      </w:r>
    </w:p>
  </w:footnote>
  <w:footnote w:id="1">
    <w:p w:rsidR="00EB772F" w:rsidRPr="00864F0B" w:rsidRDefault="00EB772F" w:rsidP="00EC75C4">
      <w:pPr>
        <w:pStyle w:val="FootnoteText"/>
        <w:rPr>
          <w:rFonts w:asciiTheme="majorHAnsi" w:hAnsiTheme="majorHAnsi"/>
        </w:rPr>
      </w:pPr>
      <w:r w:rsidRPr="00864F0B">
        <w:rPr>
          <w:rStyle w:val="FootnoteReference"/>
          <w:rFonts w:asciiTheme="majorHAnsi" w:hAnsiTheme="majorHAnsi"/>
        </w:rPr>
        <w:footnoteRef/>
      </w:r>
      <w:r w:rsidRPr="00864F0B">
        <w:rPr>
          <w:rFonts w:asciiTheme="majorHAnsi" w:hAnsiTheme="majorHAnsi"/>
        </w:rPr>
        <w:t xml:space="preserve"> Cfr. Fe y Alegría 1995:4</w:t>
      </w:r>
    </w:p>
  </w:footnote>
  <w:footnote w:id="2">
    <w:p w:rsidR="00EB772F" w:rsidRPr="00864F0B" w:rsidRDefault="00EB772F" w:rsidP="00EC75C4">
      <w:pPr>
        <w:pStyle w:val="FootnoteText"/>
        <w:rPr>
          <w:rFonts w:asciiTheme="majorHAnsi" w:hAnsiTheme="majorHAnsi"/>
        </w:rPr>
      </w:pPr>
      <w:r w:rsidRPr="00864F0B">
        <w:rPr>
          <w:rStyle w:val="FootnoteReference"/>
          <w:rFonts w:asciiTheme="majorHAnsi" w:hAnsiTheme="majorHAnsi"/>
        </w:rPr>
        <w:footnoteRef/>
      </w:r>
      <w:r w:rsidRPr="00864F0B">
        <w:rPr>
          <w:rFonts w:asciiTheme="majorHAnsi" w:hAnsiTheme="majorHAnsi"/>
        </w:rPr>
        <w:t xml:space="preserve"> Cfr. Fe y Alegría 1997:4</w:t>
      </w:r>
    </w:p>
  </w:footnote>
  <w:footnote w:id="3">
    <w:p w:rsidR="00EB772F" w:rsidRPr="00864F0B" w:rsidRDefault="00EB772F" w:rsidP="00EC75C4">
      <w:pPr>
        <w:pStyle w:val="FootnoteText"/>
        <w:rPr>
          <w:rFonts w:asciiTheme="majorHAnsi" w:hAnsiTheme="majorHAnsi"/>
        </w:rPr>
      </w:pPr>
      <w:r w:rsidRPr="00864F0B">
        <w:rPr>
          <w:rStyle w:val="FootnoteReference"/>
          <w:rFonts w:asciiTheme="majorHAnsi" w:hAnsiTheme="majorHAnsi"/>
        </w:rPr>
        <w:footnoteRef/>
      </w:r>
      <w:r w:rsidRPr="00864F0B">
        <w:rPr>
          <w:rFonts w:asciiTheme="majorHAnsi" w:hAnsiTheme="majorHAnsi"/>
        </w:rPr>
        <w:t xml:space="preserve"> Cfr. Fe y Alegría Perú 1999:139</w:t>
      </w:r>
    </w:p>
  </w:footnote>
  <w:footnote w:id="4">
    <w:p w:rsidR="00EB772F" w:rsidRPr="00864F0B" w:rsidRDefault="00EB772F" w:rsidP="00EC75C4">
      <w:pPr>
        <w:pStyle w:val="FootnoteText"/>
        <w:rPr>
          <w:rFonts w:asciiTheme="majorHAnsi" w:hAnsiTheme="majorHAnsi"/>
        </w:rPr>
      </w:pPr>
      <w:r w:rsidRPr="00864F0B">
        <w:rPr>
          <w:rStyle w:val="FootnoteReference"/>
          <w:rFonts w:asciiTheme="majorHAnsi" w:hAnsiTheme="majorHAnsi"/>
        </w:rPr>
        <w:footnoteRef/>
      </w:r>
      <w:r w:rsidRPr="00864F0B">
        <w:rPr>
          <w:rFonts w:asciiTheme="majorHAnsi" w:hAnsiTheme="majorHAnsi"/>
        </w:rPr>
        <w:t xml:space="preserve"> Cfr. Fe y Alegría Perú 1997:22</w:t>
      </w:r>
    </w:p>
  </w:footnote>
  <w:footnote w:id="5">
    <w:p w:rsidR="00EB772F" w:rsidRPr="00864F0B" w:rsidRDefault="00EB772F" w:rsidP="00EC75C4">
      <w:pPr>
        <w:pStyle w:val="FootnoteText"/>
        <w:rPr>
          <w:rFonts w:asciiTheme="majorHAnsi" w:hAnsiTheme="majorHAnsi"/>
        </w:rPr>
      </w:pPr>
      <w:r w:rsidRPr="00864F0B">
        <w:rPr>
          <w:rStyle w:val="FootnoteReference"/>
          <w:rFonts w:asciiTheme="majorHAnsi" w:hAnsiTheme="majorHAnsi"/>
        </w:rPr>
        <w:footnoteRef/>
      </w:r>
      <w:r w:rsidRPr="00864F0B">
        <w:rPr>
          <w:rFonts w:asciiTheme="majorHAnsi" w:hAnsiTheme="majorHAnsi"/>
        </w:rPr>
        <w:t xml:space="preserve"> Cfr. Fe y Alegría Perú 2009a:2</w:t>
      </w:r>
    </w:p>
  </w:footnote>
  <w:footnote w:id="6">
    <w:p w:rsidR="00EB772F" w:rsidRPr="00864F0B" w:rsidRDefault="00EB772F" w:rsidP="00EC75C4">
      <w:pPr>
        <w:pStyle w:val="FootnoteText"/>
        <w:rPr>
          <w:rFonts w:asciiTheme="majorHAnsi" w:hAnsiTheme="majorHAnsi"/>
        </w:rPr>
      </w:pPr>
      <w:r w:rsidRPr="00864F0B">
        <w:rPr>
          <w:rStyle w:val="FootnoteReference"/>
          <w:rFonts w:asciiTheme="majorHAnsi" w:hAnsiTheme="majorHAnsi"/>
        </w:rPr>
        <w:footnoteRef/>
      </w:r>
      <w:r w:rsidRPr="00864F0B">
        <w:rPr>
          <w:rFonts w:asciiTheme="majorHAnsi" w:hAnsiTheme="majorHAnsi"/>
        </w:rPr>
        <w:t xml:space="preserve"> Cfr. Fe y Alegría Perú 2009a:2</w:t>
      </w:r>
    </w:p>
  </w:footnote>
  <w:footnote w:id="7">
    <w:p w:rsidR="00EB772F" w:rsidRPr="00A81C18" w:rsidRDefault="00EB772F" w:rsidP="00BF1FE9">
      <w:pPr>
        <w:pStyle w:val="FootnoteText"/>
      </w:pPr>
      <w:r>
        <w:rPr>
          <w:rStyle w:val="FootnoteReference"/>
        </w:rPr>
        <w:footnoteRef/>
      </w:r>
      <w:r>
        <w:t xml:space="preserve"> Cfr. </w:t>
      </w:r>
      <w:r>
        <w:rPr>
          <w:color w:val="000000"/>
          <w:sz w:val="24"/>
          <w:szCs w:val="24"/>
        </w:rPr>
        <w:t>Fe y Alegría P</w:t>
      </w:r>
      <w:r w:rsidRPr="00E601AA">
        <w:rPr>
          <w:color w:val="000000"/>
          <w:sz w:val="24"/>
          <w:szCs w:val="24"/>
        </w:rPr>
        <w:t>erú</w:t>
      </w:r>
      <w:r>
        <w:rPr>
          <w:color w:val="000000"/>
          <w:sz w:val="24"/>
          <w:szCs w:val="24"/>
        </w:rPr>
        <w:t xml:space="preserve"> 2009a:3</w:t>
      </w:r>
    </w:p>
  </w:footnote>
  <w:footnote w:id="8">
    <w:p w:rsidR="00EB772F" w:rsidRPr="00715CD9" w:rsidRDefault="00EB772F">
      <w:pPr>
        <w:pStyle w:val="FootnoteText"/>
        <w:rPr>
          <w:rFonts w:asciiTheme="majorHAnsi" w:hAnsiTheme="majorHAnsi"/>
          <w:sz w:val="16"/>
          <w:lang w:val="en-US"/>
        </w:rPr>
      </w:pPr>
      <w:r w:rsidRPr="00715CD9">
        <w:rPr>
          <w:rStyle w:val="FootnoteReference"/>
          <w:rFonts w:asciiTheme="majorHAnsi" w:hAnsiTheme="majorHAnsi"/>
          <w:sz w:val="16"/>
        </w:rPr>
        <w:footnoteRef/>
      </w:r>
      <w:r w:rsidRPr="00715CD9">
        <w:rPr>
          <w:rFonts w:asciiTheme="majorHAnsi" w:hAnsiTheme="majorHAnsi"/>
          <w:sz w:val="16"/>
          <w:lang w:val="en-US"/>
        </w:rPr>
        <w:t xml:space="preserve"> </w:t>
      </w:r>
      <w:r w:rsidRPr="0075189D">
        <w:rPr>
          <w:rFonts w:asciiTheme="majorHAnsi" w:hAnsiTheme="majorHAnsi"/>
          <w:lang w:val="en-US"/>
        </w:rPr>
        <w:t>Cfr</w:t>
      </w:r>
      <w:r w:rsidRPr="00715CD9">
        <w:rPr>
          <w:rFonts w:asciiTheme="majorHAnsi" w:hAnsiTheme="majorHAnsi"/>
          <w:sz w:val="16"/>
          <w:lang w:val="en-US"/>
        </w:rPr>
        <w:t xml:space="preserve">. </w:t>
      </w:r>
      <w:r w:rsidRPr="00715CD9">
        <w:rPr>
          <w:rFonts w:asciiTheme="majorHAnsi" w:hAnsiTheme="majorHAnsi"/>
          <w:color w:val="000000"/>
          <w:szCs w:val="24"/>
          <w:lang w:val="en-US"/>
        </w:rPr>
        <w:t>Project Management Institute, Inc. 2004:103</w:t>
      </w:r>
    </w:p>
  </w:footnote>
  <w:footnote w:id="9">
    <w:p w:rsidR="00EB772F" w:rsidRPr="00A07CD9" w:rsidRDefault="00EB772F">
      <w:pPr>
        <w:pStyle w:val="FootnoteText"/>
        <w:rPr>
          <w:lang w:val="en-US"/>
        </w:rPr>
      </w:pPr>
      <w:r>
        <w:rPr>
          <w:rStyle w:val="FootnoteReference"/>
        </w:rPr>
        <w:footnoteRef/>
      </w:r>
      <w:r w:rsidRPr="00A07CD9">
        <w:rPr>
          <w:lang w:val="en-US"/>
        </w:rPr>
        <w:t xml:space="preserve"> </w:t>
      </w:r>
      <w:r w:rsidRPr="0075189D">
        <w:rPr>
          <w:rFonts w:asciiTheme="majorHAnsi" w:hAnsiTheme="majorHAnsi"/>
          <w:lang w:val="en-US"/>
        </w:rPr>
        <w:t>Cfr</w:t>
      </w:r>
      <w:r w:rsidRPr="00715CD9">
        <w:rPr>
          <w:rFonts w:asciiTheme="majorHAnsi" w:hAnsiTheme="majorHAnsi"/>
          <w:sz w:val="16"/>
          <w:lang w:val="en-US"/>
        </w:rPr>
        <w:t xml:space="preserve">. </w:t>
      </w:r>
      <w:r w:rsidRPr="00715CD9">
        <w:rPr>
          <w:rFonts w:asciiTheme="majorHAnsi" w:hAnsiTheme="majorHAnsi"/>
          <w:color w:val="000000"/>
          <w:szCs w:val="24"/>
          <w:lang w:val="en-US"/>
        </w:rPr>
        <w:t>Project Management Institute, Inc. 2004:</w:t>
      </w:r>
      <w:r>
        <w:rPr>
          <w:rFonts w:asciiTheme="majorHAnsi" w:hAnsiTheme="majorHAnsi"/>
          <w:color w:val="000000"/>
          <w:szCs w:val="24"/>
          <w:lang w:val="en-US"/>
        </w:rPr>
        <w:t>123</w:t>
      </w:r>
    </w:p>
  </w:footnote>
  <w:footnote w:id="10">
    <w:p w:rsidR="00EB772F" w:rsidRPr="00017487" w:rsidRDefault="00EB772F">
      <w:pPr>
        <w:pStyle w:val="FootnoteText"/>
        <w:rPr>
          <w:lang w:val="en-US"/>
        </w:rPr>
      </w:pPr>
      <w:r>
        <w:rPr>
          <w:rStyle w:val="FootnoteReference"/>
        </w:rPr>
        <w:footnoteRef/>
      </w:r>
      <w:r w:rsidRPr="00017487">
        <w:rPr>
          <w:lang w:val="en-US"/>
        </w:rPr>
        <w:t xml:space="preserve"> </w:t>
      </w:r>
      <w:r w:rsidRPr="0075189D">
        <w:rPr>
          <w:rFonts w:asciiTheme="majorHAnsi" w:hAnsiTheme="majorHAnsi"/>
          <w:lang w:val="en-US"/>
        </w:rPr>
        <w:t>Cfr</w:t>
      </w:r>
      <w:r w:rsidRPr="00715CD9">
        <w:rPr>
          <w:rFonts w:asciiTheme="majorHAnsi" w:hAnsiTheme="majorHAnsi"/>
          <w:sz w:val="16"/>
          <w:lang w:val="en-US"/>
        </w:rPr>
        <w:t xml:space="preserve">. </w:t>
      </w:r>
      <w:r w:rsidRPr="00715CD9">
        <w:rPr>
          <w:rFonts w:asciiTheme="majorHAnsi" w:hAnsiTheme="majorHAnsi"/>
          <w:color w:val="000000"/>
          <w:szCs w:val="24"/>
          <w:lang w:val="en-US"/>
        </w:rPr>
        <w:t>Project Management Institute, Inc. 2004:</w:t>
      </w:r>
      <w:r>
        <w:rPr>
          <w:rFonts w:asciiTheme="majorHAnsi" w:hAnsiTheme="majorHAnsi"/>
          <w:color w:val="000000"/>
          <w:szCs w:val="24"/>
          <w:lang w:val="en-US"/>
        </w:rPr>
        <w:t>237</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itle"/>
      <w:id w:val="12483613"/>
      <w:dataBinding w:prefixMappings="xmlns:ns0='http://schemas.openxmlformats.org/package/2006/metadata/core-properties' xmlns:ns1='http://purl.org/dc/elements/1.1/'" w:xpath="/ns0:coreProperties[1]/ns1:title[1]" w:storeItemID="{6C3C8BC8-F283-45AE-878A-BAB7291924A1}"/>
      <w:text/>
    </w:sdtPr>
    <w:sdtContent>
      <w:p w:rsidR="00EB772F" w:rsidRPr="00EE30E1" w:rsidRDefault="00EB772F" w:rsidP="005C1B25">
        <w:pPr>
          <w:pStyle w:val="Header"/>
          <w:pBdr>
            <w:between w:val="single" w:sz="4" w:space="1" w:color="A6A6A6" w:themeColor="background1" w:themeShade="A6"/>
          </w:pBdr>
          <w:spacing w:line="276" w:lineRule="auto"/>
          <w:jc w:val="center"/>
        </w:pPr>
        <w:r>
          <w:t>Modelo de Negocios Empresarial de la Oficina Central Fe y A</w:t>
        </w:r>
        <w:r w:rsidRPr="00EE30E1">
          <w:t>legría</w:t>
        </w:r>
      </w:p>
    </w:sdtContent>
  </w:sdt>
  <w:sdt>
    <w:sdtPr>
      <w:rPr>
        <w:i/>
      </w:rPr>
      <w:alias w:val="Date"/>
      <w:id w:val="12483614"/>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p w:rsidR="00EB772F" w:rsidRPr="00EE30E1" w:rsidRDefault="00EB772F" w:rsidP="005C1B25">
        <w:pPr>
          <w:pStyle w:val="Header"/>
          <w:pBdr>
            <w:between w:val="single" w:sz="4" w:space="1" w:color="A6A6A6" w:themeColor="background1" w:themeShade="A6"/>
          </w:pBdr>
          <w:spacing w:line="276" w:lineRule="auto"/>
          <w:jc w:val="center"/>
          <w:rPr>
            <w:i/>
            <w:lang w:val="en-US"/>
          </w:rPr>
        </w:pPr>
        <w:r w:rsidRPr="00EE30E1">
          <w:rPr>
            <w:i/>
          </w:rPr>
          <w:t>Memoria del Proyecto</w:t>
        </w:r>
      </w:p>
    </w:sdtContent>
  </w:sdt>
  <w:p w:rsidR="00EB772F" w:rsidRPr="00625CF5" w:rsidRDefault="00EB772F">
    <w:pPr>
      <w:pStyle w:val="Header"/>
      <w:rPr>
        <w:lang w:val="en-US"/>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itle"/>
      <w:id w:val="4519055"/>
      <w:dataBinding w:prefixMappings="xmlns:ns0='http://schemas.openxmlformats.org/package/2006/metadata/core-properties' xmlns:ns1='http://purl.org/dc/elements/1.1/'" w:xpath="/ns0:coreProperties[1]/ns1:title[1]" w:storeItemID="{6C3C8BC8-F283-45AE-878A-BAB7291924A1}"/>
      <w:text/>
    </w:sdtPr>
    <w:sdtContent>
      <w:p w:rsidR="00EB772F" w:rsidRPr="00EE30E1" w:rsidRDefault="00EB772F" w:rsidP="003540F0">
        <w:pPr>
          <w:pStyle w:val="Header"/>
          <w:pBdr>
            <w:between w:val="single" w:sz="4" w:space="1" w:color="A6A6A6" w:themeColor="background1" w:themeShade="A6"/>
          </w:pBdr>
          <w:spacing w:line="276" w:lineRule="auto"/>
          <w:jc w:val="center"/>
        </w:pPr>
        <w:r>
          <w:t>Modelo de Negocios Empresarial de la Oficina Central Fe y A</w:t>
        </w:r>
        <w:r w:rsidRPr="00EE30E1">
          <w:t>legría</w:t>
        </w:r>
      </w:p>
    </w:sdtContent>
  </w:sdt>
  <w:sdt>
    <w:sdtPr>
      <w:rPr>
        <w:i/>
      </w:rPr>
      <w:alias w:val="Date"/>
      <w:id w:val="4519056"/>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p w:rsidR="00EB772F" w:rsidRPr="00EE30E1" w:rsidRDefault="00EB772F" w:rsidP="003540F0">
        <w:pPr>
          <w:pStyle w:val="Header"/>
          <w:pBdr>
            <w:between w:val="single" w:sz="4" w:space="1" w:color="A6A6A6" w:themeColor="background1" w:themeShade="A6"/>
          </w:pBdr>
          <w:spacing w:line="276" w:lineRule="auto"/>
          <w:jc w:val="center"/>
          <w:rPr>
            <w:i/>
            <w:lang w:val="en-US"/>
          </w:rPr>
        </w:pPr>
        <w:r w:rsidRPr="00EE30E1">
          <w:rPr>
            <w:i/>
          </w:rPr>
          <w:t>Memoria del Proyecto</w:t>
        </w:r>
      </w:p>
    </w:sdtContent>
  </w:sdt>
  <w:p w:rsidR="00EB772F" w:rsidRPr="00625CF5" w:rsidRDefault="00EB772F">
    <w:pPr>
      <w:pStyle w:val="Header"/>
      <w:rPr>
        <w:lang w:val="en-US"/>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itle"/>
      <w:id w:val="4519057"/>
      <w:dataBinding w:prefixMappings="xmlns:ns0='http://schemas.openxmlformats.org/package/2006/metadata/core-properties' xmlns:ns1='http://purl.org/dc/elements/1.1/'" w:xpath="/ns0:coreProperties[1]/ns1:title[1]" w:storeItemID="{6C3C8BC8-F283-45AE-878A-BAB7291924A1}"/>
      <w:text/>
    </w:sdtPr>
    <w:sdtContent>
      <w:p w:rsidR="00EB772F" w:rsidRPr="00EE30E1" w:rsidRDefault="00EB772F" w:rsidP="008533AC">
        <w:pPr>
          <w:pStyle w:val="Header"/>
          <w:pBdr>
            <w:between w:val="single" w:sz="4" w:space="1" w:color="A6A6A6" w:themeColor="background1" w:themeShade="A6"/>
          </w:pBdr>
          <w:spacing w:line="276" w:lineRule="auto"/>
          <w:jc w:val="center"/>
        </w:pPr>
        <w:r>
          <w:t>Modelo de Negocios Empresarial de la Oficina Central Fe y A</w:t>
        </w:r>
        <w:r w:rsidRPr="00EE30E1">
          <w:t>legría</w:t>
        </w:r>
      </w:p>
    </w:sdtContent>
  </w:sdt>
  <w:sdt>
    <w:sdtPr>
      <w:rPr>
        <w:i/>
      </w:rPr>
      <w:alias w:val="Date"/>
      <w:id w:val="4519058"/>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p w:rsidR="00EB772F" w:rsidRPr="00EE30E1" w:rsidRDefault="00EB772F" w:rsidP="008533AC">
        <w:pPr>
          <w:pStyle w:val="Header"/>
          <w:pBdr>
            <w:between w:val="single" w:sz="4" w:space="1" w:color="A6A6A6" w:themeColor="background1" w:themeShade="A6"/>
          </w:pBdr>
          <w:spacing w:line="276" w:lineRule="auto"/>
          <w:jc w:val="center"/>
          <w:rPr>
            <w:i/>
            <w:lang w:val="en-US"/>
          </w:rPr>
        </w:pPr>
        <w:r w:rsidRPr="00EE30E1">
          <w:rPr>
            <w:i/>
          </w:rPr>
          <w:t>Memoria del Proyecto</w:t>
        </w:r>
      </w:p>
    </w:sdtContent>
  </w:sdt>
  <w:p w:rsidR="00EB772F" w:rsidRPr="00625CF5" w:rsidRDefault="00EB772F">
    <w:pPr>
      <w:pStyle w:val="Header"/>
      <w:rPr>
        <w:lang w:val="en-US"/>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itle"/>
      <w:id w:val="4519053"/>
      <w:dataBinding w:prefixMappings="xmlns:ns0='http://schemas.openxmlformats.org/package/2006/metadata/core-properties' xmlns:ns1='http://purl.org/dc/elements/1.1/'" w:xpath="/ns0:coreProperties[1]/ns1:title[1]" w:storeItemID="{6C3C8BC8-F283-45AE-878A-BAB7291924A1}"/>
      <w:text/>
    </w:sdtPr>
    <w:sdtContent>
      <w:p w:rsidR="00EB772F" w:rsidRPr="00EE30E1" w:rsidRDefault="00EB772F" w:rsidP="008533AC">
        <w:pPr>
          <w:pStyle w:val="Header"/>
          <w:pBdr>
            <w:between w:val="single" w:sz="4" w:space="1" w:color="A6A6A6" w:themeColor="background1" w:themeShade="A6"/>
          </w:pBdr>
          <w:spacing w:line="276" w:lineRule="auto"/>
          <w:jc w:val="center"/>
        </w:pPr>
        <w:r>
          <w:t>Modelo de Negocios Empresarial de la Oficina Central Fe y A</w:t>
        </w:r>
        <w:r w:rsidRPr="00EE30E1">
          <w:t>legría</w:t>
        </w:r>
      </w:p>
    </w:sdtContent>
  </w:sdt>
  <w:sdt>
    <w:sdtPr>
      <w:rPr>
        <w:i/>
      </w:rPr>
      <w:alias w:val="Date"/>
      <w:id w:val="4519054"/>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p w:rsidR="00EB772F" w:rsidRPr="00EE30E1" w:rsidRDefault="00EB772F" w:rsidP="008533AC">
        <w:pPr>
          <w:pStyle w:val="Header"/>
          <w:pBdr>
            <w:between w:val="single" w:sz="4" w:space="1" w:color="A6A6A6" w:themeColor="background1" w:themeShade="A6"/>
          </w:pBdr>
          <w:spacing w:line="276" w:lineRule="auto"/>
          <w:jc w:val="center"/>
          <w:rPr>
            <w:i/>
            <w:lang w:val="en-US"/>
          </w:rPr>
        </w:pPr>
        <w:r w:rsidRPr="00EE30E1">
          <w:rPr>
            <w:i/>
          </w:rPr>
          <w:t>Memoria del Proyecto</w:t>
        </w:r>
      </w:p>
    </w:sdtContent>
  </w:sdt>
  <w:p w:rsidR="00EB772F" w:rsidRPr="00625CF5" w:rsidRDefault="00EB772F">
    <w:pPr>
      <w:pStyle w:val="Header"/>
      <w:rPr>
        <w:lang w:val="en-US"/>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itle"/>
      <w:id w:val="4519089"/>
      <w:dataBinding w:prefixMappings="xmlns:ns0='http://schemas.openxmlformats.org/package/2006/metadata/core-properties' xmlns:ns1='http://purl.org/dc/elements/1.1/'" w:xpath="/ns0:coreProperties[1]/ns1:title[1]" w:storeItemID="{6C3C8BC8-F283-45AE-878A-BAB7291924A1}"/>
      <w:text/>
    </w:sdtPr>
    <w:sdtContent>
      <w:p w:rsidR="00EB772F" w:rsidRPr="00EE30E1" w:rsidRDefault="00EB772F" w:rsidP="008533AC">
        <w:pPr>
          <w:pStyle w:val="Header"/>
          <w:pBdr>
            <w:between w:val="single" w:sz="4" w:space="1" w:color="A6A6A6" w:themeColor="background1" w:themeShade="A6"/>
          </w:pBdr>
          <w:spacing w:line="276" w:lineRule="auto"/>
          <w:jc w:val="center"/>
        </w:pPr>
        <w:r>
          <w:t>Modelo de Negocios Empresarial de la Oficina Central Fe y A</w:t>
        </w:r>
        <w:r w:rsidRPr="00EE30E1">
          <w:t>legría</w:t>
        </w:r>
      </w:p>
    </w:sdtContent>
  </w:sdt>
  <w:sdt>
    <w:sdtPr>
      <w:rPr>
        <w:i/>
      </w:rPr>
      <w:alias w:val="Date"/>
      <w:id w:val="4519090"/>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p w:rsidR="00EB772F" w:rsidRPr="00EE30E1" w:rsidRDefault="00EB772F" w:rsidP="008533AC">
        <w:pPr>
          <w:pStyle w:val="Header"/>
          <w:pBdr>
            <w:between w:val="single" w:sz="4" w:space="1" w:color="A6A6A6" w:themeColor="background1" w:themeShade="A6"/>
          </w:pBdr>
          <w:spacing w:line="276" w:lineRule="auto"/>
          <w:jc w:val="center"/>
          <w:rPr>
            <w:i/>
            <w:lang w:val="en-US"/>
          </w:rPr>
        </w:pPr>
        <w:r w:rsidRPr="00EE30E1">
          <w:rPr>
            <w:i/>
          </w:rPr>
          <w:t>Memoria del Proyecto</w:t>
        </w:r>
      </w:p>
    </w:sdtContent>
  </w:sdt>
  <w:p w:rsidR="00EB772F" w:rsidRPr="00625CF5" w:rsidRDefault="00EB772F">
    <w:pPr>
      <w:pStyle w:val="Header"/>
      <w:rPr>
        <w:lang w:val="en-US"/>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itle"/>
      <w:id w:val="4519093"/>
      <w:dataBinding w:prefixMappings="xmlns:ns0='http://schemas.openxmlformats.org/package/2006/metadata/core-properties' xmlns:ns1='http://purl.org/dc/elements/1.1/'" w:xpath="/ns0:coreProperties[1]/ns1:title[1]" w:storeItemID="{6C3C8BC8-F283-45AE-878A-BAB7291924A1}"/>
      <w:text/>
    </w:sdtPr>
    <w:sdtContent>
      <w:p w:rsidR="00EB772F" w:rsidRPr="00EE30E1" w:rsidRDefault="00EB772F" w:rsidP="008533AC">
        <w:pPr>
          <w:pStyle w:val="Header"/>
          <w:pBdr>
            <w:between w:val="single" w:sz="4" w:space="1" w:color="A6A6A6" w:themeColor="background1" w:themeShade="A6"/>
          </w:pBdr>
          <w:spacing w:line="276" w:lineRule="auto"/>
          <w:jc w:val="center"/>
        </w:pPr>
        <w:r>
          <w:t>Modelo de Negocios Empresarial de la Oficina Central Fe y A</w:t>
        </w:r>
        <w:r w:rsidRPr="00EE30E1">
          <w:t>legría</w:t>
        </w:r>
      </w:p>
    </w:sdtContent>
  </w:sdt>
  <w:sdt>
    <w:sdtPr>
      <w:rPr>
        <w:i/>
      </w:rPr>
      <w:alias w:val="Date"/>
      <w:id w:val="4519094"/>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p w:rsidR="00EB772F" w:rsidRPr="00EE30E1" w:rsidRDefault="00EB772F" w:rsidP="008533AC">
        <w:pPr>
          <w:pStyle w:val="Header"/>
          <w:pBdr>
            <w:between w:val="single" w:sz="4" w:space="1" w:color="A6A6A6" w:themeColor="background1" w:themeShade="A6"/>
          </w:pBdr>
          <w:spacing w:line="276" w:lineRule="auto"/>
          <w:jc w:val="center"/>
          <w:rPr>
            <w:i/>
            <w:lang w:val="en-US"/>
          </w:rPr>
        </w:pPr>
        <w:r w:rsidRPr="00EE30E1">
          <w:rPr>
            <w:i/>
          </w:rPr>
          <w:t>Memoria del Proyecto</w:t>
        </w:r>
      </w:p>
    </w:sdtContent>
  </w:sdt>
  <w:p w:rsidR="00EB772F" w:rsidRPr="00625CF5" w:rsidRDefault="00EB772F">
    <w:pPr>
      <w:pStyle w:val="Header"/>
      <w:rPr>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C63A5C"/>
    <w:multiLevelType w:val="multilevel"/>
    <w:tmpl w:val="0C0A001F"/>
    <w:lvl w:ilvl="0">
      <w:start w:val="1"/>
      <w:numFmt w:val="decimal"/>
      <w:lvlText w:val="%1."/>
      <w:lvlJc w:val="left"/>
      <w:pPr>
        <w:ind w:left="720" w:hanging="360"/>
      </w:pPr>
      <w:rPr>
        <w:rFonts w:hint="default"/>
      </w:rPr>
    </w:lvl>
    <w:lvl w:ilvl="1">
      <w:start w:val="1"/>
      <w:numFmt w:val="decimal"/>
      <w:lvlText w:val="%1.%2."/>
      <w:lvlJc w:val="left"/>
      <w:pPr>
        <w:ind w:left="1152" w:hanging="432"/>
      </w:pPr>
      <w:rPr>
        <w:b/>
        <w:bCs/>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nsid w:val="06DA04BD"/>
    <w:multiLevelType w:val="hybridMultilevel"/>
    <w:tmpl w:val="F1364D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73E14AD"/>
    <w:multiLevelType w:val="multilevel"/>
    <w:tmpl w:val="0C0A001F"/>
    <w:lvl w:ilvl="0">
      <w:start w:val="1"/>
      <w:numFmt w:val="decimal"/>
      <w:lvlText w:val="%1."/>
      <w:lvlJc w:val="left"/>
      <w:pPr>
        <w:ind w:left="720" w:hanging="360"/>
      </w:pPr>
      <w:rPr>
        <w:rFonts w:cs="Times New Roman" w:hint="default"/>
      </w:rPr>
    </w:lvl>
    <w:lvl w:ilvl="1">
      <w:start w:val="1"/>
      <w:numFmt w:val="decimal"/>
      <w:lvlText w:val="%1.%2."/>
      <w:lvlJc w:val="left"/>
      <w:pPr>
        <w:ind w:left="1152" w:hanging="432"/>
      </w:pPr>
      <w:rPr>
        <w:rFonts w:cs="Times New Roman"/>
        <w:b/>
      </w:rPr>
    </w:lvl>
    <w:lvl w:ilvl="2">
      <w:start w:val="1"/>
      <w:numFmt w:val="decimal"/>
      <w:lvlText w:val="%1.%2.%3."/>
      <w:lvlJc w:val="left"/>
      <w:pPr>
        <w:ind w:left="1584" w:hanging="504"/>
      </w:pPr>
      <w:rPr>
        <w:rFonts w:cs="Times New Roman"/>
      </w:rPr>
    </w:lvl>
    <w:lvl w:ilvl="3">
      <w:start w:val="1"/>
      <w:numFmt w:val="decimal"/>
      <w:lvlText w:val="%1.%2.%3.%4."/>
      <w:lvlJc w:val="left"/>
      <w:pPr>
        <w:ind w:left="2088" w:hanging="648"/>
      </w:pPr>
      <w:rPr>
        <w:rFonts w:cs="Times New Roman"/>
      </w:rPr>
    </w:lvl>
    <w:lvl w:ilvl="4">
      <w:start w:val="1"/>
      <w:numFmt w:val="decimal"/>
      <w:lvlText w:val="%1.%2.%3.%4.%5."/>
      <w:lvlJc w:val="left"/>
      <w:pPr>
        <w:ind w:left="2592" w:hanging="792"/>
      </w:pPr>
      <w:rPr>
        <w:rFonts w:cs="Times New Roman"/>
      </w:rPr>
    </w:lvl>
    <w:lvl w:ilvl="5">
      <w:start w:val="1"/>
      <w:numFmt w:val="decimal"/>
      <w:lvlText w:val="%1.%2.%3.%4.%5.%6."/>
      <w:lvlJc w:val="left"/>
      <w:pPr>
        <w:ind w:left="3096" w:hanging="936"/>
      </w:pPr>
      <w:rPr>
        <w:rFonts w:cs="Times New Roman"/>
      </w:rPr>
    </w:lvl>
    <w:lvl w:ilvl="6">
      <w:start w:val="1"/>
      <w:numFmt w:val="decimal"/>
      <w:lvlText w:val="%1.%2.%3.%4.%5.%6.%7."/>
      <w:lvlJc w:val="left"/>
      <w:pPr>
        <w:ind w:left="3600" w:hanging="1080"/>
      </w:pPr>
      <w:rPr>
        <w:rFonts w:cs="Times New Roman"/>
      </w:rPr>
    </w:lvl>
    <w:lvl w:ilvl="7">
      <w:start w:val="1"/>
      <w:numFmt w:val="decimal"/>
      <w:lvlText w:val="%1.%2.%3.%4.%5.%6.%7.%8."/>
      <w:lvlJc w:val="left"/>
      <w:pPr>
        <w:ind w:left="4104" w:hanging="1224"/>
      </w:pPr>
      <w:rPr>
        <w:rFonts w:cs="Times New Roman"/>
      </w:rPr>
    </w:lvl>
    <w:lvl w:ilvl="8">
      <w:start w:val="1"/>
      <w:numFmt w:val="decimal"/>
      <w:lvlText w:val="%1.%2.%3.%4.%5.%6.%7.%8.%9."/>
      <w:lvlJc w:val="left"/>
      <w:pPr>
        <w:ind w:left="4680" w:hanging="1440"/>
      </w:pPr>
      <w:rPr>
        <w:rFonts w:cs="Times New Roman"/>
      </w:rPr>
    </w:lvl>
  </w:abstractNum>
  <w:abstractNum w:abstractNumId="3">
    <w:nsid w:val="0741791E"/>
    <w:multiLevelType w:val="multilevel"/>
    <w:tmpl w:val="4D74B86A"/>
    <w:lvl w:ilvl="0">
      <w:start w:val="1"/>
      <w:numFmt w:val="decimal"/>
      <w:pStyle w:val="Heading1"/>
      <w:suff w:val="space"/>
      <w:lvlText w:val="CAPÍTULO %1"/>
      <w:lvlJc w:val="left"/>
      <w:pPr>
        <w:ind w:left="0" w:firstLine="6917"/>
      </w:pPr>
      <w:rPr>
        <w:rFonts w:hint="default"/>
        <w:b/>
        <w:i w:val="0"/>
        <w:sz w:val="24"/>
        <w:u w:val="single"/>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nsid w:val="078817C2"/>
    <w:multiLevelType w:val="multilevel"/>
    <w:tmpl w:val="0C0A001F"/>
    <w:lvl w:ilvl="0">
      <w:start w:val="1"/>
      <w:numFmt w:val="decimal"/>
      <w:lvlText w:val="%1."/>
      <w:lvlJc w:val="left"/>
      <w:pPr>
        <w:ind w:left="720" w:hanging="360"/>
      </w:pPr>
      <w:rPr>
        <w:rFonts w:cs="Times New Roman" w:hint="default"/>
      </w:rPr>
    </w:lvl>
    <w:lvl w:ilvl="1">
      <w:start w:val="1"/>
      <w:numFmt w:val="decimal"/>
      <w:lvlText w:val="%1.%2."/>
      <w:lvlJc w:val="left"/>
      <w:pPr>
        <w:ind w:left="1152" w:hanging="432"/>
      </w:pPr>
      <w:rPr>
        <w:rFonts w:cs="Times New Roman"/>
        <w:b/>
      </w:rPr>
    </w:lvl>
    <w:lvl w:ilvl="2">
      <w:start w:val="1"/>
      <w:numFmt w:val="decimal"/>
      <w:lvlText w:val="%1.%2.%3."/>
      <w:lvlJc w:val="left"/>
      <w:pPr>
        <w:ind w:left="1584" w:hanging="504"/>
      </w:pPr>
      <w:rPr>
        <w:rFonts w:cs="Times New Roman"/>
      </w:rPr>
    </w:lvl>
    <w:lvl w:ilvl="3">
      <w:start w:val="1"/>
      <w:numFmt w:val="decimal"/>
      <w:lvlText w:val="%1.%2.%3.%4."/>
      <w:lvlJc w:val="left"/>
      <w:pPr>
        <w:ind w:left="2088" w:hanging="648"/>
      </w:pPr>
      <w:rPr>
        <w:rFonts w:cs="Times New Roman"/>
      </w:rPr>
    </w:lvl>
    <w:lvl w:ilvl="4">
      <w:start w:val="1"/>
      <w:numFmt w:val="decimal"/>
      <w:lvlText w:val="%1.%2.%3.%4.%5."/>
      <w:lvlJc w:val="left"/>
      <w:pPr>
        <w:ind w:left="2592" w:hanging="792"/>
      </w:pPr>
      <w:rPr>
        <w:rFonts w:cs="Times New Roman"/>
      </w:rPr>
    </w:lvl>
    <w:lvl w:ilvl="5">
      <w:start w:val="1"/>
      <w:numFmt w:val="decimal"/>
      <w:lvlText w:val="%1.%2.%3.%4.%5.%6."/>
      <w:lvlJc w:val="left"/>
      <w:pPr>
        <w:ind w:left="3096" w:hanging="936"/>
      </w:pPr>
      <w:rPr>
        <w:rFonts w:cs="Times New Roman"/>
      </w:rPr>
    </w:lvl>
    <w:lvl w:ilvl="6">
      <w:start w:val="1"/>
      <w:numFmt w:val="decimal"/>
      <w:lvlText w:val="%1.%2.%3.%4.%5.%6.%7."/>
      <w:lvlJc w:val="left"/>
      <w:pPr>
        <w:ind w:left="3600" w:hanging="1080"/>
      </w:pPr>
      <w:rPr>
        <w:rFonts w:cs="Times New Roman"/>
      </w:rPr>
    </w:lvl>
    <w:lvl w:ilvl="7">
      <w:start w:val="1"/>
      <w:numFmt w:val="decimal"/>
      <w:lvlText w:val="%1.%2.%3.%4.%5.%6.%7.%8."/>
      <w:lvlJc w:val="left"/>
      <w:pPr>
        <w:ind w:left="4104" w:hanging="1224"/>
      </w:pPr>
      <w:rPr>
        <w:rFonts w:cs="Times New Roman"/>
      </w:rPr>
    </w:lvl>
    <w:lvl w:ilvl="8">
      <w:start w:val="1"/>
      <w:numFmt w:val="decimal"/>
      <w:lvlText w:val="%1.%2.%3.%4.%5.%6.%7.%8.%9."/>
      <w:lvlJc w:val="left"/>
      <w:pPr>
        <w:ind w:left="4680" w:hanging="1440"/>
      </w:pPr>
      <w:rPr>
        <w:rFonts w:cs="Times New Roman"/>
      </w:rPr>
    </w:lvl>
  </w:abstractNum>
  <w:abstractNum w:abstractNumId="5">
    <w:nsid w:val="07EB6EF6"/>
    <w:multiLevelType w:val="multilevel"/>
    <w:tmpl w:val="0C0A001F"/>
    <w:lvl w:ilvl="0">
      <w:start w:val="1"/>
      <w:numFmt w:val="decimal"/>
      <w:lvlText w:val="%1."/>
      <w:lvlJc w:val="left"/>
      <w:pPr>
        <w:ind w:left="720" w:hanging="360"/>
      </w:pPr>
      <w:rPr>
        <w:rFonts w:cs="Times New Roman" w:hint="default"/>
      </w:rPr>
    </w:lvl>
    <w:lvl w:ilvl="1">
      <w:start w:val="1"/>
      <w:numFmt w:val="decimal"/>
      <w:lvlText w:val="%1.%2."/>
      <w:lvlJc w:val="left"/>
      <w:pPr>
        <w:ind w:left="1152" w:hanging="432"/>
      </w:pPr>
      <w:rPr>
        <w:rFonts w:cs="Times New Roman"/>
        <w:b/>
        <w:bCs/>
      </w:rPr>
    </w:lvl>
    <w:lvl w:ilvl="2">
      <w:start w:val="1"/>
      <w:numFmt w:val="decimal"/>
      <w:lvlText w:val="%1.%2.%3."/>
      <w:lvlJc w:val="left"/>
      <w:pPr>
        <w:ind w:left="1584" w:hanging="504"/>
      </w:pPr>
      <w:rPr>
        <w:rFonts w:cs="Times New Roman"/>
      </w:rPr>
    </w:lvl>
    <w:lvl w:ilvl="3">
      <w:start w:val="1"/>
      <w:numFmt w:val="decimal"/>
      <w:lvlText w:val="%1.%2.%3.%4."/>
      <w:lvlJc w:val="left"/>
      <w:pPr>
        <w:ind w:left="2088" w:hanging="648"/>
      </w:pPr>
      <w:rPr>
        <w:rFonts w:cs="Times New Roman"/>
      </w:rPr>
    </w:lvl>
    <w:lvl w:ilvl="4">
      <w:start w:val="1"/>
      <w:numFmt w:val="decimal"/>
      <w:lvlText w:val="%1.%2.%3.%4.%5."/>
      <w:lvlJc w:val="left"/>
      <w:pPr>
        <w:ind w:left="2592" w:hanging="792"/>
      </w:pPr>
      <w:rPr>
        <w:rFonts w:cs="Times New Roman"/>
      </w:rPr>
    </w:lvl>
    <w:lvl w:ilvl="5">
      <w:start w:val="1"/>
      <w:numFmt w:val="decimal"/>
      <w:lvlText w:val="%1.%2.%3.%4.%5.%6."/>
      <w:lvlJc w:val="left"/>
      <w:pPr>
        <w:ind w:left="3096" w:hanging="936"/>
      </w:pPr>
      <w:rPr>
        <w:rFonts w:cs="Times New Roman"/>
      </w:rPr>
    </w:lvl>
    <w:lvl w:ilvl="6">
      <w:start w:val="1"/>
      <w:numFmt w:val="decimal"/>
      <w:lvlText w:val="%1.%2.%3.%4.%5.%6.%7."/>
      <w:lvlJc w:val="left"/>
      <w:pPr>
        <w:ind w:left="3600" w:hanging="1080"/>
      </w:pPr>
      <w:rPr>
        <w:rFonts w:cs="Times New Roman"/>
      </w:rPr>
    </w:lvl>
    <w:lvl w:ilvl="7">
      <w:start w:val="1"/>
      <w:numFmt w:val="decimal"/>
      <w:lvlText w:val="%1.%2.%3.%4.%5.%6.%7.%8."/>
      <w:lvlJc w:val="left"/>
      <w:pPr>
        <w:ind w:left="4104" w:hanging="1224"/>
      </w:pPr>
      <w:rPr>
        <w:rFonts w:cs="Times New Roman"/>
      </w:rPr>
    </w:lvl>
    <w:lvl w:ilvl="8">
      <w:start w:val="1"/>
      <w:numFmt w:val="decimal"/>
      <w:lvlText w:val="%1.%2.%3.%4.%5.%6.%7.%8.%9."/>
      <w:lvlJc w:val="left"/>
      <w:pPr>
        <w:ind w:left="4680" w:hanging="1440"/>
      </w:pPr>
      <w:rPr>
        <w:rFonts w:cs="Times New Roman"/>
      </w:rPr>
    </w:lvl>
  </w:abstractNum>
  <w:abstractNum w:abstractNumId="6">
    <w:nsid w:val="09901135"/>
    <w:multiLevelType w:val="hybridMultilevel"/>
    <w:tmpl w:val="34A27E5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0A157205"/>
    <w:multiLevelType w:val="multilevel"/>
    <w:tmpl w:val="0C0A001F"/>
    <w:lvl w:ilvl="0">
      <w:start w:val="1"/>
      <w:numFmt w:val="decimal"/>
      <w:lvlText w:val="%1."/>
      <w:lvlJc w:val="left"/>
      <w:pPr>
        <w:ind w:left="720" w:hanging="360"/>
      </w:pPr>
      <w:rPr>
        <w:rFonts w:hint="default"/>
      </w:rPr>
    </w:lvl>
    <w:lvl w:ilvl="1">
      <w:start w:val="1"/>
      <w:numFmt w:val="decimal"/>
      <w:lvlText w:val="%1.%2."/>
      <w:lvlJc w:val="left"/>
      <w:pPr>
        <w:ind w:left="1152" w:hanging="432"/>
      </w:pPr>
      <w:rPr>
        <w:b/>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nsid w:val="11AE7128"/>
    <w:multiLevelType w:val="multilevel"/>
    <w:tmpl w:val="0C0A001F"/>
    <w:lvl w:ilvl="0">
      <w:start w:val="1"/>
      <w:numFmt w:val="decimal"/>
      <w:lvlText w:val="%1."/>
      <w:lvlJc w:val="left"/>
      <w:pPr>
        <w:ind w:left="720" w:hanging="360"/>
      </w:pPr>
      <w:rPr>
        <w:rFonts w:hint="default"/>
      </w:rPr>
    </w:lvl>
    <w:lvl w:ilvl="1">
      <w:start w:val="1"/>
      <w:numFmt w:val="decimal"/>
      <w:lvlText w:val="%1.%2."/>
      <w:lvlJc w:val="left"/>
      <w:pPr>
        <w:ind w:left="1152" w:hanging="432"/>
      </w:pPr>
      <w:rPr>
        <w:b/>
        <w:bCs/>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
    <w:nsid w:val="191564DF"/>
    <w:multiLevelType w:val="multilevel"/>
    <w:tmpl w:val="E4646CD6"/>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922698B"/>
    <w:multiLevelType w:val="multilevel"/>
    <w:tmpl w:val="0C0A001F"/>
    <w:lvl w:ilvl="0">
      <w:start w:val="1"/>
      <w:numFmt w:val="decimal"/>
      <w:lvlText w:val="%1."/>
      <w:lvlJc w:val="left"/>
      <w:pPr>
        <w:ind w:left="720" w:hanging="360"/>
      </w:pPr>
      <w:rPr>
        <w:rFonts w:cs="Times New Roman" w:hint="default"/>
      </w:rPr>
    </w:lvl>
    <w:lvl w:ilvl="1">
      <w:start w:val="1"/>
      <w:numFmt w:val="decimal"/>
      <w:lvlText w:val="%1.%2."/>
      <w:lvlJc w:val="left"/>
      <w:pPr>
        <w:ind w:left="1152" w:hanging="432"/>
      </w:pPr>
      <w:rPr>
        <w:rFonts w:cs="Times New Roman"/>
        <w:b/>
      </w:rPr>
    </w:lvl>
    <w:lvl w:ilvl="2">
      <w:start w:val="1"/>
      <w:numFmt w:val="decimal"/>
      <w:lvlText w:val="%1.%2.%3."/>
      <w:lvlJc w:val="left"/>
      <w:pPr>
        <w:ind w:left="1584" w:hanging="504"/>
      </w:pPr>
      <w:rPr>
        <w:rFonts w:cs="Times New Roman"/>
      </w:rPr>
    </w:lvl>
    <w:lvl w:ilvl="3">
      <w:start w:val="1"/>
      <w:numFmt w:val="decimal"/>
      <w:lvlText w:val="%1.%2.%3.%4."/>
      <w:lvlJc w:val="left"/>
      <w:pPr>
        <w:ind w:left="2088" w:hanging="648"/>
      </w:pPr>
      <w:rPr>
        <w:rFonts w:cs="Times New Roman"/>
      </w:rPr>
    </w:lvl>
    <w:lvl w:ilvl="4">
      <w:start w:val="1"/>
      <w:numFmt w:val="decimal"/>
      <w:lvlText w:val="%1.%2.%3.%4.%5."/>
      <w:lvlJc w:val="left"/>
      <w:pPr>
        <w:ind w:left="2592" w:hanging="792"/>
      </w:pPr>
      <w:rPr>
        <w:rFonts w:cs="Times New Roman"/>
      </w:rPr>
    </w:lvl>
    <w:lvl w:ilvl="5">
      <w:start w:val="1"/>
      <w:numFmt w:val="decimal"/>
      <w:lvlText w:val="%1.%2.%3.%4.%5.%6."/>
      <w:lvlJc w:val="left"/>
      <w:pPr>
        <w:ind w:left="3096" w:hanging="936"/>
      </w:pPr>
      <w:rPr>
        <w:rFonts w:cs="Times New Roman"/>
      </w:rPr>
    </w:lvl>
    <w:lvl w:ilvl="6">
      <w:start w:val="1"/>
      <w:numFmt w:val="decimal"/>
      <w:lvlText w:val="%1.%2.%3.%4.%5.%6.%7."/>
      <w:lvlJc w:val="left"/>
      <w:pPr>
        <w:ind w:left="3600" w:hanging="1080"/>
      </w:pPr>
      <w:rPr>
        <w:rFonts w:cs="Times New Roman"/>
      </w:rPr>
    </w:lvl>
    <w:lvl w:ilvl="7">
      <w:start w:val="1"/>
      <w:numFmt w:val="decimal"/>
      <w:lvlText w:val="%1.%2.%3.%4.%5.%6.%7.%8."/>
      <w:lvlJc w:val="left"/>
      <w:pPr>
        <w:ind w:left="4104" w:hanging="1224"/>
      </w:pPr>
      <w:rPr>
        <w:rFonts w:cs="Times New Roman"/>
      </w:rPr>
    </w:lvl>
    <w:lvl w:ilvl="8">
      <w:start w:val="1"/>
      <w:numFmt w:val="decimal"/>
      <w:lvlText w:val="%1.%2.%3.%4.%5.%6.%7.%8.%9."/>
      <w:lvlJc w:val="left"/>
      <w:pPr>
        <w:ind w:left="4680" w:hanging="1440"/>
      </w:pPr>
      <w:rPr>
        <w:rFonts w:cs="Times New Roman"/>
      </w:rPr>
    </w:lvl>
  </w:abstractNum>
  <w:abstractNum w:abstractNumId="11">
    <w:nsid w:val="1B1954AB"/>
    <w:multiLevelType w:val="multilevel"/>
    <w:tmpl w:val="0C0A001F"/>
    <w:lvl w:ilvl="0">
      <w:start w:val="1"/>
      <w:numFmt w:val="decimal"/>
      <w:lvlText w:val="%1."/>
      <w:lvlJc w:val="left"/>
      <w:pPr>
        <w:ind w:left="720" w:hanging="360"/>
      </w:pPr>
      <w:rPr>
        <w:rFonts w:cs="Times New Roman" w:hint="default"/>
      </w:rPr>
    </w:lvl>
    <w:lvl w:ilvl="1">
      <w:start w:val="1"/>
      <w:numFmt w:val="decimal"/>
      <w:lvlText w:val="%1.%2."/>
      <w:lvlJc w:val="left"/>
      <w:pPr>
        <w:ind w:left="1152" w:hanging="432"/>
      </w:pPr>
      <w:rPr>
        <w:rFonts w:cs="Times New Roman"/>
        <w:b/>
      </w:rPr>
    </w:lvl>
    <w:lvl w:ilvl="2">
      <w:start w:val="1"/>
      <w:numFmt w:val="decimal"/>
      <w:lvlText w:val="%1.%2.%3."/>
      <w:lvlJc w:val="left"/>
      <w:pPr>
        <w:ind w:left="1584" w:hanging="504"/>
      </w:pPr>
      <w:rPr>
        <w:rFonts w:cs="Times New Roman"/>
      </w:rPr>
    </w:lvl>
    <w:lvl w:ilvl="3">
      <w:start w:val="1"/>
      <w:numFmt w:val="decimal"/>
      <w:lvlText w:val="%1.%2.%3.%4."/>
      <w:lvlJc w:val="left"/>
      <w:pPr>
        <w:ind w:left="2088" w:hanging="648"/>
      </w:pPr>
      <w:rPr>
        <w:rFonts w:cs="Times New Roman"/>
      </w:rPr>
    </w:lvl>
    <w:lvl w:ilvl="4">
      <w:start w:val="1"/>
      <w:numFmt w:val="decimal"/>
      <w:lvlText w:val="%1.%2.%3.%4.%5."/>
      <w:lvlJc w:val="left"/>
      <w:pPr>
        <w:ind w:left="2592" w:hanging="792"/>
      </w:pPr>
      <w:rPr>
        <w:rFonts w:cs="Times New Roman"/>
      </w:rPr>
    </w:lvl>
    <w:lvl w:ilvl="5">
      <w:start w:val="1"/>
      <w:numFmt w:val="decimal"/>
      <w:lvlText w:val="%1.%2.%3.%4.%5.%6."/>
      <w:lvlJc w:val="left"/>
      <w:pPr>
        <w:ind w:left="3096" w:hanging="936"/>
      </w:pPr>
      <w:rPr>
        <w:rFonts w:cs="Times New Roman"/>
      </w:rPr>
    </w:lvl>
    <w:lvl w:ilvl="6">
      <w:start w:val="1"/>
      <w:numFmt w:val="decimal"/>
      <w:lvlText w:val="%1.%2.%3.%4.%5.%6.%7."/>
      <w:lvlJc w:val="left"/>
      <w:pPr>
        <w:ind w:left="3600" w:hanging="1080"/>
      </w:pPr>
      <w:rPr>
        <w:rFonts w:cs="Times New Roman"/>
      </w:rPr>
    </w:lvl>
    <w:lvl w:ilvl="7">
      <w:start w:val="1"/>
      <w:numFmt w:val="decimal"/>
      <w:lvlText w:val="%1.%2.%3.%4.%5.%6.%7.%8."/>
      <w:lvlJc w:val="left"/>
      <w:pPr>
        <w:ind w:left="4104" w:hanging="1224"/>
      </w:pPr>
      <w:rPr>
        <w:rFonts w:cs="Times New Roman"/>
      </w:rPr>
    </w:lvl>
    <w:lvl w:ilvl="8">
      <w:start w:val="1"/>
      <w:numFmt w:val="decimal"/>
      <w:lvlText w:val="%1.%2.%3.%4.%5.%6.%7.%8.%9."/>
      <w:lvlJc w:val="left"/>
      <w:pPr>
        <w:ind w:left="4680" w:hanging="1440"/>
      </w:pPr>
      <w:rPr>
        <w:rFonts w:cs="Times New Roman"/>
      </w:rPr>
    </w:lvl>
  </w:abstractNum>
  <w:abstractNum w:abstractNumId="12">
    <w:nsid w:val="1C546E41"/>
    <w:multiLevelType w:val="multilevel"/>
    <w:tmpl w:val="0C0A001F"/>
    <w:lvl w:ilvl="0">
      <w:start w:val="1"/>
      <w:numFmt w:val="decimal"/>
      <w:lvlText w:val="%1."/>
      <w:lvlJc w:val="left"/>
      <w:pPr>
        <w:ind w:left="720" w:hanging="360"/>
      </w:pPr>
      <w:rPr>
        <w:rFonts w:hint="default"/>
      </w:rPr>
    </w:lvl>
    <w:lvl w:ilvl="1">
      <w:start w:val="1"/>
      <w:numFmt w:val="decimal"/>
      <w:lvlText w:val="%1.%2."/>
      <w:lvlJc w:val="left"/>
      <w:pPr>
        <w:ind w:left="1152" w:hanging="432"/>
      </w:pPr>
      <w:rPr>
        <w:b/>
        <w:bCs/>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3">
    <w:nsid w:val="1C5B7F36"/>
    <w:multiLevelType w:val="multilevel"/>
    <w:tmpl w:val="0C0A001F"/>
    <w:lvl w:ilvl="0">
      <w:start w:val="1"/>
      <w:numFmt w:val="decimal"/>
      <w:lvlText w:val="%1."/>
      <w:lvlJc w:val="left"/>
      <w:pPr>
        <w:ind w:left="720" w:hanging="360"/>
      </w:pPr>
      <w:rPr>
        <w:rFonts w:hint="default"/>
      </w:rPr>
    </w:lvl>
    <w:lvl w:ilvl="1">
      <w:start w:val="1"/>
      <w:numFmt w:val="decimal"/>
      <w:lvlText w:val="%1.%2."/>
      <w:lvlJc w:val="left"/>
      <w:pPr>
        <w:ind w:left="1152" w:hanging="432"/>
      </w:pPr>
      <w:rPr>
        <w:b/>
        <w:bCs/>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nsid w:val="23EE15CC"/>
    <w:multiLevelType w:val="hybridMultilevel"/>
    <w:tmpl w:val="DAD82D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90F6FF1"/>
    <w:multiLevelType w:val="hybridMultilevel"/>
    <w:tmpl w:val="773E1604"/>
    <w:lvl w:ilvl="0" w:tplc="0C0A0001">
      <w:start w:val="1"/>
      <w:numFmt w:val="bullet"/>
      <w:lvlText w:val=""/>
      <w:lvlJc w:val="left"/>
      <w:pPr>
        <w:tabs>
          <w:tab w:val="num" w:pos="1428"/>
        </w:tabs>
        <w:ind w:left="1428" w:hanging="360"/>
      </w:pPr>
      <w:rPr>
        <w:rFonts w:ascii="Symbol" w:hAnsi="Symbol" w:hint="default"/>
      </w:rPr>
    </w:lvl>
    <w:lvl w:ilvl="1" w:tplc="0C0A0003" w:tentative="1">
      <w:start w:val="1"/>
      <w:numFmt w:val="bullet"/>
      <w:lvlText w:val="o"/>
      <w:lvlJc w:val="left"/>
      <w:pPr>
        <w:tabs>
          <w:tab w:val="num" w:pos="2148"/>
        </w:tabs>
        <w:ind w:left="2148" w:hanging="360"/>
      </w:pPr>
      <w:rPr>
        <w:rFonts w:ascii="Courier New" w:hAnsi="Courier New" w:cs="Courier New" w:hint="default"/>
      </w:rPr>
    </w:lvl>
    <w:lvl w:ilvl="2" w:tplc="0C0A0005" w:tentative="1">
      <w:start w:val="1"/>
      <w:numFmt w:val="bullet"/>
      <w:lvlText w:val=""/>
      <w:lvlJc w:val="left"/>
      <w:pPr>
        <w:tabs>
          <w:tab w:val="num" w:pos="2868"/>
        </w:tabs>
        <w:ind w:left="2868" w:hanging="360"/>
      </w:pPr>
      <w:rPr>
        <w:rFonts w:ascii="Wingdings" w:hAnsi="Wingdings" w:hint="default"/>
      </w:rPr>
    </w:lvl>
    <w:lvl w:ilvl="3" w:tplc="0C0A0001" w:tentative="1">
      <w:start w:val="1"/>
      <w:numFmt w:val="bullet"/>
      <w:lvlText w:val=""/>
      <w:lvlJc w:val="left"/>
      <w:pPr>
        <w:tabs>
          <w:tab w:val="num" w:pos="3588"/>
        </w:tabs>
        <w:ind w:left="3588" w:hanging="360"/>
      </w:pPr>
      <w:rPr>
        <w:rFonts w:ascii="Symbol" w:hAnsi="Symbol" w:hint="default"/>
      </w:rPr>
    </w:lvl>
    <w:lvl w:ilvl="4" w:tplc="0C0A0003" w:tentative="1">
      <w:start w:val="1"/>
      <w:numFmt w:val="bullet"/>
      <w:lvlText w:val="o"/>
      <w:lvlJc w:val="left"/>
      <w:pPr>
        <w:tabs>
          <w:tab w:val="num" w:pos="4308"/>
        </w:tabs>
        <w:ind w:left="4308" w:hanging="360"/>
      </w:pPr>
      <w:rPr>
        <w:rFonts w:ascii="Courier New" w:hAnsi="Courier New" w:cs="Courier New" w:hint="default"/>
      </w:rPr>
    </w:lvl>
    <w:lvl w:ilvl="5" w:tplc="0C0A0005" w:tentative="1">
      <w:start w:val="1"/>
      <w:numFmt w:val="bullet"/>
      <w:lvlText w:val=""/>
      <w:lvlJc w:val="left"/>
      <w:pPr>
        <w:tabs>
          <w:tab w:val="num" w:pos="5028"/>
        </w:tabs>
        <w:ind w:left="5028" w:hanging="360"/>
      </w:pPr>
      <w:rPr>
        <w:rFonts w:ascii="Wingdings" w:hAnsi="Wingdings" w:hint="default"/>
      </w:rPr>
    </w:lvl>
    <w:lvl w:ilvl="6" w:tplc="0C0A0001" w:tentative="1">
      <w:start w:val="1"/>
      <w:numFmt w:val="bullet"/>
      <w:lvlText w:val=""/>
      <w:lvlJc w:val="left"/>
      <w:pPr>
        <w:tabs>
          <w:tab w:val="num" w:pos="5748"/>
        </w:tabs>
        <w:ind w:left="5748" w:hanging="360"/>
      </w:pPr>
      <w:rPr>
        <w:rFonts w:ascii="Symbol" w:hAnsi="Symbol" w:hint="default"/>
      </w:rPr>
    </w:lvl>
    <w:lvl w:ilvl="7" w:tplc="0C0A0003" w:tentative="1">
      <w:start w:val="1"/>
      <w:numFmt w:val="bullet"/>
      <w:lvlText w:val="o"/>
      <w:lvlJc w:val="left"/>
      <w:pPr>
        <w:tabs>
          <w:tab w:val="num" w:pos="6468"/>
        </w:tabs>
        <w:ind w:left="6468" w:hanging="360"/>
      </w:pPr>
      <w:rPr>
        <w:rFonts w:ascii="Courier New" w:hAnsi="Courier New" w:cs="Courier New" w:hint="default"/>
      </w:rPr>
    </w:lvl>
    <w:lvl w:ilvl="8" w:tplc="0C0A0005" w:tentative="1">
      <w:start w:val="1"/>
      <w:numFmt w:val="bullet"/>
      <w:lvlText w:val=""/>
      <w:lvlJc w:val="left"/>
      <w:pPr>
        <w:tabs>
          <w:tab w:val="num" w:pos="7188"/>
        </w:tabs>
        <w:ind w:left="7188" w:hanging="360"/>
      </w:pPr>
      <w:rPr>
        <w:rFonts w:ascii="Wingdings" w:hAnsi="Wingdings" w:hint="default"/>
      </w:rPr>
    </w:lvl>
  </w:abstractNum>
  <w:abstractNum w:abstractNumId="16">
    <w:nsid w:val="29711993"/>
    <w:multiLevelType w:val="hybridMultilevel"/>
    <w:tmpl w:val="8C122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DF8362A"/>
    <w:multiLevelType w:val="multilevel"/>
    <w:tmpl w:val="0C0A001F"/>
    <w:lvl w:ilvl="0">
      <w:start w:val="1"/>
      <w:numFmt w:val="decimal"/>
      <w:lvlText w:val="%1."/>
      <w:lvlJc w:val="left"/>
      <w:pPr>
        <w:ind w:left="720" w:hanging="360"/>
      </w:pPr>
      <w:rPr>
        <w:rFonts w:cs="Times New Roman" w:hint="default"/>
      </w:rPr>
    </w:lvl>
    <w:lvl w:ilvl="1">
      <w:start w:val="1"/>
      <w:numFmt w:val="decimal"/>
      <w:lvlText w:val="%1.%2."/>
      <w:lvlJc w:val="left"/>
      <w:pPr>
        <w:ind w:left="1152" w:hanging="432"/>
      </w:pPr>
      <w:rPr>
        <w:rFonts w:cs="Times New Roman"/>
        <w:b/>
      </w:rPr>
    </w:lvl>
    <w:lvl w:ilvl="2">
      <w:start w:val="1"/>
      <w:numFmt w:val="decimal"/>
      <w:lvlText w:val="%1.%2.%3."/>
      <w:lvlJc w:val="left"/>
      <w:pPr>
        <w:ind w:left="1584" w:hanging="504"/>
      </w:pPr>
      <w:rPr>
        <w:rFonts w:cs="Times New Roman"/>
      </w:rPr>
    </w:lvl>
    <w:lvl w:ilvl="3">
      <w:start w:val="1"/>
      <w:numFmt w:val="decimal"/>
      <w:lvlText w:val="%1.%2.%3.%4."/>
      <w:lvlJc w:val="left"/>
      <w:pPr>
        <w:ind w:left="2088" w:hanging="648"/>
      </w:pPr>
      <w:rPr>
        <w:rFonts w:cs="Times New Roman"/>
      </w:rPr>
    </w:lvl>
    <w:lvl w:ilvl="4">
      <w:start w:val="1"/>
      <w:numFmt w:val="decimal"/>
      <w:lvlText w:val="%1.%2.%3.%4.%5."/>
      <w:lvlJc w:val="left"/>
      <w:pPr>
        <w:ind w:left="2592" w:hanging="792"/>
      </w:pPr>
      <w:rPr>
        <w:rFonts w:cs="Times New Roman"/>
      </w:rPr>
    </w:lvl>
    <w:lvl w:ilvl="5">
      <w:start w:val="1"/>
      <w:numFmt w:val="decimal"/>
      <w:lvlText w:val="%1.%2.%3.%4.%5.%6."/>
      <w:lvlJc w:val="left"/>
      <w:pPr>
        <w:ind w:left="3096" w:hanging="936"/>
      </w:pPr>
      <w:rPr>
        <w:rFonts w:cs="Times New Roman"/>
      </w:rPr>
    </w:lvl>
    <w:lvl w:ilvl="6">
      <w:start w:val="1"/>
      <w:numFmt w:val="decimal"/>
      <w:lvlText w:val="%1.%2.%3.%4.%5.%6.%7."/>
      <w:lvlJc w:val="left"/>
      <w:pPr>
        <w:ind w:left="3600" w:hanging="1080"/>
      </w:pPr>
      <w:rPr>
        <w:rFonts w:cs="Times New Roman"/>
      </w:rPr>
    </w:lvl>
    <w:lvl w:ilvl="7">
      <w:start w:val="1"/>
      <w:numFmt w:val="decimal"/>
      <w:lvlText w:val="%1.%2.%3.%4.%5.%6.%7.%8."/>
      <w:lvlJc w:val="left"/>
      <w:pPr>
        <w:ind w:left="4104" w:hanging="1224"/>
      </w:pPr>
      <w:rPr>
        <w:rFonts w:cs="Times New Roman"/>
      </w:rPr>
    </w:lvl>
    <w:lvl w:ilvl="8">
      <w:start w:val="1"/>
      <w:numFmt w:val="decimal"/>
      <w:lvlText w:val="%1.%2.%3.%4.%5.%6.%7.%8.%9."/>
      <w:lvlJc w:val="left"/>
      <w:pPr>
        <w:ind w:left="4680" w:hanging="1440"/>
      </w:pPr>
      <w:rPr>
        <w:rFonts w:cs="Times New Roman"/>
      </w:rPr>
    </w:lvl>
  </w:abstractNum>
  <w:abstractNum w:abstractNumId="18">
    <w:nsid w:val="380D08B1"/>
    <w:multiLevelType w:val="hybridMultilevel"/>
    <w:tmpl w:val="4FDAC93C"/>
    <w:lvl w:ilvl="0" w:tplc="0C0A0001">
      <w:start w:val="1"/>
      <w:numFmt w:val="bullet"/>
      <w:lvlText w:val=""/>
      <w:lvlJc w:val="left"/>
      <w:pPr>
        <w:tabs>
          <w:tab w:val="num" w:pos="1429"/>
        </w:tabs>
        <w:ind w:left="1429" w:hanging="360"/>
      </w:pPr>
      <w:rPr>
        <w:rFonts w:ascii="Symbol" w:hAnsi="Symbol" w:hint="default"/>
      </w:rPr>
    </w:lvl>
    <w:lvl w:ilvl="1" w:tplc="0C0A0003" w:tentative="1">
      <w:start w:val="1"/>
      <w:numFmt w:val="bullet"/>
      <w:lvlText w:val="o"/>
      <w:lvlJc w:val="left"/>
      <w:pPr>
        <w:tabs>
          <w:tab w:val="num" w:pos="2149"/>
        </w:tabs>
        <w:ind w:left="2149" w:hanging="360"/>
      </w:pPr>
      <w:rPr>
        <w:rFonts w:ascii="Courier New" w:hAnsi="Courier New" w:cs="Courier New" w:hint="default"/>
      </w:rPr>
    </w:lvl>
    <w:lvl w:ilvl="2" w:tplc="0C0A0005" w:tentative="1">
      <w:start w:val="1"/>
      <w:numFmt w:val="bullet"/>
      <w:lvlText w:val=""/>
      <w:lvlJc w:val="left"/>
      <w:pPr>
        <w:tabs>
          <w:tab w:val="num" w:pos="2869"/>
        </w:tabs>
        <w:ind w:left="2869" w:hanging="360"/>
      </w:pPr>
      <w:rPr>
        <w:rFonts w:ascii="Wingdings" w:hAnsi="Wingdings" w:hint="default"/>
      </w:rPr>
    </w:lvl>
    <w:lvl w:ilvl="3" w:tplc="0C0A0001" w:tentative="1">
      <w:start w:val="1"/>
      <w:numFmt w:val="bullet"/>
      <w:lvlText w:val=""/>
      <w:lvlJc w:val="left"/>
      <w:pPr>
        <w:tabs>
          <w:tab w:val="num" w:pos="3589"/>
        </w:tabs>
        <w:ind w:left="3589" w:hanging="360"/>
      </w:pPr>
      <w:rPr>
        <w:rFonts w:ascii="Symbol" w:hAnsi="Symbol" w:hint="default"/>
      </w:rPr>
    </w:lvl>
    <w:lvl w:ilvl="4" w:tplc="0C0A0003" w:tentative="1">
      <w:start w:val="1"/>
      <w:numFmt w:val="bullet"/>
      <w:lvlText w:val="o"/>
      <w:lvlJc w:val="left"/>
      <w:pPr>
        <w:tabs>
          <w:tab w:val="num" w:pos="4309"/>
        </w:tabs>
        <w:ind w:left="4309" w:hanging="360"/>
      </w:pPr>
      <w:rPr>
        <w:rFonts w:ascii="Courier New" w:hAnsi="Courier New" w:cs="Courier New" w:hint="default"/>
      </w:rPr>
    </w:lvl>
    <w:lvl w:ilvl="5" w:tplc="0C0A0005" w:tentative="1">
      <w:start w:val="1"/>
      <w:numFmt w:val="bullet"/>
      <w:lvlText w:val=""/>
      <w:lvlJc w:val="left"/>
      <w:pPr>
        <w:tabs>
          <w:tab w:val="num" w:pos="5029"/>
        </w:tabs>
        <w:ind w:left="5029" w:hanging="360"/>
      </w:pPr>
      <w:rPr>
        <w:rFonts w:ascii="Wingdings" w:hAnsi="Wingdings" w:hint="default"/>
      </w:rPr>
    </w:lvl>
    <w:lvl w:ilvl="6" w:tplc="0C0A0001" w:tentative="1">
      <w:start w:val="1"/>
      <w:numFmt w:val="bullet"/>
      <w:lvlText w:val=""/>
      <w:lvlJc w:val="left"/>
      <w:pPr>
        <w:tabs>
          <w:tab w:val="num" w:pos="5749"/>
        </w:tabs>
        <w:ind w:left="5749" w:hanging="360"/>
      </w:pPr>
      <w:rPr>
        <w:rFonts w:ascii="Symbol" w:hAnsi="Symbol" w:hint="default"/>
      </w:rPr>
    </w:lvl>
    <w:lvl w:ilvl="7" w:tplc="0C0A0003" w:tentative="1">
      <w:start w:val="1"/>
      <w:numFmt w:val="bullet"/>
      <w:lvlText w:val="o"/>
      <w:lvlJc w:val="left"/>
      <w:pPr>
        <w:tabs>
          <w:tab w:val="num" w:pos="6469"/>
        </w:tabs>
        <w:ind w:left="6469" w:hanging="360"/>
      </w:pPr>
      <w:rPr>
        <w:rFonts w:ascii="Courier New" w:hAnsi="Courier New" w:cs="Courier New" w:hint="default"/>
      </w:rPr>
    </w:lvl>
    <w:lvl w:ilvl="8" w:tplc="0C0A0005" w:tentative="1">
      <w:start w:val="1"/>
      <w:numFmt w:val="bullet"/>
      <w:lvlText w:val=""/>
      <w:lvlJc w:val="left"/>
      <w:pPr>
        <w:tabs>
          <w:tab w:val="num" w:pos="7189"/>
        </w:tabs>
        <w:ind w:left="7189" w:hanging="360"/>
      </w:pPr>
      <w:rPr>
        <w:rFonts w:ascii="Wingdings" w:hAnsi="Wingdings" w:hint="default"/>
      </w:rPr>
    </w:lvl>
  </w:abstractNum>
  <w:abstractNum w:abstractNumId="19">
    <w:nsid w:val="3B7E1888"/>
    <w:multiLevelType w:val="multilevel"/>
    <w:tmpl w:val="0C0A001F"/>
    <w:lvl w:ilvl="0">
      <w:start w:val="1"/>
      <w:numFmt w:val="decimal"/>
      <w:lvlText w:val="%1."/>
      <w:lvlJc w:val="left"/>
      <w:pPr>
        <w:ind w:left="720" w:hanging="360"/>
      </w:pPr>
      <w:rPr>
        <w:rFonts w:cs="Times New Roman" w:hint="default"/>
      </w:rPr>
    </w:lvl>
    <w:lvl w:ilvl="1">
      <w:start w:val="1"/>
      <w:numFmt w:val="decimal"/>
      <w:lvlText w:val="%1.%2."/>
      <w:lvlJc w:val="left"/>
      <w:pPr>
        <w:ind w:left="1152" w:hanging="432"/>
      </w:pPr>
      <w:rPr>
        <w:rFonts w:cs="Times New Roman"/>
        <w:b/>
      </w:rPr>
    </w:lvl>
    <w:lvl w:ilvl="2">
      <w:start w:val="1"/>
      <w:numFmt w:val="decimal"/>
      <w:lvlText w:val="%1.%2.%3."/>
      <w:lvlJc w:val="left"/>
      <w:pPr>
        <w:ind w:left="1584" w:hanging="504"/>
      </w:pPr>
      <w:rPr>
        <w:rFonts w:cs="Times New Roman"/>
      </w:rPr>
    </w:lvl>
    <w:lvl w:ilvl="3">
      <w:start w:val="1"/>
      <w:numFmt w:val="decimal"/>
      <w:lvlText w:val="%1.%2.%3.%4."/>
      <w:lvlJc w:val="left"/>
      <w:pPr>
        <w:ind w:left="2088" w:hanging="648"/>
      </w:pPr>
      <w:rPr>
        <w:rFonts w:cs="Times New Roman"/>
      </w:rPr>
    </w:lvl>
    <w:lvl w:ilvl="4">
      <w:start w:val="1"/>
      <w:numFmt w:val="decimal"/>
      <w:lvlText w:val="%1.%2.%3.%4.%5."/>
      <w:lvlJc w:val="left"/>
      <w:pPr>
        <w:ind w:left="2592" w:hanging="792"/>
      </w:pPr>
      <w:rPr>
        <w:rFonts w:cs="Times New Roman"/>
      </w:rPr>
    </w:lvl>
    <w:lvl w:ilvl="5">
      <w:start w:val="1"/>
      <w:numFmt w:val="decimal"/>
      <w:lvlText w:val="%1.%2.%3.%4.%5.%6."/>
      <w:lvlJc w:val="left"/>
      <w:pPr>
        <w:ind w:left="3096" w:hanging="936"/>
      </w:pPr>
      <w:rPr>
        <w:rFonts w:cs="Times New Roman"/>
      </w:rPr>
    </w:lvl>
    <w:lvl w:ilvl="6">
      <w:start w:val="1"/>
      <w:numFmt w:val="decimal"/>
      <w:lvlText w:val="%1.%2.%3.%4.%5.%6.%7."/>
      <w:lvlJc w:val="left"/>
      <w:pPr>
        <w:ind w:left="3600" w:hanging="1080"/>
      </w:pPr>
      <w:rPr>
        <w:rFonts w:cs="Times New Roman"/>
      </w:rPr>
    </w:lvl>
    <w:lvl w:ilvl="7">
      <w:start w:val="1"/>
      <w:numFmt w:val="decimal"/>
      <w:lvlText w:val="%1.%2.%3.%4.%5.%6.%7.%8."/>
      <w:lvlJc w:val="left"/>
      <w:pPr>
        <w:ind w:left="4104" w:hanging="1224"/>
      </w:pPr>
      <w:rPr>
        <w:rFonts w:cs="Times New Roman"/>
      </w:rPr>
    </w:lvl>
    <w:lvl w:ilvl="8">
      <w:start w:val="1"/>
      <w:numFmt w:val="decimal"/>
      <w:lvlText w:val="%1.%2.%3.%4.%5.%6.%7.%8.%9."/>
      <w:lvlJc w:val="left"/>
      <w:pPr>
        <w:ind w:left="4680" w:hanging="1440"/>
      </w:pPr>
      <w:rPr>
        <w:rFonts w:cs="Times New Roman"/>
      </w:rPr>
    </w:lvl>
  </w:abstractNum>
  <w:abstractNum w:abstractNumId="20">
    <w:nsid w:val="400534FB"/>
    <w:multiLevelType w:val="multilevel"/>
    <w:tmpl w:val="0C0A001F"/>
    <w:lvl w:ilvl="0">
      <w:start w:val="1"/>
      <w:numFmt w:val="decimal"/>
      <w:lvlText w:val="%1."/>
      <w:lvlJc w:val="left"/>
      <w:pPr>
        <w:ind w:left="720" w:hanging="360"/>
      </w:pPr>
      <w:rPr>
        <w:rFonts w:hint="default"/>
      </w:rPr>
    </w:lvl>
    <w:lvl w:ilvl="1">
      <w:start w:val="1"/>
      <w:numFmt w:val="decimal"/>
      <w:lvlText w:val="%1.%2."/>
      <w:lvlJc w:val="left"/>
      <w:pPr>
        <w:ind w:left="1152" w:hanging="432"/>
      </w:pPr>
      <w:rPr>
        <w:b/>
        <w:bCs/>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1">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2">
    <w:nsid w:val="437F1512"/>
    <w:multiLevelType w:val="multilevel"/>
    <w:tmpl w:val="0C0A001F"/>
    <w:lvl w:ilvl="0">
      <w:start w:val="1"/>
      <w:numFmt w:val="decimal"/>
      <w:lvlText w:val="%1."/>
      <w:lvlJc w:val="left"/>
      <w:pPr>
        <w:ind w:left="720" w:hanging="360"/>
      </w:pPr>
      <w:rPr>
        <w:rFonts w:hint="default"/>
      </w:rPr>
    </w:lvl>
    <w:lvl w:ilvl="1">
      <w:start w:val="1"/>
      <w:numFmt w:val="decimal"/>
      <w:lvlText w:val="%1.%2."/>
      <w:lvlJc w:val="left"/>
      <w:pPr>
        <w:ind w:left="1152" w:hanging="432"/>
      </w:pPr>
      <w:rPr>
        <w:b/>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nsid w:val="45811FAE"/>
    <w:multiLevelType w:val="multilevel"/>
    <w:tmpl w:val="0C0A001F"/>
    <w:lvl w:ilvl="0">
      <w:start w:val="1"/>
      <w:numFmt w:val="decimal"/>
      <w:lvlText w:val="%1."/>
      <w:lvlJc w:val="left"/>
      <w:pPr>
        <w:ind w:left="720" w:hanging="360"/>
      </w:pPr>
      <w:rPr>
        <w:rFonts w:cs="Times New Roman" w:hint="default"/>
      </w:rPr>
    </w:lvl>
    <w:lvl w:ilvl="1">
      <w:start w:val="1"/>
      <w:numFmt w:val="decimal"/>
      <w:lvlText w:val="%1.%2."/>
      <w:lvlJc w:val="left"/>
      <w:pPr>
        <w:ind w:left="1152" w:hanging="432"/>
      </w:pPr>
      <w:rPr>
        <w:rFonts w:cs="Times New Roman"/>
        <w:b/>
      </w:rPr>
    </w:lvl>
    <w:lvl w:ilvl="2">
      <w:start w:val="1"/>
      <w:numFmt w:val="decimal"/>
      <w:lvlText w:val="%1.%2.%3."/>
      <w:lvlJc w:val="left"/>
      <w:pPr>
        <w:ind w:left="1584" w:hanging="504"/>
      </w:pPr>
      <w:rPr>
        <w:rFonts w:cs="Times New Roman"/>
      </w:rPr>
    </w:lvl>
    <w:lvl w:ilvl="3">
      <w:start w:val="1"/>
      <w:numFmt w:val="decimal"/>
      <w:lvlText w:val="%1.%2.%3.%4."/>
      <w:lvlJc w:val="left"/>
      <w:pPr>
        <w:ind w:left="2088" w:hanging="648"/>
      </w:pPr>
      <w:rPr>
        <w:rFonts w:cs="Times New Roman"/>
      </w:rPr>
    </w:lvl>
    <w:lvl w:ilvl="4">
      <w:start w:val="1"/>
      <w:numFmt w:val="decimal"/>
      <w:lvlText w:val="%1.%2.%3.%4.%5."/>
      <w:lvlJc w:val="left"/>
      <w:pPr>
        <w:ind w:left="2592" w:hanging="792"/>
      </w:pPr>
      <w:rPr>
        <w:rFonts w:cs="Times New Roman"/>
      </w:rPr>
    </w:lvl>
    <w:lvl w:ilvl="5">
      <w:start w:val="1"/>
      <w:numFmt w:val="decimal"/>
      <w:lvlText w:val="%1.%2.%3.%4.%5.%6."/>
      <w:lvlJc w:val="left"/>
      <w:pPr>
        <w:ind w:left="3096" w:hanging="936"/>
      </w:pPr>
      <w:rPr>
        <w:rFonts w:cs="Times New Roman"/>
      </w:rPr>
    </w:lvl>
    <w:lvl w:ilvl="6">
      <w:start w:val="1"/>
      <w:numFmt w:val="decimal"/>
      <w:lvlText w:val="%1.%2.%3.%4.%5.%6.%7."/>
      <w:lvlJc w:val="left"/>
      <w:pPr>
        <w:ind w:left="3600" w:hanging="1080"/>
      </w:pPr>
      <w:rPr>
        <w:rFonts w:cs="Times New Roman"/>
      </w:rPr>
    </w:lvl>
    <w:lvl w:ilvl="7">
      <w:start w:val="1"/>
      <w:numFmt w:val="decimal"/>
      <w:lvlText w:val="%1.%2.%3.%4.%5.%6.%7.%8."/>
      <w:lvlJc w:val="left"/>
      <w:pPr>
        <w:ind w:left="4104" w:hanging="1224"/>
      </w:pPr>
      <w:rPr>
        <w:rFonts w:cs="Times New Roman"/>
      </w:rPr>
    </w:lvl>
    <w:lvl w:ilvl="8">
      <w:start w:val="1"/>
      <w:numFmt w:val="decimal"/>
      <w:lvlText w:val="%1.%2.%3.%4.%5.%6.%7.%8.%9."/>
      <w:lvlJc w:val="left"/>
      <w:pPr>
        <w:ind w:left="4680" w:hanging="1440"/>
      </w:pPr>
      <w:rPr>
        <w:rFonts w:cs="Times New Roman"/>
      </w:rPr>
    </w:lvl>
  </w:abstractNum>
  <w:abstractNum w:abstractNumId="24">
    <w:nsid w:val="458C41D3"/>
    <w:multiLevelType w:val="multilevel"/>
    <w:tmpl w:val="EC4E0830"/>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468518C6"/>
    <w:multiLevelType w:val="multilevel"/>
    <w:tmpl w:val="0C0A001F"/>
    <w:lvl w:ilvl="0">
      <w:start w:val="1"/>
      <w:numFmt w:val="decimal"/>
      <w:lvlText w:val="%1."/>
      <w:lvlJc w:val="left"/>
      <w:pPr>
        <w:ind w:left="720" w:hanging="360"/>
      </w:pPr>
      <w:rPr>
        <w:rFonts w:hint="default"/>
      </w:rPr>
    </w:lvl>
    <w:lvl w:ilvl="1">
      <w:start w:val="1"/>
      <w:numFmt w:val="decimal"/>
      <w:lvlText w:val="%1.%2."/>
      <w:lvlJc w:val="left"/>
      <w:pPr>
        <w:ind w:left="1152" w:hanging="432"/>
      </w:pPr>
      <w:rPr>
        <w:b/>
        <w:bCs/>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
    <w:nsid w:val="4D312762"/>
    <w:multiLevelType w:val="multilevel"/>
    <w:tmpl w:val="0C0A001F"/>
    <w:lvl w:ilvl="0">
      <w:start w:val="1"/>
      <w:numFmt w:val="decimal"/>
      <w:lvlText w:val="%1."/>
      <w:lvlJc w:val="left"/>
      <w:pPr>
        <w:ind w:left="720" w:hanging="360"/>
      </w:pPr>
      <w:rPr>
        <w:rFonts w:cs="Times New Roman" w:hint="default"/>
      </w:rPr>
    </w:lvl>
    <w:lvl w:ilvl="1">
      <w:start w:val="1"/>
      <w:numFmt w:val="decimal"/>
      <w:lvlText w:val="%1.%2."/>
      <w:lvlJc w:val="left"/>
      <w:pPr>
        <w:ind w:left="1152" w:hanging="432"/>
      </w:pPr>
      <w:rPr>
        <w:rFonts w:cs="Times New Roman"/>
        <w:b/>
      </w:rPr>
    </w:lvl>
    <w:lvl w:ilvl="2">
      <w:start w:val="1"/>
      <w:numFmt w:val="decimal"/>
      <w:lvlText w:val="%1.%2.%3."/>
      <w:lvlJc w:val="left"/>
      <w:pPr>
        <w:ind w:left="1584" w:hanging="504"/>
      </w:pPr>
      <w:rPr>
        <w:rFonts w:cs="Times New Roman"/>
      </w:rPr>
    </w:lvl>
    <w:lvl w:ilvl="3">
      <w:start w:val="1"/>
      <w:numFmt w:val="decimal"/>
      <w:lvlText w:val="%1.%2.%3.%4."/>
      <w:lvlJc w:val="left"/>
      <w:pPr>
        <w:ind w:left="2088" w:hanging="648"/>
      </w:pPr>
      <w:rPr>
        <w:rFonts w:cs="Times New Roman"/>
      </w:rPr>
    </w:lvl>
    <w:lvl w:ilvl="4">
      <w:start w:val="1"/>
      <w:numFmt w:val="decimal"/>
      <w:lvlText w:val="%1.%2.%3.%4.%5."/>
      <w:lvlJc w:val="left"/>
      <w:pPr>
        <w:ind w:left="2592" w:hanging="792"/>
      </w:pPr>
      <w:rPr>
        <w:rFonts w:cs="Times New Roman"/>
      </w:rPr>
    </w:lvl>
    <w:lvl w:ilvl="5">
      <w:start w:val="1"/>
      <w:numFmt w:val="decimal"/>
      <w:lvlText w:val="%1.%2.%3.%4.%5.%6."/>
      <w:lvlJc w:val="left"/>
      <w:pPr>
        <w:ind w:left="3096" w:hanging="936"/>
      </w:pPr>
      <w:rPr>
        <w:rFonts w:cs="Times New Roman"/>
      </w:rPr>
    </w:lvl>
    <w:lvl w:ilvl="6">
      <w:start w:val="1"/>
      <w:numFmt w:val="decimal"/>
      <w:lvlText w:val="%1.%2.%3.%4.%5.%6.%7."/>
      <w:lvlJc w:val="left"/>
      <w:pPr>
        <w:ind w:left="3600" w:hanging="1080"/>
      </w:pPr>
      <w:rPr>
        <w:rFonts w:cs="Times New Roman"/>
      </w:rPr>
    </w:lvl>
    <w:lvl w:ilvl="7">
      <w:start w:val="1"/>
      <w:numFmt w:val="decimal"/>
      <w:lvlText w:val="%1.%2.%3.%4.%5.%6.%7.%8."/>
      <w:lvlJc w:val="left"/>
      <w:pPr>
        <w:ind w:left="4104" w:hanging="1224"/>
      </w:pPr>
      <w:rPr>
        <w:rFonts w:cs="Times New Roman"/>
      </w:rPr>
    </w:lvl>
    <w:lvl w:ilvl="8">
      <w:start w:val="1"/>
      <w:numFmt w:val="decimal"/>
      <w:lvlText w:val="%1.%2.%3.%4.%5.%6.%7.%8.%9."/>
      <w:lvlJc w:val="left"/>
      <w:pPr>
        <w:ind w:left="4680" w:hanging="1440"/>
      </w:pPr>
      <w:rPr>
        <w:rFonts w:cs="Times New Roman"/>
      </w:rPr>
    </w:lvl>
  </w:abstractNum>
  <w:abstractNum w:abstractNumId="27">
    <w:nsid w:val="5112683B"/>
    <w:multiLevelType w:val="hybridMultilevel"/>
    <w:tmpl w:val="098A3A7E"/>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nsid w:val="516C650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60B1EC8"/>
    <w:multiLevelType w:val="multilevel"/>
    <w:tmpl w:val="0C0A001F"/>
    <w:lvl w:ilvl="0">
      <w:start w:val="1"/>
      <w:numFmt w:val="decimal"/>
      <w:lvlText w:val="%1."/>
      <w:lvlJc w:val="left"/>
      <w:pPr>
        <w:ind w:left="720" w:hanging="360"/>
      </w:pPr>
      <w:rPr>
        <w:rFonts w:hint="default"/>
      </w:rPr>
    </w:lvl>
    <w:lvl w:ilvl="1">
      <w:start w:val="1"/>
      <w:numFmt w:val="decimal"/>
      <w:lvlText w:val="%1.%2."/>
      <w:lvlJc w:val="left"/>
      <w:pPr>
        <w:ind w:left="1152" w:hanging="432"/>
      </w:pPr>
      <w:rPr>
        <w:b/>
        <w:bCs/>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0">
    <w:nsid w:val="587D0791"/>
    <w:multiLevelType w:val="multilevel"/>
    <w:tmpl w:val="0C0A001F"/>
    <w:lvl w:ilvl="0">
      <w:start w:val="1"/>
      <w:numFmt w:val="decimal"/>
      <w:lvlText w:val="%1."/>
      <w:lvlJc w:val="left"/>
      <w:pPr>
        <w:ind w:left="720" w:hanging="360"/>
      </w:pPr>
      <w:rPr>
        <w:rFonts w:cs="Times New Roman" w:hint="default"/>
      </w:rPr>
    </w:lvl>
    <w:lvl w:ilvl="1">
      <w:start w:val="1"/>
      <w:numFmt w:val="decimal"/>
      <w:lvlText w:val="%1.%2."/>
      <w:lvlJc w:val="left"/>
      <w:pPr>
        <w:ind w:left="1152" w:hanging="432"/>
      </w:pPr>
      <w:rPr>
        <w:rFonts w:cs="Times New Roman"/>
        <w:b/>
        <w:bCs/>
      </w:rPr>
    </w:lvl>
    <w:lvl w:ilvl="2">
      <w:start w:val="1"/>
      <w:numFmt w:val="decimal"/>
      <w:lvlText w:val="%1.%2.%3."/>
      <w:lvlJc w:val="left"/>
      <w:pPr>
        <w:ind w:left="1584" w:hanging="504"/>
      </w:pPr>
      <w:rPr>
        <w:rFonts w:cs="Times New Roman"/>
      </w:rPr>
    </w:lvl>
    <w:lvl w:ilvl="3">
      <w:start w:val="1"/>
      <w:numFmt w:val="decimal"/>
      <w:lvlText w:val="%1.%2.%3.%4."/>
      <w:lvlJc w:val="left"/>
      <w:pPr>
        <w:ind w:left="2088" w:hanging="648"/>
      </w:pPr>
      <w:rPr>
        <w:rFonts w:cs="Times New Roman"/>
      </w:rPr>
    </w:lvl>
    <w:lvl w:ilvl="4">
      <w:start w:val="1"/>
      <w:numFmt w:val="decimal"/>
      <w:lvlText w:val="%1.%2.%3.%4.%5."/>
      <w:lvlJc w:val="left"/>
      <w:pPr>
        <w:ind w:left="2592" w:hanging="792"/>
      </w:pPr>
      <w:rPr>
        <w:rFonts w:cs="Times New Roman"/>
      </w:rPr>
    </w:lvl>
    <w:lvl w:ilvl="5">
      <w:start w:val="1"/>
      <w:numFmt w:val="decimal"/>
      <w:lvlText w:val="%1.%2.%3.%4.%5.%6."/>
      <w:lvlJc w:val="left"/>
      <w:pPr>
        <w:ind w:left="3096" w:hanging="936"/>
      </w:pPr>
      <w:rPr>
        <w:rFonts w:cs="Times New Roman"/>
      </w:rPr>
    </w:lvl>
    <w:lvl w:ilvl="6">
      <w:start w:val="1"/>
      <w:numFmt w:val="decimal"/>
      <w:lvlText w:val="%1.%2.%3.%4.%5.%6.%7."/>
      <w:lvlJc w:val="left"/>
      <w:pPr>
        <w:ind w:left="3600" w:hanging="1080"/>
      </w:pPr>
      <w:rPr>
        <w:rFonts w:cs="Times New Roman"/>
      </w:rPr>
    </w:lvl>
    <w:lvl w:ilvl="7">
      <w:start w:val="1"/>
      <w:numFmt w:val="decimal"/>
      <w:lvlText w:val="%1.%2.%3.%4.%5.%6.%7.%8."/>
      <w:lvlJc w:val="left"/>
      <w:pPr>
        <w:ind w:left="4104" w:hanging="1224"/>
      </w:pPr>
      <w:rPr>
        <w:rFonts w:cs="Times New Roman"/>
      </w:rPr>
    </w:lvl>
    <w:lvl w:ilvl="8">
      <w:start w:val="1"/>
      <w:numFmt w:val="decimal"/>
      <w:lvlText w:val="%1.%2.%3.%4.%5.%6.%7.%8.%9."/>
      <w:lvlJc w:val="left"/>
      <w:pPr>
        <w:ind w:left="4680" w:hanging="1440"/>
      </w:pPr>
      <w:rPr>
        <w:rFonts w:cs="Times New Roman"/>
      </w:rPr>
    </w:lvl>
  </w:abstractNum>
  <w:abstractNum w:abstractNumId="31">
    <w:nsid w:val="5BD9509F"/>
    <w:multiLevelType w:val="multilevel"/>
    <w:tmpl w:val="0C0A001F"/>
    <w:lvl w:ilvl="0">
      <w:start w:val="1"/>
      <w:numFmt w:val="decimal"/>
      <w:lvlText w:val="%1."/>
      <w:lvlJc w:val="left"/>
      <w:pPr>
        <w:ind w:left="720" w:hanging="360"/>
      </w:pPr>
      <w:rPr>
        <w:rFonts w:hint="default"/>
      </w:rPr>
    </w:lvl>
    <w:lvl w:ilvl="1">
      <w:start w:val="1"/>
      <w:numFmt w:val="decimal"/>
      <w:lvlText w:val="%1.%2."/>
      <w:lvlJc w:val="left"/>
      <w:pPr>
        <w:ind w:left="1152" w:hanging="432"/>
      </w:pPr>
      <w:rPr>
        <w:b/>
        <w:bCs/>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2">
    <w:nsid w:val="5CFA3E2A"/>
    <w:multiLevelType w:val="multilevel"/>
    <w:tmpl w:val="0C0A001F"/>
    <w:lvl w:ilvl="0">
      <w:start w:val="1"/>
      <w:numFmt w:val="decimal"/>
      <w:lvlText w:val="%1."/>
      <w:lvlJc w:val="left"/>
      <w:pPr>
        <w:ind w:left="720" w:hanging="360"/>
      </w:pPr>
      <w:rPr>
        <w:rFonts w:cs="Times New Roman" w:hint="default"/>
      </w:rPr>
    </w:lvl>
    <w:lvl w:ilvl="1">
      <w:start w:val="1"/>
      <w:numFmt w:val="decimal"/>
      <w:lvlText w:val="%1.%2."/>
      <w:lvlJc w:val="left"/>
      <w:pPr>
        <w:ind w:left="1152" w:hanging="432"/>
      </w:pPr>
      <w:rPr>
        <w:rFonts w:cs="Times New Roman"/>
        <w:b/>
        <w:bCs/>
      </w:rPr>
    </w:lvl>
    <w:lvl w:ilvl="2">
      <w:start w:val="1"/>
      <w:numFmt w:val="decimal"/>
      <w:lvlText w:val="%1.%2.%3."/>
      <w:lvlJc w:val="left"/>
      <w:pPr>
        <w:ind w:left="1584" w:hanging="504"/>
      </w:pPr>
      <w:rPr>
        <w:rFonts w:cs="Times New Roman"/>
      </w:rPr>
    </w:lvl>
    <w:lvl w:ilvl="3">
      <w:start w:val="1"/>
      <w:numFmt w:val="decimal"/>
      <w:lvlText w:val="%1.%2.%3.%4."/>
      <w:lvlJc w:val="left"/>
      <w:pPr>
        <w:ind w:left="2088" w:hanging="648"/>
      </w:pPr>
      <w:rPr>
        <w:rFonts w:cs="Times New Roman"/>
      </w:rPr>
    </w:lvl>
    <w:lvl w:ilvl="4">
      <w:start w:val="1"/>
      <w:numFmt w:val="decimal"/>
      <w:lvlText w:val="%1.%2.%3.%4.%5."/>
      <w:lvlJc w:val="left"/>
      <w:pPr>
        <w:ind w:left="2592" w:hanging="792"/>
      </w:pPr>
      <w:rPr>
        <w:rFonts w:cs="Times New Roman"/>
      </w:rPr>
    </w:lvl>
    <w:lvl w:ilvl="5">
      <w:start w:val="1"/>
      <w:numFmt w:val="decimal"/>
      <w:lvlText w:val="%1.%2.%3.%4.%5.%6."/>
      <w:lvlJc w:val="left"/>
      <w:pPr>
        <w:ind w:left="3096" w:hanging="936"/>
      </w:pPr>
      <w:rPr>
        <w:rFonts w:cs="Times New Roman"/>
      </w:rPr>
    </w:lvl>
    <w:lvl w:ilvl="6">
      <w:start w:val="1"/>
      <w:numFmt w:val="decimal"/>
      <w:lvlText w:val="%1.%2.%3.%4.%5.%6.%7."/>
      <w:lvlJc w:val="left"/>
      <w:pPr>
        <w:ind w:left="3600" w:hanging="1080"/>
      </w:pPr>
      <w:rPr>
        <w:rFonts w:cs="Times New Roman"/>
      </w:rPr>
    </w:lvl>
    <w:lvl w:ilvl="7">
      <w:start w:val="1"/>
      <w:numFmt w:val="decimal"/>
      <w:lvlText w:val="%1.%2.%3.%4.%5.%6.%7.%8."/>
      <w:lvlJc w:val="left"/>
      <w:pPr>
        <w:ind w:left="4104" w:hanging="1224"/>
      </w:pPr>
      <w:rPr>
        <w:rFonts w:cs="Times New Roman"/>
      </w:rPr>
    </w:lvl>
    <w:lvl w:ilvl="8">
      <w:start w:val="1"/>
      <w:numFmt w:val="decimal"/>
      <w:lvlText w:val="%1.%2.%3.%4.%5.%6.%7.%8.%9."/>
      <w:lvlJc w:val="left"/>
      <w:pPr>
        <w:ind w:left="4680" w:hanging="1440"/>
      </w:pPr>
      <w:rPr>
        <w:rFonts w:cs="Times New Roman"/>
      </w:rPr>
    </w:lvl>
  </w:abstractNum>
  <w:abstractNum w:abstractNumId="33">
    <w:nsid w:val="5E7754E0"/>
    <w:multiLevelType w:val="multilevel"/>
    <w:tmpl w:val="0C0A001F"/>
    <w:lvl w:ilvl="0">
      <w:start w:val="1"/>
      <w:numFmt w:val="decimal"/>
      <w:lvlText w:val="%1."/>
      <w:lvlJc w:val="left"/>
      <w:pPr>
        <w:ind w:left="720" w:hanging="360"/>
      </w:pPr>
      <w:rPr>
        <w:rFonts w:hint="default"/>
      </w:rPr>
    </w:lvl>
    <w:lvl w:ilvl="1">
      <w:start w:val="1"/>
      <w:numFmt w:val="decimal"/>
      <w:lvlText w:val="%1.%2."/>
      <w:lvlJc w:val="left"/>
      <w:pPr>
        <w:ind w:left="1152" w:hanging="432"/>
      </w:pPr>
      <w:rPr>
        <w:b/>
        <w:bCs/>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4">
    <w:nsid w:val="5FD25290"/>
    <w:multiLevelType w:val="multilevel"/>
    <w:tmpl w:val="0C0A001F"/>
    <w:lvl w:ilvl="0">
      <w:start w:val="1"/>
      <w:numFmt w:val="decimal"/>
      <w:lvlText w:val="%1."/>
      <w:lvlJc w:val="left"/>
      <w:pPr>
        <w:ind w:left="720" w:hanging="360"/>
      </w:pPr>
      <w:rPr>
        <w:rFonts w:cs="Times New Roman" w:hint="default"/>
      </w:rPr>
    </w:lvl>
    <w:lvl w:ilvl="1">
      <w:start w:val="1"/>
      <w:numFmt w:val="decimal"/>
      <w:lvlText w:val="%1.%2."/>
      <w:lvlJc w:val="left"/>
      <w:pPr>
        <w:ind w:left="1152" w:hanging="432"/>
      </w:pPr>
      <w:rPr>
        <w:rFonts w:cs="Times New Roman"/>
        <w:b/>
      </w:rPr>
    </w:lvl>
    <w:lvl w:ilvl="2">
      <w:start w:val="1"/>
      <w:numFmt w:val="decimal"/>
      <w:lvlText w:val="%1.%2.%3."/>
      <w:lvlJc w:val="left"/>
      <w:pPr>
        <w:ind w:left="1584" w:hanging="504"/>
      </w:pPr>
      <w:rPr>
        <w:rFonts w:cs="Times New Roman"/>
      </w:rPr>
    </w:lvl>
    <w:lvl w:ilvl="3">
      <w:start w:val="1"/>
      <w:numFmt w:val="decimal"/>
      <w:lvlText w:val="%1.%2.%3.%4."/>
      <w:lvlJc w:val="left"/>
      <w:pPr>
        <w:ind w:left="2088" w:hanging="648"/>
      </w:pPr>
      <w:rPr>
        <w:rFonts w:cs="Times New Roman"/>
      </w:rPr>
    </w:lvl>
    <w:lvl w:ilvl="4">
      <w:start w:val="1"/>
      <w:numFmt w:val="decimal"/>
      <w:lvlText w:val="%1.%2.%3.%4.%5."/>
      <w:lvlJc w:val="left"/>
      <w:pPr>
        <w:ind w:left="2592" w:hanging="792"/>
      </w:pPr>
      <w:rPr>
        <w:rFonts w:cs="Times New Roman"/>
      </w:rPr>
    </w:lvl>
    <w:lvl w:ilvl="5">
      <w:start w:val="1"/>
      <w:numFmt w:val="decimal"/>
      <w:lvlText w:val="%1.%2.%3.%4.%5.%6."/>
      <w:lvlJc w:val="left"/>
      <w:pPr>
        <w:ind w:left="3096" w:hanging="936"/>
      </w:pPr>
      <w:rPr>
        <w:rFonts w:cs="Times New Roman"/>
      </w:rPr>
    </w:lvl>
    <w:lvl w:ilvl="6">
      <w:start w:val="1"/>
      <w:numFmt w:val="decimal"/>
      <w:lvlText w:val="%1.%2.%3.%4.%5.%6.%7."/>
      <w:lvlJc w:val="left"/>
      <w:pPr>
        <w:ind w:left="3600" w:hanging="1080"/>
      </w:pPr>
      <w:rPr>
        <w:rFonts w:cs="Times New Roman"/>
      </w:rPr>
    </w:lvl>
    <w:lvl w:ilvl="7">
      <w:start w:val="1"/>
      <w:numFmt w:val="decimal"/>
      <w:lvlText w:val="%1.%2.%3.%4.%5.%6.%7.%8."/>
      <w:lvlJc w:val="left"/>
      <w:pPr>
        <w:ind w:left="4104" w:hanging="1224"/>
      </w:pPr>
      <w:rPr>
        <w:rFonts w:cs="Times New Roman"/>
      </w:rPr>
    </w:lvl>
    <w:lvl w:ilvl="8">
      <w:start w:val="1"/>
      <w:numFmt w:val="decimal"/>
      <w:lvlText w:val="%1.%2.%3.%4.%5.%6.%7.%8.%9."/>
      <w:lvlJc w:val="left"/>
      <w:pPr>
        <w:ind w:left="4680" w:hanging="1440"/>
      </w:pPr>
      <w:rPr>
        <w:rFonts w:cs="Times New Roman"/>
      </w:rPr>
    </w:lvl>
  </w:abstractNum>
  <w:abstractNum w:abstractNumId="35">
    <w:nsid w:val="63B86644"/>
    <w:multiLevelType w:val="hybridMultilevel"/>
    <w:tmpl w:val="257EB0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4C23C01"/>
    <w:multiLevelType w:val="hybridMultilevel"/>
    <w:tmpl w:val="F3BC0B90"/>
    <w:lvl w:ilvl="0" w:tplc="2B54A992">
      <w:numFmt w:val="bullet"/>
      <w:lvlText w:val="•"/>
      <w:lvlJc w:val="left"/>
      <w:pPr>
        <w:ind w:left="720" w:hanging="360"/>
      </w:pPr>
      <w:rPr>
        <w:rFonts w:ascii="Times New Roman" w:eastAsia="Calibr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6397176"/>
    <w:multiLevelType w:val="hybridMultilevel"/>
    <w:tmpl w:val="34A27E5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663A7D17"/>
    <w:multiLevelType w:val="hybridMultilevel"/>
    <w:tmpl w:val="34A27E5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66D53731"/>
    <w:multiLevelType w:val="hybridMultilevel"/>
    <w:tmpl w:val="41E8A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C4735FC"/>
    <w:multiLevelType w:val="multilevel"/>
    <w:tmpl w:val="0C0A001F"/>
    <w:lvl w:ilvl="0">
      <w:start w:val="1"/>
      <w:numFmt w:val="decimal"/>
      <w:lvlText w:val="%1."/>
      <w:lvlJc w:val="left"/>
      <w:pPr>
        <w:ind w:left="720" w:hanging="360"/>
      </w:pPr>
      <w:rPr>
        <w:rFonts w:cs="Times New Roman" w:hint="default"/>
      </w:rPr>
    </w:lvl>
    <w:lvl w:ilvl="1">
      <w:start w:val="1"/>
      <w:numFmt w:val="decimal"/>
      <w:lvlText w:val="%1.%2."/>
      <w:lvlJc w:val="left"/>
      <w:pPr>
        <w:ind w:left="1152" w:hanging="432"/>
      </w:pPr>
      <w:rPr>
        <w:rFonts w:cs="Times New Roman"/>
        <w:b/>
      </w:rPr>
    </w:lvl>
    <w:lvl w:ilvl="2">
      <w:start w:val="1"/>
      <w:numFmt w:val="decimal"/>
      <w:lvlText w:val="%1.%2.%3."/>
      <w:lvlJc w:val="left"/>
      <w:pPr>
        <w:ind w:left="1584" w:hanging="504"/>
      </w:pPr>
      <w:rPr>
        <w:rFonts w:cs="Times New Roman"/>
      </w:rPr>
    </w:lvl>
    <w:lvl w:ilvl="3">
      <w:start w:val="1"/>
      <w:numFmt w:val="decimal"/>
      <w:lvlText w:val="%1.%2.%3.%4."/>
      <w:lvlJc w:val="left"/>
      <w:pPr>
        <w:ind w:left="2088" w:hanging="648"/>
      </w:pPr>
      <w:rPr>
        <w:rFonts w:cs="Times New Roman"/>
      </w:rPr>
    </w:lvl>
    <w:lvl w:ilvl="4">
      <w:start w:val="1"/>
      <w:numFmt w:val="decimal"/>
      <w:lvlText w:val="%1.%2.%3.%4.%5."/>
      <w:lvlJc w:val="left"/>
      <w:pPr>
        <w:ind w:left="2592" w:hanging="792"/>
      </w:pPr>
      <w:rPr>
        <w:rFonts w:cs="Times New Roman"/>
      </w:rPr>
    </w:lvl>
    <w:lvl w:ilvl="5">
      <w:start w:val="1"/>
      <w:numFmt w:val="decimal"/>
      <w:lvlText w:val="%1.%2.%3.%4.%5.%6."/>
      <w:lvlJc w:val="left"/>
      <w:pPr>
        <w:ind w:left="3096" w:hanging="936"/>
      </w:pPr>
      <w:rPr>
        <w:rFonts w:cs="Times New Roman"/>
      </w:rPr>
    </w:lvl>
    <w:lvl w:ilvl="6">
      <w:start w:val="1"/>
      <w:numFmt w:val="decimal"/>
      <w:lvlText w:val="%1.%2.%3.%4.%5.%6.%7."/>
      <w:lvlJc w:val="left"/>
      <w:pPr>
        <w:ind w:left="3600" w:hanging="1080"/>
      </w:pPr>
      <w:rPr>
        <w:rFonts w:cs="Times New Roman"/>
      </w:rPr>
    </w:lvl>
    <w:lvl w:ilvl="7">
      <w:start w:val="1"/>
      <w:numFmt w:val="decimal"/>
      <w:lvlText w:val="%1.%2.%3.%4.%5.%6.%7.%8."/>
      <w:lvlJc w:val="left"/>
      <w:pPr>
        <w:ind w:left="4104" w:hanging="1224"/>
      </w:pPr>
      <w:rPr>
        <w:rFonts w:cs="Times New Roman"/>
      </w:rPr>
    </w:lvl>
    <w:lvl w:ilvl="8">
      <w:start w:val="1"/>
      <w:numFmt w:val="decimal"/>
      <w:lvlText w:val="%1.%2.%3.%4.%5.%6.%7.%8.%9."/>
      <w:lvlJc w:val="left"/>
      <w:pPr>
        <w:ind w:left="4680" w:hanging="1440"/>
      </w:pPr>
      <w:rPr>
        <w:rFonts w:cs="Times New Roman"/>
      </w:rPr>
    </w:lvl>
  </w:abstractNum>
  <w:abstractNum w:abstractNumId="41">
    <w:nsid w:val="6C610F49"/>
    <w:multiLevelType w:val="multilevel"/>
    <w:tmpl w:val="0C0A001F"/>
    <w:lvl w:ilvl="0">
      <w:start w:val="1"/>
      <w:numFmt w:val="decimal"/>
      <w:lvlText w:val="%1."/>
      <w:lvlJc w:val="left"/>
      <w:pPr>
        <w:ind w:left="720" w:hanging="360"/>
      </w:pPr>
      <w:rPr>
        <w:rFonts w:hint="default"/>
      </w:rPr>
    </w:lvl>
    <w:lvl w:ilvl="1">
      <w:start w:val="1"/>
      <w:numFmt w:val="decimal"/>
      <w:lvlText w:val="%1.%2."/>
      <w:lvlJc w:val="left"/>
      <w:pPr>
        <w:ind w:left="1152" w:hanging="432"/>
      </w:pPr>
      <w:rPr>
        <w:b/>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2">
    <w:nsid w:val="6D5E7044"/>
    <w:multiLevelType w:val="multilevel"/>
    <w:tmpl w:val="0C0A001F"/>
    <w:lvl w:ilvl="0">
      <w:start w:val="1"/>
      <w:numFmt w:val="decimal"/>
      <w:lvlText w:val="%1."/>
      <w:lvlJc w:val="left"/>
      <w:pPr>
        <w:ind w:left="720" w:hanging="360"/>
      </w:pPr>
      <w:rPr>
        <w:rFonts w:cs="Times New Roman" w:hint="default"/>
      </w:rPr>
    </w:lvl>
    <w:lvl w:ilvl="1">
      <w:start w:val="1"/>
      <w:numFmt w:val="decimal"/>
      <w:lvlText w:val="%1.%2."/>
      <w:lvlJc w:val="left"/>
      <w:pPr>
        <w:ind w:left="1152" w:hanging="432"/>
      </w:pPr>
      <w:rPr>
        <w:rFonts w:cs="Times New Roman"/>
        <w:b/>
        <w:bCs/>
      </w:rPr>
    </w:lvl>
    <w:lvl w:ilvl="2">
      <w:start w:val="1"/>
      <w:numFmt w:val="decimal"/>
      <w:lvlText w:val="%1.%2.%3."/>
      <w:lvlJc w:val="left"/>
      <w:pPr>
        <w:ind w:left="1584" w:hanging="504"/>
      </w:pPr>
      <w:rPr>
        <w:rFonts w:cs="Times New Roman"/>
      </w:rPr>
    </w:lvl>
    <w:lvl w:ilvl="3">
      <w:start w:val="1"/>
      <w:numFmt w:val="decimal"/>
      <w:lvlText w:val="%1.%2.%3.%4."/>
      <w:lvlJc w:val="left"/>
      <w:pPr>
        <w:ind w:left="2088" w:hanging="648"/>
      </w:pPr>
      <w:rPr>
        <w:rFonts w:cs="Times New Roman"/>
      </w:rPr>
    </w:lvl>
    <w:lvl w:ilvl="4">
      <w:start w:val="1"/>
      <w:numFmt w:val="decimal"/>
      <w:lvlText w:val="%1.%2.%3.%4.%5."/>
      <w:lvlJc w:val="left"/>
      <w:pPr>
        <w:ind w:left="2592" w:hanging="792"/>
      </w:pPr>
      <w:rPr>
        <w:rFonts w:cs="Times New Roman"/>
      </w:rPr>
    </w:lvl>
    <w:lvl w:ilvl="5">
      <w:start w:val="1"/>
      <w:numFmt w:val="decimal"/>
      <w:lvlText w:val="%1.%2.%3.%4.%5.%6."/>
      <w:lvlJc w:val="left"/>
      <w:pPr>
        <w:ind w:left="3096" w:hanging="936"/>
      </w:pPr>
      <w:rPr>
        <w:rFonts w:cs="Times New Roman"/>
      </w:rPr>
    </w:lvl>
    <w:lvl w:ilvl="6">
      <w:start w:val="1"/>
      <w:numFmt w:val="decimal"/>
      <w:lvlText w:val="%1.%2.%3.%4.%5.%6.%7."/>
      <w:lvlJc w:val="left"/>
      <w:pPr>
        <w:ind w:left="3600" w:hanging="1080"/>
      </w:pPr>
      <w:rPr>
        <w:rFonts w:cs="Times New Roman"/>
      </w:rPr>
    </w:lvl>
    <w:lvl w:ilvl="7">
      <w:start w:val="1"/>
      <w:numFmt w:val="decimal"/>
      <w:lvlText w:val="%1.%2.%3.%4.%5.%6.%7.%8."/>
      <w:lvlJc w:val="left"/>
      <w:pPr>
        <w:ind w:left="4104" w:hanging="1224"/>
      </w:pPr>
      <w:rPr>
        <w:rFonts w:cs="Times New Roman"/>
      </w:rPr>
    </w:lvl>
    <w:lvl w:ilvl="8">
      <w:start w:val="1"/>
      <w:numFmt w:val="decimal"/>
      <w:lvlText w:val="%1.%2.%3.%4.%5.%6.%7.%8.%9."/>
      <w:lvlJc w:val="left"/>
      <w:pPr>
        <w:ind w:left="4680" w:hanging="1440"/>
      </w:pPr>
      <w:rPr>
        <w:rFonts w:cs="Times New Roman"/>
      </w:rPr>
    </w:lvl>
  </w:abstractNum>
  <w:abstractNum w:abstractNumId="43">
    <w:nsid w:val="6F10152E"/>
    <w:multiLevelType w:val="multilevel"/>
    <w:tmpl w:val="4B14ADD6"/>
    <w:lvl w:ilvl="0">
      <w:start w:val="3"/>
      <w:numFmt w:val="decimal"/>
      <w:lvlText w:val="%1."/>
      <w:lvlJc w:val="left"/>
      <w:pPr>
        <w:ind w:left="360" w:hanging="360"/>
      </w:pPr>
      <w:rPr>
        <w:rFonts w:hint="default"/>
        <w:b/>
        <w:sz w:val="24"/>
        <w:szCs w:val="24"/>
        <w:u w:val="single"/>
      </w:rPr>
    </w:lvl>
    <w:lvl w:ilvl="1">
      <w:start w:val="1"/>
      <w:numFmt w:val="decimal"/>
      <w:lvlText w:val="%1.%2."/>
      <w:lvlJc w:val="left"/>
      <w:pPr>
        <w:ind w:left="792" w:hanging="432"/>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nsid w:val="6F513A2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nsid w:val="70203DDF"/>
    <w:multiLevelType w:val="hybridMultilevel"/>
    <w:tmpl w:val="84321A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71D126A3"/>
    <w:multiLevelType w:val="multilevel"/>
    <w:tmpl w:val="0C0A001F"/>
    <w:lvl w:ilvl="0">
      <w:start w:val="1"/>
      <w:numFmt w:val="decimal"/>
      <w:lvlText w:val="%1."/>
      <w:lvlJc w:val="left"/>
      <w:pPr>
        <w:ind w:left="720" w:hanging="360"/>
      </w:pPr>
      <w:rPr>
        <w:rFonts w:cs="Times New Roman" w:hint="default"/>
      </w:rPr>
    </w:lvl>
    <w:lvl w:ilvl="1">
      <w:start w:val="1"/>
      <w:numFmt w:val="decimal"/>
      <w:lvlText w:val="%1.%2."/>
      <w:lvlJc w:val="left"/>
      <w:pPr>
        <w:ind w:left="1152" w:hanging="432"/>
      </w:pPr>
      <w:rPr>
        <w:rFonts w:cs="Times New Roman"/>
        <w:b/>
      </w:rPr>
    </w:lvl>
    <w:lvl w:ilvl="2">
      <w:start w:val="1"/>
      <w:numFmt w:val="decimal"/>
      <w:lvlText w:val="%1.%2.%3."/>
      <w:lvlJc w:val="left"/>
      <w:pPr>
        <w:ind w:left="1584" w:hanging="504"/>
      </w:pPr>
      <w:rPr>
        <w:rFonts w:cs="Times New Roman"/>
      </w:rPr>
    </w:lvl>
    <w:lvl w:ilvl="3">
      <w:start w:val="1"/>
      <w:numFmt w:val="decimal"/>
      <w:lvlText w:val="%1.%2.%3.%4."/>
      <w:lvlJc w:val="left"/>
      <w:pPr>
        <w:ind w:left="2088" w:hanging="648"/>
      </w:pPr>
      <w:rPr>
        <w:rFonts w:cs="Times New Roman"/>
      </w:rPr>
    </w:lvl>
    <w:lvl w:ilvl="4">
      <w:start w:val="1"/>
      <w:numFmt w:val="decimal"/>
      <w:lvlText w:val="%1.%2.%3.%4.%5."/>
      <w:lvlJc w:val="left"/>
      <w:pPr>
        <w:ind w:left="2592" w:hanging="792"/>
      </w:pPr>
      <w:rPr>
        <w:rFonts w:cs="Times New Roman"/>
      </w:rPr>
    </w:lvl>
    <w:lvl w:ilvl="5">
      <w:start w:val="1"/>
      <w:numFmt w:val="decimal"/>
      <w:lvlText w:val="%1.%2.%3.%4.%5.%6."/>
      <w:lvlJc w:val="left"/>
      <w:pPr>
        <w:ind w:left="3096" w:hanging="936"/>
      </w:pPr>
      <w:rPr>
        <w:rFonts w:cs="Times New Roman"/>
      </w:rPr>
    </w:lvl>
    <w:lvl w:ilvl="6">
      <w:start w:val="1"/>
      <w:numFmt w:val="decimal"/>
      <w:lvlText w:val="%1.%2.%3.%4.%5.%6.%7."/>
      <w:lvlJc w:val="left"/>
      <w:pPr>
        <w:ind w:left="3600" w:hanging="1080"/>
      </w:pPr>
      <w:rPr>
        <w:rFonts w:cs="Times New Roman"/>
      </w:rPr>
    </w:lvl>
    <w:lvl w:ilvl="7">
      <w:start w:val="1"/>
      <w:numFmt w:val="decimal"/>
      <w:lvlText w:val="%1.%2.%3.%4.%5.%6.%7.%8."/>
      <w:lvlJc w:val="left"/>
      <w:pPr>
        <w:ind w:left="4104" w:hanging="1224"/>
      </w:pPr>
      <w:rPr>
        <w:rFonts w:cs="Times New Roman"/>
      </w:rPr>
    </w:lvl>
    <w:lvl w:ilvl="8">
      <w:start w:val="1"/>
      <w:numFmt w:val="decimal"/>
      <w:lvlText w:val="%1.%2.%3.%4.%5.%6.%7.%8.%9."/>
      <w:lvlJc w:val="left"/>
      <w:pPr>
        <w:ind w:left="4680" w:hanging="1440"/>
      </w:pPr>
      <w:rPr>
        <w:rFonts w:cs="Times New Roman"/>
      </w:rPr>
    </w:lvl>
  </w:abstractNum>
  <w:abstractNum w:abstractNumId="47">
    <w:nsid w:val="7C261DCE"/>
    <w:multiLevelType w:val="hybridMultilevel"/>
    <w:tmpl w:val="4E821EFA"/>
    <w:lvl w:ilvl="0" w:tplc="E492763E">
      <w:start w:val="1"/>
      <w:numFmt w:val="bullet"/>
      <w:lvlText w:val=""/>
      <w:lvlJc w:val="left"/>
      <w:pPr>
        <w:tabs>
          <w:tab w:val="num" w:pos="720"/>
        </w:tabs>
        <w:ind w:left="720" w:hanging="360"/>
      </w:pPr>
      <w:rPr>
        <w:rFonts w:ascii="Wingdings 2" w:hAnsi="Wingdings 2" w:hint="default"/>
      </w:rPr>
    </w:lvl>
    <w:lvl w:ilvl="1" w:tplc="A0569290" w:tentative="1">
      <w:start w:val="1"/>
      <w:numFmt w:val="bullet"/>
      <w:lvlText w:val=""/>
      <w:lvlJc w:val="left"/>
      <w:pPr>
        <w:tabs>
          <w:tab w:val="num" w:pos="1440"/>
        </w:tabs>
        <w:ind w:left="1440" w:hanging="360"/>
      </w:pPr>
      <w:rPr>
        <w:rFonts w:ascii="Wingdings 2" w:hAnsi="Wingdings 2" w:hint="default"/>
      </w:rPr>
    </w:lvl>
    <w:lvl w:ilvl="2" w:tplc="0EA8A42C" w:tentative="1">
      <w:start w:val="1"/>
      <w:numFmt w:val="bullet"/>
      <w:lvlText w:val=""/>
      <w:lvlJc w:val="left"/>
      <w:pPr>
        <w:tabs>
          <w:tab w:val="num" w:pos="2160"/>
        </w:tabs>
        <w:ind w:left="2160" w:hanging="360"/>
      </w:pPr>
      <w:rPr>
        <w:rFonts w:ascii="Wingdings 2" w:hAnsi="Wingdings 2" w:hint="default"/>
      </w:rPr>
    </w:lvl>
    <w:lvl w:ilvl="3" w:tplc="DCCAC506" w:tentative="1">
      <w:start w:val="1"/>
      <w:numFmt w:val="bullet"/>
      <w:lvlText w:val=""/>
      <w:lvlJc w:val="left"/>
      <w:pPr>
        <w:tabs>
          <w:tab w:val="num" w:pos="2880"/>
        </w:tabs>
        <w:ind w:left="2880" w:hanging="360"/>
      </w:pPr>
      <w:rPr>
        <w:rFonts w:ascii="Wingdings 2" w:hAnsi="Wingdings 2" w:hint="default"/>
      </w:rPr>
    </w:lvl>
    <w:lvl w:ilvl="4" w:tplc="FC001874" w:tentative="1">
      <w:start w:val="1"/>
      <w:numFmt w:val="bullet"/>
      <w:lvlText w:val=""/>
      <w:lvlJc w:val="left"/>
      <w:pPr>
        <w:tabs>
          <w:tab w:val="num" w:pos="3600"/>
        </w:tabs>
        <w:ind w:left="3600" w:hanging="360"/>
      </w:pPr>
      <w:rPr>
        <w:rFonts w:ascii="Wingdings 2" w:hAnsi="Wingdings 2" w:hint="default"/>
      </w:rPr>
    </w:lvl>
    <w:lvl w:ilvl="5" w:tplc="A022E2AC" w:tentative="1">
      <w:start w:val="1"/>
      <w:numFmt w:val="bullet"/>
      <w:lvlText w:val=""/>
      <w:lvlJc w:val="left"/>
      <w:pPr>
        <w:tabs>
          <w:tab w:val="num" w:pos="4320"/>
        </w:tabs>
        <w:ind w:left="4320" w:hanging="360"/>
      </w:pPr>
      <w:rPr>
        <w:rFonts w:ascii="Wingdings 2" w:hAnsi="Wingdings 2" w:hint="default"/>
      </w:rPr>
    </w:lvl>
    <w:lvl w:ilvl="6" w:tplc="61068BAE" w:tentative="1">
      <w:start w:val="1"/>
      <w:numFmt w:val="bullet"/>
      <w:lvlText w:val=""/>
      <w:lvlJc w:val="left"/>
      <w:pPr>
        <w:tabs>
          <w:tab w:val="num" w:pos="5040"/>
        </w:tabs>
        <w:ind w:left="5040" w:hanging="360"/>
      </w:pPr>
      <w:rPr>
        <w:rFonts w:ascii="Wingdings 2" w:hAnsi="Wingdings 2" w:hint="default"/>
      </w:rPr>
    </w:lvl>
    <w:lvl w:ilvl="7" w:tplc="10E2243A" w:tentative="1">
      <w:start w:val="1"/>
      <w:numFmt w:val="bullet"/>
      <w:lvlText w:val=""/>
      <w:lvlJc w:val="left"/>
      <w:pPr>
        <w:tabs>
          <w:tab w:val="num" w:pos="5760"/>
        </w:tabs>
        <w:ind w:left="5760" w:hanging="360"/>
      </w:pPr>
      <w:rPr>
        <w:rFonts w:ascii="Wingdings 2" w:hAnsi="Wingdings 2" w:hint="default"/>
      </w:rPr>
    </w:lvl>
    <w:lvl w:ilvl="8" w:tplc="106EB052" w:tentative="1">
      <w:start w:val="1"/>
      <w:numFmt w:val="bullet"/>
      <w:lvlText w:val=""/>
      <w:lvlJc w:val="left"/>
      <w:pPr>
        <w:tabs>
          <w:tab w:val="num" w:pos="6480"/>
        </w:tabs>
        <w:ind w:left="6480" w:hanging="360"/>
      </w:pPr>
      <w:rPr>
        <w:rFonts w:ascii="Wingdings 2" w:hAnsi="Wingdings 2" w:hint="default"/>
      </w:rPr>
    </w:lvl>
  </w:abstractNum>
  <w:abstractNum w:abstractNumId="48">
    <w:nsid w:val="7D113E14"/>
    <w:multiLevelType w:val="hybridMultilevel"/>
    <w:tmpl w:val="83802B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3"/>
  </w:num>
  <w:num w:numId="2">
    <w:abstractNumId w:val="24"/>
  </w:num>
  <w:num w:numId="3">
    <w:abstractNumId w:val="15"/>
  </w:num>
  <w:num w:numId="4">
    <w:abstractNumId w:val="18"/>
  </w:num>
  <w:num w:numId="5">
    <w:abstractNumId w:val="36"/>
  </w:num>
  <w:num w:numId="6">
    <w:abstractNumId w:val="1"/>
  </w:num>
  <w:num w:numId="7">
    <w:abstractNumId w:val="2"/>
  </w:num>
  <w:num w:numId="8">
    <w:abstractNumId w:val="23"/>
  </w:num>
  <w:num w:numId="9">
    <w:abstractNumId w:val="17"/>
  </w:num>
  <w:num w:numId="10">
    <w:abstractNumId w:val="3"/>
  </w:num>
  <w:num w:numId="11">
    <w:abstractNumId w:val="13"/>
  </w:num>
  <w:num w:numId="12">
    <w:abstractNumId w:val="9"/>
  </w:num>
  <w:num w:numId="13">
    <w:abstractNumId w:val="10"/>
  </w:num>
  <w:num w:numId="14">
    <w:abstractNumId w:val="40"/>
  </w:num>
  <w:num w:numId="15">
    <w:abstractNumId w:val="14"/>
  </w:num>
  <w:num w:numId="16">
    <w:abstractNumId w:val="5"/>
  </w:num>
  <w:num w:numId="17">
    <w:abstractNumId w:val="42"/>
  </w:num>
  <w:num w:numId="18">
    <w:abstractNumId w:val="8"/>
  </w:num>
  <w:num w:numId="19">
    <w:abstractNumId w:val="32"/>
  </w:num>
  <w:num w:numId="20">
    <w:abstractNumId w:val="7"/>
  </w:num>
  <w:num w:numId="21">
    <w:abstractNumId w:val="30"/>
  </w:num>
  <w:num w:numId="22">
    <w:abstractNumId w:val="12"/>
  </w:num>
  <w:num w:numId="23">
    <w:abstractNumId w:val="25"/>
  </w:num>
  <w:num w:numId="24">
    <w:abstractNumId w:val="19"/>
  </w:num>
  <w:num w:numId="25">
    <w:abstractNumId w:val="33"/>
  </w:num>
  <w:num w:numId="26">
    <w:abstractNumId w:val="41"/>
  </w:num>
  <w:num w:numId="27">
    <w:abstractNumId w:val="34"/>
  </w:num>
  <w:num w:numId="28">
    <w:abstractNumId w:val="4"/>
  </w:num>
  <w:num w:numId="29">
    <w:abstractNumId w:val="20"/>
  </w:num>
  <w:num w:numId="30">
    <w:abstractNumId w:val="31"/>
  </w:num>
  <w:num w:numId="31">
    <w:abstractNumId w:val="29"/>
  </w:num>
  <w:num w:numId="32">
    <w:abstractNumId w:val="37"/>
  </w:num>
  <w:num w:numId="33">
    <w:abstractNumId w:val="46"/>
  </w:num>
  <w:num w:numId="34">
    <w:abstractNumId w:val="38"/>
  </w:num>
  <w:num w:numId="35">
    <w:abstractNumId w:val="26"/>
  </w:num>
  <w:num w:numId="36">
    <w:abstractNumId w:val="11"/>
  </w:num>
  <w:num w:numId="37">
    <w:abstractNumId w:val="6"/>
  </w:num>
  <w:num w:numId="38">
    <w:abstractNumId w:val="0"/>
  </w:num>
  <w:num w:numId="39">
    <w:abstractNumId w:val="22"/>
  </w:num>
  <w:num w:numId="40">
    <w:abstractNumId w:val="45"/>
  </w:num>
  <w:num w:numId="41">
    <w:abstractNumId w:val="39"/>
  </w:num>
  <w:num w:numId="42">
    <w:abstractNumId w:val="16"/>
  </w:num>
  <w:num w:numId="43">
    <w:abstractNumId w:val="35"/>
  </w:num>
  <w:num w:numId="44">
    <w:abstractNumId w:val="48"/>
  </w:num>
  <w:num w:numId="45">
    <w:abstractNumId w:val="44"/>
  </w:num>
  <w:num w:numId="46">
    <w:abstractNumId w:val="28"/>
  </w:num>
  <w:num w:numId="47">
    <w:abstractNumId w:val="3"/>
  </w:num>
  <w:num w:numId="48">
    <w:abstractNumId w:val="3"/>
  </w:num>
  <w:num w:numId="49">
    <w:abstractNumId w:val="3"/>
  </w:num>
  <w:num w:numId="50">
    <w:abstractNumId w:val="3"/>
  </w:num>
  <w:num w:numId="51">
    <w:abstractNumId w:val="3"/>
  </w:num>
  <w:num w:numId="52">
    <w:abstractNumId w:val="3"/>
  </w:num>
  <w:num w:numId="53">
    <w:abstractNumId w:val="47"/>
  </w:num>
  <w:num w:numId="54">
    <w:abstractNumId w:val="21"/>
  </w:num>
  <w:num w:numId="55">
    <w:abstractNumId w:val="27"/>
  </w:num>
  <w:numIdMacAtCleanup w:val="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9"/>
  <w:defaultTabStop w:val="708"/>
  <w:hyphenationZone w:val="425"/>
  <w:drawingGridHorizontalSpacing w:val="110"/>
  <w:displayHorizontalDrawingGridEvery w:val="2"/>
  <w:characterSpacingControl w:val="doNotCompress"/>
  <w:hdrShapeDefaults>
    <o:shapedefaults v:ext="edit" spidmax="13313"/>
  </w:hdrShapeDefaults>
  <w:footnotePr>
    <w:footnote w:id="-1"/>
    <w:footnote w:id="0"/>
  </w:footnotePr>
  <w:endnotePr>
    <w:endnote w:id="-1"/>
    <w:endnote w:id="0"/>
  </w:endnotePr>
  <w:compat/>
  <w:rsids>
    <w:rsidRoot w:val="001630E4"/>
    <w:rsid w:val="00017487"/>
    <w:rsid w:val="00043759"/>
    <w:rsid w:val="000455C0"/>
    <w:rsid w:val="0004662D"/>
    <w:rsid w:val="00051102"/>
    <w:rsid w:val="000728DA"/>
    <w:rsid w:val="000753D1"/>
    <w:rsid w:val="000840C5"/>
    <w:rsid w:val="000D3E5E"/>
    <w:rsid w:val="000D7E75"/>
    <w:rsid w:val="000E4DEB"/>
    <w:rsid w:val="000E5DA9"/>
    <w:rsid w:val="00113DD2"/>
    <w:rsid w:val="00120F48"/>
    <w:rsid w:val="0014721F"/>
    <w:rsid w:val="001565EC"/>
    <w:rsid w:val="001624DC"/>
    <w:rsid w:val="001630E4"/>
    <w:rsid w:val="00183316"/>
    <w:rsid w:val="001C29FE"/>
    <w:rsid w:val="002309B9"/>
    <w:rsid w:val="00246F68"/>
    <w:rsid w:val="0025116D"/>
    <w:rsid w:val="00293905"/>
    <w:rsid w:val="002A2F8C"/>
    <w:rsid w:val="002D5699"/>
    <w:rsid w:val="002E3D4B"/>
    <w:rsid w:val="00326F36"/>
    <w:rsid w:val="00341713"/>
    <w:rsid w:val="003540F0"/>
    <w:rsid w:val="003A2FAB"/>
    <w:rsid w:val="003A5985"/>
    <w:rsid w:val="003A7007"/>
    <w:rsid w:val="003B06FC"/>
    <w:rsid w:val="003C421E"/>
    <w:rsid w:val="003E2EAC"/>
    <w:rsid w:val="003E52A6"/>
    <w:rsid w:val="00406B95"/>
    <w:rsid w:val="00450067"/>
    <w:rsid w:val="004B2B00"/>
    <w:rsid w:val="004B3A90"/>
    <w:rsid w:val="004B594C"/>
    <w:rsid w:val="004B5C58"/>
    <w:rsid w:val="004D035C"/>
    <w:rsid w:val="004E18AE"/>
    <w:rsid w:val="00516C32"/>
    <w:rsid w:val="005225CC"/>
    <w:rsid w:val="00531ACF"/>
    <w:rsid w:val="00543357"/>
    <w:rsid w:val="00572FE7"/>
    <w:rsid w:val="00582F70"/>
    <w:rsid w:val="005C1B25"/>
    <w:rsid w:val="005F58A8"/>
    <w:rsid w:val="00603F6E"/>
    <w:rsid w:val="00625CF5"/>
    <w:rsid w:val="00674683"/>
    <w:rsid w:val="006A3C98"/>
    <w:rsid w:val="006A4024"/>
    <w:rsid w:val="006B2658"/>
    <w:rsid w:val="006C3410"/>
    <w:rsid w:val="006E0945"/>
    <w:rsid w:val="00715CD9"/>
    <w:rsid w:val="00733569"/>
    <w:rsid w:val="00747419"/>
    <w:rsid w:val="0075189D"/>
    <w:rsid w:val="0078568E"/>
    <w:rsid w:val="00796550"/>
    <w:rsid w:val="007A6748"/>
    <w:rsid w:val="007C2AD8"/>
    <w:rsid w:val="007E7E75"/>
    <w:rsid w:val="007F3F2A"/>
    <w:rsid w:val="00827125"/>
    <w:rsid w:val="008533AC"/>
    <w:rsid w:val="00864F0B"/>
    <w:rsid w:val="008900E3"/>
    <w:rsid w:val="008F66A0"/>
    <w:rsid w:val="008F7D89"/>
    <w:rsid w:val="00934198"/>
    <w:rsid w:val="00956625"/>
    <w:rsid w:val="00980746"/>
    <w:rsid w:val="00986200"/>
    <w:rsid w:val="0099582E"/>
    <w:rsid w:val="009C3567"/>
    <w:rsid w:val="009C44F0"/>
    <w:rsid w:val="009C78C2"/>
    <w:rsid w:val="009F0758"/>
    <w:rsid w:val="00A07CD9"/>
    <w:rsid w:val="00A318E2"/>
    <w:rsid w:val="00A31F4C"/>
    <w:rsid w:val="00A33219"/>
    <w:rsid w:val="00A34EB6"/>
    <w:rsid w:val="00A3540B"/>
    <w:rsid w:val="00A474BC"/>
    <w:rsid w:val="00A555A7"/>
    <w:rsid w:val="00AA3A9A"/>
    <w:rsid w:val="00AC545B"/>
    <w:rsid w:val="00AD56D1"/>
    <w:rsid w:val="00AF3C17"/>
    <w:rsid w:val="00B0598D"/>
    <w:rsid w:val="00B074A1"/>
    <w:rsid w:val="00B22D1B"/>
    <w:rsid w:val="00B420B6"/>
    <w:rsid w:val="00B633D1"/>
    <w:rsid w:val="00BD1BCF"/>
    <w:rsid w:val="00BD5FD8"/>
    <w:rsid w:val="00BD71F7"/>
    <w:rsid w:val="00BF1FE9"/>
    <w:rsid w:val="00BF690C"/>
    <w:rsid w:val="00C32AEA"/>
    <w:rsid w:val="00C72A82"/>
    <w:rsid w:val="00C74554"/>
    <w:rsid w:val="00D26107"/>
    <w:rsid w:val="00D2622A"/>
    <w:rsid w:val="00DA2257"/>
    <w:rsid w:val="00DA5097"/>
    <w:rsid w:val="00DD31AF"/>
    <w:rsid w:val="00DF629A"/>
    <w:rsid w:val="00E2291C"/>
    <w:rsid w:val="00E73AFD"/>
    <w:rsid w:val="00EB772F"/>
    <w:rsid w:val="00EC5FE9"/>
    <w:rsid w:val="00EC75C4"/>
    <w:rsid w:val="00ED74DA"/>
    <w:rsid w:val="00EE30E1"/>
    <w:rsid w:val="00EF1133"/>
    <w:rsid w:val="00F02F0F"/>
    <w:rsid w:val="00F0565D"/>
    <w:rsid w:val="00F23A14"/>
    <w:rsid w:val="00F27EA7"/>
    <w:rsid w:val="00F30D0A"/>
    <w:rsid w:val="00F50E2F"/>
    <w:rsid w:val="00F55895"/>
    <w:rsid w:val="00F660CC"/>
    <w:rsid w:val="00F66967"/>
    <w:rsid w:val="00F7555B"/>
    <w:rsid w:val="00F936C5"/>
    <w:rsid w:val="00F97103"/>
    <w:rsid w:val="00FA30F6"/>
    <w:rsid w:val="00FA5B02"/>
    <w:rsid w:val="00FB1BC3"/>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13313"/>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5CF5"/>
    <w:rPr>
      <w:rFonts w:asciiTheme="majorHAnsi" w:eastAsiaTheme="majorEastAsia" w:hAnsiTheme="majorHAnsi" w:cstheme="majorBidi"/>
      <w:lang w:bidi="en-US"/>
    </w:rPr>
  </w:style>
  <w:style w:type="paragraph" w:styleId="Heading1">
    <w:name w:val="heading 1"/>
    <w:basedOn w:val="Normal"/>
    <w:next w:val="Normal"/>
    <w:link w:val="Heading1Char"/>
    <w:uiPriority w:val="9"/>
    <w:qFormat/>
    <w:rsid w:val="00625CF5"/>
    <w:pPr>
      <w:numPr>
        <w:numId w:val="10"/>
      </w:numPr>
      <w:spacing w:before="480" w:after="0"/>
      <w:contextualSpacing/>
      <w:outlineLvl w:val="0"/>
    </w:pPr>
    <w:rPr>
      <w:rFonts w:ascii="Cambria" w:eastAsia="Times New Roman" w:hAnsi="Cambria" w:cs="Times New Roman"/>
      <w:smallCaps/>
      <w:spacing w:val="5"/>
      <w:sz w:val="36"/>
      <w:szCs w:val="36"/>
    </w:rPr>
  </w:style>
  <w:style w:type="paragraph" w:styleId="Heading2">
    <w:name w:val="heading 2"/>
    <w:basedOn w:val="Normal"/>
    <w:next w:val="Normal"/>
    <w:link w:val="Heading2Char"/>
    <w:uiPriority w:val="9"/>
    <w:qFormat/>
    <w:rsid w:val="00625CF5"/>
    <w:pPr>
      <w:numPr>
        <w:ilvl w:val="1"/>
        <w:numId w:val="10"/>
      </w:numPr>
      <w:spacing w:before="200" w:after="0" w:line="271" w:lineRule="auto"/>
      <w:outlineLvl w:val="1"/>
    </w:pPr>
    <w:rPr>
      <w:rFonts w:ascii="Cambria" w:eastAsia="Times New Roman" w:hAnsi="Cambria" w:cs="Times New Roman"/>
      <w:smallCaps/>
      <w:sz w:val="28"/>
      <w:szCs w:val="28"/>
    </w:rPr>
  </w:style>
  <w:style w:type="paragraph" w:styleId="Heading3">
    <w:name w:val="heading 3"/>
    <w:basedOn w:val="Normal"/>
    <w:next w:val="Normal"/>
    <w:link w:val="Heading3Char"/>
    <w:uiPriority w:val="9"/>
    <w:qFormat/>
    <w:rsid w:val="00625CF5"/>
    <w:pPr>
      <w:numPr>
        <w:ilvl w:val="2"/>
        <w:numId w:val="10"/>
      </w:numPr>
      <w:spacing w:before="200" w:after="0" w:line="271" w:lineRule="auto"/>
      <w:outlineLvl w:val="2"/>
    </w:pPr>
    <w:rPr>
      <w:rFonts w:ascii="Cambria" w:eastAsia="Times New Roman" w:hAnsi="Cambria" w:cs="Times New Roman"/>
      <w:i/>
      <w:iCs/>
      <w:smallCaps/>
      <w:spacing w:val="5"/>
      <w:sz w:val="26"/>
      <w:szCs w:val="26"/>
    </w:rPr>
  </w:style>
  <w:style w:type="paragraph" w:styleId="Heading4">
    <w:name w:val="heading 4"/>
    <w:basedOn w:val="Normal"/>
    <w:next w:val="Normal"/>
    <w:link w:val="Heading4Char"/>
    <w:uiPriority w:val="9"/>
    <w:qFormat/>
    <w:rsid w:val="00625CF5"/>
    <w:pPr>
      <w:numPr>
        <w:ilvl w:val="3"/>
        <w:numId w:val="10"/>
      </w:numPr>
      <w:spacing w:after="0" w:line="271" w:lineRule="auto"/>
      <w:outlineLvl w:val="3"/>
    </w:pPr>
    <w:rPr>
      <w:rFonts w:ascii="Cambria" w:eastAsia="Times New Roman" w:hAnsi="Cambria" w:cs="Times New Roman"/>
      <w:b/>
      <w:bCs/>
      <w:spacing w:val="5"/>
      <w:sz w:val="24"/>
      <w:szCs w:val="24"/>
    </w:rPr>
  </w:style>
  <w:style w:type="paragraph" w:styleId="Heading5">
    <w:name w:val="heading 5"/>
    <w:basedOn w:val="Normal"/>
    <w:next w:val="Normal"/>
    <w:link w:val="Heading5Char"/>
    <w:uiPriority w:val="9"/>
    <w:qFormat/>
    <w:rsid w:val="00625CF5"/>
    <w:pPr>
      <w:numPr>
        <w:ilvl w:val="4"/>
        <w:numId w:val="10"/>
      </w:numPr>
      <w:spacing w:after="0" w:line="271" w:lineRule="auto"/>
      <w:outlineLvl w:val="4"/>
    </w:pPr>
    <w:rPr>
      <w:rFonts w:ascii="Cambria" w:eastAsia="Times New Roman" w:hAnsi="Cambria" w:cs="Times New Roman"/>
      <w:i/>
      <w:iCs/>
      <w:sz w:val="24"/>
      <w:szCs w:val="24"/>
    </w:rPr>
  </w:style>
  <w:style w:type="paragraph" w:styleId="Heading6">
    <w:name w:val="heading 6"/>
    <w:basedOn w:val="Normal"/>
    <w:next w:val="Normal"/>
    <w:link w:val="Heading6Char"/>
    <w:uiPriority w:val="9"/>
    <w:qFormat/>
    <w:rsid w:val="00625CF5"/>
    <w:pPr>
      <w:numPr>
        <w:ilvl w:val="5"/>
        <w:numId w:val="10"/>
      </w:numPr>
      <w:shd w:val="clear" w:color="auto" w:fill="FFFFFF"/>
      <w:spacing w:after="0" w:line="271" w:lineRule="auto"/>
      <w:outlineLvl w:val="5"/>
    </w:pPr>
    <w:rPr>
      <w:rFonts w:ascii="Cambria" w:eastAsia="Times New Roman" w:hAnsi="Cambria" w:cs="Times New Roman"/>
      <w:b/>
      <w:bCs/>
      <w:color w:val="595959"/>
      <w:spacing w:val="5"/>
    </w:rPr>
  </w:style>
  <w:style w:type="paragraph" w:styleId="Heading7">
    <w:name w:val="heading 7"/>
    <w:basedOn w:val="Normal"/>
    <w:next w:val="Normal"/>
    <w:link w:val="Heading7Char"/>
    <w:uiPriority w:val="9"/>
    <w:qFormat/>
    <w:rsid w:val="00625CF5"/>
    <w:pPr>
      <w:numPr>
        <w:ilvl w:val="6"/>
        <w:numId w:val="10"/>
      </w:numPr>
      <w:spacing w:after="0"/>
      <w:outlineLvl w:val="6"/>
    </w:pPr>
    <w:rPr>
      <w:rFonts w:ascii="Cambria" w:eastAsia="Times New Roman" w:hAnsi="Cambria" w:cs="Times New Roman"/>
      <w:b/>
      <w:bCs/>
      <w:i/>
      <w:iCs/>
      <w:color w:val="5A5A5A"/>
      <w:sz w:val="20"/>
      <w:szCs w:val="20"/>
    </w:rPr>
  </w:style>
  <w:style w:type="paragraph" w:styleId="Heading8">
    <w:name w:val="heading 8"/>
    <w:basedOn w:val="Normal"/>
    <w:next w:val="Normal"/>
    <w:link w:val="Heading8Char"/>
    <w:uiPriority w:val="9"/>
    <w:qFormat/>
    <w:rsid w:val="00625CF5"/>
    <w:pPr>
      <w:numPr>
        <w:ilvl w:val="7"/>
        <w:numId w:val="10"/>
      </w:numPr>
      <w:spacing w:after="0"/>
      <w:outlineLvl w:val="7"/>
    </w:pPr>
    <w:rPr>
      <w:rFonts w:ascii="Cambria" w:eastAsia="Times New Roman" w:hAnsi="Cambria" w:cs="Times New Roman"/>
      <w:b/>
      <w:bCs/>
      <w:color w:val="7F7F7F"/>
      <w:sz w:val="20"/>
      <w:szCs w:val="20"/>
    </w:rPr>
  </w:style>
  <w:style w:type="paragraph" w:styleId="Heading9">
    <w:name w:val="heading 9"/>
    <w:basedOn w:val="Normal"/>
    <w:next w:val="Normal"/>
    <w:link w:val="Heading9Char"/>
    <w:uiPriority w:val="9"/>
    <w:qFormat/>
    <w:rsid w:val="00625CF5"/>
    <w:pPr>
      <w:numPr>
        <w:ilvl w:val="8"/>
        <w:numId w:val="10"/>
      </w:numPr>
      <w:spacing w:after="0" w:line="271" w:lineRule="auto"/>
      <w:outlineLvl w:val="8"/>
    </w:pPr>
    <w:rPr>
      <w:rFonts w:ascii="Cambria" w:eastAsia="Times New Roman" w:hAnsi="Cambria" w:cs="Times New Roman"/>
      <w:b/>
      <w:bCs/>
      <w:i/>
      <w:iCs/>
      <w:color w:val="7F7F7F"/>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tuloMemoria">
    <w:name w:val="Título Memoria"/>
    <w:basedOn w:val="Normal"/>
    <w:rsid w:val="00625CF5"/>
    <w:pPr>
      <w:spacing w:after="0" w:line="240" w:lineRule="auto"/>
      <w:jc w:val="center"/>
    </w:pPr>
    <w:rPr>
      <w:rFonts w:asciiTheme="minorHAnsi" w:eastAsiaTheme="minorEastAsia" w:hAnsiTheme="minorHAnsi" w:cs="Times New Roman"/>
      <w:b/>
      <w:bCs/>
      <w:sz w:val="44"/>
      <w:szCs w:val="20"/>
      <w:lang w:eastAsia="es-ES"/>
    </w:rPr>
  </w:style>
  <w:style w:type="paragraph" w:customStyle="1" w:styleId="TextoPortada">
    <w:name w:val="Texto Portada"/>
    <w:basedOn w:val="Normal"/>
    <w:rsid w:val="00625CF5"/>
    <w:pPr>
      <w:spacing w:after="0" w:line="240" w:lineRule="auto"/>
      <w:jc w:val="center"/>
    </w:pPr>
    <w:rPr>
      <w:rFonts w:asciiTheme="minorHAnsi" w:eastAsiaTheme="minorEastAsia" w:hAnsiTheme="minorHAnsi" w:cs="Times New Roman"/>
      <w:b/>
      <w:bCs/>
      <w:sz w:val="24"/>
      <w:szCs w:val="20"/>
      <w:lang w:eastAsia="es-ES"/>
    </w:rPr>
  </w:style>
  <w:style w:type="paragraph" w:customStyle="1" w:styleId="Carrera">
    <w:name w:val="Carrera"/>
    <w:basedOn w:val="TextoPortada"/>
    <w:rsid w:val="00625CF5"/>
    <w:rPr>
      <w:b w:val="0"/>
      <w:sz w:val="32"/>
    </w:rPr>
  </w:style>
  <w:style w:type="paragraph" w:customStyle="1" w:styleId="Alumnos">
    <w:name w:val="Alumnos"/>
    <w:basedOn w:val="TextoPortada"/>
    <w:rsid w:val="00625CF5"/>
    <w:rPr>
      <w:b w:val="0"/>
      <w:sz w:val="32"/>
    </w:rPr>
  </w:style>
  <w:style w:type="paragraph" w:customStyle="1" w:styleId="Ttulos">
    <w:name w:val="Títulos"/>
    <w:basedOn w:val="Normal"/>
    <w:rsid w:val="00625CF5"/>
    <w:pPr>
      <w:spacing w:before="120" w:after="120" w:line="240" w:lineRule="auto"/>
      <w:jc w:val="center"/>
    </w:pPr>
    <w:rPr>
      <w:rFonts w:asciiTheme="minorHAnsi" w:eastAsiaTheme="minorEastAsia" w:hAnsiTheme="minorHAnsi" w:cs="Times New Roman"/>
      <w:b/>
      <w:sz w:val="28"/>
      <w:szCs w:val="28"/>
      <w:lang w:eastAsia="es-ES"/>
    </w:rPr>
  </w:style>
  <w:style w:type="paragraph" w:styleId="BalloonText">
    <w:name w:val="Balloon Text"/>
    <w:basedOn w:val="Normal"/>
    <w:link w:val="BalloonTextChar"/>
    <w:uiPriority w:val="99"/>
    <w:semiHidden/>
    <w:unhideWhenUsed/>
    <w:rsid w:val="00625C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5CF5"/>
    <w:rPr>
      <w:rFonts w:ascii="Tahoma" w:eastAsiaTheme="majorEastAsia" w:hAnsi="Tahoma" w:cs="Tahoma"/>
      <w:sz w:val="16"/>
      <w:szCs w:val="16"/>
      <w:lang w:bidi="en-US"/>
    </w:rPr>
  </w:style>
  <w:style w:type="character" w:customStyle="1" w:styleId="Heading1Char">
    <w:name w:val="Heading 1 Char"/>
    <w:basedOn w:val="DefaultParagraphFont"/>
    <w:link w:val="Heading1"/>
    <w:uiPriority w:val="9"/>
    <w:rsid w:val="00625CF5"/>
    <w:rPr>
      <w:rFonts w:ascii="Cambria" w:eastAsia="Times New Roman" w:hAnsi="Cambria" w:cs="Times New Roman"/>
      <w:smallCaps/>
      <w:spacing w:val="5"/>
      <w:sz w:val="36"/>
      <w:szCs w:val="36"/>
      <w:lang w:bidi="en-US"/>
    </w:rPr>
  </w:style>
  <w:style w:type="character" w:customStyle="1" w:styleId="Heading2Char">
    <w:name w:val="Heading 2 Char"/>
    <w:basedOn w:val="DefaultParagraphFont"/>
    <w:link w:val="Heading2"/>
    <w:uiPriority w:val="9"/>
    <w:rsid w:val="00625CF5"/>
    <w:rPr>
      <w:rFonts w:ascii="Cambria" w:eastAsia="Times New Roman" w:hAnsi="Cambria" w:cs="Times New Roman"/>
      <w:smallCaps/>
      <w:sz w:val="28"/>
      <w:szCs w:val="28"/>
      <w:lang w:bidi="en-US"/>
    </w:rPr>
  </w:style>
  <w:style w:type="character" w:customStyle="1" w:styleId="Heading3Char">
    <w:name w:val="Heading 3 Char"/>
    <w:basedOn w:val="DefaultParagraphFont"/>
    <w:link w:val="Heading3"/>
    <w:uiPriority w:val="9"/>
    <w:rsid w:val="00625CF5"/>
    <w:rPr>
      <w:rFonts w:ascii="Cambria" w:eastAsia="Times New Roman" w:hAnsi="Cambria" w:cs="Times New Roman"/>
      <w:i/>
      <w:iCs/>
      <w:smallCaps/>
      <w:spacing w:val="5"/>
      <w:sz w:val="26"/>
      <w:szCs w:val="26"/>
      <w:lang w:bidi="en-US"/>
    </w:rPr>
  </w:style>
  <w:style w:type="character" w:customStyle="1" w:styleId="Heading4Char">
    <w:name w:val="Heading 4 Char"/>
    <w:basedOn w:val="DefaultParagraphFont"/>
    <w:link w:val="Heading4"/>
    <w:uiPriority w:val="9"/>
    <w:rsid w:val="00625CF5"/>
    <w:rPr>
      <w:rFonts w:ascii="Cambria" w:eastAsia="Times New Roman" w:hAnsi="Cambria" w:cs="Times New Roman"/>
      <w:b/>
      <w:bCs/>
      <w:spacing w:val="5"/>
      <w:sz w:val="24"/>
      <w:szCs w:val="24"/>
      <w:lang w:bidi="en-US"/>
    </w:rPr>
  </w:style>
  <w:style w:type="character" w:customStyle="1" w:styleId="Heading5Char">
    <w:name w:val="Heading 5 Char"/>
    <w:basedOn w:val="DefaultParagraphFont"/>
    <w:link w:val="Heading5"/>
    <w:uiPriority w:val="9"/>
    <w:rsid w:val="00625CF5"/>
    <w:rPr>
      <w:rFonts w:ascii="Cambria" w:eastAsia="Times New Roman" w:hAnsi="Cambria" w:cs="Times New Roman"/>
      <w:i/>
      <w:iCs/>
      <w:sz w:val="24"/>
      <w:szCs w:val="24"/>
      <w:lang w:bidi="en-US"/>
    </w:rPr>
  </w:style>
  <w:style w:type="character" w:customStyle="1" w:styleId="Heading6Char">
    <w:name w:val="Heading 6 Char"/>
    <w:basedOn w:val="DefaultParagraphFont"/>
    <w:link w:val="Heading6"/>
    <w:uiPriority w:val="9"/>
    <w:rsid w:val="00625CF5"/>
    <w:rPr>
      <w:rFonts w:ascii="Cambria" w:eastAsia="Times New Roman" w:hAnsi="Cambria" w:cs="Times New Roman"/>
      <w:b/>
      <w:bCs/>
      <w:color w:val="595959"/>
      <w:spacing w:val="5"/>
      <w:shd w:val="clear" w:color="auto" w:fill="FFFFFF"/>
      <w:lang w:bidi="en-US"/>
    </w:rPr>
  </w:style>
  <w:style w:type="character" w:customStyle="1" w:styleId="Heading7Char">
    <w:name w:val="Heading 7 Char"/>
    <w:basedOn w:val="DefaultParagraphFont"/>
    <w:link w:val="Heading7"/>
    <w:uiPriority w:val="9"/>
    <w:rsid w:val="00625CF5"/>
    <w:rPr>
      <w:rFonts w:ascii="Cambria" w:eastAsia="Times New Roman" w:hAnsi="Cambria" w:cs="Times New Roman"/>
      <w:b/>
      <w:bCs/>
      <w:i/>
      <w:iCs/>
      <w:color w:val="5A5A5A"/>
      <w:sz w:val="20"/>
      <w:szCs w:val="20"/>
      <w:lang w:bidi="en-US"/>
    </w:rPr>
  </w:style>
  <w:style w:type="character" w:customStyle="1" w:styleId="Heading8Char">
    <w:name w:val="Heading 8 Char"/>
    <w:basedOn w:val="DefaultParagraphFont"/>
    <w:link w:val="Heading8"/>
    <w:uiPriority w:val="9"/>
    <w:rsid w:val="00625CF5"/>
    <w:rPr>
      <w:rFonts w:ascii="Cambria" w:eastAsia="Times New Roman" w:hAnsi="Cambria" w:cs="Times New Roman"/>
      <w:b/>
      <w:bCs/>
      <w:color w:val="7F7F7F"/>
      <w:sz w:val="20"/>
      <w:szCs w:val="20"/>
      <w:lang w:bidi="en-US"/>
    </w:rPr>
  </w:style>
  <w:style w:type="character" w:customStyle="1" w:styleId="Heading9Char">
    <w:name w:val="Heading 9 Char"/>
    <w:basedOn w:val="DefaultParagraphFont"/>
    <w:link w:val="Heading9"/>
    <w:uiPriority w:val="9"/>
    <w:rsid w:val="00625CF5"/>
    <w:rPr>
      <w:rFonts w:ascii="Cambria" w:eastAsia="Times New Roman" w:hAnsi="Cambria" w:cs="Times New Roman"/>
      <w:b/>
      <w:bCs/>
      <w:i/>
      <w:iCs/>
      <w:color w:val="7F7F7F"/>
      <w:sz w:val="18"/>
      <w:szCs w:val="18"/>
      <w:lang w:bidi="en-US"/>
    </w:rPr>
  </w:style>
  <w:style w:type="paragraph" w:styleId="Header">
    <w:name w:val="header"/>
    <w:basedOn w:val="Normal"/>
    <w:link w:val="HeaderChar"/>
    <w:uiPriority w:val="99"/>
    <w:unhideWhenUsed/>
    <w:rsid w:val="00625CF5"/>
    <w:pPr>
      <w:tabs>
        <w:tab w:val="center" w:pos="4252"/>
        <w:tab w:val="right" w:pos="8504"/>
      </w:tabs>
      <w:spacing w:after="0" w:line="240" w:lineRule="auto"/>
    </w:pPr>
  </w:style>
  <w:style w:type="character" w:customStyle="1" w:styleId="HeaderChar">
    <w:name w:val="Header Char"/>
    <w:basedOn w:val="DefaultParagraphFont"/>
    <w:link w:val="Header"/>
    <w:uiPriority w:val="99"/>
    <w:rsid w:val="00625CF5"/>
    <w:rPr>
      <w:rFonts w:asciiTheme="majorHAnsi" w:eastAsiaTheme="majorEastAsia" w:hAnsiTheme="majorHAnsi" w:cstheme="majorBidi"/>
      <w:lang w:bidi="en-US"/>
    </w:rPr>
  </w:style>
  <w:style w:type="paragraph" w:styleId="Footer">
    <w:name w:val="footer"/>
    <w:basedOn w:val="Normal"/>
    <w:link w:val="FooterChar"/>
    <w:uiPriority w:val="99"/>
    <w:unhideWhenUsed/>
    <w:rsid w:val="00625CF5"/>
    <w:pPr>
      <w:tabs>
        <w:tab w:val="center" w:pos="4252"/>
        <w:tab w:val="right" w:pos="8504"/>
      </w:tabs>
      <w:spacing w:after="0" w:line="240" w:lineRule="auto"/>
    </w:pPr>
  </w:style>
  <w:style w:type="character" w:customStyle="1" w:styleId="FooterChar">
    <w:name w:val="Footer Char"/>
    <w:basedOn w:val="DefaultParagraphFont"/>
    <w:link w:val="Footer"/>
    <w:uiPriority w:val="99"/>
    <w:rsid w:val="00625CF5"/>
    <w:rPr>
      <w:rFonts w:asciiTheme="majorHAnsi" w:eastAsiaTheme="majorEastAsia" w:hAnsiTheme="majorHAnsi" w:cstheme="majorBidi"/>
      <w:lang w:bidi="en-US"/>
    </w:rPr>
  </w:style>
  <w:style w:type="paragraph" w:styleId="NoSpacing">
    <w:name w:val="No Spacing"/>
    <w:link w:val="NoSpacingChar"/>
    <w:uiPriority w:val="1"/>
    <w:qFormat/>
    <w:rsid w:val="00EE30E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E30E1"/>
    <w:rPr>
      <w:rFonts w:eastAsiaTheme="minorEastAsia"/>
      <w:lang w:val="en-US"/>
    </w:rPr>
  </w:style>
  <w:style w:type="paragraph" w:styleId="ListParagraph">
    <w:name w:val="List Paragraph"/>
    <w:basedOn w:val="Normal"/>
    <w:uiPriority w:val="34"/>
    <w:qFormat/>
    <w:rsid w:val="00406B95"/>
    <w:pPr>
      <w:ind w:left="720"/>
      <w:contextualSpacing/>
    </w:pPr>
  </w:style>
  <w:style w:type="character" w:styleId="Hyperlink">
    <w:name w:val="Hyperlink"/>
    <w:basedOn w:val="DefaultParagraphFont"/>
    <w:uiPriority w:val="99"/>
    <w:rsid w:val="00A3540B"/>
    <w:rPr>
      <w:color w:val="0000FF"/>
      <w:u w:val="single"/>
    </w:rPr>
  </w:style>
  <w:style w:type="paragraph" w:styleId="Caption">
    <w:name w:val="caption"/>
    <w:basedOn w:val="Normal"/>
    <w:next w:val="Normal"/>
    <w:uiPriority w:val="99"/>
    <w:qFormat/>
    <w:rsid w:val="00DD31AF"/>
    <w:pPr>
      <w:spacing w:after="0" w:line="240" w:lineRule="auto"/>
    </w:pPr>
    <w:rPr>
      <w:rFonts w:ascii="Times New Roman" w:eastAsia="Calibri" w:hAnsi="Times New Roman" w:cs="Times New Roman"/>
      <w:b/>
      <w:bCs/>
      <w:sz w:val="20"/>
      <w:szCs w:val="20"/>
      <w:lang w:val="es-PE" w:eastAsia="es-ES" w:bidi="ar-SA"/>
    </w:rPr>
  </w:style>
  <w:style w:type="paragraph" w:customStyle="1" w:styleId="Prrafodelista">
    <w:name w:val="Párrafo de lista"/>
    <w:basedOn w:val="Normal"/>
    <w:uiPriority w:val="34"/>
    <w:qFormat/>
    <w:rsid w:val="001624DC"/>
    <w:pPr>
      <w:ind w:left="720"/>
      <w:contextualSpacing/>
    </w:pPr>
    <w:rPr>
      <w:rFonts w:ascii="Calibri" w:eastAsia="Calibri" w:hAnsi="Calibri" w:cs="Times New Roman"/>
      <w:lang w:val="es-PE" w:bidi="ar-SA"/>
    </w:rPr>
  </w:style>
  <w:style w:type="paragraph" w:styleId="FootnoteText">
    <w:name w:val="footnote text"/>
    <w:basedOn w:val="Normal"/>
    <w:link w:val="FootnoteTextChar"/>
    <w:uiPriority w:val="99"/>
    <w:semiHidden/>
    <w:unhideWhenUsed/>
    <w:rsid w:val="00DF629A"/>
    <w:pPr>
      <w:spacing w:after="0" w:line="240" w:lineRule="auto"/>
    </w:pPr>
    <w:rPr>
      <w:rFonts w:asciiTheme="minorHAnsi" w:eastAsiaTheme="minorHAnsi" w:hAnsiTheme="minorHAnsi" w:cstheme="minorBidi"/>
      <w:sz w:val="20"/>
      <w:szCs w:val="20"/>
      <w:lang w:val="es-PE" w:bidi="ar-SA"/>
    </w:rPr>
  </w:style>
  <w:style w:type="character" w:customStyle="1" w:styleId="FootnoteTextChar">
    <w:name w:val="Footnote Text Char"/>
    <w:basedOn w:val="DefaultParagraphFont"/>
    <w:link w:val="FootnoteText"/>
    <w:uiPriority w:val="99"/>
    <w:semiHidden/>
    <w:rsid w:val="00DF629A"/>
    <w:rPr>
      <w:sz w:val="20"/>
      <w:szCs w:val="20"/>
      <w:lang w:val="es-PE"/>
    </w:rPr>
  </w:style>
  <w:style w:type="character" w:styleId="FootnoteReference">
    <w:name w:val="footnote reference"/>
    <w:basedOn w:val="DefaultParagraphFont"/>
    <w:uiPriority w:val="99"/>
    <w:semiHidden/>
    <w:unhideWhenUsed/>
    <w:rsid w:val="00DF629A"/>
    <w:rPr>
      <w:vertAlign w:val="superscript"/>
    </w:rPr>
  </w:style>
  <w:style w:type="paragraph" w:styleId="TOCHeading">
    <w:name w:val="TOC Heading"/>
    <w:basedOn w:val="Heading1"/>
    <w:next w:val="Normal"/>
    <w:uiPriority w:val="39"/>
    <w:semiHidden/>
    <w:unhideWhenUsed/>
    <w:qFormat/>
    <w:rsid w:val="00572FE7"/>
    <w:pPr>
      <w:keepNext/>
      <w:keepLines/>
      <w:numPr>
        <w:numId w:val="0"/>
      </w:numPr>
      <w:contextualSpacing w:val="0"/>
      <w:outlineLvl w:val="9"/>
    </w:pPr>
    <w:rPr>
      <w:rFonts w:asciiTheme="majorHAnsi" w:eastAsiaTheme="majorEastAsia" w:hAnsiTheme="majorHAnsi" w:cstheme="majorBidi"/>
      <w:b/>
      <w:bCs/>
      <w:smallCaps w:val="0"/>
      <w:color w:val="365F91" w:themeColor="accent1" w:themeShade="BF"/>
      <w:spacing w:val="0"/>
      <w:sz w:val="28"/>
      <w:szCs w:val="28"/>
      <w:lang w:val="en-US" w:bidi="ar-SA"/>
    </w:rPr>
  </w:style>
  <w:style w:type="paragraph" w:styleId="TOC1">
    <w:name w:val="toc 1"/>
    <w:basedOn w:val="Normal"/>
    <w:next w:val="Normal"/>
    <w:autoRedefine/>
    <w:uiPriority w:val="39"/>
    <w:unhideWhenUsed/>
    <w:rsid w:val="00572FE7"/>
    <w:pPr>
      <w:spacing w:after="100"/>
    </w:pPr>
  </w:style>
  <w:style w:type="paragraph" w:styleId="TOC2">
    <w:name w:val="toc 2"/>
    <w:basedOn w:val="Normal"/>
    <w:next w:val="Normal"/>
    <w:autoRedefine/>
    <w:uiPriority w:val="39"/>
    <w:unhideWhenUsed/>
    <w:rsid w:val="00572FE7"/>
    <w:pPr>
      <w:spacing w:after="100"/>
      <w:ind w:left="220"/>
    </w:pPr>
  </w:style>
  <w:style w:type="paragraph" w:styleId="TOC3">
    <w:name w:val="toc 3"/>
    <w:basedOn w:val="Normal"/>
    <w:next w:val="Normal"/>
    <w:autoRedefine/>
    <w:uiPriority w:val="39"/>
    <w:unhideWhenUsed/>
    <w:rsid w:val="00572FE7"/>
    <w:pPr>
      <w:spacing w:after="100"/>
      <w:ind w:left="440"/>
    </w:pPr>
  </w:style>
  <w:style w:type="paragraph" w:styleId="TableofFigures">
    <w:name w:val="table of figures"/>
    <w:basedOn w:val="Normal"/>
    <w:next w:val="Normal"/>
    <w:uiPriority w:val="99"/>
    <w:unhideWhenUsed/>
    <w:rsid w:val="00572FE7"/>
    <w:pPr>
      <w:spacing w:after="0"/>
    </w:pPr>
  </w:style>
  <w:style w:type="paragraph" w:styleId="NormalWeb">
    <w:name w:val="Normal (Web)"/>
    <w:basedOn w:val="Normal"/>
    <w:uiPriority w:val="99"/>
    <w:rsid w:val="00AC545B"/>
    <w:pPr>
      <w:spacing w:after="0" w:line="240" w:lineRule="auto"/>
    </w:pPr>
    <w:rPr>
      <w:rFonts w:ascii="Times New Roman" w:eastAsia="Times New Roman" w:hAnsi="Times New Roman" w:cs="Times New Roman"/>
      <w:sz w:val="24"/>
      <w:szCs w:val="24"/>
      <w:lang w:val="es-PE" w:eastAsia="es-PE" w:bidi="ar-SA"/>
    </w:rPr>
  </w:style>
  <w:style w:type="table" w:customStyle="1" w:styleId="MediumShading1">
    <w:name w:val="Medium Shading 1"/>
    <w:basedOn w:val="TableNormal"/>
    <w:uiPriority w:val="63"/>
    <w:rsid w:val="00796550"/>
    <w:pPr>
      <w:spacing w:after="0" w:line="240" w:lineRule="auto"/>
    </w:pPr>
    <w:rPr>
      <w:rFonts w:ascii="Calibri" w:eastAsia="Calibri" w:hAnsi="Calibri" w:cs="Times New Roman"/>
      <w:sz w:val="20"/>
      <w:szCs w:val="20"/>
      <w:lang w:eastAsia="es-E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ableGrid">
    <w:name w:val="Table Grid"/>
    <w:basedOn w:val="TableNormal"/>
    <w:uiPriority w:val="59"/>
    <w:rsid w:val="000E4D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D2622A"/>
    <w:pPr>
      <w:spacing w:after="100"/>
      <w:ind w:left="660"/>
    </w:pPr>
    <w:rPr>
      <w:rFonts w:asciiTheme="minorHAnsi" w:eastAsiaTheme="minorEastAsia" w:hAnsiTheme="minorHAnsi" w:cstheme="minorBidi"/>
      <w:lang w:eastAsia="es-ES" w:bidi="ar-SA"/>
    </w:rPr>
  </w:style>
  <w:style w:type="paragraph" w:styleId="TOC5">
    <w:name w:val="toc 5"/>
    <w:basedOn w:val="Normal"/>
    <w:next w:val="Normal"/>
    <w:autoRedefine/>
    <w:uiPriority w:val="39"/>
    <w:unhideWhenUsed/>
    <w:rsid w:val="00D2622A"/>
    <w:pPr>
      <w:spacing w:after="100"/>
      <w:ind w:left="880"/>
    </w:pPr>
    <w:rPr>
      <w:rFonts w:asciiTheme="minorHAnsi" w:eastAsiaTheme="minorEastAsia" w:hAnsiTheme="minorHAnsi" w:cstheme="minorBidi"/>
      <w:lang w:eastAsia="es-ES" w:bidi="ar-SA"/>
    </w:rPr>
  </w:style>
  <w:style w:type="paragraph" w:styleId="TOC6">
    <w:name w:val="toc 6"/>
    <w:basedOn w:val="Normal"/>
    <w:next w:val="Normal"/>
    <w:autoRedefine/>
    <w:uiPriority w:val="39"/>
    <w:unhideWhenUsed/>
    <w:rsid w:val="00D2622A"/>
    <w:pPr>
      <w:spacing w:after="100"/>
      <w:ind w:left="1100"/>
    </w:pPr>
    <w:rPr>
      <w:rFonts w:asciiTheme="minorHAnsi" w:eastAsiaTheme="minorEastAsia" w:hAnsiTheme="minorHAnsi" w:cstheme="minorBidi"/>
      <w:lang w:eastAsia="es-ES" w:bidi="ar-SA"/>
    </w:rPr>
  </w:style>
  <w:style w:type="paragraph" w:styleId="TOC7">
    <w:name w:val="toc 7"/>
    <w:basedOn w:val="Normal"/>
    <w:next w:val="Normal"/>
    <w:autoRedefine/>
    <w:uiPriority w:val="39"/>
    <w:unhideWhenUsed/>
    <w:rsid w:val="00D2622A"/>
    <w:pPr>
      <w:spacing w:after="100"/>
      <w:ind w:left="1320"/>
    </w:pPr>
    <w:rPr>
      <w:rFonts w:asciiTheme="minorHAnsi" w:eastAsiaTheme="minorEastAsia" w:hAnsiTheme="minorHAnsi" w:cstheme="minorBidi"/>
      <w:lang w:eastAsia="es-ES" w:bidi="ar-SA"/>
    </w:rPr>
  </w:style>
  <w:style w:type="paragraph" w:styleId="TOC8">
    <w:name w:val="toc 8"/>
    <w:basedOn w:val="Normal"/>
    <w:next w:val="Normal"/>
    <w:autoRedefine/>
    <w:uiPriority w:val="39"/>
    <w:unhideWhenUsed/>
    <w:rsid w:val="00D2622A"/>
    <w:pPr>
      <w:spacing w:after="100"/>
      <w:ind w:left="1540"/>
    </w:pPr>
    <w:rPr>
      <w:rFonts w:asciiTheme="minorHAnsi" w:eastAsiaTheme="minorEastAsia" w:hAnsiTheme="minorHAnsi" w:cstheme="minorBidi"/>
      <w:lang w:eastAsia="es-ES" w:bidi="ar-SA"/>
    </w:rPr>
  </w:style>
  <w:style w:type="paragraph" w:styleId="TOC9">
    <w:name w:val="toc 9"/>
    <w:basedOn w:val="Normal"/>
    <w:next w:val="Normal"/>
    <w:autoRedefine/>
    <w:uiPriority w:val="39"/>
    <w:unhideWhenUsed/>
    <w:rsid w:val="00D2622A"/>
    <w:pPr>
      <w:spacing w:after="100"/>
      <w:ind w:left="1760"/>
    </w:pPr>
    <w:rPr>
      <w:rFonts w:asciiTheme="minorHAnsi" w:eastAsiaTheme="minorEastAsia" w:hAnsiTheme="minorHAnsi" w:cstheme="minorBidi"/>
      <w:lang w:eastAsia="es-ES" w:bidi="ar-SA"/>
    </w:rPr>
  </w:style>
</w:styles>
</file>

<file path=word/webSettings.xml><?xml version="1.0" encoding="utf-8"?>
<w:webSettings xmlns:r="http://schemas.openxmlformats.org/officeDocument/2006/relationships" xmlns:w="http://schemas.openxmlformats.org/wordprocessingml/2006/main">
  <w:divs>
    <w:div w:id="1727532985">
      <w:bodyDiv w:val="1"/>
      <w:marLeft w:val="0"/>
      <w:marRight w:val="0"/>
      <w:marTop w:val="0"/>
      <w:marBottom w:val="0"/>
      <w:divBdr>
        <w:top w:val="none" w:sz="0" w:space="0" w:color="auto"/>
        <w:left w:val="none" w:sz="0" w:space="0" w:color="auto"/>
        <w:bottom w:val="none" w:sz="0" w:space="0" w:color="auto"/>
        <w:right w:val="none" w:sz="0" w:space="0" w:color="auto"/>
      </w:divBdr>
      <w:divsChild>
        <w:div w:id="1430201254">
          <w:marLeft w:val="691"/>
          <w:marRight w:val="0"/>
          <w:marTop w:val="0"/>
          <w:marBottom w:val="0"/>
          <w:divBdr>
            <w:top w:val="none" w:sz="0" w:space="0" w:color="auto"/>
            <w:left w:val="none" w:sz="0" w:space="0" w:color="auto"/>
            <w:bottom w:val="none" w:sz="0" w:space="0" w:color="auto"/>
            <w:right w:val="none" w:sz="0" w:space="0" w:color="auto"/>
          </w:divBdr>
        </w:div>
        <w:div w:id="738944893">
          <w:marLeft w:val="691"/>
          <w:marRight w:val="0"/>
          <w:marTop w:val="0"/>
          <w:marBottom w:val="0"/>
          <w:divBdr>
            <w:top w:val="none" w:sz="0" w:space="0" w:color="auto"/>
            <w:left w:val="none" w:sz="0" w:space="0" w:color="auto"/>
            <w:bottom w:val="none" w:sz="0" w:space="0" w:color="auto"/>
            <w:right w:val="none" w:sz="0" w:space="0" w:color="auto"/>
          </w:divBdr>
        </w:div>
        <w:div w:id="1121919248">
          <w:marLeft w:val="691"/>
          <w:marRight w:val="0"/>
          <w:marTop w:val="0"/>
          <w:marBottom w:val="0"/>
          <w:divBdr>
            <w:top w:val="none" w:sz="0" w:space="0" w:color="auto"/>
            <w:left w:val="none" w:sz="0" w:space="0" w:color="auto"/>
            <w:bottom w:val="none" w:sz="0" w:space="0" w:color="auto"/>
            <w:right w:val="none" w:sz="0" w:space="0" w:color="auto"/>
          </w:divBdr>
        </w:div>
        <w:div w:id="2059356080">
          <w:marLeft w:val="691"/>
          <w:marRight w:val="0"/>
          <w:marTop w:val="0"/>
          <w:marBottom w:val="0"/>
          <w:divBdr>
            <w:top w:val="none" w:sz="0" w:space="0" w:color="auto"/>
            <w:left w:val="none" w:sz="0" w:space="0" w:color="auto"/>
            <w:bottom w:val="none" w:sz="0" w:space="0" w:color="auto"/>
            <w:right w:val="none" w:sz="0" w:space="0" w:color="auto"/>
          </w:divBdr>
        </w:div>
        <w:div w:id="1120412960">
          <w:marLeft w:val="691"/>
          <w:marRight w:val="0"/>
          <w:marTop w:val="0"/>
          <w:marBottom w:val="0"/>
          <w:divBdr>
            <w:top w:val="none" w:sz="0" w:space="0" w:color="auto"/>
            <w:left w:val="none" w:sz="0" w:space="0" w:color="auto"/>
            <w:bottom w:val="none" w:sz="0" w:space="0" w:color="auto"/>
            <w:right w:val="none" w:sz="0" w:space="0" w:color="auto"/>
          </w:divBdr>
        </w:div>
        <w:div w:id="1375276623">
          <w:marLeft w:val="691"/>
          <w:marRight w:val="0"/>
          <w:marTop w:val="0"/>
          <w:marBottom w:val="0"/>
          <w:divBdr>
            <w:top w:val="none" w:sz="0" w:space="0" w:color="auto"/>
            <w:left w:val="none" w:sz="0" w:space="0" w:color="auto"/>
            <w:bottom w:val="none" w:sz="0" w:space="0" w:color="auto"/>
            <w:right w:val="none" w:sz="0" w:space="0" w:color="auto"/>
          </w:divBdr>
        </w:div>
      </w:divsChild>
    </w:div>
    <w:div w:id="2048794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117" Type="http://schemas.openxmlformats.org/officeDocument/2006/relationships/image" Target="media/image36.png"/><Relationship Id="rId21" Type="http://schemas.openxmlformats.org/officeDocument/2006/relationships/footer" Target="footer6.xml"/><Relationship Id="rId42" Type="http://schemas.openxmlformats.org/officeDocument/2006/relationships/footer" Target="footer20.xml"/><Relationship Id="rId47" Type="http://schemas.openxmlformats.org/officeDocument/2006/relationships/footer" Target="footer24.xml"/><Relationship Id="rId63" Type="http://schemas.openxmlformats.org/officeDocument/2006/relationships/footer" Target="footer34.xml"/><Relationship Id="rId68" Type="http://schemas.openxmlformats.org/officeDocument/2006/relationships/image" Target="media/image21.png"/><Relationship Id="rId84" Type="http://schemas.openxmlformats.org/officeDocument/2006/relationships/footer" Target="footer48.xml"/><Relationship Id="rId89" Type="http://schemas.openxmlformats.org/officeDocument/2006/relationships/footer" Target="footer52.xml"/><Relationship Id="rId112" Type="http://schemas.openxmlformats.org/officeDocument/2006/relationships/footer" Target="footer67.xml"/><Relationship Id="rId133" Type="http://schemas.openxmlformats.org/officeDocument/2006/relationships/footer" Target="footer77.xml"/><Relationship Id="rId138" Type="http://schemas.openxmlformats.org/officeDocument/2006/relationships/footer" Target="footer80.xml"/><Relationship Id="rId154" Type="http://schemas.openxmlformats.org/officeDocument/2006/relationships/footer" Target="footer86.xml"/><Relationship Id="rId159" Type="http://schemas.openxmlformats.org/officeDocument/2006/relationships/image" Target="media/image52.png"/><Relationship Id="rId175" Type="http://schemas.openxmlformats.org/officeDocument/2006/relationships/diagramLayout" Target="diagrams/layout2.xml"/><Relationship Id="rId170" Type="http://schemas.openxmlformats.org/officeDocument/2006/relationships/diagramQuickStyle" Target="diagrams/quickStyle1.xml"/><Relationship Id="rId16" Type="http://schemas.openxmlformats.org/officeDocument/2006/relationships/footer" Target="footer3.xml"/><Relationship Id="rId107" Type="http://schemas.openxmlformats.org/officeDocument/2006/relationships/image" Target="media/image33.png"/><Relationship Id="rId11" Type="http://schemas.openxmlformats.org/officeDocument/2006/relationships/footer" Target="footer1.xml"/><Relationship Id="rId32" Type="http://schemas.openxmlformats.org/officeDocument/2006/relationships/footer" Target="footer14.xml"/><Relationship Id="rId37" Type="http://schemas.openxmlformats.org/officeDocument/2006/relationships/footer" Target="footer17.xml"/><Relationship Id="rId53" Type="http://schemas.openxmlformats.org/officeDocument/2006/relationships/footer" Target="footer28.xml"/><Relationship Id="rId58" Type="http://schemas.openxmlformats.org/officeDocument/2006/relationships/footer" Target="footer31.xml"/><Relationship Id="rId74" Type="http://schemas.openxmlformats.org/officeDocument/2006/relationships/image" Target="media/image23.png"/><Relationship Id="rId79" Type="http://schemas.openxmlformats.org/officeDocument/2006/relationships/header" Target="header2.xml"/><Relationship Id="rId102" Type="http://schemas.openxmlformats.org/officeDocument/2006/relationships/image" Target="media/image31.png"/><Relationship Id="rId123" Type="http://schemas.openxmlformats.org/officeDocument/2006/relationships/header" Target="header3.xml"/><Relationship Id="rId128" Type="http://schemas.openxmlformats.org/officeDocument/2006/relationships/image" Target="media/image39.png"/><Relationship Id="rId144" Type="http://schemas.openxmlformats.org/officeDocument/2006/relationships/oleObject" Target="embeddings/oleObject2.bin"/><Relationship Id="rId149" Type="http://schemas.openxmlformats.org/officeDocument/2006/relationships/image" Target="media/image49.emf"/><Relationship Id="rId5" Type="http://schemas.openxmlformats.org/officeDocument/2006/relationships/settings" Target="settings.xml"/><Relationship Id="rId90" Type="http://schemas.openxmlformats.org/officeDocument/2006/relationships/image" Target="media/image27.png"/><Relationship Id="rId95" Type="http://schemas.openxmlformats.org/officeDocument/2006/relationships/footer" Target="footer56.xml"/><Relationship Id="rId160" Type="http://schemas.openxmlformats.org/officeDocument/2006/relationships/footer" Target="footer89.xml"/><Relationship Id="rId165" Type="http://schemas.openxmlformats.org/officeDocument/2006/relationships/image" Target="media/image55.png"/><Relationship Id="rId181" Type="http://schemas.openxmlformats.org/officeDocument/2006/relationships/theme" Target="theme/theme1.xml"/><Relationship Id="rId22" Type="http://schemas.openxmlformats.org/officeDocument/2006/relationships/footer" Target="footer7.xml"/><Relationship Id="rId27" Type="http://schemas.openxmlformats.org/officeDocument/2006/relationships/image" Target="media/image7.png"/><Relationship Id="rId43" Type="http://schemas.openxmlformats.org/officeDocument/2006/relationships/footer" Target="footer21.xml"/><Relationship Id="rId48" Type="http://schemas.openxmlformats.org/officeDocument/2006/relationships/image" Target="media/image14.png"/><Relationship Id="rId64" Type="http://schemas.openxmlformats.org/officeDocument/2006/relationships/footer" Target="footer35.xml"/><Relationship Id="rId69" Type="http://schemas.openxmlformats.org/officeDocument/2006/relationships/footer" Target="footer38.xml"/><Relationship Id="rId113" Type="http://schemas.openxmlformats.org/officeDocument/2006/relationships/image" Target="media/image35.png"/><Relationship Id="rId118" Type="http://schemas.openxmlformats.org/officeDocument/2006/relationships/footer" Target="footer71.xml"/><Relationship Id="rId134" Type="http://schemas.openxmlformats.org/officeDocument/2006/relationships/footer" Target="footer78.xml"/><Relationship Id="rId139" Type="http://schemas.openxmlformats.org/officeDocument/2006/relationships/image" Target="media/image45.emf"/><Relationship Id="rId80" Type="http://schemas.openxmlformats.org/officeDocument/2006/relationships/footer" Target="footer46.xml"/><Relationship Id="rId85" Type="http://schemas.openxmlformats.org/officeDocument/2006/relationships/footer" Target="footer49.xml"/><Relationship Id="rId150" Type="http://schemas.openxmlformats.org/officeDocument/2006/relationships/oleObject" Target="embeddings/oleObject5.bin"/><Relationship Id="rId155" Type="http://schemas.openxmlformats.org/officeDocument/2006/relationships/footer" Target="footer87.xml"/><Relationship Id="rId171" Type="http://schemas.openxmlformats.org/officeDocument/2006/relationships/diagramColors" Target="diagrams/colors1.xml"/><Relationship Id="rId176" Type="http://schemas.openxmlformats.org/officeDocument/2006/relationships/diagramQuickStyle" Target="diagrams/quickStyle2.xml"/><Relationship Id="rId12" Type="http://schemas.openxmlformats.org/officeDocument/2006/relationships/image" Target="media/image2.png"/><Relationship Id="rId17" Type="http://schemas.openxmlformats.org/officeDocument/2006/relationships/image" Target="media/image4.png"/><Relationship Id="rId33" Type="http://schemas.openxmlformats.org/officeDocument/2006/relationships/image" Target="media/image9.png"/><Relationship Id="rId38" Type="http://schemas.openxmlformats.org/officeDocument/2006/relationships/footer" Target="footer18.xml"/><Relationship Id="rId59" Type="http://schemas.openxmlformats.org/officeDocument/2006/relationships/image" Target="media/image18.png"/><Relationship Id="rId103" Type="http://schemas.openxmlformats.org/officeDocument/2006/relationships/footer" Target="footer61.xml"/><Relationship Id="rId108" Type="http://schemas.openxmlformats.org/officeDocument/2006/relationships/footer" Target="footer64.xml"/><Relationship Id="rId124" Type="http://schemas.openxmlformats.org/officeDocument/2006/relationships/footer" Target="footer74.xml"/><Relationship Id="rId129" Type="http://schemas.openxmlformats.org/officeDocument/2006/relationships/image" Target="media/image40.png"/><Relationship Id="rId54" Type="http://schemas.openxmlformats.org/officeDocument/2006/relationships/image" Target="media/image16.png"/><Relationship Id="rId70" Type="http://schemas.openxmlformats.org/officeDocument/2006/relationships/footer" Target="footer39.xml"/><Relationship Id="rId75" Type="http://schemas.openxmlformats.org/officeDocument/2006/relationships/footer" Target="footer42.xml"/><Relationship Id="rId91" Type="http://schemas.openxmlformats.org/officeDocument/2006/relationships/footer" Target="footer53.xml"/><Relationship Id="rId96" Type="http://schemas.openxmlformats.org/officeDocument/2006/relationships/image" Target="media/image29.png"/><Relationship Id="rId140" Type="http://schemas.openxmlformats.org/officeDocument/2006/relationships/footer" Target="footer81.xml"/><Relationship Id="rId145" Type="http://schemas.openxmlformats.org/officeDocument/2006/relationships/image" Target="media/image47.emf"/><Relationship Id="rId161" Type="http://schemas.openxmlformats.org/officeDocument/2006/relationships/image" Target="media/image53.png"/><Relationship Id="rId16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footer" Target="footer11.xml"/><Relationship Id="rId49" Type="http://schemas.openxmlformats.org/officeDocument/2006/relationships/footer" Target="footer25.xml"/><Relationship Id="rId114" Type="http://schemas.openxmlformats.org/officeDocument/2006/relationships/footer" Target="footer68.xml"/><Relationship Id="rId119" Type="http://schemas.openxmlformats.org/officeDocument/2006/relationships/footer" Target="footer72.xml"/><Relationship Id="rId44" Type="http://schemas.openxmlformats.org/officeDocument/2006/relationships/footer" Target="footer22.xml"/><Relationship Id="rId60" Type="http://schemas.openxmlformats.org/officeDocument/2006/relationships/footer" Target="footer32.xml"/><Relationship Id="rId65" Type="http://schemas.openxmlformats.org/officeDocument/2006/relationships/image" Target="media/image20.png"/><Relationship Id="rId81" Type="http://schemas.openxmlformats.org/officeDocument/2006/relationships/image" Target="media/image24.png"/><Relationship Id="rId86" Type="http://schemas.openxmlformats.org/officeDocument/2006/relationships/footer" Target="footer50.xml"/><Relationship Id="rId130" Type="http://schemas.openxmlformats.org/officeDocument/2006/relationships/image" Target="media/image41.png"/><Relationship Id="rId135" Type="http://schemas.openxmlformats.org/officeDocument/2006/relationships/image" Target="media/image44.emf"/><Relationship Id="rId151" Type="http://schemas.openxmlformats.org/officeDocument/2006/relationships/footer" Target="footer83.xml"/><Relationship Id="rId156" Type="http://schemas.openxmlformats.org/officeDocument/2006/relationships/image" Target="media/image50.png"/><Relationship Id="rId177" Type="http://schemas.openxmlformats.org/officeDocument/2006/relationships/diagramColors" Target="diagrams/colors2.xml"/><Relationship Id="rId4" Type="http://schemas.openxmlformats.org/officeDocument/2006/relationships/styles" Target="styles.xml"/><Relationship Id="rId9" Type="http://schemas.openxmlformats.org/officeDocument/2006/relationships/image" Target="media/image1.jpeg"/><Relationship Id="rId172" Type="http://schemas.microsoft.com/office/2007/relationships/diagramDrawing" Target="diagrams/drawing1.xml"/><Relationship Id="rId180"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1.png"/><Relationship Id="rId109" Type="http://schemas.openxmlformats.org/officeDocument/2006/relationships/footer" Target="footer65.xml"/><Relationship Id="rId34" Type="http://schemas.openxmlformats.org/officeDocument/2006/relationships/footer" Target="footer15.xml"/><Relationship Id="rId50" Type="http://schemas.openxmlformats.org/officeDocument/2006/relationships/footer" Target="footer26.xml"/><Relationship Id="rId55" Type="http://schemas.openxmlformats.org/officeDocument/2006/relationships/footer" Target="footer29.xml"/><Relationship Id="rId76" Type="http://schemas.openxmlformats.org/officeDocument/2006/relationships/footer" Target="footer43.xml"/><Relationship Id="rId97" Type="http://schemas.openxmlformats.org/officeDocument/2006/relationships/footer" Target="footer57.xml"/><Relationship Id="rId104" Type="http://schemas.openxmlformats.org/officeDocument/2006/relationships/image" Target="media/image32.png"/><Relationship Id="rId120" Type="http://schemas.openxmlformats.org/officeDocument/2006/relationships/image" Target="media/image37.png"/><Relationship Id="rId125" Type="http://schemas.openxmlformats.org/officeDocument/2006/relationships/header" Target="header4.xml"/><Relationship Id="rId141" Type="http://schemas.openxmlformats.org/officeDocument/2006/relationships/header" Target="header6.xml"/><Relationship Id="rId146" Type="http://schemas.openxmlformats.org/officeDocument/2006/relationships/oleObject" Target="embeddings/oleObject3.bin"/><Relationship Id="rId167"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22.png"/><Relationship Id="rId92" Type="http://schemas.openxmlformats.org/officeDocument/2006/relationships/image" Target="media/image28.png"/><Relationship Id="rId162" Type="http://schemas.openxmlformats.org/officeDocument/2006/relationships/footer" Target="footer90.xml"/><Relationship Id="rId2" Type="http://schemas.openxmlformats.org/officeDocument/2006/relationships/customXml" Target="../customXml/item2.xml"/><Relationship Id="rId29" Type="http://schemas.openxmlformats.org/officeDocument/2006/relationships/footer" Target="footer12.xml"/><Relationship Id="rId24" Type="http://schemas.openxmlformats.org/officeDocument/2006/relationships/footer" Target="footer8.xml"/><Relationship Id="rId40" Type="http://schemas.openxmlformats.org/officeDocument/2006/relationships/footer" Target="footer19.xml"/><Relationship Id="rId45" Type="http://schemas.openxmlformats.org/officeDocument/2006/relationships/image" Target="media/image13.png"/><Relationship Id="rId66" Type="http://schemas.openxmlformats.org/officeDocument/2006/relationships/footer" Target="footer36.xml"/><Relationship Id="rId87" Type="http://schemas.openxmlformats.org/officeDocument/2006/relationships/image" Target="media/image26.png"/><Relationship Id="rId110" Type="http://schemas.openxmlformats.org/officeDocument/2006/relationships/footer" Target="footer66.xml"/><Relationship Id="rId115" Type="http://schemas.openxmlformats.org/officeDocument/2006/relationships/footer" Target="footer69.xml"/><Relationship Id="rId131" Type="http://schemas.openxmlformats.org/officeDocument/2006/relationships/image" Target="media/image42.png"/><Relationship Id="rId136" Type="http://schemas.openxmlformats.org/officeDocument/2006/relationships/footer" Target="footer79.xml"/><Relationship Id="rId157" Type="http://schemas.openxmlformats.org/officeDocument/2006/relationships/image" Target="media/image51.png"/><Relationship Id="rId178" Type="http://schemas.microsoft.com/office/2007/relationships/diagramDrawing" Target="diagrams/drawing2.xml"/><Relationship Id="rId61" Type="http://schemas.openxmlformats.org/officeDocument/2006/relationships/footer" Target="footer33.xml"/><Relationship Id="rId82" Type="http://schemas.openxmlformats.org/officeDocument/2006/relationships/footer" Target="footer47.xml"/><Relationship Id="rId152" Type="http://schemas.openxmlformats.org/officeDocument/2006/relationships/footer" Target="footer84.xml"/><Relationship Id="rId173" Type="http://schemas.openxmlformats.org/officeDocument/2006/relationships/image" Target="media/image58.png"/><Relationship Id="rId19" Type="http://schemas.openxmlformats.org/officeDocument/2006/relationships/footer" Target="footer5.xml"/><Relationship Id="rId14" Type="http://schemas.openxmlformats.org/officeDocument/2006/relationships/image" Target="media/image3.emf"/><Relationship Id="rId30" Type="http://schemas.openxmlformats.org/officeDocument/2006/relationships/image" Target="media/image8.png"/><Relationship Id="rId35" Type="http://schemas.openxmlformats.org/officeDocument/2006/relationships/footer" Target="footer16.xml"/><Relationship Id="rId56" Type="http://schemas.openxmlformats.org/officeDocument/2006/relationships/footer" Target="footer30.xml"/><Relationship Id="rId77" Type="http://schemas.openxmlformats.org/officeDocument/2006/relationships/footer" Target="footer44.xml"/><Relationship Id="rId100" Type="http://schemas.openxmlformats.org/officeDocument/2006/relationships/footer" Target="footer59.xml"/><Relationship Id="rId105" Type="http://schemas.openxmlformats.org/officeDocument/2006/relationships/footer" Target="footer62.xml"/><Relationship Id="rId126" Type="http://schemas.openxmlformats.org/officeDocument/2006/relationships/footer" Target="footer75.xml"/><Relationship Id="rId147" Type="http://schemas.openxmlformats.org/officeDocument/2006/relationships/image" Target="media/image48.emf"/><Relationship Id="rId168" Type="http://schemas.openxmlformats.org/officeDocument/2006/relationships/diagramData" Target="diagrams/data1.xml"/><Relationship Id="rId8" Type="http://schemas.openxmlformats.org/officeDocument/2006/relationships/endnotes" Target="endnotes.xml"/><Relationship Id="rId51" Type="http://schemas.openxmlformats.org/officeDocument/2006/relationships/image" Target="media/image15.png"/><Relationship Id="rId72" Type="http://schemas.openxmlformats.org/officeDocument/2006/relationships/footer" Target="footer40.xml"/><Relationship Id="rId93" Type="http://schemas.openxmlformats.org/officeDocument/2006/relationships/footer" Target="footer54.xml"/><Relationship Id="rId98" Type="http://schemas.openxmlformats.org/officeDocument/2006/relationships/image" Target="media/image30.png"/><Relationship Id="rId121" Type="http://schemas.openxmlformats.org/officeDocument/2006/relationships/footer" Target="footer73.xml"/><Relationship Id="rId142" Type="http://schemas.openxmlformats.org/officeDocument/2006/relationships/footer" Target="footer82.xml"/><Relationship Id="rId163" Type="http://schemas.openxmlformats.org/officeDocument/2006/relationships/image" Target="media/image54.png"/><Relationship Id="rId3" Type="http://schemas.openxmlformats.org/officeDocument/2006/relationships/numbering" Target="numbering.xml"/><Relationship Id="rId25" Type="http://schemas.openxmlformats.org/officeDocument/2006/relationships/footer" Target="footer9.xml"/><Relationship Id="rId46" Type="http://schemas.openxmlformats.org/officeDocument/2006/relationships/footer" Target="footer23.xml"/><Relationship Id="rId67" Type="http://schemas.openxmlformats.org/officeDocument/2006/relationships/footer" Target="footer37.xml"/><Relationship Id="rId116" Type="http://schemas.openxmlformats.org/officeDocument/2006/relationships/footer" Target="footer70.xml"/><Relationship Id="rId137" Type="http://schemas.openxmlformats.org/officeDocument/2006/relationships/header" Target="header5.xml"/><Relationship Id="rId158" Type="http://schemas.openxmlformats.org/officeDocument/2006/relationships/footer" Target="footer88.xml"/><Relationship Id="rId20" Type="http://schemas.openxmlformats.org/officeDocument/2006/relationships/image" Target="media/image5.png"/><Relationship Id="rId41" Type="http://schemas.openxmlformats.org/officeDocument/2006/relationships/image" Target="media/image12.png"/><Relationship Id="rId62" Type="http://schemas.openxmlformats.org/officeDocument/2006/relationships/image" Target="media/image19.png"/><Relationship Id="rId83" Type="http://schemas.openxmlformats.org/officeDocument/2006/relationships/image" Target="media/image25.png"/><Relationship Id="rId88" Type="http://schemas.openxmlformats.org/officeDocument/2006/relationships/footer" Target="footer51.xml"/><Relationship Id="rId111" Type="http://schemas.openxmlformats.org/officeDocument/2006/relationships/image" Target="media/image34.png"/><Relationship Id="rId132" Type="http://schemas.openxmlformats.org/officeDocument/2006/relationships/image" Target="media/image43.png"/><Relationship Id="rId153" Type="http://schemas.openxmlformats.org/officeDocument/2006/relationships/footer" Target="footer85.xml"/><Relationship Id="rId174" Type="http://schemas.openxmlformats.org/officeDocument/2006/relationships/diagramData" Target="diagrams/data2.xml"/><Relationship Id="rId179" Type="http://schemas.openxmlformats.org/officeDocument/2006/relationships/footer" Target="footer92.xml"/><Relationship Id="rId15" Type="http://schemas.openxmlformats.org/officeDocument/2006/relationships/oleObject" Target="embeddings/oleObject1.bin"/><Relationship Id="rId36" Type="http://schemas.openxmlformats.org/officeDocument/2006/relationships/image" Target="media/image10.png"/><Relationship Id="rId57" Type="http://schemas.openxmlformats.org/officeDocument/2006/relationships/image" Target="media/image17.png"/><Relationship Id="rId106" Type="http://schemas.openxmlformats.org/officeDocument/2006/relationships/footer" Target="footer63.xml"/><Relationship Id="rId127" Type="http://schemas.openxmlformats.org/officeDocument/2006/relationships/footer" Target="footer76.xml"/><Relationship Id="rId10" Type="http://schemas.openxmlformats.org/officeDocument/2006/relationships/header" Target="header1.xml"/><Relationship Id="rId31" Type="http://schemas.openxmlformats.org/officeDocument/2006/relationships/footer" Target="footer13.xml"/><Relationship Id="rId52" Type="http://schemas.openxmlformats.org/officeDocument/2006/relationships/footer" Target="footer27.xml"/><Relationship Id="rId73" Type="http://schemas.openxmlformats.org/officeDocument/2006/relationships/footer" Target="footer41.xml"/><Relationship Id="rId78" Type="http://schemas.openxmlformats.org/officeDocument/2006/relationships/footer" Target="footer45.xml"/><Relationship Id="rId94" Type="http://schemas.openxmlformats.org/officeDocument/2006/relationships/footer" Target="footer55.xml"/><Relationship Id="rId99" Type="http://schemas.openxmlformats.org/officeDocument/2006/relationships/footer" Target="footer58.xml"/><Relationship Id="rId101" Type="http://schemas.openxmlformats.org/officeDocument/2006/relationships/footer" Target="footer60.xml"/><Relationship Id="rId122" Type="http://schemas.openxmlformats.org/officeDocument/2006/relationships/image" Target="media/image38.png"/><Relationship Id="rId143" Type="http://schemas.openxmlformats.org/officeDocument/2006/relationships/image" Target="media/image46.emf"/><Relationship Id="rId148" Type="http://schemas.openxmlformats.org/officeDocument/2006/relationships/oleObject" Target="embeddings/oleObject4.bin"/><Relationship Id="rId164" Type="http://schemas.openxmlformats.org/officeDocument/2006/relationships/footer" Target="footer91.xml"/><Relationship Id="rId169" Type="http://schemas.openxmlformats.org/officeDocument/2006/relationships/diagramLayout" Target="diagrams/layout1.xml"/></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0218CC-5AE5-4A30-846D-F751553FB101}" type="doc">
      <dgm:prSet loTypeId="urn:microsoft.com/office/officeart/2005/8/layout/hierarchy3" loCatId="hierarchy" qsTypeId="urn:microsoft.com/office/officeart/2005/8/quickstyle/simple4" qsCatId="simple" csTypeId="urn:microsoft.com/office/officeart/2005/8/colors/accent2_2" csCatId="accent2" phldr="1"/>
      <dgm:spPr/>
      <dgm:t>
        <a:bodyPr/>
        <a:lstStyle/>
        <a:p>
          <a:endParaRPr lang="es-ES"/>
        </a:p>
      </dgm:t>
    </dgm:pt>
    <dgm:pt modelId="{22436DCC-4732-4542-B3DD-5F5671BC48A4}">
      <dgm:prSet phldrT="[Text]"/>
      <dgm:spPr/>
      <dgm:t>
        <a:bodyPr/>
        <a:lstStyle/>
        <a:p>
          <a:r>
            <a:rPr lang="es-PE" i="0" dirty="0" smtClean="0"/>
            <a:t>Gestión de Proyectos</a:t>
          </a:r>
          <a:endParaRPr lang="es-ES" dirty="0"/>
        </a:p>
      </dgm:t>
    </dgm:pt>
    <dgm:pt modelId="{32ED9A9A-76B7-40FA-BAD3-591E6946913D}" type="parTrans" cxnId="{78537C6D-27A4-4E0B-AD18-499E8DBBE98C}">
      <dgm:prSet/>
      <dgm:spPr/>
      <dgm:t>
        <a:bodyPr/>
        <a:lstStyle/>
        <a:p>
          <a:endParaRPr lang="es-ES"/>
        </a:p>
      </dgm:t>
    </dgm:pt>
    <dgm:pt modelId="{4DB9892A-2EF9-4517-AE0F-3663060C2A41}" type="sibTrans" cxnId="{78537C6D-27A4-4E0B-AD18-499E8DBBE98C}">
      <dgm:prSet/>
      <dgm:spPr/>
      <dgm:t>
        <a:bodyPr/>
        <a:lstStyle/>
        <a:p>
          <a:endParaRPr lang="es-ES"/>
        </a:p>
      </dgm:t>
    </dgm:pt>
    <dgm:pt modelId="{3BB1850B-B2B3-4C91-A2E5-2B93776ADD1F}">
      <dgm:prSet phldrT="[Text]"/>
      <dgm:spPr/>
      <dgm:t>
        <a:bodyPr/>
        <a:lstStyle/>
        <a:p>
          <a:r>
            <a:rPr lang="es-ES" dirty="0" smtClean="0"/>
            <a:t>Gestionar ejecución de actividades del plan de ejecución</a:t>
          </a:r>
        </a:p>
        <a:p>
          <a:r>
            <a:rPr lang="es-PE" i="0" dirty="0" smtClean="0"/>
            <a:t>(G28)</a:t>
          </a:r>
          <a:endParaRPr lang="es-ES" i="0" dirty="0"/>
        </a:p>
      </dgm:t>
    </dgm:pt>
    <dgm:pt modelId="{B6BD9149-01D1-4313-9BC8-D8F265CCEE66}" type="parTrans" cxnId="{C6C11C94-A4A7-4BF7-82AF-E3CF46E1DDED}">
      <dgm:prSet/>
      <dgm:spPr/>
      <dgm:t>
        <a:bodyPr/>
        <a:lstStyle/>
        <a:p>
          <a:endParaRPr lang="es-ES"/>
        </a:p>
      </dgm:t>
    </dgm:pt>
    <dgm:pt modelId="{13B59C55-191F-470C-B069-4EA7C4B2796F}" type="sibTrans" cxnId="{C6C11C94-A4A7-4BF7-82AF-E3CF46E1DDED}">
      <dgm:prSet/>
      <dgm:spPr/>
      <dgm:t>
        <a:bodyPr/>
        <a:lstStyle/>
        <a:p>
          <a:endParaRPr lang="es-ES"/>
        </a:p>
      </dgm:t>
    </dgm:pt>
    <dgm:pt modelId="{88430E29-03C6-4F26-A090-2D63447DB363}">
      <dgm:prSet phldrT="[Text]"/>
      <dgm:spPr/>
      <dgm:t>
        <a:bodyPr/>
        <a:lstStyle/>
        <a:p>
          <a:r>
            <a:rPr lang="es-ES" i="0" dirty="0" smtClean="0"/>
            <a:t>Administrar actividad de Plan de Ejecución</a:t>
          </a:r>
        </a:p>
        <a:p>
          <a:r>
            <a:rPr lang="es-PE" i="0" dirty="0" smtClean="0"/>
            <a:t>(G29)</a:t>
          </a:r>
          <a:endParaRPr lang="es-ES" i="0" dirty="0"/>
        </a:p>
      </dgm:t>
    </dgm:pt>
    <dgm:pt modelId="{347BA2A3-8B6D-4826-AB79-1687F5EBB44A}" type="parTrans" cxnId="{ECC0D6FF-682E-49F4-9B9A-D205924B90FF}">
      <dgm:prSet/>
      <dgm:spPr/>
      <dgm:t>
        <a:bodyPr/>
        <a:lstStyle/>
        <a:p>
          <a:endParaRPr lang="es-ES"/>
        </a:p>
      </dgm:t>
    </dgm:pt>
    <dgm:pt modelId="{D34899EF-0EC6-47B4-8B0D-82A55F5A8A79}" type="sibTrans" cxnId="{ECC0D6FF-682E-49F4-9B9A-D205924B90FF}">
      <dgm:prSet/>
      <dgm:spPr/>
      <dgm:t>
        <a:bodyPr/>
        <a:lstStyle/>
        <a:p>
          <a:endParaRPr lang="es-ES"/>
        </a:p>
      </dgm:t>
    </dgm:pt>
    <dgm:pt modelId="{93C2E961-5D20-4B37-9BA7-F24B59D88B95}">
      <dgm:prSet phldrT="[Text]"/>
      <dgm:spPr/>
      <dgm:t>
        <a:bodyPr/>
        <a:lstStyle/>
        <a:p>
          <a:r>
            <a:rPr lang="es-ES" i="0" dirty="0" smtClean="0"/>
            <a:t>Generar Informe de Seguimiento de Proyecto</a:t>
          </a:r>
        </a:p>
        <a:p>
          <a:r>
            <a:rPr lang="es-PE" i="0" dirty="0" smtClean="0"/>
            <a:t>(G30)</a:t>
          </a:r>
          <a:endParaRPr lang="es-ES" i="0" dirty="0"/>
        </a:p>
      </dgm:t>
    </dgm:pt>
    <dgm:pt modelId="{8CF4E947-4DC8-42A1-ADA0-D5487173C5E6}" type="parTrans" cxnId="{C70BDDAF-740A-48A3-84E6-36434495FB3D}">
      <dgm:prSet/>
      <dgm:spPr/>
      <dgm:t>
        <a:bodyPr/>
        <a:lstStyle/>
        <a:p>
          <a:endParaRPr lang="es-ES"/>
        </a:p>
      </dgm:t>
    </dgm:pt>
    <dgm:pt modelId="{90D00F3C-4286-4D10-AC6D-E83D6EA198F6}" type="sibTrans" cxnId="{C70BDDAF-740A-48A3-84E6-36434495FB3D}">
      <dgm:prSet/>
      <dgm:spPr/>
      <dgm:t>
        <a:bodyPr/>
        <a:lstStyle/>
        <a:p>
          <a:endParaRPr lang="es-ES"/>
        </a:p>
      </dgm:t>
    </dgm:pt>
    <dgm:pt modelId="{6FDB209A-3181-48C3-9080-FA506B7B2300}">
      <dgm:prSet phldrT="[Text]"/>
      <dgm:spPr/>
      <dgm:t>
        <a:bodyPr/>
        <a:lstStyle/>
        <a:p>
          <a:r>
            <a:rPr lang="es-ES" i="0" dirty="0" smtClean="0"/>
            <a:t>Generar Informe Final</a:t>
          </a:r>
        </a:p>
        <a:p>
          <a:r>
            <a:rPr lang="es-PE" i="0" dirty="0" smtClean="0"/>
            <a:t>(</a:t>
          </a:r>
          <a:r>
            <a:rPr lang="es-ES" i="0" dirty="0" smtClean="0"/>
            <a:t>G31)</a:t>
          </a:r>
          <a:endParaRPr lang="es-ES" i="0" dirty="0"/>
        </a:p>
      </dgm:t>
    </dgm:pt>
    <dgm:pt modelId="{77A4933E-7EDE-4FAA-B467-A1F616A79008}" type="parTrans" cxnId="{3C996204-589A-4DAA-83FE-650D4A48F819}">
      <dgm:prSet/>
      <dgm:spPr/>
      <dgm:t>
        <a:bodyPr/>
        <a:lstStyle/>
        <a:p>
          <a:endParaRPr lang="es-ES"/>
        </a:p>
      </dgm:t>
    </dgm:pt>
    <dgm:pt modelId="{5B7781E5-E53D-4846-9B50-01F405D1F9C6}" type="sibTrans" cxnId="{3C996204-589A-4DAA-83FE-650D4A48F819}">
      <dgm:prSet/>
      <dgm:spPr/>
      <dgm:t>
        <a:bodyPr/>
        <a:lstStyle/>
        <a:p>
          <a:endParaRPr lang="es-ES"/>
        </a:p>
      </dgm:t>
    </dgm:pt>
    <dgm:pt modelId="{F1F79364-3387-46E6-BBAE-F2CA11DEFDB5}">
      <dgm:prSet phldrT="[Text]"/>
      <dgm:spPr/>
      <dgm:t>
        <a:bodyPr/>
        <a:lstStyle/>
        <a:p>
          <a:r>
            <a:rPr lang="es-ES" i="0" dirty="0" smtClean="0"/>
            <a:t>Administrar uso del proyecto </a:t>
          </a:r>
        </a:p>
        <a:p>
          <a:r>
            <a:rPr lang="es-ES" i="0" dirty="0" smtClean="0"/>
            <a:t>(G32)</a:t>
          </a:r>
          <a:endParaRPr lang="es-ES" i="0" dirty="0"/>
        </a:p>
      </dgm:t>
    </dgm:pt>
    <dgm:pt modelId="{EF72D021-9BB9-43B6-8F25-69210804AB75}" type="parTrans" cxnId="{E47D707C-2DAB-44D6-95BA-5808DE4B3CE7}">
      <dgm:prSet/>
      <dgm:spPr/>
      <dgm:t>
        <a:bodyPr/>
        <a:lstStyle/>
        <a:p>
          <a:endParaRPr lang="es-ES"/>
        </a:p>
      </dgm:t>
    </dgm:pt>
    <dgm:pt modelId="{35ACCFD5-E92D-49B4-862D-52EDAD7EB2F5}" type="sibTrans" cxnId="{E47D707C-2DAB-44D6-95BA-5808DE4B3CE7}">
      <dgm:prSet/>
      <dgm:spPr/>
      <dgm:t>
        <a:bodyPr/>
        <a:lstStyle/>
        <a:p>
          <a:endParaRPr lang="es-ES"/>
        </a:p>
      </dgm:t>
    </dgm:pt>
    <dgm:pt modelId="{0CBF30B4-8FC9-4A47-966A-588307644DDE}">
      <dgm:prSet phldrT="[Text]">
        <dgm:style>
          <a:lnRef idx="1">
            <a:schemeClr val="accent2"/>
          </a:lnRef>
          <a:fillRef idx="2">
            <a:schemeClr val="accent2"/>
          </a:fillRef>
          <a:effectRef idx="1">
            <a:schemeClr val="accent2"/>
          </a:effectRef>
          <a:fontRef idx="minor">
            <a:schemeClr val="dk1"/>
          </a:fontRef>
        </dgm:style>
      </dgm:prSet>
      <dgm:spPr/>
      <dgm:t>
        <a:bodyPr/>
        <a:lstStyle/>
        <a:p>
          <a:r>
            <a:rPr lang="es-PE" i="0" dirty="0" smtClean="0"/>
            <a:t>Administrar proyecto</a:t>
          </a:r>
          <a:endParaRPr lang="es-ES" i="0" dirty="0"/>
        </a:p>
      </dgm:t>
    </dgm:pt>
    <dgm:pt modelId="{0A185329-8D2D-4D12-94FF-2D57E6250AF8}" type="parTrans" cxnId="{2E7DE30D-2BE1-42D7-AC12-C58150E3FC76}">
      <dgm:prSet/>
      <dgm:spPr/>
      <dgm:t>
        <a:bodyPr/>
        <a:lstStyle/>
        <a:p>
          <a:endParaRPr lang="es-ES"/>
        </a:p>
      </dgm:t>
    </dgm:pt>
    <dgm:pt modelId="{F2764B01-FD83-419B-934A-97EAC30FB084}" type="sibTrans" cxnId="{2E7DE30D-2BE1-42D7-AC12-C58150E3FC76}">
      <dgm:prSet/>
      <dgm:spPr/>
      <dgm:t>
        <a:bodyPr/>
        <a:lstStyle/>
        <a:p>
          <a:endParaRPr lang="es-ES"/>
        </a:p>
      </dgm:t>
    </dgm:pt>
    <dgm:pt modelId="{2F61C3E6-0020-4E28-8A04-4BCC492B9154}">
      <dgm:prSet phldrT="[Text]"/>
      <dgm:spPr/>
      <dgm:t>
        <a:bodyPr/>
        <a:lstStyle/>
        <a:p>
          <a:r>
            <a:rPr lang="es-PE" i="0" dirty="0" smtClean="0"/>
            <a:t>Gestión de Calidad de Proyectos</a:t>
          </a:r>
          <a:endParaRPr lang="es-ES" i="0" dirty="0"/>
        </a:p>
      </dgm:t>
    </dgm:pt>
    <dgm:pt modelId="{519B88A9-49C9-45CD-8C4F-1D2388388879}" type="parTrans" cxnId="{4AEC4FFD-FFF1-4BDC-9741-F9F701ED3D06}">
      <dgm:prSet/>
      <dgm:spPr/>
      <dgm:t>
        <a:bodyPr/>
        <a:lstStyle/>
        <a:p>
          <a:endParaRPr lang="es-ES"/>
        </a:p>
      </dgm:t>
    </dgm:pt>
    <dgm:pt modelId="{1E601534-9209-4C00-AC7B-ECB6884870BD}" type="sibTrans" cxnId="{4AEC4FFD-FFF1-4BDC-9741-F9F701ED3D06}">
      <dgm:prSet/>
      <dgm:spPr/>
      <dgm:t>
        <a:bodyPr/>
        <a:lstStyle/>
        <a:p>
          <a:endParaRPr lang="es-ES"/>
        </a:p>
      </dgm:t>
    </dgm:pt>
    <dgm:pt modelId="{A37FF978-A2A4-4283-B70D-234586892755}">
      <dgm:prSet phldrT="[Text]"/>
      <dgm:spPr/>
      <dgm:t>
        <a:bodyPr/>
        <a:lstStyle/>
        <a:p>
          <a:r>
            <a:rPr lang="es-ES" i="0" dirty="0" smtClean="0"/>
            <a:t>Administrar concurso de evaluación </a:t>
          </a:r>
        </a:p>
        <a:p>
          <a:r>
            <a:rPr lang="es-ES" i="0" dirty="0" smtClean="0"/>
            <a:t>(G33)</a:t>
          </a:r>
          <a:endParaRPr lang="es-ES" i="0" dirty="0"/>
        </a:p>
      </dgm:t>
    </dgm:pt>
    <dgm:pt modelId="{025038AD-86BF-4D69-9DD5-398607486ACD}" type="parTrans" cxnId="{35E7CBD5-1D9D-44FA-A1FB-B95360324263}">
      <dgm:prSet/>
      <dgm:spPr/>
      <dgm:t>
        <a:bodyPr/>
        <a:lstStyle/>
        <a:p>
          <a:endParaRPr lang="es-ES"/>
        </a:p>
      </dgm:t>
    </dgm:pt>
    <dgm:pt modelId="{E9CA6453-3AD5-41CE-BC7F-EDD1107795A4}" type="sibTrans" cxnId="{35E7CBD5-1D9D-44FA-A1FB-B95360324263}">
      <dgm:prSet/>
      <dgm:spPr/>
      <dgm:t>
        <a:bodyPr/>
        <a:lstStyle/>
        <a:p>
          <a:endParaRPr lang="es-ES"/>
        </a:p>
      </dgm:t>
    </dgm:pt>
    <dgm:pt modelId="{2EB564DE-9387-48D0-B8FC-D1785A3FE8F1}">
      <dgm:prSet phldrT="[Text]"/>
      <dgm:spPr/>
      <dgm:t>
        <a:bodyPr/>
        <a:lstStyle/>
        <a:p>
          <a:r>
            <a:rPr lang="es-ES" i="0" dirty="0" smtClean="0"/>
            <a:t>Administrar empresa evaluadora</a:t>
          </a:r>
        </a:p>
        <a:p>
          <a:r>
            <a:rPr lang="es-PE" i="0" dirty="0" smtClean="0"/>
            <a:t>(G34)</a:t>
          </a:r>
          <a:endParaRPr lang="es-ES" i="0" dirty="0"/>
        </a:p>
      </dgm:t>
    </dgm:pt>
    <dgm:pt modelId="{1D40B66B-D335-4132-84F9-551F0A63FA03}" type="parTrans" cxnId="{19FE098D-E03A-46D3-A60B-3D2DBF428657}">
      <dgm:prSet/>
      <dgm:spPr/>
      <dgm:t>
        <a:bodyPr/>
        <a:lstStyle/>
        <a:p>
          <a:endParaRPr lang="es-ES"/>
        </a:p>
      </dgm:t>
    </dgm:pt>
    <dgm:pt modelId="{B9E9D7D4-BF19-4944-8C1B-A7F4BF41A38A}" type="sibTrans" cxnId="{19FE098D-E03A-46D3-A60B-3D2DBF428657}">
      <dgm:prSet/>
      <dgm:spPr/>
      <dgm:t>
        <a:bodyPr/>
        <a:lstStyle/>
        <a:p>
          <a:endParaRPr lang="es-ES"/>
        </a:p>
      </dgm:t>
    </dgm:pt>
    <dgm:pt modelId="{F9FC8E27-5EDE-4482-94FD-33D8AB2C5823}">
      <dgm:prSet phldrT="[Text]"/>
      <dgm:spPr/>
      <dgm:t>
        <a:bodyPr/>
        <a:lstStyle/>
        <a:p>
          <a:r>
            <a:rPr lang="es-ES" i="0" dirty="0" smtClean="0"/>
            <a:t>Administrar observaciones de auditoría</a:t>
          </a:r>
        </a:p>
        <a:p>
          <a:r>
            <a:rPr lang="es-PE" i="0" dirty="0" smtClean="0"/>
            <a:t>(G35)</a:t>
          </a:r>
          <a:endParaRPr lang="es-ES" i="0" dirty="0"/>
        </a:p>
      </dgm:t>
    </dgm:pt>
    <dgm:pt modelId="{CD7FBB7F-54A8-4015-9A76-8D2444ABA0C4}" type="parTrans" cxnId="{D852F2E4-836E-4E64-AC87-0F1CA5A6E094}">
      <dgm:prSet/>
      <dgm:spPr/>
      <dgm:t>
        <a:bodyPr/>
        <a:lstStyle/>
        <a:p>
          <a:endParaRPr lang="es-ES"/>
        </a:p>
      </dgm:t>
    </dgm:pt>
    <dgm:pt modelId="{96213D5B-E634-4136-9B03-189DCB05C3B1}" type="sibTrans" cxnId="{D852F2E4-836E-4E64-AC87-0F1CA5A6E094}">
      <dgm:prSet/>
      <dgm:spPr/>
      <dgm:t>
        <a:bodyPr/>
        <a:lstStyle/>
        <a:p>
          <a:endParaRPr lang="es-ES"/>
        </a:p>
      </dgm:t>
    </dgm:pt>
    <dgm:pt modelId="{7BD754A4-5E31-40BB-9800-3800C1450474}">
      <dgm:prSet/>
      <dgm:spPr/>
      <dgm:t>
        <a:bodyPr/>
        <a:lstStyle/>
        <a:p>
          <a:r>
            <a:rPr lang="es-ES" i="0" dirty="0" smtClean="0"/>
            <a:t>Administrar incidentes de auditoría</a:t>
          </a:r>
        </a:p>
        <a:p>
          <a:r>
            <a:rPr lang="es-PE" i="0" dirty="0" smtClean="0"/>
            <a:t>(</a:t>
          </a:r>
          <a:r>
            <a:rPr lang="es-ES" i="0" dirty="0" smtClean="0"/>
            <a:t>G36)</a:t>
          </a:r>
          <a:endParaRPr lang="es-ES" i="0" dirty="0"/>
        </a:p>
      </dgm:t>
    </dgm:pt>
    <dgm:pt modelId="{F65DC3BA-3883-44C9-8D1D-487B96BF9547}" type="parTrans" cxnId="{9812B002-8B28-4F9C-9480-28DFEDC0B19F}">
      <dgm:prSet/>
      <dgm:spPr/>
      <dgm:t>
        <a:bodyPr/>
        <a:lstStyle/>
        <a:p>
          <a:endParaRPr lang="es-ES"/>
        </a:p>
      </dgm:t>
    </dgm:pt>
    <dgm:pt modelId="{2B29E8B6-8AFE-410B-B338-BECDA96B3B36}" type="sibTrans" cxnId="{9812B002-8B28-4F9C-9480-28DFEDC0B19F}">
      <dgm:prSet/>
      <dgm:spPr/>
      <dgm:t>
        <a:bodyPr/>
        <a:lstStyle/>
        <a:p>
          <a:endParaRPr lang="es-ES"/>
        </a:p>
      </dgm:t>
    </dgm:pt>
    <dgm:pt modelId="{DD8A36FE-AA59-4EC0-A345-A263E80CC955}">
      <dgm:prSet/>
      <dgm:spPr/>
      <dgm:t>
        <a:bodyPr/>
        <a:lstStyle/>
        <a:p>
          <a:r>
            <a:rPr lang="es-ES" i="0" dirty="0" smtClean="0"/>
            <a:t>Registrar auditoría</a:t>
          </a:r>
        </a:p>
        <a:p>
          <a:r>
            <a:rPr lang="es-PE" i="0" dirty="0" smtClean="0"/>
            <a:t>(</a:t>
          </a:r>
          <a:r>
            <a:rPr lang="es-ES" i="0" dirty="0" smtClean="0"/>
            <a:t>G37)</a:t>
          </a:r>
          <a:endParaRPr lang="es-ES" i="0" dirty="0"/>
        </a:p>
      </dgm:t>
    </dgm:pt>
    <dgm:pt modelId="{38BA0ADA-8024-4255-9D54-059799CB60FF}" type="parTrans" cxnId="{BE199297-AF90-4D34-A895-27FB6F8EB0B0}">
      <dgm:prSet/>
      <dgm:spPr/>
      <dgm:t>
        <a:bodyPr/>
        <a:lstStyle/>
        <a:p>
          <a:endParaRPr lang="es-ES"/>
        </a:p>
      </dgm:t>
    </dgm:pt>
    <dgm:pt modelId="{DF51A494-E3DD-442C-8511-6E707E18E73D}" type="sibTrans" cxnId="{BE199297-AF90-4D34-A895-27FB6F8EB0B0}">
      <dgm:prSet/>
      <dgm:spPr/>
      <dgm:t>
        <a:bodyPr/>
        <a:lstStyle/>
        <a:p>
          <a:endParaRPr lang="es-ES"/>
        </a:p>
      </dgm:t>
    </dgm:pt>
    <dgm:pt modelId="{97457CB2-89C1-41A8-9E05-B96789E2A7E3}">
      <dgm:prSet phldrT="[Text]"/>
      <dgm:spPr/>
      <dgm:t>
        <a:bodyPr/>
        <a:lstStyle/>
        <a:p>
          <a:r>
            <a:rPr lang="es-PE" dirty="0" smtClean="0"/>
            <a:t>Gestión de Fuentes de Financiamiento</a:t>
          </a:r>
          <a:endParaRPr lang="es-ES" dirty="0"/>
        </a:p>
      </dgm:t>
    </dgm:pt>
    <dgm:pt modelId="{4770ACE6-E51B-4694-85F6-9940C2ACC80B}" type="parTrans" cxnId="{C80DD8A7-0DDA-4B0C-B2E9-48618401EEE9}">
      <dgm:prSet/>
      <dgm:spPr/>
      <dgm:t>
        <a:bodyPr/>
        <a:lstStyle/>
        <a:p>
          <a:endParaRPr lang="es-ES"/>
        </a:p>
      </dgm:t>
    </dgm:pt>
    <dgm:pt modelId="{8781527F-54B2-47C6-B593-0CBFE6B5B1D1}" type="sibTrans" cxnId="{C80DD8A7-0DDA-4B0C-B2E9-48618401EEE9}">
      <dgm:prSet/>
      <dgm:spPr/>
      <dgm:t>
        <a:bodyPr/>
        <a:lstStyle/>
        <a:p>
          <a:endParaRPr lang="es-ES"/>
        </a:p>
      </dgm:t>
    </dgm:pt>
    <dgm:pt modelId="{1492C24C-06C3-4954-9407-7AA6B7BFE4C1}">
      <dgm:prSet phldrT="[Text]"/>
      <dgm:spPr/>
      <dgm:t>
        <a:bodyPr/>
        <a:lstStyle/>
        <a:p>
          <a:r>
            <a:rPr lang="es-ES" dirty="0" smtClean="0"/>
            <a:t>Administrar concurso </a:t>
          </a:r>
        </a:p>
        <a:p>
          <a:r>
            <a:rPr lang="es-PE" dirty="0" smtClean="0"/>
            <a:t>(</a:t>
          </a:r>
          <a:r>
            <a:rPr lang="es-ES" dirty="0" smtClean="0"/>
            <a:t>G23)</a:t>
          </a:r>
          <a:endParaRPr lang="es-ES" dirty="0"/>
        </a:p>
      </dgm:t>
    </dgm:pt>
    <dgm:pt modelId="{5639CCD7-799A-425E-9F1F-CA416CB00B26}" type="parTrans" cxnId="{A3CA92E1-E92F-43B7-982A-C280C43A7294}">
      <dgm:prSet/>
      <dgm:spPr/>
      <dgm:t>
        <a:bodyPr/>
        <a:lstStyle/>
        <a:p>
          <a:endParaRPr lang="es-ES"/>
        </a:p>
      </dgm:t>
    </dgm:pt>
    <dgm:pt modelId="{D1499654-8E39-47E1-83D1-B5985D456564}" type="sibTrans" cxnId="{A3CA92E1-E92F-43B7-982A-C280C43A7294}">
      <dgm:prSet/>
      <dgm:spPr/>
      <dgm:t>
        <a:bodyPr/>
        <a:lstStyle/>
        <a:p>
          <a:endParaRPr lang="es-ES"/>
        </a:p>
      </dgm:t>
    </dgm:pt>
    <dgm:pt modelId="{AF725CE9-EB42-411D-B9E6-95C24F320C0F}">
      <dgm:prSet phldrT="[Text]"/>
      <dgm:spPr/>
      <dgm:t>
        <a:bodyPr/>
        <a:lstStyle/>
        <a:p>
          <a:r>
            <a:rPr lang="es-ES" dirty="0" smtClean="0"/>
            <a:t>Registrar Plan de Ejecución</a:t>
          </a:r>
        </a:p>
        <a:p>
          <a:r>
            <a:rPr lang="es-PE" dirty="0" smtClean="0"/>
            <a:t>(</a:t>
          </a:r>
          <a:r>
            <a:rPr lang="es-ES" dirty="0" smtClean="0"/>
            <a:t>G25a, G25b)</a:t>
          </a:r>
          <a:endParaRPr lang="es-ES" dirty="0"/>
        </a:p>
      </dgm:t>
    </dgm:pt>
    <dgm:pt modelId="{A7F659BC-E7F4-4EA2-8C67-65248A2BA137}" type="parTrans" cxnId="{EC8C6E37-2655-47F2-8296-0CBD04E092FB}">
      <dgm:prSet/>
      <dgm:spPr/>
      <dgm:t>
        <a:bodyPr/>
        <a:lstStyle/>
        <a:p>
          <a:endParaRPr lang="es-ES"/>
        </a:p>
      </dgm:t>
    </dgm:pt>
    <dgm:pt modelId="{04CFC7E6-FC9A-424F-B9FE-B153DA2C9663}" type="sibTrans" cxnId="{EC8C6E37-2655-47F2-8296-0CBD04E092FB}">
      <dgm:prSet/>
      <dgm:spPr/>
      <dgm:t>
        <a:bodyPr/>
        <a:lstStyle/>
        <a:p>
          <a:endParaRPr lang="es-ES"/>
        </a:p>
      </dgm:t>
    </dgm:pt>
    <dgm:pt modelId="{46569AB0-2BE5-49B5-964D-5EF0E7F50B83}">
      <dgm:prSet phldrT="[Text]"/>
      <dgm:spPr/>
      <dgm:t>
        <a:bodyPr/>
        <a:lstStyle/>
        <a:p>
          <a:r>
            <a:rPr lang="es-ES" dirty="0" smtClean="0"/>
            <a:t>Administrar estados de documentación para concurso</a:t>
          </a:r>
        </a:p>
        <a:p>
          <a:r>
            <a:rPr lang="es-PE" dirty="0" smtClean="0"/>
            <a:t>(</a:t>
          </a:r>
          <a:r>
            <a:rPr lang="es-ES" dirty="0" smtClean="0"/>
            <a:t>G26)</a:t>
          </a:r>
          <a:endParaRPr lang="es-ES" dirty="0"/>
        </a:p>
      </dgm:t>
    </dgm:pt>
    <dgm:pt modelId="{10D6B5A1-20ED-4D18-B2B2-008A86CEED3D}" type="parTrans" cxnId="{90EE444B-80BC-4524-A88C-4C7AA9EB4F1F}">
      <dgm:prSet/>
      <dgm:spPr/>
      <dgm:t>
        <a:bodyPr/>
        <a:lstStyle/>
        <a:p>
          <a:endParaRPr lang="es-ES"/>
        </a:p>
      </dgm:t>
    </dgm:pt>
    <dgm:pt modelId="{5870C6D1-4AA7-48D8-B178-958B62F0D61E}" type="sibTrans" cxnId="{90EE444B-80BC-4524-A88C-4C7AA9EB4F1F}">
      <dgm:prSet/>
      <dgm:spPr/>
      <dgm:t>
        <a:bodyPr/>
        <a:lstStyle/>
        <a:p>
          <a:endParaRPr lang="es-ES"/>
        </a:p>
      </dgm:t>
    </dgm:pt>
    <dgm:pt modelId="{F983D613-4AB7-401D-B226-3F7177ABC5C4}">
      <dgm:prSet phldrT="[Text]"/>
      <dgm:spPr/>
      <dgm:t>
        <a:bodyPr/>
        <a:lstStyle/>
        <a:p>
          <a:r>
            <a:rPr lang="es-ES" dirty="0" smtClean="0"/>
            <a:t>Actualizar estado de donación o concurso </a:t>
          </a:r>
        </a:p>
        <a:p>
          <a:r>
            <a:rPr lang="es-PE" dirty="0" smtClean="0"/>
            <a:t>(</a:t>
          </a:r>
          <a:r>
            <a:rPr lang="es-ES" dirty="0" smtClean="0"/>
            <a:t>G27a, G27b)</a:t>
          </a:r>
          <a:endParaRPr lang="es-ES" dirty="0"/>
        </a:p>
      </dgm:t>
    </dgm:pt>
    <dgm:pt modelId="{024ADC0A-9300-4D6A-8944-7ABAE4354FE9}" type="parTrans" cxnId="{9B81D036-4EE4-4F73-811E-840F6A8EE2AD}">
      <dgm:prSet/>
      <dgm:spPr/>
      <dgm:t>
        <a:bodyPr/>
        <a:lstStyle/>
        <a:p>
          <a:endParaRPr lang="es-ES"/>
        </a:p>
      </dgm:t>
    </dgm:pt>
    <dgm:pt modelId="{BCEE292E-BAC0-457F-B747-96DEA13F2689}" type="sibTrans" cxnId="{9B81D036-4EE4-4F73-811E-840F6A8EE2AD}">
      <dgm:prSet/>
      <dgm:spPr/>
      <dgm:t>
        <a:bodyPr/>
        <a:lstStyle/>
        <a:p>
          <a:endParaRPr lang="es-ES"/>
        </a:p>
      </dgm:t>
    </dgm:pt>
    <dgm:pt modelId="{9EF490FB-D1B3-4EF6-A21C-9E5639595036}">
      <dgm:prSet phldrT="[Text]"/>
      <dgm:spPr/>
      <dgm:t>
        <a:bodyPr/>
        <a:lstStyle/>
        <a:p>
          <a:r>
            <a:rPr lang="es-ES" dirty="0" smtClean="0"/>
            <a:t>Registrar donación</a:t>
          </a:r>
        </a:p>
        <a:p>
          <a:r>
            <a:rPr lang="es-PE" dirty="0" smtClean="0"/>
            <a:t>(</a:t>
          </a:r>
          <a:r>
            <a:rPr lang="es-ES" dirty="0" smtClean="0"/>
            <a:t>G51)</a:t>
          </a:r>
          <a:endParaRPr lang="es-ES" dirty="0"/>
        </a:p>
      </dgm:t>
    </dgm:pt>
    <dgm:pt modelId="{DC4C4740-BD5E-4DF3-A268-DBD6EA7F34DA}" type="parTrans" cxnId="{52B08858-27C5-4196-B116-C32B65D28F13}">
      <dgm:prSet/>
      <dgm:spPr/>
      <dgm:t>
        <a:bodyPr/>
        <a:lstStyle/>
        <a:p>
          <a:endParaRPr lang="es-ES"/>
        </a:p>
      </dgm:t>
    </dgm:pt>
    <dgm:pt modelId="{AF78F9D5-0B1F-4DB7-80E2-915870F1FBBF}" type="sibTrans" cxnId="{52B08858-27C5-4196-B116-C32B65D28F13}">
      <dgm:prSet/>
      <dgm:spPr/>
      <dgm:t>
        <a:bodyPr/>
        <a:lstStyle/>
        <a:p>
          <a:endParaRPr lang="es-ES"/>
        </a:p>
      </dgm:t>
    </dgm:pt>
    <dgm:pt modelId="{17C463BE-D225-4742-AEB8-E02B2E99358D}">
      <dgm:prSet phldrT="[Text]">
        <dgm:style>
          <a:lnRef idx="1">
            <a:schemeClr val="accent2"/>
          </a:lnRef>
          <a:fillRef idx="2">
            <a:schemeClr val="accent2"/>
          </a:fillRef>
          <a:effectRef idx="1">
            <a:schemeClr val="accent2"/>
          </a:effectRef>
          <a:fontRef idx="minor">
            <a:schemeClr val="dk1"/>
          </a:fontRef>
        </dgm:style>
      </dgm:prSet>
      <dgm:spPr/>
      <dgm:t>
        <a:bodyPr/>
        <a:lstStyle/>
        <a:p>
          <a:r>
            <a:rPr lang="es-PE" dirty="0" smtClean="0"/>
            <a:t>Administrar Empresa Voluntaria</a:t>
          </a:r>
        </a:p>
      </dgm:t>
    </dgm:pt>
    <dgm:pt modelId="{6B95A495-500F-408B-8548-1BB805CF79C4}" type="parTrans" cxnId="{11763913-0A47-4659-A984-B98CB42D9C43}">
      <dgm:prSet/>
      <dgm:spPr/>
      <dgm:t>
        <a:bodyPr/>
        <a:lstStyle/>
        <a:p>
          <a:endParaRPr lang="es-ES"/>
        </a:p>
      </dgm:t>
    </dgm:pt>
    <dgm:pt modelId="{83FA0134-BF46-4D50-BF68-0BC161EA2086}" type="sibTrans" cxnId="{11763913-0A47-4659-A984-B98CB42D9C43}">
      <dgm:prSet/>
      <dgm:spPr/>
      <dgm:t>
        <a:bodyPr/>
        <a:lstStyle/>
        <a:p>
          <a:endParaRPr lang="es-ES"/>
        </a:p>
      </dgm:t>
    </dgm:pt>
    <dgm:pt modelId="{70F82C9B-F108-410D-873B-0622DB9E9607}">
      <dgm:prSet phldrT="[Text]">
        <dgm:style>
          <a:lnRef idx="1">
            <a:schemeClr val="accent2"/>
          </a:lnRef>
          <a:fillRef idx="2">
            <a:schemeClr val="accent2"/>
          </a:fillRef>
          <a:effectRef idx="1">
            <a:schemeClr val="accent2"/>
          </a:effectRef>
          <a:fontRef idx="minor">
            <a:schemeClr val="dk1"/>
          </a:fontRef>
        </dgm:style>
      </dgm:prSet>
      <dgm:spPr/>
      <dgm:t>
        <a:bodyPr/>
        <a:lstStyle/>
        <a:p>
          <a:r>
            <a:rPr lang="es-PE" dirty="0" smtClean="0"/>
            <a:t>Administrar ONG Aliadas</a:t>
          </a:r>
        </a:p>
      </dgm:t>
    </dgm:pt>
    <dgm:pt modelId="{8543264C-E433-4C42-85C0-88DCD8E43D5C}" type="parTrans" cxnId="{11937CDC-4690-4E20-AE9E-34E8F1F970FC}">
      <dgm:prSet/>
      <dgm:spPr/>
      <dgm:t>
        <a:bodyPr/>
        <a:lstStyle/>
        <a:p>
          <a:endParaRPr lang="es-ES"/>
        </a:p>
      </dgm:t>
    </dgm:pt>
    <dgm:pt modelId="{80DD2F85-5F9A-47F2-AC42-6CA6F520BDEA}" type="sibTrans" cxnId="{11937CDC-4690-4E20-AE9E-34E8F1F970FC}">
      <dgm:prSet/>
      <dgm:spPr/>
      <dgm:t>
        <a:bodyPr/>
        <a:lstStyle/>
        <a:p>
          <a:endParaRPr lang="es-ES"/>
        </a:p>
      </dgm:t>
    </dgm:pt>
    <dgm:pt modelId="{991164AC-D8D4-4B1E-AC77-6031D3CE8C47}">
      <dgm:prSet>
        <dgm:style>
          <a:lnRef idx="1">
            <a:schemeClr val="accent2"/>
          </a:lnRef>
          <a:fillRef idx="2">
            <a:schemeClr val="accent2"/>
          </a:fillRef>
          <a:effectRef idx="1">
            <a:schemeClr val="accent2"/>
          </a:effectRef>
          <a:fontRef idx="minor">
            <a:schemeClr val="dk1"/>
          </a:fontRef>
        </dgm:style>
      </dgm:prSet>
      <dgm:spPr/>
      <dgm:t>
        <a:bodyPr/>
        <a:lstStyle/>
        <a:p>
          <a:r>
            <a:rPr lang="es-PE" i="0" dirty="0" smtClean="0"/>
            <a:t>Generar reporte de estados de auditorías</a:t>
          </a:r>
          <a:endParaRPr lang="es-ES" i="0" dirty="0"/>
        </a:p>
      </dgm:t>
    </dgm:pt>
    <dgm:pt modelId="{9B4E83E7-1858-461C-9FA1-3FA99EBA9099}" type="parTrans" cxnId="{67090C19-513D-4AD8-9B35-713BE321F909}">
      <dgm:prSet/>
      <dgm:spPr/>
      <dgm:t>
        <a:bodyPr/>
        <a:lstStyle/>
        <a:p>
          <a:endParaRPr lang="es-ES"/>
        </a:p>
      </dgm:t>
    </dgm:pt>
    <dgm:pt modelId="{0DBF570E-962E-4977-BA6C-BE73F95AD8B8}" type="sibTrans" cxnId="{67090C19-513D-4AD8-9B35-713BE321F909}">
      <dgm:prSet/>
      <dgm:spPr/>
      <dgm:t>
        <a:bodyPr/>
        <a:lstStyle/>
        <a:p>
          <a:endParaRPr lang="es-ES"/>
        </a:p>
      </dgm:t>
    </dgm:pt>
    <dgm:pt modelId="{E9A9A553-71F9-47C5-9C2A-489FB7F935CE}">
      <dgm:prSet>
        <dgm:style>
          <a:lnRef idx="1">
            <a:schemeClr val="accent2"/>
          </a:lnRef>
          <a:fillRef idx="2">
            <a:schemeClr val="accent2"/>
          </a:fillRef>
          <a:effectRef idx="1">
            <a:schemeClr val="accent2"/>
          </a:effectRef>
          <a:fontRef idx="minor">
            <a:schemeClr val="dk1"/>
          </a:fontRef>
        </dgm:style>
      </dgm:prSet>
      <dgm:spPr/>
      <dgm:t>
        <a:bodyPr/>
        <a:lstStyle/>
        <a:p>
          <a:r>
            <a:rPr lang="es-PE" i="0" dirty="0" smtClean="0"/>
            <a:t>Generar reporte de estados de evaluaciones</a:t>
          </a:r>
          <a:endParaRPr lang="es-ES" i="0" dirty="0"/>
        </a:p>
      </dgm:t>
    </dgm:pt>
    <dgm:pt modelId="{31D39B2F-EC6C-4D61-BE7F-121EFF5060BB}" type="parTrans" cxnId="{771F17F3-7EE0-4DBA-B2DE-19B9927DE744}">
      <dgm:prSet/>
      <dgm:spPr/>
      <dgm:t>
        <a:bodyPr/>
        <a:lstStyle/>
        <a:p>
          <a:endParaRPr lang="es-ES"/>
        </a:p>
      </dgm:t>
    </dgm:pt>
    <dgm:pt modelId="{808E9583-8D2A-4272-8B53-BA33C919BAD9}" type="sibTrans" cxnId="{771F17F3-7EE0-4DBA-B2DE-19B9927DE744}">
      <dgm:prSet/>
      <dgm:spPr/>
      <dgm:t>
        <a:bodyPr/>
        <a:lstStyle/>
        <a:p>
          <a:endParaRPr lang="es-ES"/>
        </a:p>
      </dgm:t>
    </dgm:pt>
    <dgm:pt modelId="{8A7EFD6A-A6B6-40B9-BB09-914CA0C80011}" type="pres">
      <dgm:prSet presAssocID="{0A0218CC-5AE5-4A30-846D-F751553FB101}" presName="diagram" presStyleCnt="0">
        <dgm:presLayoutVars>
          <dgm:chPref val="1"/>
          <dgm:dir/>
          <dgm:animOne val="branch"/>
          <dgm:animLvl val="lvl"/>
          <dgm:resizeHandles/>
        </dgm:presLayoutVars>
      </dgm:prSet>
      <dgm:spPr/>
      <dgm:t>
        <a:bodyPr/>
        <a:lstStyle/>
        <a:p>
          <a:endParaRPr lang="es-ES"/>
        </a:p>
      </dgm:t>
    </dgm:pt>
    <dgm:pt modelId="{652FA127-E979-4671-A568-DF32F7656CF1}" type="pres">
      <dgm:prSet presAssocID="{97457CB2-89C1-41A8-9E05-B96789E2A7E3}" presName="root" presStyleCnt="0"/>
      <dgm:spPr/>
    </dgm:pt>
    <dgm:pt modelId="{1A4FB03F-7B26-4120-B609-80FB10582E67}" type="pres">
      <dgm:prSet presAssocID="{97457CB2-89C1-41A8-9E05-B96789E2A7E3}" presName="rootComposite" presStyleCnt="0"/>
      <dgm:spPr/>
    </dgm:pt>
    <dgm:pt modelId="{3CF37FC2-DEC7-4BE2-AAB1-830B76ED69EB}" type="pres">
      <dgm:prSet presAssocID="{97457CB2-89C1-41A8-9E05-B96789E2A7E3}" presName="rootText" presStyleLbl="node1" presStyleIdx="0" presStyleCnt="3"/>
      <dgm:spPr/>
      <dgm:t>
        <a:bodyPr/>
        <a:lstStyle/>
        <a:p>
          <a:endParaRPr lang="es-ES"/>
        </a:p>
      </dgm:t>
    </dgm:pt>
    <dgm:pt modelId="{7C74DD40-D4EA-4C46-9D44-BD000F4E4BC9}" type="pres">
      <dgm:prSet presAssocID="{97457CB2-89C1-41A8-9E05-B96789E2A7E3}" presName="rootConnector" presStyleLbl="node1" presStyleIdx="0" presStyleCnt="3"/>
      <dgm:spPr/>
      <dgm:t>
        <a:bodyPr/>
        <a:lstStyle/>
        <a:p>
          <a:endParaRPr lang="es-ES"/>
        </a:p>
      </dgm:t>
    </dgm:pt>
    <dgm:pt modelId="{DC4A6F17-3C53-49F3-998C-8623FEB7B6DC}" type="pres">
      <dgm:prSet presAssocID="{97457CB2-89C1-41A8-9E05-B96789E2A7E3}" presName="childShape" presStyleCnt="0"/>
      <dgm:spPr/>
    </dgm:pt>
    <dgm:pt modelId="{884EA328-72F1-4F4C-9B13-63460A13791F}" type="pres">
      <dgm:prSet presAssocID="{5639CCD7-799A-425E-9F1F-CA416CB00B26}" presName="Name13" presStyleLbl="parChTrans1D2" presStyleIdx="0" presStyleCnt="20"/>
      <dgm:spPr/>
      <dgm:t>
        <a:bodyPr/>
        <a:lstStyle/>
        <a:p>
          <a:endParaRPr lang="es-ES"/>
        </a:p>
      </dgm:t>
    </dgm:pt>
    <dgm:pt modelId="{0B3F0FE9-39CA-4E06-AA08-6520C9D47B34}" type="pres">
      <dgm:prSet presAssocID="{1492C24C-06C3-4954-9407-7AA6B7BFE4C1}" presName="childText" presStyleLbl="bgAcc1" presStyleIdx="0" presStyleCnt="20">
        <dgm:presLayoutVars>
          <dgm:bulletEnabled val="1"/>
        </dgm:presLayoutVars>
      </dgm:prSet>
      <dgm:spPr/>
      <dgm:t>
        <a:bodyPr/>
        <a:lstStyle/>
        <a:p>
          <a:endParaRPr lang="es-ES"/>
        </a:p>
      </dgm:t>
    </dgm:pt>
    <dgm:pt modelId="{BEE19A37-EDBE-4211-A92C-0B80823CFFAC}" type="pres">
      <dgm:prSet presAssocID="{A7F659BC-E7F4-4EA2-8C67-65248A2BA137}" presName="Name13" presStyleLbl="parChTrans1D2" presStyleIdx="1" presStyleCnt="20"/>
      <dgm:spPr/>
      <dgm:t>
        <a:bodyPr/>
        <a:lstStyle/>
        <a:p>
          <a:endParaRPr lang="es-ES"/>
        </a:p>
      </dgm:t>
    </dgm:pt>
    <dgm:pt modelId="{B064CCD2-AF22-4721-B96A-0B51A380BE29}" type="pres">
      <dgm:prSet presAssocID="{AF725CE9-EB42-411D-B9E6-95C24F320C0F}" presName="childText" presStyleLbl="bgAcc1" presStyleIdx="1" presStyleCnt="20">
        <dgm:presLayoutVars>
          <dgm:bulletEnabled val="1"/>
        </dgm:presLayoutVars>
      </dgm:prSet>
      <dgm:spPr/>
      <dgm:t>
        <a:bodyPr/>
        <a:lstStyle/>
        <a:p>
          <a:endParaRPr lang="es-ES"/>
        </a:p>
      </dgm:t>
    </dgm:pt>
    <dgm:pt modelId="{75DADFC7-4F08-42A0-8D0E-F30C7FE47950}" type="pres">
      <dgm:prSet presAssocID="{10D6B5A1-20ED-4D18-B2B2-008A86CEED3D}" presName="Name13" presStyleLbl="parChTrans1D2" presStyleIdx="2" presStyleCnt="20"/>
      <dgm:spPr/>
      <dgm:t>
        <a:bodyPr/>
        <a:lstStyle/>
        <a:p>
          <a:endParaRPr lang="es-ES"/>
        </a:p>
      </dgm:t>
    </dgm:pt>
    <dgm:pt modelId="{7E2A7A84-7D5B-4481-9A80-C2F42F846F48}" type="pres">
      <dgm:prSet presAssocID="{46569AB0-2BE5-49B5-964D-5EF0E7F50B83}" presName="childText" presStyleLbl="bgAcc1" presStyleIdx="2" presStyleCnt="20">
        <dgm:presLayoutVars>
          <dgm:bulletEnabled val="1"/>
        </dgm:presLayoutVars>
      </dgm:prSet>
      <dgm:spPr/>
      <dgm:t>
        <a:bodyPr/>
        <a:lstStyle/>
        <a:p>
          <a:endParaRPr lang="es-ES"/>
        </a:p>
      </dgm:t>
    </dgm:pt>
    <dgm:pt modelId="{9C8E4993-4B68-44FB-9144-468439DCFA9A}" type="pres">
      <dgm:prSet presAssocID="{024ADC0A-9300-4D6A-8944-7ABAE4354FE9}" presName="Name13" presStyleLbl="parChTrans1D2" presStyleIdx="3" presStyleCnt="20"/>
      <dgm:spPr/>
      <dgm:t>
        <a:bodyPr/>
        <a:lstStyle/>
        <a:p>
          <a:endParaRPr lang="es-ES"/>
        </a:p>
      </dgm:t>
    </dgm:pt>
    <dgm:pt modelId="{2BE5BC65-1C7C-4AAE-8E67-E5564BF6D5CF}" type="pres">
      <dgm:prSet presAssocID="{F983D613-4AB7-401D-B226-3F7177ABC5C4}" presName="childText" presStyleLbl="bgAcc1" presStyleIdx="3" presStyleCnt="20">
        <dgm:presLayoutVars>
          <dgm:bulletEnabled val="1"/>
        </dgm:presLayoutVars>
      </dgm:prSet>
      <dgm:spPr/>
      <dgm:t>
        <a:bodyPr/>
        <a:lstStyle/>
        <a:p>
          <a:endParaRPr lang="es-ES"/>
        </a:p>
      </dgm:t>
    </dgm:pt>
    <dgm:pt modelId="{7425F3C7-D4BC-4BB6-855E-5830C30F470E}" type="pres">
      <dgm:prSet presAssocID="{DC4C4740-BD5E-4DF3-A268-DBD6EA7F34DA}" presName="Name13" presStyleLbl="parChTrans1D2" presStyleIdx="4" presStyleCnt="20"/>
      <dgm:spPr/>
      <dgm:t>
        <a:bodyPr/>
        <a:lstStyle/>
        <a:p>
          <a:endParaRPr lang="es-ES"/>
        </a:p>
      </dgm:t>
    </dgm:pt>
    <dgm:pt modelId="{FECD1620-7CCA-41F5-96CF-8EA783388AAB}" type="pres">
      <dgm:prSet presAssocID="{9EF490FB-D1B3-4EF6-A21C-9E5639595036}" presName="childText" presStyleLbl="bgAcc1" presStyleIdx="4" presStyleCnt="20">
        <dgm:presLayoutVars>
          <dgm:bulletEnabled val="1"/>
        </dgm:presLayoutVars>
      </dgm:prSet>
      <dgm:spPr/>
      <dgm:t>
        <a:bodyPr/>
        <a:lstStyle/>
        <a:p>
          <a:endParaRPr lang="es-ES"/>
        </a:p>
      </dgm:t>
    </dgm:pt>
    <dgm:pt modelId="{029F2C00-7BC1-434E-B4D7-BB96D8450892}" type="pres">
      <dgm:prSet presAssocID="{6B95A495-500F-408B-8548-1BB805CF79C4}" presName="Name13" presStyleLbl="parChTrans1D2" presStyleIdx="5" presStyleCnt="20"/>
      <dgm:spPr/>
      <dgm:t>
        <a:bodyPr/>
        <a:lstStyle/>
        <a:p>
          <a:endParaRPr lang="es-ES"/>
        </a:p>
      </dgm:t>
    </dgm:pt>
    <dgm:pt modelId="{3F1AA12F-F696-4352-9B7B-FFB5676884B6}" type="pres">
      <dgm:prSet presAssocID="{17C463BE-D225-4742-AEB8-E02B2E99358D}" presName="childText" presStyleLbl="bgAcc1" presStyleIdx="5" presStyleCnt="20">
        <dgm:presLayoutVars>
          <dgm:bulletEnabled val="1"/>
        </dgm:presLayoutVars>
      </dgm:prSet>
      <dgm:spPr/>
      <dgm:t>
        <a:bodyPr/>
        <a:lstStyle/>
        <a:p>
          <a:endParaRPr lang="es-ES"/>
        </a:p>
      </dgm:t>
    </dgm:pt>
    <dgm:pt modelId="{7752B344-2326-4501-862E-75F3B6F71AB0}" type="pres">
      <dgm:prSet presAssocID="{8543264C-E433-4C42-85C0-88DCD8E43D5C}" presName="Name13" presStyleLbl="parChTrans1D2" presStyleIdx="6" presStyleCnt="20"/>
      <dgm:spPr/>
      <dgm:t>
        <a:bodyPr/>
        <a:lstStyle/>
        <a:p>
          <a:endParaRPr lang="es-ES"/>
        </a:p>
      </dgm:t>
    </dgm:pt>
    <dgm:pt modelId="{44DD9A8B-6F1A-4DB5-84C1-A9B65BB2A3C7}" type="pres">
      <dgm:prSet presAssocID="{70F82C9B-F108-410D-873B-0622DB9E9607}" presName="childText" presStyleLbl="bgAcc1" presStyleIdx="6" presStyleCnt="20">
        <dgm:presLayoutVars>
          <dgm:bulletEnabled val="1"/>
        </dgm:presLayoutVars>
      </dgm:prSet>
      <dgm:spPr/>
      <dgm:t>
        <a:bodyPr/>
        <a:lstStyle/>
        <a:p>
          <a:endParaRPr lang="es-ES"/>
        </a:p>
      </dgm:t>
    </dgm:pt>
    <dgm:pt modelId="{6EF051B6-BF0E-48CD-83F3-4702A0C20C50}" type="pres">
      <dgm:prSet presAssocID="{22436DCC-4732-4542-B3DD-5F5671BC48A4}" presName="root" presStyleCnt="0"/>
      <dgm:spPr/>
    </dgm:pt>
    <dgm:pt modelId="{49C375CD-943A-45B4-B58E-5116EB561E88}" type="pres">
      <dgm:prSet presAssocID="{22436DCC-4732-4542-B3DD-5F5671BC48A4}" presName="rootComposite" presStyleCnt="0"/>
      <dgm:spPr/>
    </dgm:pt>
    <dgm:pt modelId="{D92362FB-A7D4-465C-8C33-184B49374CBA}" type="pres">
      <dgm:prSet presAssocID="{22436DCC-4732-4542-B3DD-5F5671BC48A4}" presName="rootText" presStyleLbl="node1" presStyleIdx="1" presStyleCnt="3"/>
      <dgm:spPr/>
      <dgm:t>
        <a:bodyPr/>
        <a:lstStyle/>
        <a:p>
          <a:endParaRPr lang="es-ES"/>
        </a:p>
      </dgm:t>
    </dgm:pt>
    <dgm:pt modelId="{0431CFE5-F0AC-4A3B-B559-3BD068FC7D78}" type="pres">
      <dgm:prSet presAssocID="{22436DCC-4732-4542-B3DD-5F5671BC48A4}" presName="rootConnector" presStyleLbl="node1" presStyleIdx="1" presStyleCnt="3"/>
      <dgm:spPr/>
      <dgm:t>
        <a:bodyPr/>
        <a:lstStyle/>
        <a:p>
          <a:endParaRPr lang="es-ES"/>
        </a:p>
      </dgm:t>
    </dgm:pt>
    <dgm:pt modelId="{E0DF538B-E716-4772-98E1-894967351D9A}" type="pres">
      <dgm:prSet presAssocID="{22436DCC-4732-4542-B3DD-5F5671BC48A4}" presName="childShape" presStyleCnt="0"/>
      <dgm:spPr/>
    </dgm:pt>
    <dgm:pt modelId="{3FBC265D-0EBD-462A-929F-CE45D179D933}" type="pres">
      <dgm:prSet presAssocID="{B6BD9149-01D1-4313-9BC8-D8F265CCEE66}" presName="Name13" presStyleLbl="parChTrans1D2" presStyleIdx="7" presStyleCnt="20"/>
      <dgm:spPr/>
      <dgm:t>
        <a:bodyPr/>
        <a:lstStyle/>
        <a:p>
          <a:endParaRPr lang="es-ES"/>
        </a:p>
      </dgm:t>
    </dgm:pt>
    <dgm:pt modelId="{ECADE546-4826-4D13-8E3D-3DF72D3585BE}" type="pres">
      <dgm:prSet presAssocID="{3BB1850B-B2B3-4C91-A2E5-2B93776ADD1F}" presName="childText" presStyleLbl="bgAcc1" presStyleIdx="7" presStyleCnt="20">
        <dgm:presLayoutVars>
          <dgm:bulletEnabled val="1"/>
        </dgm:presLayoutVars>
      </dgm:prSet>
      <dgm:spPr/>
      <dgm:t>
        <a:bodyPr/>
        <a:lstStyle/>
        <a:p>
          <a:endParaRPr lang="es-ES"/>
        </a:p>
      </dgm:t>
    </dgm:pt>
    <dgm:pt modelId="{C7E8FA6C-AD1F-42EB-AC22-E640383D38BB}" type="pres">
      <dgm:prSet presAssocID="{347BA2A3-8B6D-4826-AB79-1687F5EBB44A}" presName="Name13" presStyleLbl="parChTrans1D2" presStyleIdx="8" presStyleCnt="20"/>
      <dgm:spPr/>
      <dgm:t>
        <a:bodyPr/>
        <a:lstStyle/>
        <a:p>
          <a:endParaRPr lang="es-ES"/>
        </a:p>
      </dgm:t>
    </dgm:pt>
    <dgm:pt modelId="{3C8EAF2C-4A63-4A54-99AD-120ED9E67D19}" type="pres">
      <dgm:prSet presAssocID="{88430E29-03C6-4F26-A090-2D63447DB363}" presName="childText" presStyleLbl="bgAcc1" presStyleIdx="8" presStyleCnt="20">
        <dgm:presLayoutVars>
          <dgm:bulletEnabled val="1"/>
        </dgm:presLayoutVars>
      </dgm:prSet>
      <dgm:spPr/>
      <dgm:t>
        <a:bodyPr/>
        <a:lstStyle/>
        <a:p>
          <a:endParaRPr lang="es-ES"/>
        </a:p>
      </dgm:t>
    </dgm:pt>
    <dgm:pt modelId="{7D9AEF8E-C450-43E4-BADC-F44A56EC5BEB}" type="pres">
      <dgm:prSet presAssocID="{8CF4E947-4DC8-42A1-ADA0-D5487173C5E6}" presName="Name13" presStyleLbl="parChTrans1D2" presStyleIdx="9" presStyleCnt="20"/>
      <dgm:spPr/>
      <dgm:t>
        <a:bodyPr/>
        <a:lstStyle/>
        <a:p>
          <a:endParaRPr lang="es-ES"/>
        </a:p>
      </dgm:t>
    </dgm:pt>
    <dgm:pt modelId="{D9AF76CE-EB18-4546-B1DD-82E044AD2F06}" type="pres">
      <dgm:prSet presAssocID="{93C2E961-5D20-4B37-9BA7-F24B59D88B95}" presName="childText" presStyleLbl="bgAcc1" presStyleIdx="9" presStyleCnt="20">
        <dgm:presLayoutVars>
          <dgm:bulletEnabled val="1"/>
        </dgm:presLayoutVars>
      </dgm:prSet>
      <dgm:spPr/>
      <dgm:t>
        <a:bodyPr/>
        <a:lstStyle/>
        <a:p>
          <a:endParaRPr lang="es-ES"/>
        </a:p>
      </dgm:t>
    </dgm:pt>
    <dgm:pt modelId="{20C23CCE-395F-4C97-9B1A-6467E705D576}" type="pres">
      <dgm:prSet presAssocID="{77A4933E-7EDE-4FAA-B467-A1F616A79008}" presName="Name13" presStyleLbl="parChTrans1D2" presStyleIdx="10" presStyleCnt="20"/>
      <dgm:spPr/>
      <dgm:t>
        <a:bodyPr/>
        <a:lstStyle/>
        <a:p>
          <a:endParaRPr lang="es-ES"/>
        </a:p>
      </dgm:t>
    </dgm:pt>
    <dgm:pt modelId="{6E21B030-F86D-4776-B2F3-9C8EA528A1F3}" type="pres">
      <dgm:prSet presAssocID="{6FDB209A-3181-48C3-9080-FA506B7B2300}" presName="childText" presStyleLbl="bgAcc1" presStyleIdx="10" presStyleCnt="20">
        <dgm:presLayoutVars>
          <dgm:bulletEnabled val="1"/>
        </dgm:presLayoutVars>
      </dgm:prSet>
      <dgm:spPr/>
      <dgm:t>
        <a:bodyPr/>
        <a:lstStyle/>
        <a:p>
          <a:endParaRPr lang="es-ES"/>
        </a:p>
      </dgm:t>
    </dgm:pt>
    <dgm:pt modelId="{9C3BC7B8-BEFF-4D87-87A4-AC0E5BFF6994}" type="pres">
      <dgm:prSet presAssocID="{EF72D021-9BB9-43B6-8F25-69210804AB75}" presName="Name13" presStyleLbl="parChTrans1D2" presStyleIdx="11" presStyleCnt="20"/>
      <dgm:spPr/>
      <dgm:t>
        <a:bodyPr/>
        <a:lstStyle/>
        <a:p>
          <a:endParaRPr lang="es-ES"/>
        </a:p>
      </dgm:t>
    </dgm:pt>
    <dgm:pt modelId="{1AADAACE-07F4-4BA3-9585-A9EACABEC421}" type="pres">
      <dgm:prSet presAssocID="{F1F79364-3387-46E6-BBAE-F2CA11DEFDB5}" presName="childText" presStyleLbl="bgAcc1" presStyleIdx="11" presStyleCnt="20">
        <dgm:presLayoutVars>
          <dgm:bulletEnabled val="1"/>
        </dgm:presLayoutVars>
      </dgm:prSet>
      <dgm:spPr/>
      <dgm:t>
        <a:bodyPr/>
        <a:lstStyle/>
        <a:p>
          <a:endParaRPr lang="es-ES"/>
        </a:p>
      </dgm:t>
    </dgm:pt>
    <dgm:pt modelId="{AB30E1A7-82AB-4484-8B5B-29CC231C9F61}" type="pres">
      <dgm:prSet presAssocID="{0A185329-8D2D-4D12-94FF-2D57E6250AF8}" presName="Name13" presStyleLbl="parChTrans1D2" presStyleIdx="12" presStyleCnt="20"/>
      <dgm:spPr/>
      <dgm:t>
        <a:bodyPr/>
        <a:lstStyle/>
        <a:p>
          <a:endParaRPr lang="es-ES"/>
        </a:p>
      </dgm:t>
    </dgm:pt>
    <dgm:pt modelId="{A405F445-78FE-4C7D-8958-F3B608835946}" type="pres">
      <dgm:prSet presAssocID="{0CBF30B4-8FC9-4A47-966A-588307644DDE}" presName="childText" presStyleLbl="bgAcc1" presStyleIdx="12" presStyleCnt="20">
        <dgm:presLayoutVars>
          <dgm:bulletEnabled val="1"/>
        </dgm:presLayoutVars>
      </dgm:prSet>
      <dgm:spPr/>
      <dgm:t>
        <a:bodyPr/>
        <a:lstStyle/>
        <a:p>
          <a:endParaRPr lang="es-ES"/>
        </a:p>
      </dgm:t>
    </dgm:pt>
    <dgm:pt modelId="{1E18737A-3577-472C-A61F-003E022FC91F}" type="pres">
      <dgm:prSet presAssocID="{2F61C3E6-0020-4E28-8A04-4BCC492B9154}" presName="root" presStyleCnt="0"/>
      <dgm:spPr/>
    </dgm:pt>
    <dgm:pt modelId="{D376BBFB-F8D8-4CD1-B0E5-FF64044BC752}" type="pres">
      <dgm:prSet presAssocID="{2F61C3E6-0020-4E28-8A04-4BCC492B9154}" presName="rootComposite" presStyleCnt="0"/>
      <dgm:spPr/>
    </dgm:pt>
    <dgm:pt modelId="{D4BFF20B-1530-4FA1-B9B1-06B339951C8D}" type="pres">
      <dgm:prSet presAssocID="{2F61C3E6-0020-4E28-8A04-4BCC492B9154}" presName="rootText" presStyleLbl="node1" presStyleIdx="2" presStyleCnt="3"/>
      <dgm:spPr/>
      <dgm:t>
        <a:bodyPr/>
        <a:lstStyle/>
        <a:p>
          <a:endParaRPr lang="es-ES"/>
        </a:p>
      </dgm:t>
    </dgm:pt>
    <dgm:pt modelId="{374CBDCB-EB11-42FC-9C74-D9F217FD7C40}" type="pres">
      <dgm:prSet presAssocID="{2F61C3E6-0020-4E28-8A04-4BCC492B9154}" presName="rootConnector" presStyleLbl="node1" presStyleIdx="2" presStyleCnt="3"/>
      <dgm:spPr/>
      <dgm:t>
        <a:bodyPr/>
        <a:lstStyle/>
        <a:p>
          <a:endParaRPr lang="es-ES"/>
        </a:p>
      </dgm:t>
    </dgm:pt>
    <dgm:pt modelId="{2D59CA71-EA86-4D51-B4BD-2870A909C6BF}" type="pres">
      <dgm:prSet presAssocID="{2F61C3E6-0020-4E28-8A04-4BCC492B9154}" presName="childShape" presStyleCnt="0"/>
      <dgm:spPr/>
    </dgm:pt>
    <dgm:pt modelId="{191196BB-BB9F-490E-AC2D-6FEBAF1F5028}" type="pres">
      <dgm:prSet presAssocID="{025038AD-86BF-4D69-9DD5-398607486ACD}" presName="Name13" presStyleLbl="parChTrans1D2" presStyleIdx="13" presStyleCnt="20"/>
      <dgm:spPr/>
      <dgm:t>
        <a:bodyPr/>
        <a:lstStyle/>
        <a:p>
          <a:endParaRPr lang="es-ES"/>
        </a:p>
      </dgm:t>
    </dgm:pt>
    <dgm:pt modelId="{683C9070-B779-43BC-8D71-1A8EF4062823}" type="pres">
      <dgm:prSet presAssocID="{A37FF978-A2A4-4283-B70D-234586892755}" presName="childText" presStyleLbl="bgAcc1" presStyleIdx="13" presStyleCnt="20">
        <dgm:presLayoutVars>
          <dgm:bulletEnabled val="1"/>
        </dgm:presLayoutVars>
      </dgm:prSet>
      <dgm:spPr/>
      <dgm:t>
        <a:bodyPr/>
        <a:lstStyle/>
        <a:p>
          <a:endParaRPr lang="es-ES"/>
        </a:p>
      </dgm:t>
    </dgm:pt>
    <dgm:pt modelId="{1E504146-C479-4596-A78D-0BA46BCFE31F}" type="pres">
      <dgm:prSet presAssocID="{1D40B66B-D335-4132-84F9-551F0A63FA03}" presName="Name13" presStyleLbl="parChTrans1D2" presStyleIdx="14" presStyleCnt="20"/>
      <dgm:spPr/>
      <dgm:t>
        <a:bodyPr/>
        <a:lstStyle/>
        <a:p>
          <a:endParaRPr lang="es-ES"/>
        </a:p>
      </dgm:t>
    </dgm:pt>
    <dgm:pt modelId="{D2FFAC78-2BD5-448C-8928-12BFF6AD3223}" type="pres">
      <dgm:prSet presAssocID="{2EB564DE-9387-48D0-B8FC-D1785A3FE8F1}" presName="childText" presStyleLbl="bgAcc1" presStyleIdx="14" presStyleCnt="20">
        <dgm:presLayoutVars>
          <dgm:bulletEnabled val="1"/>
        </dgm:presLayoutVars>
      </dgm:prSet>
      <dgm:spPr/>
      <dgm:t>
        <a:bodyPr/>
        <a:lstStyle/>
        <a:p>
          <a:endParaRPr lang="es-ES"/>
        </a:p>
      </dgm:t>
    </dgm:pt>
    <dgm:pt modelId="{D38A3ADF-F748-4910-94C1-0B8D0B695963}" type="pres">
      <dgm:prSet presAssocID="{CD7FBB7F-54A8-4015-9A76-8D2444ABA0C4}" presName="Name13" presStyleLbl="parChTrans1D2" presStyleIdx="15" presStyleCnt="20"/>
      <dgm:spPr/>
      <dgm:t>
        <a:bodyPr/>
        <a:lstStyle/>
        <a:p>
          <a:endParaRPr lang="es-ES"/>
        </a:p>
      </dgm:t>
    </dgm:pt>
    <dgm:pt modelId="{4EF0DFCC-2262-430A-A119-D004C64DEEDE}" type="pres">
      <dgm:prSet presAssocID="{F9FC8E27-5EDE-4482-94FD-33D8AB2C5823}" presName="childText" presStyleLbl="bgAcc1" presStyleIdx="15" presStyleCnt="20">
        <dgm:presLayoutVars>
          <dgm:bulletEnabled val="1"/>
        </dgm:presLayoutVars>
      </dgm:prSet>
      <dgm:spPr/>
      <dgm:t>
        <a:bodyPr/>
        <a:lstStyle/>
        <a:p>
          <a:endParaRPr lang="es-ES"/>
        </a:p>
      </dgm:t>
    </dgm:pt>
    <dgm:pt modelId="{08175940-1149-4C03-8F27-D6A1BF64AA02}" type="pres">
      <dgm:prSet presAssocID="{F65DC3BA-3883-44C9-8D1D-487B96BF9547}" presName="Name13" presStyleLbl="parChTrans1D2" presStyleIdx="16" presStyleCnt="20"/>
      <dgm:spPr/>
      <dgm:t>
        <a:bodyPr/>
        <a:lstStyle/>
        <a:p>
          <a:endParaRPr lang="es-ES"/>
        </a:p>
      </dgm:t>
    </dgm:pt>
    <dgm:pt modelId="{9F8F78A4-9E42-4619-A8CF-AB2960529F37}" type="pres">
      <dgm:prSet presAssocID="{7BD754A4-5E31-40BB-9800-3800C1450474}" presName="childText" presStyleLbl="bgAcc1" presStyleIdx="16" presStyleCnt="20">
        <dgm:presLayoutVars>
          <dgm:bulletEnabled val="1"/>
        </dgm:presLayoutVars>
      </dgm:prSet>
      <dgm:spPr/>
      <dgm:t>
        <a:bodyPr/>
        <a:lstStyle/>
        <a:p>
          <a:endParaRPr lang="es-ES"/>
        </a:p>
      </dgm:t>
    </dgm:pt>
    <dgm:pt modelId="{814038E8-ACB2-41CE-BBDF-8F2BE70D162E}" type="pres">
      <dgm:prSet presAssocID="{38BA0ADA-8024-4255-9D54-059799CB60FF}" presName="Name13" presStyleLbl="parChTrans1D2" presStyleIdx="17" presStyleCnt="20"/>
      <dgm:spPr/>
      <dgm:t>
        <a:bodyPr/>
        <a:lstStyle/>
        <a:p>
          <a:endParaRPr lang="es-ES"/>
        </a:p>
      </dgm:t>
    </dgm:pt>
    <dgm:pt modelId="{499D9028-5B92-4B5F-8EB6-FD2FA58FF4D0}" type="pres">
      <dgm:prSet presAssocID="{DD8A36FE-AA59-4EC0-A345-A263E80CC955}" presName="childText" presStyleLbl="bgAcc1" presStyleIdx="17" presStyleCnt="20">
        <dgm:presLayoutVars>
          <dgm:bulletEnabled val="1"/>
        </dgm:presLayoutVars>
      </dgm:prSet>
      <dgm:spPr/>
      <dgm:t>
        <a:bodyPr/>
        <a:lstStyle/>
        <a:p>
          <a:endParaRPr lang="es-ES"/>
        </a:p>
      </dgm:t>
    </dgm:pt>
    <dgm:pt modelId="{9C51A175-0336-43C2-9E81-BC10E1B5D76B}" type="pres">
      <dgm:prSet presAssocID="{9B4E83E7-1858-461C-9FA1-3FA99EBA9099}" presName="Name13" presStyleLbl="parChTrans1D2" presStyleIdx="18" presStyleCnt="20"/>
      <dgm:spPr/>
      <dgm:t>
        <a:bodyPr/>
        <a:lstStyle/>
        <a:p>
          <a:endParaRPr lang="es-ES"/>
        </a:p>
      </dgm:t>
    </dgm:pt>
    <dgm:pt modelId="{AE6464B3-0AC4-44AA-9E5F-F3A293CC196E}" type="pres">
      <dgm:prSet presAssocID="{991164AC-D8D4-4B1E-AC77-6031D3CE8C47}" presName="childText" presStyleLbl="bgAcc1" presStyleIdx="18" presStyleCnt="20">
        <dgm:presLayoutVars>
          <dgm:bulletEnabled val="1"/>
        </dgm:presLayoutVars>
      </dgm:prSet>
      <dgm:spPr/>
      <dgm:t>
        <a:bodyPr/>
        <a:lstStyle/>
        <a:p>
          <a:endParaRPr lang="es-ES"/>
        </a:p>
      </dgm:t>
    </dgm:pt>
    <dgm:pt modelId="{CFD9ADA7-F85D-4246-83BF-701A658D9D8F}" type="pres">
      <dgm:prSet presAssocID="{31D39B2F-EC6C-4D61-BE7F-121EFF5060BB}" presName="Name13" presStyleLbl="parChTrans1D2" presStyleIdx="19" presStyleCnt="20"/>
      <dgm:spPr/>
      <dgm:t>
        <a:bodyPr/>
        <a:lstStyle/>
        <a:p>
          <a:endParaRPr lang="es-ES"/>
        </a:p>
      </dgm:t>
    </dgm:pt>
    <dgm:pt modelId="{B1B8B73E-03A4-4E79-B6C7-87875255F5B8}" type="pres">
      <dgm:prSet presAssocID="{E9A9A553-71F9-47C5-9C2A-489FB7F935CE}" presName="childText" presStyleLbl="bgAcc1" presStyleIdx="19" presStyleCnt="20">
        <dgm:presLayoutVars>
          <dgm:bulletEnabled val="1"/>
        </dgm:presLayoutVars>
      </dgm:prSet>
      <dgm:spPr/>
      <dgm:t>
        <a:bodyPr/>
        <a:lstStyle/>
        <a:p>
          <a:endParaRPr lang="es-ES"/>
        </a:p>
      </dgm:t>
    </dgm:pt>
  </dgm:ptLst>
  <dgm:cxnLst>
    <dgm:cxn modelId="{13EE40F3-EFEA-4CE9-93E5-1674B3D0CD6C}" type="presOf" srcId="{8CF4E947-4DC8-42A1-ADA0-D5487173C5E6}" destId="{7D9AEF8E-C450-43E4-BADC-F44A56EC5BEB}" srcOrd="0" destOrd="0" presId="urn:microsoft.com/office/officeart/2005/8/layout/hierarchy3"/>
    <dgm:cxn modelId="{9D584DA2-FBED-48E1-BCF5-A9F20EFA2018}" type="presOf" srcId="{22436DCC-4732-4542-B3DD-5F5671BC48A4}" destId="{0431CFE5-F0AC-4A3B-B559-3BD068FC7D78}" srcOrd="1" destOrd="0" presId="urn:microsoft.com/office/officeart/2005/8/layout/hierarchy3"/>
    <dgm:cxn modelId="{F85DC09B-4A3C-4334-9C96-810B6322ADA9}" type="presOf" srcId="{9EF490FB-D1B3-4EF6-A21C-9E5639595036}" destId="{FECD1620-7CCA-41F5-96CF-8EA783388AAB}" srcOrd="0" destOrd="0" presId="urn:microsoft.com/office/officeart/2005/8/layout/hierarchy3"/>
    <dgm:cxn modelId="{D852F2E4-836E-4E64-AC87-0F1CA5A6E094}" srcId="{2F61C3E6-0020-4E28-8A04-4BCC492B9154}" destId="{F9FC8E27-5EDE-4482-94FD-33D8AB2C5823}" srcOrd="2" destOrd="0" parTransId="{CD7FBB7F-54A8-4015-9A76-8D2444ABA0C4}" sibTransId="{96213D5B-E634-4136-9B03-189DCB05C3B1}"/>
    <dgm:cxn modelId="{BE199297-AF90-4D34-A895-27FB6F8EB0B0}" srcId="{2F61C3E6-0020-4E28-8A04-4BCC492B9154}" destId="{DD8A36FE-AA59-4EC0-A345-A263E80CC955}" srcOrd="4" destOrd="0" parTransId="{38BA0ADA-8024-4255-9D54-059799CB60FF}" sibTransId="{DF51A494-E3DD-442C-8511-6E707E18E73D}"/>
    <dgm:cxn modelId="{6CE30DB2-FCFD-494F-86D8-35154263215C}" type="presOf" srcId="{88430E29-03C6-4F26-A090-2D63447DB363}" destId="{3C8EAF2C-4A63-4A54-99AD-120ED9E67D19}" srcOrd="0" destOrd="0" presId="urn:microsoft.com/office/officeart/2005/8/layout/hierarchy3"/>
    <dgm:cxn modelId="{78537C6D-27A4-4E0B-AD18-499E8DBBE98C}" srcId="{0A0218CC-5AE5-4A30-846D-F751553FB101}" destId="{22436DCC-4732-4542-B3DD-5F5671BC48A4}" srcOrd="1" destOrd="0" parTransId="{32ED9A9A-76B7-40FA-BAD3-591E6946913D}" sibTransId="{4DB9892A-2EF9-4517-AE0F-3663060C2A41}"/>
    <dgm:cxn modelId="{771F17F3-7EE0-4DBA-B2DE-19B9927DE744}" srcId="{2F61C3E6-0020-4E28-8A04-4BCC492B9154}" destId="{E9A9A553-71F9-47C5-9C2A-489FB7F935CE}" srcOrd="6" destOrd="0" parTransId="{31D39B2F-EC6C-4D61-BE7F-121EFF5060BB}" sibTransId="{808E9583-8D2A-4272-8B53-BA33C919BAD9}"/>
    <dgm:cxn modelId="{51A47707-207F-4203-84B2-1F379F0B8712}" type="presOf" srcId="{97457CB2-89C1-41A8-9E05-B96789E2A7E3}" destId="{3CF37FC2-DEC7-4BE2-AAB1-830B76ED69EB}" srcOrd="0" destOrd="0" presId="urn:microsoft.com/office/officeart/2005/8/layout/hierarchy3"/>
    <dgm:cxn modelId="{C70BDDAF-740A-48A3-84E6-36434495FB3D}" srcId="{22436DCC-4732-4542-B3DD-5F5671BC48A4}" destId="{93C2E961-5D20-4B37-9BA7-F24B59D88B95}" srcOrd="2" destOrd="0" parTransId="{8CF4E947-4DC8-42A1-ADA0-D5487173C5E6}" sibTransId="{90D00F3C-4286-4D10-AC6D-E83D6EA198F6}"/>
    <dgm:cxn modelId="{F2FEA808-73CC-4828-9601-5939E414AB9E}" type="presOf" srcId="{9B4E83E7-1858-461C-9FA1-3FA99EBA9099}" destId="{9C51A175-0336-43C2-9E81-BC10E1B5D76B}" srcOrd="0" destOrd="0" presId="urn:microsoft.com/office/officeart/2005/8/layout/hierarchy3"/>
    <dgm:cxn modelId="{4AEC4FFD-FFF1-4BDC-9741-F9F701ED3D06}" srcId="{0A0218CC-5AE5-4A30-846D-F751553FB101}" destId="{2F61C3E6-0020-4E28-8A04-4BCC492B9154}" srcOrd="2" destOrd="0" parTransId="{519B88A9-49C9-45CD-8C4F-1D2388388879}" sibTransId="{1E601534-9209-4C00-AC7B-ECB6884870BD}"/>
    <dgm:cxn modelId="{2E811E7B-6E9D-4DDF-A739-020911B794BB}" type="presOf" srcId="{025038AD-86BF-4D69-9DD5-398607486ACD}" destId="{191196BB-BB9F-490E-AC2D-6FEBAF1F5028}" srcOrd="0" destOrd="0" presId="urn:microsoft.com/office/officeart/2005/8/layout/hierarchy3"/>
    <dgm:cxn modelId="{C80DD8A7-0DDA-4B0C-B2E9-48618401EEE9}" srcId="{0A0218CC-5AE5-4A30-846D-F751553FB101}" destId="{97457CB2-89C1-41A8-9E05-B96789E2A7E3}" srcOrd="0" destOrd="0" parTransId="{4770ACE6-E51B-4694-85F6-9940C2ACC80B}" sibTransId="{8781527F-54B2-47C6-B593-0CBFE6B5B1D1}"/>
    <dgm:cxn modelId="{3E1CC669-9F50-400D-93F5-E97C66297CBF}" type="presOf" srcId="{F9FC8E27-5EDE-4482-94FD-33D8AB2C5823}" destId="{4EF0DFCC-2262-430A-A119-D004C64DEEDE}" srcOrd="0" destOrd="0" presId="urn:microsoft.com/office/officeart/2005/8/layout/hierarchy3"/>
    <dgm:cxn modelId="{83445B59-3181-40FD-BB2F-864153226C0B}" type="presOf" srcId="{7BD754A4-5E31-40BB-9800-3800C1450474}" destId="{9F8F78A4-9E42-4619-A8CF-AB2960529F37}" srcOrd="0" destOrd="0" presId="urn:microsoft.com/office/officeart/2005/8/layout/hierarchy3"/>
    <dgm:cxn modelId="{2E7DE30D-2BE1-42D7-AC12-C58150E3FC76}" srcId="{22436DCC-4732-4542-B3DD-5F5671BC48A4}" destId="{0CBF30B4-8FC9-4A47-966A-588307644DDE}" srcOrd="5" destOrd="0" parTransId="{0A185329-8D2D-4D12-94FF-2D57E6250AF8}" sibTransId="{F2764B01-FD83-419B-934A-97EAC30FB084}"/>
    <dgm:cxn modelId="{B20052BF-8C22-4310-8A3E-F94814B14AF0}" type="presOf" srcId="{1D40B66B-D335-4132-84F9-551F0A63FA03}" destId="{1E504146-C479-4596-A78D-0BA46BCFE31F}" srcOrd="0" destOrd="0" presId="urn:microsoft.com/office/officeart/2005/8/layout/hierarchy3"/>
    <dgm:cxn modelId="{E47D707C-2DAB-44D6-95BA-5808DE4B3CE7}" srcId="{22436DCC-4732-4542-B3DD-5F5671BC48A4}" destId="{F1F79364-3387-46E6-BBAE-F2CA11DEFDB5}" srcOrd="4" destOrd="0" parTransId="{EF72D021-9BB9-43B6-8F25-69210804AB75}" sibTransId="{35ACCFD5-E92D-49B4-862D-52EDAD7EB2F5}"/>
    <dgm:cxn modelId="{43AA4514-06F5-4A3F-9E31-ADBE7D50DD34}" type="presOf" srcId="{46569AB0-2BE5-49B5-964D-5EF0E7F50B83}" destId="{7E2A7A84-7D5B-4481-9A80-C2F42F846F48}" srcOrd="0" destOrd="0" presId="urn:microsoft.com/office/officeart/2005/8/layout/hierarchy3"/>
    <dgm:cxn modelId="{BCCA706E-87CF-4D90-8726-BD5E4CDBC2D2}" type="presOf" srcId="{0CBF30B4-8FC9-4A47-966A-588307644DDE}" destId="{A405F445-78FE-4C7D-8958-F3B608835946}" srcOrd="0" destOrd="0" presId="urn:microsoft.com/office/officeart/2005/8/layout/hierarchy3"/>
    <dgm:cxn modelId="{19FE098D-E03A-46D3-A60B-3D2DBF428657}" srcId="{2F61C3E6-0020-4E28-8A04-4BCC492B9154}" destId="{2EB564DE-9387-48D0-B8FC-D1785A3FE8F1}" srcOrd="1" destOrd="0" parTransId="{1D40B66B-D335-4132-84F9-551F0A63FA03}" sibTransId="{B9E9D7D4-BF19-4944-8C1B-A7F4BF41A38A}"/>
    <dgm:cxn modelId="{9812B002-8B28-4F9C-9480-28DFEDC0B19F}" srcId="{2F61C3E6-0020-4E28-8A04-4BCC492B9154}" destId="{7BD754A4-5E31-40BB-9800-3800C1450474}" srcOrd="3" destOrd="0" parTransId="{F65DC3BA-3883-44C9-8D1D-487B96BF9547}" sibTransId="{2B29E8B6-8AFE-410B-B338-BECDA96B3B36}"/>
    <dgm:cxn modelId="{67090C19-513D-4AD8-9B35-713BE321F909}" srcId="{2F61C3E6-0020-4E28-8A04-4BCC492B9154}" destId="{991164AC-D8D4-4B1E-AC77-6031D3CE8C47}" srcOrd="5" destOrd="0" parTransId="{9B4E83E7-1858-461C-9FA1-3FA99EBA9099}" sibTransId="{0DBF570E-962E-4977-BA6C-BE73F95AD8B8}"/>
    <dgm:cxn modelId="{AB67DE95-18D7-4C61-A3CB-4A2CB39D930C}" type="presOf" srcId="{AF725CE9-EB42-411D-B9E6-95C24F320C0F}" destId="{B064CCD2-AF22-4721-B96A-0B51A380BE29}" srcOrd="0" destOrd="0" presId="urn:microsoft.com/office/officeart/2005/8/layout/hierarchy3"/>
    <dgm:cxn modelId="{B816C9F6-F8BD-4BE7-A7FB-8340431D0D10}" type="presOf" srcId="{93C2E961-5D20-4B37-9BA7-F24B59D88B95}" destId="{D9AF76CE-EB18-4546-B1DD-82E044AD2F06}" srcOrd="0" destOrd="0" presId="urn:microsoft.com/office/officeart/2005/8/layout/hierarchy3"/>
    <dgm:cxn modelId="{D8DFFD69-889F-4129-8932-55B454CACA58}" type="presOf" srcId="{F1F79364-3387-46E6-BBAE-F2CA11DEFDB5}" destId="{1AADAACE-07F4-4BA3-9585-A9EACABEC421}" srcOrd="0" destOrd="0" presId="urn:microsoft.com/office/officeart/2005/8/layout/hierarchy3"/>
    <dgm:cxn modelId="{F3C9DF84-D1C7-49DE-96AA-98515E712CAC}" type="presOf" srcId="{CD7FBB7F-54A8-4015-9A76-8D2444ABA0C4}" destId="{D38A3ADF-F748-4910-94C1-0B8D0B695963}" srcOrd="0" destOrd="0" presId="urn:microsoft.com/office/officeart/2005/8/layout/hierarchy3"/>
    <dgm:cxn modelId="{11937CDC-4690-4E20-AE9E-34E8F1F970FC}" srcId="{97457CB2-89C1-41A8-9E05-B96789E2A7E3}" destId="{70F82C9B-F108-410D-873B-0622DB9E9607}" srcOrd="6" destOrd="0" parTransId="{8543264C-E433-4C42-85C0-88DCD8E43D5C}" sibTransId="{80DD2F85-5F9A-47F2-AC42-6CA6F520BDEA}"/>
    <dgm:cxn modelId="{9F0562DC-6C6A-4FE1-AE59-C1DD52674D0B}" type="presOf" srcId="{F983D613-4AB7-401D-B226-3F7177ABC5C4}" destId="{2BE5BC65-1C7C-4AAE-8E67-E5564BF6D5CF}" srcOrd="0" destOrd="0" presId="urn:microsoft.com/office/officeart/2005/8/layout/hierarchy3"/>
    <dgm:cxn modelId="{F6B8627D-8C52-46F6-A9E0-E74F8DF7B123}" type="presOf" srcId="{22436DCC-4732-4542-B3DD-5F5671BC48A4}" destId="{D92362FB-A7D4-465C-8C33-184B49374CBA}" srcOrd="0" destOrd="0" presId="urn:microsoft.com/office/officeart/2005/8/layout/hierarchy3"/>
    <dgm:cxn modelId="{C6C11C94-A4A7-4BF7-82AF-E3CF46E1DDED}" srcId="{22436DCC-4732-4542-B3DD-5F5671BC48A4}" destId="{3BB1850B-B2B3-4C91-A2E5-2B93776ADD1F}" srcOrd="0" destOrd="0" parTransId="{B6BD9149-01D1-4313-9BC8-D8F265CCEE66}" sibTransId="{13B59C55-191F-470C-B069-4EA7C4B2796F}"/>
    <dgm:cxn modelId="{261407F8-2FEC-4333-BB2B-22BD7646687A}" type="presOf" srcId="{A37FF978-A2A4-4283-B70D-234586892755}" destId="{683C9070-B779-43BC-8D71-1A8EF4062823}" srcOrd="0" destOrd="0" presId="urn:microsoft.com/office/officeart/2005/8/layout/hierarchy3"/>
    <dgm:cxn modelId="{734CF7C0-379E-41C0-A390-71563FB0F559}" type="presOf" srcId="{77A4933E-7EDE-4FAA-B467-A1F616A79008}" destId="{20C23CCE-395F-4C97-9B1A-6467E705D576}" srcOrd="0" destOrd="0" presId="urn:microsoft.com/office/officeart/2005/8/layout/hierarchy3"/>
    <dgm:cxn modelId="{35E7CBD5-1D9D-44FA-A1FB-B95360324263}" srcId="{2F61C3E6-0020-4E28-8A04-4BCC492B9154}" destId="{A37FF978-A2A4-4283-B70D-234586892755}" srcOrd="0" destOrd="0" parTransId="{025038AD-86BF-4D69-9DD5-398607486ACD}" sibTransId="{E9CA6453-3AD5-41CE-BC7F-EDD1107795A4}"/>
    <dgm:cxn modelId="{90EE444B-80BC-4524-A88C-4C7AA9EB4F1F}" srcId="{97457CB2-89C1-41A8-9E05-B96789E2A7E3}" destId="{46569AB0-2BE5-49B5-964D-5EF0E7F50B83}" srcOrd="2" destOrd="0" parTransId="{10D6B5A1-20ED-4D18-B2B2-008A86CEED3D}" sibTransId="{5870C6D1-4AA7-48D8-B178-958B62F0D61E}"/>
    <dgm:cxn modelId="{FA7ED156-E69D-419D-873D-27C02514EC4B}" type="presOf" srcId="{6B95A495-500F-408B-8548-1BB805CF79C4}" destId="{029F2C00-7BC1-434E-B4D7-BB96D8450892}" srcOrd="0" destOrd="0" presId="urn:microsoft.com/office/officeart/2005/8/layout/hierarchy3"/>
    <dgm:cxn modelId="{1EC5499C-C4D8-4451-9384-4463128020D2}" type="presOf" srcId="{2F61C3E6-0020-4E28-8A04-4BCC492B9154}" destId="{374CBDCB-EB11-42FC-9C74-D9F217FD7C40}" srcOrd="1" destOrd="0" presId="urn:microsoft.com/office/officeart/2005/8/layout/hierarchy3"/>
    <dgm:cxn modelId="{86470208-4880-4601-BECE-E997BDB0933E}" type="presOf" srcId="{DC4C4740-BD5E-4DF3-A268-DBD6EA7F34DA}" destId="{7425F3C7-D4BC-4BB6-855E-5830C30F470E}" srcOrd="0" destOrd="0" presId="urn:microsoft.com/office/officeart/2005/8/layout/hierarchy3"/>
    <dgm:cxn modelId="{35293406-D2C2-46F2-A77E-C4A1154DC4E1}" type="presOf" srcId="{F65DC3BA-3883-44C9-8D1D-487B96BF9547}" destId="{08175940-1149-4C03-8F27-D6A1BF64AA02}" srcOrd="0" destOrd="0" presId="urn:microsoft.com/office/officeart/2005/8/layout/hierarchy3"/>
    <dgm:cxn modelId="{806C8F3F-DA15-4A68-8D8F-49253C4569E9}" type="presOf" srcId="{991164AC-D8D4-4B1E-AC77-6031D3CE8C47}" destId="{AE6464B3-0AC4-44AA-9E5F-F3A293CC196E}" srcOrd="0" destOrd="0" presId="urn:microsoft.com/office/officeart/2005/8/layout/hierarchy3"/>
    <dgm:cxn modelId="{52B08858-27C5-4196-B116-C32B65D28F13}" srcId="{97457CB2-89C1-41A8-9E05-B96789E2A7E3}" destId="{9EF490FB-D1B3-4EF6-A21C-9E5639595036}" srcOrd="4" destOrd="0" parTransId="{DC4C4740-BD5E-4DF3-A268-DBD6EA7F34DA}" sibTransId="{AF78F9D5-0B1F-4DB7-80E2-915870F1FBBF}"/>
    <dgm:cxn modelId="{5475F59D-BAAE-40C8-8F79-123B508522D5}" type="presOf" srcId="{DD8A36FE-AA59-4EC0-A345-A263E80CC955}" destId="{499D9028-5B92-4B5F-8EB6-FD2FA58FF4D0}" srcOrd="0" destOrd="0" presId="urn:microsoft.com/office/officeart/2005/8/layout/hierarchy3"/>
    <dgm:cxn modelId="{3C996204-589A-4DAA-83FE-650D4A48F819}" srcId="{22436DCC-4732-4542-B3DD-5F5671BC48A4}" destId="{6FDB209A-3181-48C3-9080-FA506B7B2300}" srcOrd="3" destOrd="0" parTransId="{77A4933E-7EDE-4FAA-B467-A1F616A79008}" sibTransId="{5B7781E5-E53D-4846-9B50-01F405D1F9C6}"/>
    <dgm:cxn modelId="{4359866B-5496-4890-8D8A-C2814BE90B28}" type="presOf" srcId="{8543264C-E433-4C42-85C0-88DCD8E43D5C}" destId="{7752B344-2326-4501-862E-75F3B6F71AB0}" srcOrd="0" destOrd="0" presId="urn:microsoft.com/office/officeart/2005/8/layout/hierarchy3"/>
    <dgm:cxn modelId="{BF6BBCEC-AC15-418A-8A6A-F25CE4496C98}" type="presOf" srcId="{347BA2A3-8B6D-4826-AB79-1687F5EBB44A}" destId="{C7E8FA6C-AD1F-42EB-AC22-E640383D38BB}" srcOrd="0" destOrd="0" presId="urn:microsoft.com/office/officeart/2005/8/layout/hierarchy3"/>
    <dgm:cxn modelId="{0981B4AD-0484-408F-991E-CAF8E3673091}" type="presOf" srcId="{EF72D021-9BB9-43B6-8F25-69210804AB75}" destId="{9C3BC7B8-BEFF-4D87-87A4-AC0E5BFF6994}" srcOrd="0" destOrd="0" presId="urn:microsoft.com/office/officeart/2005/8/layout/hierarchy3"/>
    <dgm:cxn modelId="{9779A0E5-EB8F-4F0E-824A-214C0A311E09}" type="presOf" srcId="{E9A9A553-71F9-47C5-9C2A-489FB7F935CE}" destId="{B1B8B73E-03A4-4E79-B6C7-87875255F5B8}" srcOrd="0" destOrd="0" presId="urn:microsoft.com/office/officeart/2005/8/layout/hierarchy3"/>
    <dgm:cxn modelId="{D85F42E8-995F-4E33-B0F3-3FBC6A0405F9}" type="presOf" srcId="{0A0218CC-5AE5-4A30-846D-F751553FB101}" destId="{8A7EFD6A-A6B6-40B9-BB09-914CA0C80011}" srcOrd="0" destOrd="0" presId="urn:microsoft.com/office/officeart/2005/8/layout/hierarchy3"/>
    <dgm:cxn modelId="{B1889DB3-16D2-4CED-9258-F6D928C00124}" type="presOf" srcId="{2EB564DE-9387-48D0-B8FC-D1785A3FE8F1}" destId="{D2FFAC78-2BD5-448C-8928-12BFF6AD3223}" srcOrd="0" destOrd="0" presId="urn:microsoft.com/office/officeart/2005/8/layout/hierarchy3"/>
    <dgm:cxn modelId="{526A4A99-0D4F-4D75-B440-1B7B4EDC06F8}" type="presOf" srcId="{1492C24C-06C3-4954-9407-7AA6B7BFE4C1}" destId="{0B3F0FE9-39CA-4E06-AA08-6520C9D47B34}" srcOrd="0" destOrd="0" presId="urn:microsoft.com/office/officeart/2005/8/layout/hierarchy3"/>
    <dgm:cxn modelId="{22C817F3-4A89-4415-913F-0F5F463AD345}" type="presOf" srcId="{2F61C3E6-0020-4E28-8A04-4BCC492B9154}" destId="{D4BFF20B-1530-4FA1-B9B1-06B339951C8D}" srcOrd="0" destOrd="0" presId="urn:microsoft.com/office/officeart/2005/8/layout/hierarchy3"/>
    <dgm:cxn modelId="{04BB587E-6DC2-4387-8D3E-D6EDAA93FF17}" type="presOf" srcId="{10D6B5A1-20ED-4D18-B2B2-008A86CEED3D}" destId="{75DADFC7-4F08-42A0-8D0E-F30C7FE47950}" srcOrd="0" destOrd="0" presId="urn:microsoft.com/office/officeart/2005/8/layout/hierarchy3"/>
    <dgm:cxn modelId="{BF2E3122-B683-489E-A303-5C1CE2AFE011}" type="presOf" srcId="{38BA0ADA-8024-4255-9D54-059799CB60FF}" destId="{814038E8-ACB2-41CE-BBDF-8F2BE70D162E}" srcOrd="0" destOrd="0" presId="urn:microsoft.com/office/officeart/2005/8/layout/hierarchy3"/>
    <dgm:cxn modelId="{EC8C6E37-2655-47F2-8296-0CBD04E092FB}" srcId="{97457CB2-89C1-41A8-9E05-B96789E2A7E3}" destId="{AF725CE9-EB42-411D-B9E6-95C24F320C0F}" srcOrd="1" destOrd="0" parTransId="{A7F659BC-E7F4-4EA2-8C67-65248A2BA137}" sibTransId="{04CFC7E6-FC9A-424F-B9FE-B153DA2C9663}"/>
    <dgm:cxn modelId="{E536101B-B9D4-4CDA-8035-1170CC77ADAD}" type="presOf" srcId="{17C463BE-D225-4742-AEB8-E02B2E99358D}" destId="{3F1AA12F-F696-4352-9B7B-FFB5676884B6}" srcOrd="0" destOrd="0" presId="urn:microsoft.com/office/officeart/2005/8/layout/hierarchy3"/>
    <dgm:cxn modelId="{98614800-3E23-4069-9274-08564475B9D5}" type="presOf" srcId="{31D39B2F-EC6C-4D61-BE7F-121EFF5060BB}" destId="{CFD9ADA7-F85D-4246-83BF-701A658D9D8F}" srcOrd="0" destOrd="0" presId="urn:microsoft.com/office/officeart/2005/8/layout/hierarchy3"/>
    <dgm:cxn modelId="{78CAA867-0642-4CAB-A622-F87BB030BFD9}" type="presOf" srcId="{B6BD9149-01D1-4313-9BC8-D8F265CCEE66}" destId="{3FBC265D-0EBD-462A-929F-CE45D179D933}" srcOrd="0" destOrd="0" presId="urn:microsoft.com/office/officeart/2005/8/layout/hierarchy3"/>
    <dgm:cxn modelId="{9B81D036-4EE4-4F73-811E-840F6A8EE2AD}" srcId="{97457CB2-89C1-41A8-9E05-B96789E2A7E3}" destId="{F983D613-4AB7-401D-B226-3F7177ABC5C4}" srcOrd="3" destOrd="0" parTransId="{024ADC0A-9300-4D6A-8944-7ABAE4354FE9}" sibTransId="{BCEE292E-BAC0-457F-B747-96DEA13F2689}"/>
    <dgm:cxn modelId="{ECC0D6FF-682E-49F4-9B9A-D205924B90FF}" srcId="{22436DCC-4732-4542-B3DD-5F5671BC48A4}" destId="{88430E29-03C6-4F26-A090-2D63447DB363}" srcOrd="1" destOrd="0" parTransId="{347BA2A3-8B6D-4826-AB79-1687F5EBB44A}" sibTransId="{D34899EF-0EC6-47B4-8B0D-82A55F5A8A79}"/>
    <dgm:cxn modelId="{A3CA92E1-E92F-43B7-982A-C280C43A7294}" srcId="{97457CB2-89C1-41A8-9E05-B96789E2A7E3}" destId="{1492C24C-06C3-4954-9407-7AA6B7BFE4C1}" srcOrd="0" destOrd="0" parTransId="{5639CCD7-799A-425E-9F1F-CA416CB00B26}" sibTransId="{D1499654-8E39-47E1-83D1-B5985D456564}"/>
    <dgm:cxn modelId="{AB1329B8-1CFA-42B3-B810-1999AE56EB64}" type="presOf" srcId="{3BB1850B-B2B3-4C91-A2E5-2B93776ADD1F}" destId="{ECADE546-4826-4D13-8E3D-3DF72D3585BE}" srcOrd="0" destOrd="0" presId="urn:microsoft.com/office/officeart/2005/8/layout/hierarchy3"/>
    <dgm:cxn modelId="{7361330C-4B62-42E1-A40F-562581325C10}" type="presOf" srcId="{5639CCD7-799A-425E-9F1F-CA416CB00B26}" destId="{884EA328-72F1-4F4C-9B13-63460A13791F}" srcOrd="0" destOrd="0" presId="urn:microsoft.com/office/officeart/2005/8/layout/hierarchy3"/>
    <dgm:cxn modelId="{F6D11A18-4012-4D07-8B52-09EF5011D15F}" type="presOf" srcId="{70F82C9B-F108-410D-873B-0622DB9E9607}" destId="{44DD9A8B-6F1A-4DB5-84C1-A9B65BB2A3C7}" srcOrd="0" destOrd="0" presId="urn:microsoft.com/office/officeart/2005/8/layout/hierarchy3"/>
    <dgm:cxn modelId="{C597E867-8990-47FC-8DF8-8F40B7EBBC98}" type="presOf" srcId="{0A185329-8D2D-4D12-94FF-2D57E6250AF8}" destId="{AB30E1A7-82AB-4484-8B5B-29CC231C9F61}" srcOrd="0" destOrd="0" presId="urn:microsoft.com/office/officeart/2005/8/layout/hierarchy3"/>
    <dgm:cxn modelId="{52615195-05EB-4284-BB68-A01DF226D736}" type="presOf" srcId="{024ADC0A-9300-4D6A-8944-7ABAE4354FE9}" destId="{9C8E4993-4B68-44FB-9144-468439DCFA9A}" srcOrd="0" destOrd="0" presId="urn:microsoft.com/office/officeart/2005/8/layout/hierarchy3"/>
    <dgm:cxn modelId="{14831FAA-2CCA-45E7-9360-5BA6B66CCE13}" type="presOf" srcId="{97457CB2-89C1-41A8-9E05-B96789E2A7E3}" destId="{7C74DD40-D4EA-4C46-9D44-BD000F4E4BC9}" srcOrd="1" destOrd="0" presId="urn:microsoft.com/office/officeart/2005/8/layout/hierarchy3"/>
    <dgm:cxn modelId="{11763913-0A47-4659-A984-B98CB42D9C43}" srcId="{97457CB2-89C1-41A8-9E05-B96789E2A7E3}" destId="{17C463BE-D225-4742-AEB8-E02B2E99358D}" srcOrd="5" destOrd="0" parTransId="{6B95A495-500F-408B-8548-1BB805CF79C4}" sibTransId="{83FA0134-BF46-4D50-BF68-0BC161EA2086}"/>
    <dgm:cxn modelId="{8D295406-E65E-4B18-9391-3796F12DD219}" type="presOf" srcId="{A7F659BC-E7F4-4EA2-8C67-65248A2BA137}" destId="{BEE19A37-EDBE-4211-A92C-0B80823CFFAC}" srcOrd="0" destOrd="0" presId="urn:microsoft.com/office/officeart/2005/8/layout/hierarchy3"/>
    <dgm:cxn modelId="{3046D244-BA3A-4D55-AEC7-19C99060D254}" type="presOf" srcId="{6FDB209A-3181-48C3-9080-FA506B7B2300}" destId="{6E21B030-F86D-4776-B2F3-9C8EA528A1F3}" srcOrd="0" destOrd="0" presId="urn:microsoft.com/office/officeart/2005/8/layout/hierarchy3"/>
    <dgm:cxn modelId="{71CBD976-104C-4F45-B72B-95224B5B532A}" type="presParOf" srcId="{8A7EFD6A-A6B6-40B9-BB09-914CA0C80011}" destId="{652FA127-E979-4671-A568-DF32F7656CF1}" srcOrd="0" destOrd="0" presId="urn:microsoft.com/office/officeart/2005/8/layout/hierarchy3"/>
    <dgm:cxn modelId="{367D0EB1-4105-4AF4-A373-45C4CFB74766}" type="presParOf" srcId="{652FA127-E979-4671-A568-DF32F7656CF1}" destId="{1A4FB03F-7B26-4120-B609-80FB10582E67}" srcOrd="0" destOrd="0" presId="urn:microsoft.com/office/officeart/2005/8/layout/hierarchy3"/>
    <dgm:cxn modelId="{518791CF-70F8-4F4B-B7C1-4A46EC5F573D}" type="presParOf" srcId="{1A4FB03F-7B26-4120-B609-80FB10582E67}" destId="{3CF37FC2-DEC7-4BE2-AAB1-830B76ED69EB}" srcOrd="0" destOrd="0" presId="urn:microsoft.com/office/officeart/2005/8/layout/hierarchy3"/>
    <dgm:cxn modelId="{4CBC209E-1D66-4356-B2D6-9556E2DAF223}" type="presParOf" srcId="{1A4FB03F-7B26-4120-B609-80FB10582E67}" destId="{7C74DD40-D4EA-4C46-9D44-BD000F4E4BC9}" srcOrd="1" destOrd="0" presId="urn:microsoft.com/office/officeart/2005/8/layout/hierarchy3"/>
    <dgm:cxn modelId="{B98C984D-7533-4C5A-AE13-880343E7D35F}" type="presParOf" srcId="{652FA127-E979-4671-A568-DF32F7656CF1}" destId="{DC4A6F17-3C53-49F3-998C-8623FEB7B6DC}" srcOrd="1" destOrd="0" presId="urn:microsoft.com/office/officeart/2005/8/layout/hierarchy3"/>
    <dgm:cxn modelId="{1B499038-7D13-4899-A557-8B64C9331DC2}" type="presParOf" srcId="{DC4A6F17-3C53-49F3-998C-8623FEB7B6DC}" destId="{884EA328-72F1-4F4C-9B13-63460A13791F}" srcOrd="0" destOrd="0" presId="urn:microsoft.com/office/officeart/2005/8/layout/hierarchy3"/>
    <dgm:cxn modelId="{6F0C34D4-0937-41EC-8453-DC3ECB7853C8}" type="presParOf" srcId="{DC4A6F17-3C53-49F3-998C-8623FEB7B6DC}" destId="{0B3F0FE9-39CA-4E06-AA08-6520C9D47B34}" srcOrd="1" destOrd="0" presId="urn:microsoft.com/office/officeart/2005/8/layout/hierarchy3"/>
    <dgm:cxn modelId="{3F623947-B2F5-4DB2-914F-AC41AD08FB9D}" type="presParOf" srcId="{DC4A6F17-3C53-49F3-998C-8623FEB7B6DC}" destId="{BEE19A37-EDBE-4211-A92C-0B80823CFFAC}" srcOrd="2" destOrd="0" presId="urn:microsoft.com/office/officeart/2005/8/layout/hierarchy3"/>
    <dgm:cxn modelId="{4AFA329C-C49E-4F0D-B7F5-F518405E60BA}" type="presParOf" srcId="{DC4A6F17-3C53-49F3-998C-8623FEB7B6DC}" destId="{B064CCD2-AF22-4721-B96A-0B51A380BE29}" srcOrd="3" destOrd="0" presId="urn:microsoft.com/office/officeart/2005/8/layout/hierarchy3"/>
    <dgm:cxn modelId="{70E0395A-31C8-48B2-A464-026D231E028D}" type="presParOf" srcId="{DC4A6F17-3C53-49F3-998C-8623FEB7B6DC}" destId="{75DADFC7-4F08-42A0-8D0E-F30C7FE47950}" srcOrd="4" destOrd="0" presId="urn:microsoft.com/office/officeart/2005/8/layout/hierarchy3"/>
    <dgm:cxn modelId="{96FAE8D3-3DC2-4E5F-B5FA-22D8A448298B}" type="presParOf" srcId="{DC4A6F17-3C53-49F3-998C-8623FEB7B6DC}" destId="{7E2A7A84-7D5B-4481-9A80-C2F42F846F48}" srcOrd="5" destOrd="0" presId="urn:microsoft.com/office/officeart/2005/8/layout/hierarchy3"/>
    <dgm:cxn modelId="{E00278DE-3564-43D6-9DCB-5A2F00DA0CCE}" type="presParOf" srcId="{DC4A6F17-3C53-49F3-998C-8623FEB7B6DC}" destId="{9C8E4993-4B68-44FB-9144-468439DCFA9A}" srcOrd="6" destOrd="0" presId="urn:microsoft.com/office/officeart/2005/8/layout/hierarchy3"/>
    <dgm:cxn modelId="{25FE8D50-FA83-4F8B-A8BB-1C5FA06B6789}" type="presParOf" srcId="{DC4A6F17-3C53-49F3-998C-8623FEB7B6DC}" destId="{2BE5BC65-1C7C-4AAE-8E67-E5564BF6D5CF}" srcOrd="7" destOrd="0" presId="urn:microsoft.com/office/officeart/2005/8/layout/hierarchy3"/>
    <dgm:cxn modelId="{8AD9956A-77B7-443E-A049-978A29552A62}" type="presParOf" srcId="{DC4A6F17-3C53-49F3-998C-8623FEB7B6DC}" destId="{7425F3C7-D4BC-4BB6-855E-5830C30F470E}" srcOrd="8" destOrd="0" presId="urn:microsoft.com/office/officeart/2005/8/layout/hierarchy3"/>
    <dgm:cxn modelId="{06A8E5A4-46E6-4E41-B44C-EB25F8DD6E15}" type="presParOf" srcId="{DC4A6F17-3C53-49F3-998C-8623FEB7B6DC}" destId="{FECD1620-7CCA-41F5-96CF-8EA783388AAB}" srcOrd="9" destOrd="0" presId="urn:microsoft.com/office/officeart/2005/8/layout/hierarchy3"/>
    <dgm:cxn modelId="{69F10F22-94F1-4D42-9224-8633D0098A70}" type="presParOf" srcId="{DC4A6F17-3C53-49F3-998C-8623FEB7B6DC}" destId="{029F2C00-7BC1-434E-B4D7-BB96D8450892}" srcOrd="10" destOrd="0" presId="urn:microsoft.com/office/officeart/2005/8/layout/hierarchy3"/>
    <dgm:cxn modelId="{49772605-8B15-4F93-8DDF-BB479E574399}" type="presParOf" srcId="{DC4A6F17-3C53-49F3-998C-8623FEB7B6DC}" destId="{3F1AA12F-F696-4352-9B7B-FFB5676884B6}" srcOrd="11" destOrd="0" presId="urn:microsoft.com/office/officeart/2005/8/layout/hierarchy3"/>
    <dgm:cxn modelId="{B1F79862-97B4-471A-9290-AD8996C78658}" type="presParOf" srcId="{DC4A6F17-3C53-49F3-998C-8623FEB7B6DC}" destId="{7752B344-2326-4501-862E-75F3B6F71AB0}" srcOrd="12" destOrd="0" presId="urn:microsoft.com/office/officeart/2005/8/layout/hierarchy3"/>
    <dgm:cxn modelId="{6D337D60-52B5-496B-89AE-E4A61E66D8E8}" type="presParOf" srcId="{DC4A6F17-3C53-49F3-998C-8623FEB7B6DC}" destId="{44DD9A8B-6F1A-4DB5-84C1-A9B65BB2A3C7}" srcOrd="13" destOrd="0" presId="urn:microsoft.com/office/officeart/2005/8/layout/hierarchy3"/>
    <dgm:cxn modelId="{D8F67168-B9EC-4D32-8992-B8E60C9F70C7}" type="presParOf" srcId="{8A7EFD6A-A6B6-40B9-BB09-914CA0C80011}" destId="{6EF051B6-BF0E-48CD-83F3-4702A0C20C50}" srcOrd="1" destOrd="0" presId="urn:microsoft.com/office/officeart/2005/8/layout/hierarchy3"/>
    <dgm:cxn modelId="{94377C13-5770-44D0-8DED-2C103B2FC8B2}" type="presParOf" srcId="{6EF051B6-BF0E-48CD-83F3-4702A0C20C50}" destId="{49C375CD-943A-45B4-B58E-5116EB561E88}" srcOrd="0" destOrd="0" presId="urn:microsoft.com/office/officeart/2005/8/layout/hierarchy3"/>
    <dgm:cxn modelId="{60E5392C-699C-406B-98A9-0528AE468CC9}" type="presParOf" srcId="{49C375CD-943A-45B4-B58E-5116EB561E88}" destId="{D92362FB-A7D4-465C-8C33-184B49374CBA}" srcOrd="0" destOrd="0" presId="urn:microsoft.com/office/officeart/2005/8/layout/hierarchy3"/>
    <dgm:cxn modelId="{794AB0BA-DDDB-4D31-BA46-AD13A69E7811}" type="presParOf" srcId="{49C375CD-943A-45B4-B58E-5116EB561E88}" destId="{0431CFE5-F0AC-4A3B-B559-3BD068FC7D78}" srcOrd="1" destOrd="0" presId="urn:microsoft.com/office/officeart/2005/8/layout/hierarchy3"/>
    <dgm:cxn modelId="{C39BC073-A187-405F-8730-46C223D7B517}" type="presParOf" srcId="{6EF051B6-BF0E-48CD-83F3-4702A0C20C50}" destId="{E0DF538B-E716-4772-98E1-894967351D9A}" srcOrd="1" destOrd="0" presId="urn:microsoft.com/office/officeart/2005/8/layout/hierarchy3"/>
    <dgm:cxn modelId="{5C576E3B-4B3A-4763-927A-828A331C056E}" type="presParOf" srcId="{E0DF538B-E716-4772-98E1-894967351D9A}" destId="{3FBC265D-0EBD-462A-929F-CE45D179D933}" srcOrd="0" destOrd="0" presId="urn:microsoft.com/office/officeart/2005/8/layout/hierarchy3"/>
    <dgm:cxn modelId="{AC8BD322-A91E-415E-97E1-3DAA8F4D69B9}" type="presParOf" srcId="{E0DF538B-E716-4772-98E1-894967351D9A}" destId="{ECADE546-4826-4D13-8E3D-3DF72D3585BE}" srcOrd="1" destOrd="0" presId="urn:microsoft.com/office/officeart/2005/8/layout/hierarchy3"/>
    <dgm:cxn modelId="{556546E1-2F33-4016-9AC2-2C68E65D19EE}" type="presParOf" srcId="{E0DF538B-E716-4772-98E1-894967351D9A}" destId="{C7E8FA6C-AD1F-42EB-AC22-E640383D38BB}" srcOrd="2" destOrd="0" presId="urn:microsoft.com/office/officeart/2005/8/layout/hierarchy3"/>
    <dgm:cxn modelId="{7A394DE8-CB9F-44A1-B45A-AF01D173F2E6}" type="presParOf" srcId="{E0DF538B-E716-4772-98E1-894967351D9A}" destId="{3C8EAF2C-4A63-4A54-99AD-120ED9E67D19}" srcOrd="3" destOrd="0" presId="urn:microsoft.com/office/officeart/2005/8/layout/hierarchy3"/>
    <dgm:cxn modelId="{C3F1D354-5C79-444B-8892-5AA1C008D16C}" type="presParOf" srcId="{E0DF538B-E716-4772-98E1-894967351D9A}" destId="{7D9AEF8E-C450-43E4-BADC-F44A56EC5BEB}" srcOrd="4" destOrd="0" presId="urn:microsoft.com/office/officeart/2005/8/layout/hierarchy3"/>
    <dgm:cxn modelId="{2ACA45C6-3534-40A1-AEFD-81094A626EED}" type="presParOf" srcId="{E0DF538B-E716-4772-98E1-894967351D9A}" destId="{D9AF76CE-EB18-4546-B1DD-82E044AD2F06}" srcOrd="5" destOrd="0" presId="urn:microsoft.com/office/officeart/2005/8/layout/hierarchy3"/>
    <dgm:cxn modelId="{C1504BCF-0843-4D21-A749-4E87F4AAB3F4}" type="presParOf" srcId="{E0DF538B-E716-4772-98E1-894967351D9A}" destId="{20C23CCE-395F-4C97-9B1A-6467E705D576}" srcOrd="6" destOrd="0" presId="urn:microsoft.com/office/officeart/2005/8/layout/hierarchy3"/>
    <dgm:cxn modelId="{3E092923-F400-4B47-9A2D-4E32C0A84361}" type="presParOf" srcId="{E0DF538B-E716-4772-98E1-894967351D9A}" destId="{6E21B030-F86D-4776-B2F3-9C8EA528A1F3}" srcOrd="7" destOrd="0" presId="urn:microsoft.com/office/officeart/2005/8/layout/hierarchy3"/>
    <dgm:cxn modelId="{3CD5B555-6E6D-4C8B-928B-3E766EE2EEE6}" type="presParOf" srcId="{E0DF538B-E716-4772-98E1-894967351D9A}" destId="{9C3BC7B8-BEFF-4D87-87A4-AC0E5BFF6994}" srcOrd="8" destOrd="0" presId="urn:microsoft.com/office/officeart/2005/8/layout/hierarchy3"/>
    <dgm:cxn modelId="{73B6E7B3-ECA8-4C00-8FC1-8E64DDFC5C7D}" type="presParOf" srcId="{E0DF538B-E716-4772-98E1-894967351D9A}" destId="{1AADAACE-07F4-4BA3-9585-A9EACABEC421}" srcOrd="9" destOrd="0" presId="urn:microsoft.com/office/officeart/2005/8/layout/hierarchy3"/>
    <dgm:cxn modelId="{2194F9D7-DB30-4FB6-BBB6-0859D68CF37A}" type="presParOf" srcId="{E0DF538B-E716-4772-98E1-894967351D9A}" destId="{AB30E1A7-82AB-4484-8B5B-29CC231C9F61}" srcOrd="10" destOrd="0" presId="urn:microsoft.com/office/officeart/2005/8/layout/hierarchy3"/>
    <dgm:cxn modelId="{333A678C-1AC1-4117-8331-00AA9398FD9C}" type="presParOf" srcId="{E0DF538B-E716-4772-98E1-894967351D9A}" destId="{A405F445-78FE-4C7D-8958-F3B608835946}" srcOrd="11" destOrd="0" presId="urn:microsoft.com/office/officeart/2005/8/layout/hierarchy3"/>
    <dgm:cxn modelId="{83EC22D6-58E3-4212-BAD4-E60B014D75DD}" type="presParOf" srcId="{8A7EFD6A-A6B6-40B9-BB09-914CA0C80011}" destId="{1E18737A-3577-472C-A61F-003E022FC91F}" srcOrd="2" destOrd="0" presId="urn:microsoft.com/office/officeart/2005/8/layout/hierarchy3"/>
    <dgm:cxn modelId="{C8EC9B70-1EF1-45C7-8AA6-3862A4844CB9}" type="presParOf" srcId="{1E18737A-3577-472C-A61F-003E022FC91F}" destId="{D376BBFB-F8D8-4CD1-B0E5-FF64044BC752}" srcOrd="0" destOrd="0" presId="urn:microsoft.com/office/officeart/2005/8/layout/hierarchy3"/>
    <dgm:cxn modelId="{908B20F2-B555-4C99-8D04-99E3577F7FE7}" type="presParOf" srcId="{D376BBFB-F8D8-4CD1-B0E5-FF64044BC752}" destId="{D4BFF20B-1530-4FA1-B9B1-06B339951C8D}" srcOrd="0" destOrd="0" presId="urn:microsoft.com/office/officeart/2005/8/layout/hierarchy3"/>
    <dgm:cxn modelId="{5B3058EE-28B9-406A-8EE5-A3DFA3EACFE9}" type="presParOf" srcId="{D376BBFB-F8D8-4CD1-B0E5-FF64044BC752}" destId="{374CBDCB-EB11-42FC-9C74-D9F217FD7C40}" srcOrd="1" destOrd="0" presId="urn:microsoft.com/office/officeart/2005/8/layout/hierarchy3"/>
    <dgm:cxn modelId="{97EEFC07-1691-4F0D-B910-44A3A941E129}" type="presParOf" srcId="{1E18737A-3577-472C-A61F-003E022FC91F}" destId="{2D59CA71-EA86-4D51-B4BD-2870A909C6BF}" srcOrd="1" destOrd="0" presId="urn:microsoft.com/office/officeart/2005/8/layout/hierarchy3"/>
    <dgm:cxn modelId="{5014D2C0-8401-4A99-A97F-0E222F8C1D48}" type="presParOf" srcId="{2D59CA71-EA86-4D51-B4BD-2870A909C6BF}" destId="{191196BB-BB9F-490E-AC2D-6FEBAF1F5028}" srcOrd="0" destOrd="0" presId="urn:microsoft.com/office/officeart/2005/8/layout/hierarchy3"/>
    <dgm:cxn modelId="{55061741-6E19-4CAE-83E2-58F5F7861EA8}" type="presParOf" srcId="{2D59CA71-EA86-4D51-B4BD-2870A909C6BF}" destId="{683C9070-B779-43BC-8D71-1A8EF4062823}" srcOrd="1" destOrd="0" presId="urn:microsoft.com/office/officeart/2005/8/layout/hierarchy3"/>
    <dgm:cxn modelId="{E44A3609-5147-4836-81BC-26439732DF1A}" type="presParOf" srcId="{2D59CA71-EA86-4D51-B4BD-2870A909C6BF}" destId="{1E504146-C479-4596-A78D-0BA46BCFE31F}" srcOrd="2" destOrd="0" presId="urn:microsoft.com/office/officeart/2005/8/layout/hierarchy3"/>
    <dgm:cxn modelId="{ADF2F9FE-7F9C-4DD8-9488-5E5E6FAF0288}" type="presParOf" srcId="{2D59CA71-EA86-4D51-B4BD-2870A909C6BF}" destId="{D2FFAC78-2BD5-448C-8928-12BFF6AD3223}" srcOrd="3" destOrd="0" presId="urn:microsoft.com/office/officeart/2005/8/layout/hierarchy3"/>
    <dgm:cxn modelId="{6CB5F40B-E0FE-46A4-886F-AC038868D0D5}" type="presParOf" srcId="{2D59CA71-EA86-4D51-B4BD-2870A909C6BF}" destId="{D38A3ADF-F748-4910-94C1-0B8D0B695963}" srcOrd="4" destOrd="0" presId="urn:microsoft.com/office/officeart/2005/8/layout/hierarchy3"/>
    <dgm:cxn modelId="{9B391604-306B-42FD-8296-B1229D8B6C04}" type="presParOf" srcId="{2D59CA71-EA86-4D51-B4BD-2870A909C6BF}" destId="{4EF0DFCC-2262-430A-A119-D004C64DEEDE}" srcOrd="5" destOrd="0" presId="urn:microsoft.com/office/officeart/2005/8/layout/hierarchy3"/>
    <dgm:cxn modelId="{7BE0A0AE-357D-45D6-8586-93D0602D07EB}" type="presParOf" srcId="{2D59CA71-EA86-4D51-B4BD-2870A909C6BF}" destId="{08175940-1149-4C03-8F27-D6A1BF64AA02}" srcOrd="6" destOrd="0" presId="urn:microsoft.com/office/officeart/2005/8/layout/hierarchy3"/>
    <dgm:cxn modelId="{E9655681-A141-4713-8F84-5C2E17FC2D3B}" type="presParOf" srcId="{2D59CA71-EA86-4D51-B4BD-2870A909C6BF}" destId="{9F8F78A4-9E42-4619-A8CF-AB2960529F37}" srcOrd="7" destOrd="0" presId="urn:microsoft.com/office/officeart/2005/8/layout/hierarchy3"/>
    <dgm:cxn modelId="{929EB1B9-6D97-4844-A2DB-498A75382602}" type="presParOf" srcId="{2D59CA71-EA86-4D51-B4BD-2870A909C6BF}" destId="{814038E8-ACB2-41CE-BBDF-8F2BE70D162E}" srcOrd="8" destOrd="0" presId="urn:microsoft.com/office/officeart/2005/8/layout/hierarchy3"/>
    <dgm:cxn modelId="{ADC0A0DF-8466-4327-B443-2F8488BF4120}" type="presParOf" srcId="{2D59CA71-EA86-4D51-B4BD-2870A909C6BF}" destId="{499D9028-5B92-4B5F-8EB6-FD2FA58FF4D0}" srcOrd="9" destOrd="0" presId="urn:microsoft.com/office/officeart/2005/8/layout/hierarchy3"/>
    <dgm:cxn modelId="{4E6DF747-46E5-4026-BB20-943915C1A7B1}" type="presParOf" srcId="{2D59CA71-EA86-4D51-B4BD-2870A909C6BF}" destId="{9C51A175-0336-43C2-9E81-BC10E1B5D76B}" srcOrd="10" destOrd="0" presId="urn:microsoft.com/office/officeart/2005/8/layout/hierarchy3"/>
    <dgm:cxn modelId="{A270ABA8-0652-4324-A13B-05D001789DDD}" type="presParOf" srcId="{2D59CA71-EA86-4D51-B4BD-2870A909C6BF}" destId="{AE6464B3-0AC4-44AA-9E5F-F3A293CC196E}" srcOrd="11" destOrd="0" presId="urn:microsoft.com/office/officeart/2005/8/layout/hierarchy3"/>
    <dgm:cxn modelId="{968DD7FE-F075-47FD-B8C2-88078A6E6B34}" type="presParOf" srcId="{2D59CA71-EA86-4D51-B4BD-2870A909C6BF}" destId="{CFD9ADA7-F85D-4246-83BF-701A658D9D8F}" srcOrd="12" destOrd="0" presId="urn:microsoft.com/office/officeart/2005/8/layout/hierarchy3"/>
    <dgm:cxn modelId="{C93873CE-985A-4534-9283-B84D796C117E}" type="presParOf" srcId="{2D59CA71-EA86-4D51-B4BD-2870A909C6BF}" destId="{B1B8B73E-03A4-4E79-B6C7-87875255F5B8}" srcOrd="13" destOrd="0" presId="urn:microsoft.com/office/officeart/2005/8/layout/hierarchy3"/>
  </dgm:cxnLst>
  <dgm:bg/>
  <dgm:whole/>
  <dgm:extLst>
    <a:ext uri="http://schemas.microsoft.com/office/drawing/2008/diagram">
      <dsp:dataModelExt xmlns:dsp="http://schemas.microsoft.com/office/drawing/2008/diagram" xmlns="" relId="rId17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BDBE67-68BB-4AA3-8095-8A850960B902}" type="doc">
      <dgm:prSet loTypeId="urn:microsoft.com/office/officeart/2005/8/layout/hierarchy3" loCatId="hierarchy" qsTypeId="urn:microsoft.com/office/officeart/2005/8/quickstyle/simple4" qsCatId="simple" csTypeId="urn:microsoft.com/office/officeart/2005/8/colors/accent2_2" csCatId="accent2" phldr="1"/>
      <dgm:spPr/>
      <dgm:t>
        <a:bodyPr/>
        <a:lstStyle/>
        <a:p>
          <a:endParaRPr lang="es-ES"/>
        </a:p>
      </dgm:t>
    </dgm:pt>
    <dgm:pt modelId="{525E21AD-C8B9-42D7-8540-494294C36559}">
      <dgm:prSet phldrT="[Text]"/>
      <dgm:spPr/>
      <dgm:t>
        <a:bodyPr/>
        <a:lstStyle/>
        <a:p>
          <a:r>
            <a:rPr lang="es-PE" dirty="0" smtClean="0"/>
            <a:t>Gestión de Requerimientos Institucionales</a:t>
          </a:r>
          <a:endParaRPr lang="es-ES" dirty="0"/>
        </a:p>
      </dgm:t>
    </dgm:pt>
    <dgm:pt modelId="{91577FB6-32D4-4AA0-9695-BD4006CD2FB0}" type="parTrans" cxnId="{03AB1B37-7C2B-4CA0-93FA-E03AB611231F}">
      <dgm:prSet/>
      <dgm:spPr/>
      <dgm:t>
        <a:bodyPr/>
        <a:lstStyle/>
        <a:p>
          <a:endParaRPr lang="es-ES"/>
        </a:p>
      </dgm:t>
    </dgm:pt>
    <dgm:pt modelId="{1F8283AA-F790-4326-8383-4E3E15E9B50D}" type="sibTrans" cxnId="{03AB1B37-7C2B-4CA0-93FA-E03AB611231F}">
      <dgm:prSet/>
      <dgm:spPr/>
      <dgm:t>
        <a:bodyPr/>
        <a:lstStyle/>
        <a:p>
          <a:endParaRPr lang="es-ES"/>
        </a:p>
      </dgm:t>
    </dgm:pt>
    <dgm:pt modelId="{E86D5A9F-6B59-4AAA-BDCE-82B777F1EF76}">
      <dgm:prSet phldrT="[Text]"/>
      <dgm:spPr/>
      <dgm:t>
        <a:bodyPr/>
        <a:lstStyle/>
        <a:p>
          <a:r>
            <a:rPr lang="es-ES" dirty="0" smtClean="0"/>
            <a:t>Mantenimiento de requerimiento institucional</a:t>
          </a:r>
        </a:p>
        <a:p>
          <a:r>
            <a:rPr lang="es-PE" dirty="0" smtClean="0"/>
            <a:t>(</a:t>
          </a:r>
          <a:r>
            <a:rPr lang="es-ES" dirty="0" smtClean="0"/>
            <a:t>G18a, G18b)</a:t>
          </a:r>
          <a:endParaRPr lang="es-ES" dirty="0"/>
        </a:p>
      </dgm:t>
    </dgm:pt>
    <dgm:pt modelId="{2059255C-A8C1-40D3-A308-EE9DF6986B7E}" type="parTrans" cxnId="{81336845-1A2D-491A-92F3-1294131FF425}">
      <dgm:prSet/>
      <dgm:spPr/>
      <dgm:t>
        <a:bodyPr/>
        <a:lstStyle/>
        <a:p>
          <a:endParaRPr lang="es-ES" dirty="0"/>
        </a:p>
      </dgm:t>
    </dgm:pt>
    <dgm:pt modelId="{5371DD23-6F6C-4EB3-ACA0-B61C00F681BB}" type="sibTrans" cxnId="{81336845-1A2D-491A-92F3-1294131FF425}">
      <dgm:prSet/>
      <dgm:spPr/>
      <dgm:t>
        <a:bodyPr/>
        <a:lstStyle/>
        <a:p>
          <a:endParaRPr lang="es-ES"/>
        </a:p>
      </dgm:t>
    </dgm:pt>
    <dgm:pt modelId="{E03F4004-73CB-412C-8155-E0DD5A3F4E06}">
      <dgm:prSet phldrT="[Text]"/>
      <dgm:spPr/>
      <dgm:t>
        <a:bodyPr/>
        <a:lstStyle/>
        <a:p>
          <a:r>
            <a:rPr lang="es-ES" dirty="0" smtClean="0"/>
            <a:t>Asignar requerimiento institucional a concurso o donación</a:t>
          </a:r>
        </a:p>
        <a:p>
          <a:r>
            <a:rPr lang="es-PE" dirty="0" smtClean="0"/>
            <a:t>(</a:t>
          </a:r>
          <a:r>
            <a:rPr lang="es-ES" dirty="0" smtClean="0"/>
            <a:t>G24a, G24b)</a:t>
          </a:r>
          <a:endParaRPr lang="es-ES" dirty="0"/>
        </a:p>
      </dgm:t>
    </dgm:pt>
    <dgm:pt modelId="{DB80D4C0-D3B8-4B07-8693-D5BDCB456FD2}" type="parTrans" cxnId="{0DEAF763-AD16-448C-B6FB-89420FEDB9E7}">
      <dgm:prSet/>
      <dgm:spPr/>
      <dgm:t>
        <a:bodyPr/>
        <a:lstStyle/>
        <a:p>
          <a:endParaRPr lang="es-ES" dirty="0"/>
        </a:p>
      </dgm:t>
    </dgm:pt>
    <dgm:pt modelId="{2C7E03AD-3598-4BE9-BD80-61026A0C37D6}" type="sibTrans" cxnId="{0DEAF763-AD16-448C-B6FB-89420FEDB9E7}">
      <dgm:prSet/>
      <dgm:spPr/>
      <dgm:t>
        <a:bodyPr/>
        <a:lstStyle/>
        <a:p>
          <a:endParaRPr lang="es-ES"/>
        </a:p>
      </dgm:t>
    </dgm:pt>
    <dgm:pt modelId="{1ACD7CDC-60C5-4C48-BA5A-A71B071AC577}">
      <dgm:prSet phldrT="[Text]"/>
      <dgm:spPr/>
      <dgm:t>
        <a:bodyPr/>
        <a:lstStyle/>
        <a:p>
          <a:r>
            <a:rPr lang="es-ES" dirty="0" smtClean="0"/>
            <a:t>Administrar inventario</a:t>
          </a:r>
        </a:p>
        <a:p>
          <a:r>
            <a:rPr lang="es-PE" dirty="0" smtClean="0"/>
            <a:t>(</a:t>
          </a:r>
          <a:r>
            <a:rPr lang="es-ES" dirty="0" smtClean="0"/>
            <a:t>G61)</a:t>
          </a:r>
          <a:endParaRPr lang="es-ES" dirty="0"/>
        </a:p>
      </dgm:t>
    </dgm:pt>
    <dgm:pt modelId="{6668CF91-C273-445D-B13F-C4366084FDEB}" type="parTrans" cxnId="{864158AD-A78D-4967-8E2E-FD8BB7251CE1}">
      <dgm:prSet/>
      <dgm:spPr/>
      <dgm:t>
        <a:bodyPr/>
        <a:lstStyle/>
        <a:p>
          <a:endParaRPr lang="es-ES" dirty="0"/>
        </a:p>
      </dgm:t>
    </dgm:pt>
    <dgm:pt modelId="{6B1D8679-1C24-4D47-BC6A-F25C470F3A02}" type="sibTrans" cxnId="{864158AD-A78D-4967-8E2E-FD8BB7251CE1}">
      <dgm:prSet/>
      <dgm:spPr/>
      <dgm:t>
        <a:bodyPr/>
        <a:lstStyle/>
        <a:p>
          <a:endParaRPr lang="es-ES"/>
        </a:p>
      </dgm:t>
    </dgm:pt>
    <dgm:pt modelId="{474F34B2-02C0-4D3F-8312-0997DAD34612}">
      <dgm:prSet phldrT="[Text]"/>
      <dgm:spPr/>
      <dgm:t>
        <a:bodyPr/>
        <a:lstStyle/>
        <a:p>
          <a:r>
            <a:rPr lang="es-ES" dirty="0" smtClean="0"/>
            <a:t>Generar reporte Listado de necesidades de maquinaria</a:t>
          </a:r>
        </a:p>
        <a:p>
          <a:r>
            <a:rPr lang="es-PE" dirty="0" smtClean="0"/>
            <a:t>(G62)</a:t>
          </a:r>
          <a:endParaRPr lang="es-ES" dirty="0"/>
        </a:p>
      </dgm:t>
    </dgm:pt>
    <dgm:pt modelId="{2210A090-E310-40D8-9666-296147CCAAE1}" type="parTrans" cxnId="{5184A8D7-5812-497B-8DF7-A8BACF9BA956}">
      <dgm:prSet/>
      <dgm:spPr/>
      <dgm:t>
        <a:bodyPr/>
        <a:lstStyle/>
        <a:p>
          <a:endParaRPr lang="es-ES" dirty="0"/>
        </a:p>
      </dgm:t>
    </dgm:pt>
    <dgm:pt modelId="{9C288081-2D09-44AC-823C-EDE2636C6B0F}" type="sibTrans" cxnId="{5184A8D7-5812-497B-8DF7-A8BACF9BA956}">
      <dgm:prSet/>
      <dgm:spPr/>
      <dgm:t>
        <a:bodyPr/>
        <a:lstStyle/>
        <a:p>
          <a:endParaRPr lang="es-ES"/>
        </a:p>
      </dgm:t>
    </dgm:pt>
    <dgm:pt modelId="{4428095A-5776-46CF-BA3A-750CB959D7CA}">
      <dgm:prSet phldrT="[Text]"/>
      <dgm:spPr/>
      <dgm:t>
        <a:bodyPr/>
        <a:lstStyle/>
        <a:p>
          <a:r>
            <a:rPr lang="es-PE" dirty="0" smtClean="0"/>
            <a:t>Gestión de Usuarios</a:t>
          </a:r>
          <a:endParaRPr lang="es-ES" dirty="0"/>
        </a:p>
      </dgm:t>
    </dgm:pt>
    <dgm:pt modelId="{C6B3EEAF-FC40-4767-B8D6-B061653C4556}" type="parTrans" cxnId="{2876342C-77B5-46E9-A632-1D101CF5F0D4}">
      <dgm:prSet/>
      <dgm:spPr/>
      <dgm:t>
        <a:bodyPr/>
        <a:lstStyle/>
        <a:p>
          <a:endParaRPr lang="es-ES"/>
        </a:p>
      </dgm:t>
    </dgm:pt>
    <dgm:pt modelId="{BBE981E0-A70B-40DE-B74C-3A7F6ED44BA3}" type="sibTrans" cxnId="{2876342C-77B5-46E9-A632-1D101CF5F0D4}">
      <dgm:prSet/>
      <dgm:spPr/>
      <dgm:t>
        <a:bodyPr/>
        <a:lstStyle/>
        <a:p>
          <a:endParaRPr lang="es-ES"/>
        </a:p>
      </dgm:t>
    </dgm:pt>
    <dgm:pt modelId="{63C493F9-3970-4512-ACA8-73D93CE4A5C4}">
      <dgm:prSet phldrT="[Text]">
        <dgm:style>
          <a:lnRef idx="1">
            <a:schemeClr val="accent2"/>
          </a:lnRef>
          <a:fillRef idx="2">
            <a:schemeClr val="accent2"/>
          </a:fillRef>
          <a:effectRef idx="1">
            <a:schemeClr val="accent2"/>
          </a:effectRef>
          <a:fontRef idx="minor">
            <a:schemeClr val="dk1"/>
          </a:fontRef>
        </dgm:style>
      </dgm:prSet>
      <dgm:spPr/>
      <dgm:t>
        <a:bodyPr/>
        <a:lstStyle/>
        <a:p>
          <a:r>
            <a:rPr lang="es-PE" dirty="0" smtClean="0"/>
            <a:t>Administrar Usuario</a:t>
          </a:r>
          <a:endParaRPr lang="es-ES" dirty="0"/>
        </a:p>
      </dgm:t>
    </dgm:pt>
    <dgm:pt modelId="{8E53EE17-8226-4AD2-BB03-DCFCEBEC56E0}" type="parTrans" cxnId="{20103B66-68BB-4E76-9A18-7F7187BD4D2A}">
      <dgm:prSet/>
      <dgm:spPr/>
      <dgm:t>
        <a:bodyPr/>
        <a:lstStyle/>
        <a:p>
          <a:endParaRPr lang="es-ES" dirty="0"/>
        </a:p>
      </dgm:t>
    </dgm:pt>
    <dgm:pt modelId="{315C2036-B2CC-46BE-AED4-1D805FFDE9D1}" type="sibTrans" cxnId="{20103B66-68BB-4E76-9A18-7F7187BD4D2A}">
      <dgm:prSet/>
      <dgm:spPr/>
      <dgm:t>
        <a:bodyPr/>
        <a:lstStyle/>
        <a:p>
          <a:endParaRPr lang="es-ES"/>
        </a:p>
      </dgm:t>
    </dgm:pt>
    <dgm:pt modelId="{877075AA-345D-431A-99CF-42299A76311E}">
      <dgm:prSet phldrT="[Text]">
        <dgm:style>
          <a:lnRef idx="1">
            <a:schemeClr val="accent2"/>
          </a:lnRef>
          <a:fillRef idx="2">
            <a:schemeClr val="accent2"/>
          </a:fillRef>
          <a:effectRef idx="1">
            <a:schemeClr val="accent2"/>
          </a:effectRef>
          <a:fontRef idx="minor">
            <a:schemeClr val="dk1"/>
          </a:fontRef>
        </dgm:style>
      </dgm:prSet>
      <dgm:spPr/>
      <dgm:t>
        <a:bodyPr/>
        <a:lstStyle/>
        <a:p>
          <a:r>
            <a:rPr lang="es-PE" dirty="0" smtClean="0"/>
            <a:t>Asignar roles</a:t>
          </a:r>
          <a:endParaRPr lang="es-ES" dirty="0"/>
        </a:p>
      </dgm:t>
    </dgm:pt>
    <dgm:pt modelId="{DBA77961-8909-4973-9257-7BD91680F64F}" type="parTrans" cxnId="{F6C78BB2-5147-45D9-842E-799B949ED760}">
      <dgm:prSet/>
      <dgm:spPr/>
      <dgm:t>
        <a:bodyPr/>
        <a:lstStyle/>
        <a:p>
          <a:endParaRPr lang="es-ES" dirty="0"/>
        </a:p>
      </dgm:t>
    </dgm:pt>
    <dgm:pt modelId="{C3E88AA4-7A0C-4D55-9FCC-8E2A98C778CE}" type="sibTrans" cxnId="{F6C78BB2-5147-45D9-842E-799B949ED760}">
      <dgm:prSet/>
      <dgm:spPr/>
      <dgm:t>
        <a:bodyPr/>
        <a:lstStyle/>
        <a:p>
          <a:endParaRPr lang="es-ES"/>
        </a:p>
      </dgm:t>
    </dgm:pt>
    <dgm:pt modelId="{4C0D01E8-BD82-4552-B571-F831C914DA9D}">
      <dgm:prSet phldrT="[Text]">
        <dgm:style>
          <a:lnRef idx="1">
            <a:schemeClr val="accent2"/>
          </a:lnRef>
          <a:fillRef idx="2">
            <a:schemeClr val="accent2"/>
          </a:fillRef>
          <a:effectRef idx="1">
            <a:schemeClr val="accent2"/>
          </a:effectRef>
          <a:fontRef idx="minor">
            <a:schemeClr val="dk1"/>
          </a:fontRef>
        </dgm:style>
      </dgm:prSet>
      <dgm:spPr/>
      <dgm:t>
        <a:bodyPr/>
        <a:lstStyle/>
        <a:p>
          <a:r>
            <a:rPr lang="es-PE" dirty="0" smtClean="0"/>
            <a:t>Administrar roles</a:t>
          </a:r>
          <a:endParaRPr lang="es-ES" dirty="0"/>
        </a:p>
      </dgm:t>
    </dgm:pt>
    <dgm:pt modelId="{FF9636D9-D2D3-44FF-8D99-54BDEF07982B}" type="parTrans" cxnId="{9CB93375-F6E3-46B6-9681-A724A9738F30}">
      <dgm:prSet/>
      <dgm:spPr/>
      <dgm:t>
        <a:bodyPr/>
        <a:lstStyle/>
        <a:p>
          <a:endParaRPr lang="es-ES" dirty="0"/>
        </a:p>
      </dgm:t>
    </dgm:pt>
    <dgm:pt modelId="{2E753397-CBE9-4B37-B941-0C5D87132C1C}" type="sibTrans" cxnId="{9CB93375-F6E3-46B6-9681-A724A9738F30}">
      <dgm:prSet/>
      <dgm:spPr/>
      <dgm:t>
        <a:bodyPr/>
        <a:lstStyle/>
        <a:p>
          <a:endParaRPr lang="es-ES"/>
        </a:p>
      </dgm:t>
    </dgm:pt>
    <dgm:pt modelId="{024C30F6-55B9-468A-993A-35C12E6A324D}">
      <dgm:prSet phldrT="[Text]">
        <dgm:style>
          <a:lnRef idx="1">
            <a:schemeClr val="accent2"/>
          </a:lnRef>
          <a:fillRef idx="2">
            <a:schemeClr val="accent2"/>
          </a:fillRef>
          <a:effectRef idx="1">
            <a:schemeClr val="accent2"/>
          </a:effectRef>
          <a:fontRef idx="minor">
            <a:schemeClr val="dk1"/>
          </a:fontRef>
        </dgm:style>
      </dgm:prSet>
      <dgm:spPr/>
      <dgm:t>
        <a:bodyPr/>
        <a:lstStyle/>
        <a:p>
          <a:r>
            <a:rPr lang="es-PE" dirty="0" smtClean="0"/>
            <a:t>Generar reporte de usuarios</a:t>
          </a:r>
          <a:endParaRPr lang="es-ES" dirty="0"/>
        </a:p>
      </dgm:t>
    </dgm:pt>
    <dgm:pt modelId="{4061C832-5F16-478D-A5A9-5589D9667B4D}" type="parTrans" cxnId="{509809A0-D575-43B3-8A2A-8056872736E3}">
      <dgm:prSet/>
      <dgm:spPr/>
      <dgm:t>
        <a:bodyPr/>
        <a:lstStyle/>
        <a:p>
          <a:endParaRPr lang="es-ES" dirty="0"/>
        </a:p>
      </dgm:t>
    </dgm:pt>
    <dgm:pt modelId="{0464C53D-A062-4A1A-BF32-F8437D984E1B}" type="sibTrans" cxnId="{509809A0-D575-43B3-8A2A-8056872736E3}">
      <dgm:prSet/>
      <dgm:spPr/>
      <dgm:t>
        <a:bodyPr/>
        <a:lstStyle/>
        <a:p>
          <a:endParaRPr lang="es-ES"/>
        </a:p>
      </dgm:t>
    </dgm:pt>
    <dgm:pt modelId="{5155AC8B-1FB0-4A8A-8950-EA37BFDA3FC7}">
      <dgm:prSet phldrT="[Text]">
        <dgm:style>
          <a:lnRef idx="1">
            <a:schemeClr val="accent2"/>
          </a:lnRef>
          <a:fillRef idx="2">
            <a:schemeClr val="accent2"/>
          </a:fillRef>
          <a:effectRef idx="1">
            <a:schemeClr val="accent2"/>
          </a:effectRef>
          <a:fontRef idx="minor">
            <a:schemeClr val="dk1"/>
          </a:fontRef>
        </dgm:style>
      </dgm:prSet>
      <dgm:spPr/>
      <dgm:t>
        <a:bodyPr/>
        <a:lstStyle/>
        <a:p>
          <a:r>
            <a:rPr lang="es-PE" dirty="0" smtClean="0"/>
            <a:t>Cambiar contraseña</a:t>
          </a:r>
          <a:endParaRPr lang="es-ES" dirty="0"/>
        </a:p>
      </dgm:t>
    </dgm:pt>
    <dgm:pt modelId="{E844E1EA-5B45-47D9-878A-AE48E6E72288}" type="parTrans" cxnId="{7BC0F307-491B-48B8-BAD3-BCDE766FFCC9}">
      <dgm:prSet/>
      <dgm:spPr/>
      <dgm:t>
        <a:bodyPr/>
        <a:lstStyle/>
        <a:p>
          <a:endParaRPr lang="es-ES" dirty="0"/>
        </a:p>
      </dgm:t>
    </dgm:pt>
    <dgm:pt modelId="{1EB57602-FE1E-4A81-8F39-8880B8BD12B1}" type="sibTrans" cxnId="{7BC0F307-491B-48B8-BAD3-BCDE766FFCC9}">
      <dgm:prSet/>
      <dgm:spPr/>
      <dgm:t>
        <a:bodyPr/>
        <a:lstStyle/>
        <a:p>
          <a:endParaRPr lang="es-ES"/>
        </a:p>
      </dgm:t>
    </dgm:pt>
    <dgm:pt modelId="{D433D86F-91D3-4FC3-9AD1-AB427BB3D7C4}">
      <dgm:prSet phldrT="[Text]">
        <dgm:style>
          <a:lnRef idx="1">
            <a:schemeClr val="accent2"/>
          </a:lnRef>
          <a:fillRef idx="2">
            <a:schemeClr val="accent2"/>
          </a:fillRef>
          <a:effectRef idx="1">
            <a:schemeClr val="accent2"/>
          </a:effectRef>
          <a:fontRef idx="minor">
            <a:schemeClr val="dk1"/>
          </a:fontRef>
        </dgm:style>
      </dgm:prSet>
      <dgm:spPr/>
      <dgm:t>
        <a:bodyPr/>
        <a:lstStyle/>
        <a:p>
          <a:r>
            <a:rPr lang="es-PE" dirty="0" smtClean="0"/>
            <a:t>Buscar usuario</a:t>
          </a:r>
          <a:endParaRPr lang="es-ES" dirty="0"/>
        </a:p>
      </dgm:t>
    </dgm:pt>
    <dgm:pt modelId="{7BB8CAC6-9D4D-4C52-BB27-8D96912B257D}" type="parTrans" cxnId="{B9445280-831B-44A6-881D-97F15C067ABE}">
      <dgm:prSet/>
      <dgm:spPr/>
      <dgm:t>
        <a:bodyPr/>
        <a:lstStyle/>
        <a:p>
          <a:endParaRPr lang="es-ES" dirty="0"/>
        </a:p>
      </dgm:t>
    </dgm:pt>
    <dgm:pt modelId="{EAC033E7-5E25-404F-B6D2-683B2D853726}" type="sibTrans" cxnId="{B9445280-831B-44A6-881D-97F15C067ABE}">
      <dgm:prSet/>
      <dgm:spPr/>
      <dgm:t>
        <a:bodyPr/>
        <a:lstStyle/>
        <a:p>
          <a:endParaRPr lang="es-ES"/>
        </a:p>
      </dgm:t>
    </dgm:pt>
    <dgm:pt modelId="{1C3C5AE0-48C8-433D-B046-73699D05B9B1}">
      <dgm:prSet phldrT="[Text]">
        <dgm:style>
          <a:lnRef idx="1">
            <a:schemeClr val="accent2"/>
          </a:lnRef>
          <a:fillRef idx="2">
            <a:schemeClr val="accent2"/>
          </a:fillRef>
          <a:effectRef idx="1">
            <a:schemeClr val="accent2"/>
          </a:effectRef>
          <a:fontRef idx="minor">
            <a:schemeClr val="dk1"/>
          </a:fontRef>
        </dgm:style>
      </dgm:prSet>
      <dgm:spPr/>
      <dgm:t>
        <a:bodyPr/>
        <a:lstStyle/>
        <a:p>
          <a:r>
            <a:rPr lang="es-PE" dirty="0" smtClean="0"/>
            <a:t>Buscar requerimiento institucional</a:t>
          </a:r>
          <a:endParaRPr lang="es-ES" dirty="0"/>
        </a:p>
      </dgm:t>
    </dgm:pt>
    <dgm:pt modelId="{D775B301-8116-431B-B777-8013F15C09EA}" type="parTrans" cxnId="{B1B594EA-22EE-4853-8CFC-3610EDF0DA57}">
      <dgm:prSet/>
      <dgm:spPr/>
      <dgm:t>
        <a:bodyPr/>
        <a:lstStyle/>
        <a:p>
          <a:endParaRPr lang="es-ES" dirty="0"/>
        </a:p>
      </dgm:t>
    </dgm:pt>
    <dgm:pt modelId="{7D95EAA7-18FE-403C-B9F0-9807E3105296}" type="sibTrans" cxnId="{B1B594EA-22EE-4853-8CFC-3610EDF0DA57}">
      <dgm:prSet/>
      <dgm:spPr/>
      <dgm:t>
        <a:bodyPr/>
        <a:lstStyle/>
        <a:p>
          <a:endParaRPr lang="es-ES"/>
        </a:p>
      </dgm:t>
    </dgm:pt>
    <dgm:pt modelId="{355015BC-2C7F-4360-B726-84B1DDC7E269}">
      <dgm:prSet phldrT="[Text]">
        <dgm:style>
          <a:lnRef idx="1">
            <a:schemeClr val="accent2"/>
          </a:lnRef>
          <a:fillRef idx="2">
            <a:schemeClr val="accent2"/>
          </a:fillRef>
          <a:effectRef idx="1">
            <a:schemeClr val="accent2"/>
          </a:effectRef>
          <a:fontRef idx="minor">
            <a:schemeClr val="dk1"/>
          </a:fontRef>
        </dgm:style>
      </dgm:prSet>
      <dgm:spPr/>
      <dgm:t>
        <a:bodyPr/>
        <a:lstStyle/>
        <a:p>
          <a:r>
            <a:rPr lang="es-PE" dirty="0" smtClean="0"/>
            <a:t>Buscar Inventario</a:t>
          </a:r>
          <a:endParaRPr lang="es-ES" dirty="0"/>
        </a:p>
      </dgm:t>
    </dgm:pt>
    <dgm:pt modelId="{76E1EBBA-1F66-4BA5-B310-C741475C95B8}" type="parTrans" cxnId="{17C5104A-857C-4C49-BC84-ED03531E60A7}">
      <dgm:prSet/>
      <dgm:spPr/>
      <dgm:t>
        <a:bodyPr/>
        <a:lstStyle/>
        <a:p>
          <a:endParaRPr lang="es-ES"/>
        </a:p>
      </dgm:t>
    </dgm:pt>
    <dgm:pt modelId="{649310F5-AA8F-4461-8549-5F52F506B66B}" type="sibTrans" cxnId="{17C5104A-857C-4C49-BC84-ED03531E60A7}">
      <dgm:prSet/>
      <dgm:spPr/>
      <dgm:t>
        <a:bodyPr/>
        <a:lstStyle/>
        <a:p>
          <a:endParaRPr lang="es-ES"/>
        </a:p>
      </dgm:t>
    </dgm:pt>
    <dgm:pt modelId="{98B6611E-46FD-4CE2-B8BC-EF72976370D0}">
      <dgm:prSet phldrT="[Text]"/>
      <dgm:spPr/>
      <dgm:t>
        <a:bodyPr/>
        <a:lstStyle/>
        <a:p>
          <a:r>
            <a:rPr lang="es-PE" dirty="0" smtClean="0"/>
            <a:t>Gestión de Imagen Institucional</a:t>
          </a:r>
          <a:endParaRPr lang="es-ES" dirty="0"/>
        </a:p>
      </dgm:t>
    </dgm:pt>
    <dgm:pt modelId="{1F34D990-25FE-45A0-9BF7-3258191D496C}" type="parTrans" cxnId="{A4B5DA5E-0DC8-48B3-91A1-0D193939C340}">
      <dgm:prSet/>
      <dgm:spPr/>
      <dgm:t>
        <a:bodyPr/>
        <a:lstStyle/>
        <a:p>
          <a:endParaRPr lang="es-ES"/>
        </a:p>
      </dgm:t>
    </dgm:pt>
    <dgm:pt modelId="{F7CBBF0D-8079-404A-8FBB-DE81FB1B7863}" type="sibTrans" cxnId="{A4B5DA5E-0DC8-48B3-91A1-0D193939C340}">
      <dgm:prSet/>
      <dgm:spPr/>
      <dgm:t>
        <a:bodyPr/>
        <a:lstStyle/>
        <a:p>
          <a:endParaRPr lang="es-ES"/>
        </a:p>
      </dgm:t>
    </dgm:pt>
    <dgm:pt modelId="{D9BC5EC5-4835-412C-976D-50D32DF5A108}">
      <dgm:prSet phldrT="[Text]"/>
      <dgm:spPr/>
      <dgm:t>
        <a:bodyPr/>
        <a:lstStyle/>
        <a:p>
          <a:r>
            <a:rPr lang="es-ES" dirty="0" smtClean="0"/>
            <a:t>Registrar cronograma de trabajo</a:t>
          </a:r>
        </a:p>
        <a:p>
          <a:r>
            <a:rPr lang="es-PE" dirty="0" smtClean="0"/>
            <a:t>(G53)</a:t>
          </a:r>
          <a:endParaRPr lang="es-ES" dirty="0"/>
        </a:p>
      </dgm:t>
    </dgm:pt>
    <dgm:pt modelId="{5B12ACA2-0156-46E6-9DB5-D787C44CBD7A}" type="parTrans" cxnId="{5C38BC02-6C1B-440B-8921-CA32429EF288}">
      <dgm:prSet/>
      <dgm:spPr/>
      <dgm:t>
        <a:bodyPr/>
        <a:lstStyle/>
        <a:p>
          <a:endParaRPr lang="es-ES"/>
        </a:p>
      </dgm:t>
    </dgm:pt>
    <dgm:pt modelId="{59682022-FE15-4415-A160-14B974228963}" type="sibTrans" cxnId="{5C38BC02-6C1B-440B-8921-CA32429EF288}">
      <dgm:prSet/>
      <dgm:spPr/>
      <dgm:t>
        <a:bodyPr/>
        <a:lstStyle/>
        <a:p>
          <a:endParaRPr lang="es-ES"/>
        </a:p>
      </dgm:t>
    </dgm:pt>
    <dgm:pt modelId="{3B8193AE-F4F5-4E9C-BAB4-E53A177444A7}">
      <dgm:prSet phldrT="[Text]"/>
      <dgm:spPr/>
      <dgm:t>
        <a:bodyPr/>
        <a:lstStyle/>
        <a:p>
          <a:r>
            <a:rPr lang="es-ES" dirty="0" smtClean="0"/>
            <a:t>Actualizar estado de actividad de cronograma</a:t>
          </a:r>
        </a:p>
        <a:p>
          <a:r>
            <a:rPr lang="es-PE" dirty="0" smtClean="0"/>
            <a:t>(</a:t>
          </a:r>
          <a:r>
            <a:rPr lang="es-ES" dirty="0" smtClean="0"/>
            <a:t>G54)</a:t>
          </a:r>
          <a:endParaRPr lang="es-ES" dirty="0"/>
        </a:p>
      </dgm:t>
    </dgm:pt>
    <dgm:pt modelId="{56BCF862-2B9C-4B08-A7F9-649590E1078F}" type="parTrans" cxnId="{B4999B22-C2B1-48F0-9ADB-2DA95085DA36}">
      <dgm:prSet/>
      <dgm:spPr/>
      <dgm:t>
        <a:bodyPr/>
        <a:lstStyle/>
        <a:p>
          <a:endParaRPr lang="es-ES"/>
        </a:p>
      </dgm:t>
    </dgm:pt>
    <dgm:pt modelId="{F75CCFA2-92BB-4B51-B5D2-12C046225241}" type="sibTrans" cxnId="{B4999B22-C2B1-48F0-9ADB-2DA95085DA36}">
      <dgm:prSet/>
      <dgm:spPr/>
      <dgm:t>
        <a:bodyPr/>
        <a:lstStyle/>
        <a:p>
          <a:endParaRPr lang="es-ES"/>
        </a:p>
      </dgm:t>
    </dgm:pt>
    <dgm:pt modelId="{0860FC96-C3B5-4BF5-9589-A5A5393550E8}">
      <dgm:prSet phldrT="[Text]"/>
      <dgm:spPr/>
      <dgm:t>
        <a:bodyPr/>
        <a:lstStyle/>
        <a:p>
          <a:r>
            <a:rPr lang="es-ES" dirty="0" smtClean="0"/>
            <a:t>Registrar incidentes</a:t>
          </a:r>
        </a:p>
        <a:p>
          <a:r>
            <a:rPr lang="es-PE" dirty="0" smtClean="0"/>
            <a:t>(G55)</a:t>
          </a:r>
          <a:endParaRPr lang="es-ES" dirty="0"/>
        </a:p>
      </dgm:t>
    </dgm:pt>
    <dgm:pt modelId="{483131A6-8DCA-4A7B-910B-2687459BBDEE}" type="parTrans" cxnId="{549E4F76-4600-4680-9371-CB5D7513791D}">
      <dgm:prSet/>
      <dgm:spPr/>
      <dgm:t>
        <a:bodyPr/>
        <a:lstStyle/>
        <a:p>
          <a:endParaRPr lang="es-ES"/>
        </a:p>
      </dgm:t>
    </dgm:pt>
    <dgm:pt modelId="{2C54293F-C0A7-409D-9622-0E216D060FB6}" type="sibTrans" cxnId="{549E4F76-4600-4680-9371-CB5D7513791D}">
      <dgm:prSet/>
      <dgm:spPr/>
      <dgm:t>
        <a:bodyPr/>
        <a:lstStyle/>
        <a:p>
          <a:endParaRPr lang="es-ES"/>
        </a:p>
      </dgm:t>
    </dgm:pt>
    <dgm:pt modelId="{6DC93187-3013-49F4-8052-46B43EE2D629}">
      <dgm:prSet phldrT="[Text]"/>
      <dgm:spPr/>
      <dgm:t>
        <a:bodyPr/>
        <a:lstStyle/>
        <a:p>
          <a:r>
            <a:rPr lang="es-ES" dirty="0" smtClean="0"/>
            <a:t>Administrar entrevistas periodísticas</a:t>
          </a:r>
        </a:p>
        <a:p>
          <a:r>
            <a:rPr lang="es-PE" dirty="0" smtClean="0"/>
            <a:t>(</a:t>
          </a:r>
          <a:r>
            <a:rPr lang="es-ES" dirty="0" smtClean="0"/>
            <a:t>G56a, G56b)</a:t>
          </a:r>
          <a:endParaRPr lang="es-ES" dirty="0"/>
        </a:p>
      </dgm:t>
    </dgm:pt>
    <dgm:pt modelId="{FB89DC44-25F8-44D5-8FB9-9A1BF03AB67C}" type="parTrans" cxnId="{EF80B79A-3839-490C-B201-78D3E541EEF9}">
      <dgm:prSet/>
      <dgm:spPr/>
      <dgm:t>
        <a:bodyPr/>
        <a:lstStyle/>
        <a:p>
          <a:endParaRPr lang="es-ES"/>
        </a:p>
      </dgm:t>
    </dgm:pt>
    <dgm:pt modelId="{F55B40C0-2380-4774-863B-3D037E8A0EC3}" type="sibTrans" cxnId="{EF80B79A-3839-490C-B201-78D3E541EEF9}">
      <dgm:prSet/>
      <dgm:spPr/>
      <dgm:t>
        <a:bodyPr/>
        <a:lstStyle/>
        <a:p>
          <a:endParaRPr lang="es-ES"/>
        </a:p>
      </dgm:t>
    </dgm:pt>
    <dgm:pt modelId="{3F2F13F8-B348-40C7-A862-BD24DBAB94B4}">
      <dgm:prSet phldrT="[Text]"/>
      <dgm:spPr/>
      <dgm:t>
        <a:bodyPr/>
        <a:lstStyle/>
        <a:p>
          <a:r>
            <a:rPr lang="es-ES" dirty="0" smtClean="0"/>
            <a:t>Registrar boletín electrónico</a:t>
          </a:r>
        </a:p>
        <a:p>
          <a:r>
            <a:rPr lang="es-PE" dirty="0" smtClean="0"/>
            <a:t>(</a:t>
          </a:r>
          <a:r>
            <a:rPr lang="es-ES" dirty="0" smtClean="0"/>
            <a:t>G57)</a:t>
          </a:r>
          <a:endParaRPr lang="es-ES" dirty="0"/>
        </a:p>
      </dgm:t>
    </dgm:pt>
    <dgm:pt modelId="{FA53529C-760F-4B01-9879-695AA2BAB923}" type="parTrans" cxnId="{9BD9E520-2B5D-446A-8100-A1229A42DEA9}">
      <dgm:prSet/>
      <dgm:spPr/>
      <dgm:t>
        <a:bodyPr/>
        <a:lstStyle/>
        <a:p>
          <a:endParaRPr lang="es-ES"/>
        </a:p>
      </dgm:t>
    </dgm:pt>
    <dgm:pt modelId="{67367727-CB11-41CB-B06D-55D39874422C}" type="sibTrans" cxnId="{9BD9E520-2B5D-446A-8100-A1229A42DEA9}">
      <dgm:prSet/>
      <dgm:spPr/>
      <dgm:t>
        <a:bodyPr/>
        <a:lstStyle/>
        <a:p>
          <a:endParaRPr lang="es-ES"/>
        </a:p>
      </dgm:t>
    </dgm:pt>
    <dgm:pt modelId="{55A04522-8CC1-41FF-94BE-576FB5D2FD04}">
      <dgm:prSet phldrT="[Text]"/>
      <dgm:spPr/>
      <dgm:t>
        <a:bodyPr/>
        <a:lstStyle/>
        <a:p>
          <a:r>
            <a:rPr lang="es-ES" dirty="0" smtClean="0"/>
            <a:t>Administrar noticias del boletín electrónico</a:t>
          </a:r>
        </a:p>
        <a:p>
          <a:r>
            <a:rPr lang="es-PE" dirty="0" smtClean="0"/>
            <a:t>(</a:t>
          </a:r>
          <a:r>
            <a:rPr lang="es-ES" dirty="0" smtClean="0"/>
            <a:t>G58a, G58b, G58c)</a:t>
          </a:r>
          <a:endParaRPr lang="es-ES" dirty="0"/>
        </a:p>
      </dgm:t>
    </dgm:pt>
    <dgm:pt modelId="{80F8F836-EFE5-4EDA-A4C3-AB76F307B81B}" type="parTrans" cxnId="{9A8CCE2D-81C0-4D4E-96ED-B951964570DD}">
      <dgm:prSet/>
      <dgm:spPr/>
      <dgm:t>
        <a:bodyPr/>
        <a:lstStyle/>
        <a:p>
          <a:endParaRPr lang="es-ES"/>
        </a:p>
      </dgm:t>
    </dgm:pt>
    <dgm:pt modelId="{9F0F916A-08F1-49E0-9DBF-80086EACF305}" type="sibTrans" cxnId="{9A8CCE2D-81C0-4D4E-96ED-B951964570DD}">
      <dgm:prSet/>
      <dgm:spPr/>
      <dgm:t>
        <a:bodyPr/>
        <a:lstStyle/>
        <a:p>
          <a:endParaRPr lang="es-ES"/>
        </a:p>
      </dgm:t>
    </dgm:pt>
    <dgm:pt modelId="{184A6DB5-9926-46D4-86BA-04FF37D2E329}">
      <dgm:prSet phldrT="[Text]"/>
      <dgm:spPr/>
      <dgm:t>
        <a:bodyPr/>
        <a:lstStyle/>
        <a:p>
          <a:r>
            <a:rPr lang="es-ES" dirty="0" smtClean="0"/>
            <a:t>Generar reporte boletín electrónico</a:t>
          </a:r>
        </a:p>
        <a:p>
          <a:r>
            <a:rPr lang="es-PE" dirty="0" smtClean="0"/>
            <a:t>(</a:t>
          </a:r>
          <a:r>
            <a:rPr lang="es-ES" dirty="0" smtClean="0"/>
            <a:t>G59a, G59b)</a:t>
          </a:r>
          <a:endParaRPr lang="es-ES" dirty="0"/>
        </a:p>
      </dgm:t>
    </dgm:pt>
    <dgm:pt modelId="{14829877-A78B-4E15-BD4C-FE01C7E1610A}" type="parTrans" cxnId="{32773EA5-83CD-4219-86AC-587909F9BFC7}">
      <dgm:prSet/>
      <dgm:spPr/>
      <dgm:t>
        <a:bodyPr/>
        <a:lstStyle/>
        <a:p>
          <a:endParaRPr lang="es-ES"/>
        </a:p>
      </dgm:t>
    </dgm:pt>
    <dgm:pt modelId="{1C98AAD3-EFDA-43BC-82BA-2E75EC4535D2}" type="sibTrans" cxnId="{32773EA5-83CD-4219-86AC-587909F9BFC7}">
      <dgm:prSet/>
      <dgm:spPr/>
      <dgm:t>
        <a:bodyPr/>
        <a:lstStyle/>
        <a:p>
          <a:endParaRPr lang="es-ES"/>
        </a:p>
      </dgm:t>
    </dgm:pt>
    <dgm:pt modelId="{5E2104A0-5E27-4E7D-85A5-4C7BA9F1CB3B}">
      <dgm:prSet phldrT="[Text]"/>
      <dgm:spPr/>
      <dgm:t>
        <a:bodyPr/>
        <a:lstStyle/>
        <a:p>
          <a:r>
            <a:rPr lang="es-ES" dirty="0" smtClean="0"/>
            <a:t>Administrar nota de prensa</a:t>
          </a:r>
        </a:p>
        <a:p>
          <a:r>
            <a:rPr lang="es-PE" dirty="0" smtClean="0"/>
            <a:t>(</a:t>
          </a:r>
          <a:r>
            <a:rPr lang="es-ES" dirty="0" smtClean="0"/>
            <a:t>G60)</a:t>
          </a:r>
          <a:endParaRPr lang="es-ES" dirty="0"/>
        </a:p>
      </dgm:t>
    </dgm:pt>
    <dgm:pt modelId="{266A121A-9F3D-44B5-906E-39D17FC377F8}" type="parTrans" cxnId="{43F09AF0-5738-467A-9813-8C4D66CBDE8B}">
      <dgm:prSet/>
      <dgm:spPr/>
      <dgm:t>
        <a:bodyPr/>
        <a:lstStyle/>
        <a:p>
          <a:endParaRPr lang="es-ES"/>
        </a:p>
      </dgm:t>
    </dgm:pt>
    <dgm:pt modelId="{0A0F9340-DC40-4B14-B23F-C5A5FF9F0259}" type="sibTrans" cxnId="{43F09AF0-5738-467A-9813-8C4D66CBDE8B}">
      <dgm:prSet/>
      <dgm:spPr/>
      <dgm:t>
        <a:bodyPr/>
        <a:lstStyle/>
        <a:p>
          <a:endParaRPr lang="es-ES"/>
        </a:p>
      </dgm:t>
    </dgm:pt>
    <dgm:pt modelId="{5B25F9F8-E861-480D-9C4F-8D5357A794E6}">
      <dgm:prSet phldrT="[Text]">
        <dgm:style>
          <a:lnRef idx="1">
            <a:schemeClr val="accent2"/>
          </a:lnRef>
          <a:fillRef idx="2">
            <a:schemeClr val="accent2"/>
          </a:fillRef>
          <a:effectRef idx="1">
            <a:schemeClr val="accent2"/>
          </a:effectRef>
          <a:fontRef idx="minor">
            <a:schemeClr val="dk1"/>
          </a:fontRef>
        </dgm:style>
      </dgm:prSet>
      <dgm:spPr/>
      <dgm:t>
        <a:bodyPr/>
        <a:lstStyle/>
        <a:p>
          <a:r>
            <a:rPr lang="es-PE" dirty="0" smtClean="0"/>
            <a:t>Generar reporte de estados de requerimientos institucionales</a:t>
          </a:r>
          <a:endParaRPr lang="es-ES" dirty="0"/>
        </a:p>
      </dgm:t>
    </dgm:pt>
    <dgm:pt modelId="{3B7F7673-436B-4B1E-8CFB-1736F616B408}" type="parTrans" cxnId="{6943D536-AC18-4836-8088-4DBB1C29C216}">
      <dgm:prSet/>
      <dgm:spPr/>
      <dgm:t>
        <a:bodyPr/>
        <a:lstStyle/>
        <a:p>
          <a:endParaRPr lang="es-ES"/>
        </a:p>
      </dgm:t>
    </dgm:pt>
    <dgm:pt modelId="{B68082C6-798B-4824-B42E-E4BD25F50D0B}" type="sibTrans" cxnId="{6943D536-AC18-4836-8088-4DBB1C29C216}">
      <dgm:prSet/>
      <dgm:spPr/>
      <dgm:t>
        <a:bodyPr/>
        <a:lstStyle/>
        <a:p>
          <a:endParaRPr lang="es-ES"/>
        </a:p>
      </dgm:t>
    </dgm:pt>
    <dgm:pt modelId="{D4853473-9132-4CE0-A3CC-219D943038C6}" type="pres">
      <dgm:prSet presAssocID="{0DBDBE67-68BB-4AA3-8095-8A850960B902}" presName="diagram" presStyleCnt="0">
        <dgm:presLayoutVars>
          <dgm:chPref val="1"/>
          <dgm:dir/>
          <dgm:animOne val="branch"/>
          <dgm:animLvl val="lvl"/>
          <dgm:resizeHandles/>
        </dgm:presLayoutVars>
      </dgm:prSet>
      <dgm:spPr/>
      <dgm:t>
        <a:bodyPr/>
        <a:lstStyle/>
        <a:p>
          <a:endParaRPr lang="es-ES"/>
        </a:p>
      </dgm:t>
    </dgm:pt>
    <dgm:pt modelId="{515999A9-6E4D-427E-9BFD-B06B82DD6B39}" type="pres">
      <dgm:prSet presAssocID="{525E21AD-C8B9-42D7-8540-494294C36559}" presName="root" presStyleCnt="0"/>
      <dgm:spPr/>
    </dgm:pt>
    <dgm:pt modelId="{B861E8CA-6AC6-413B-9357-89846ED4ADC9}" type="pres">
      <dgm:prSet presAssocID="{525E21AD-C8B9-42D7-8540-494294C36559}" presName="rootComposite" presStyleCnt="0"/>
      <dgm:spPr/>
    </dgm:pt>
    <dgm:pt modelId="{B742096F-EC51-460F-9D3A-ADB7D216B03F}" type="pres">
      <dgm:prSet presAssocID="{525E21AD-C8B9-42D7-8540-494294C36559}" presName="rootText" presStyleLbl="node1" presStyleIdx="0" presStyleCnt="3"/>
      <dgm:spPr/>
      <dgm:t>
        <a:bodyPr/>
        <a:lstStyle/>
        <a:p>
          <a:endParaRPr lang="es-ES"/>
        </a:p>
      </dgm:t>
    </dgm:pt>
    <dgm:pt modelId="{E58941DC-CDF9-42C0-AC32-64AB58C253AB}" type="pres">
      <dgm:prSet presAssocID="{525E21AD-C8B9-42D7-8540-494294C36559}" presName="rootConnector" presStyleLbl="node1" presStyleIdx="0" presStyleCnt="3"/>
      <dgm:spPr/>
      <dgm:t>
        <a:bodyPr/>
        <a:lstStyle/>
        <a:p>
          <a:endParaRPr lang="es-ES"/>
        </a:p>
      </dgm:t>
    </dgm:pt>
    <dgm:pt modelId="{F40298CE-5D77-4DDE-BCCB-4E34AFE0E17C}" type="pres">
      <dgm:prSet presAssocID="{525E21AD-C8B9-42D7-8540-494294C36559}" presName="childShape" presStyleCnt="0"/>
      <dgm:spPr/>
    </dgm:pt>
    <dgm:pt modelId="{33FA7A27-EF49-4AF8-9BE9-BE568F21539A}" type="pres">
      <dgm:prSet presAssocID="{2059255C-A8C1-40D3-A308-EE9DF6986B7E}" presName="Name13" presStyleLbl="parChTrans1D2" presStyleIdx="0" presStyleCnt="21"/>
      <dgm:spPr/>
      <dgm:t>
        <a:bodyPr/>
        <a:lstStyle/>
        <a:p>
          <a:endParaRPr lang="es-ES"/>
        </a:p>
      </dgm:t>
    </dgm:pt>
    <dgm:pt modelId="{BF59767C-CCE5-40A5-A620-50802F167878}" type="pres">
      <dgm:prSet presAssocID="{E86D5A9F-6B59-4AAA-BDCE-82B777F1EF76}" presName="childText" presStyleLbl="bgAcc1" presStyleIdx="0" presStyleCnt="21">
        <dgm:presLayoutVars>
          <dgm:bulletEnabled val="1"/>
        </dgm:presLayoutVars>
      </dgm:prSet>
      <dgm:spPr/>
      <dgm:t>
        <a:bodyPr/>
        <a:lstStyle/>
        <a:p>
          <a:endParaRPr lang="es-ES"/>
        </a:p>
      </dgm:t>
    </dgm:pt>
    <dgm:pt modelId="{1A703E31-FB52-45DC-BA40-9DE700EB376F}" type="pres">
      <dgm:prSet presAssocID="{DB80D4C0-D3B8-4B07-8693-D5BDCB456FD2}" presName="Name13" presStyleLbl="parChTrans1D2" presStyleIdx="1" presStyleCnt="21"/>
      <dgm:spPr/>
      <dgm:t>
        <a:bodyPr/>
        <a:lstStyle/>
        <a:p>
          <a:endParaRPr lang="es-ES"/>
        </a:p>
      </dgm:t>
    </dgm:pt>
    <dgm:pt modelId="{2E3129CF-C6E3-4EF6-BA8D-739DEC16B7AB}" type="pres">
      <dgm:prSet presAssocID="{E03F4004-73CB-412C-8155-E0DD5A3F4E06}" presName="childText" presStyleLbl="bgAcc1" presStyleIdx="1" presStyleCnt="21">
        <dgm:presLayoutVars>
          <dgm:bulletEnabled val="1"/>
        </dgm:presLayoutVars>
      </dgm:prSet>
      <dgm:spPr/>
      <dgm:t>
        <a:bodyPr/>
        <a:lstStyle/>
        <a:p>
          <a:endParaRPr lang="es-ES"/>
        </a:p>
      </dgm:t>
    </dgm:pt>
    <dgm:pt modelId="{F430DDB8-A577-4EF6-A181-5E44CC803DEF}" type="pres">
      <dgm:prSet presAssocID="{6668CF91-C273-445D-B13F-C4366084FDEB}" presName="Name13" presStyleLbl="parChTrans1D2" presStyleIdx="2" presStyleCnt="21"/>
      <dgm:spPr/>
      <dgm:t>
        <a:bodyPr/>
        <a:lstStyle/>
        <a:p>
          <a:endParaRPr lang="es-ES"/>
        </a:p>
      </dgm:t>
    </dgm:pt>
    <dgm:pt modelId="{69DA3463-CF92-4A42-870C-121035F6489C}" type="pres">
      <dgm:prSet presAssocID="{1ACD7CDC-60C5-4C48-BA5A-A71B071AC577}" presName="childText" presStyleLbl="bgAcc1" presStyleIdx="2" presStyleCnt="21">
        <dgm:presLayoutVars>
          <dgm:bulletEnabled val="1"/>
        </dgm:presLayoutVars>
      </dgm:prSet>
      <dgm:spPr/>
      <dgm:t>
        <a:bodyPr/>
        <a:lstStyle/>
        <a:p>
          <a:endParaRPr lang="es-ES"/>
        </a:p>
      </dgm:t>
    </dgm:pt>
    <dgm:pt modelId="{21C9FE2E-18E9-4E85-82D0-756772A27768}" type="pres">
      <dgm:prSet presAssocID="{2210A090-E310-40D8-9666-296147CCAAE1}" presName="Name13" presStyleLbl="parChTrans1D2" presStyleIdx="3" presStyleCnt="21"/>
      <dgm:spPr/>
      <dgm:t>
        <a:bodyPr/>
        <a:lstStyle/>
        <a:p>
          <a:endParaRPr lang="es-ES"/>
        </a:p>
      </dgm:t>
    </dgm:pt>
    <dgm:pt modelId="{3F915914-F33F-4CCE-8D2E-3564A72E0F95}" type="pres">
      <dgm:prSet presAssocID="{474F34B2-02C0-4D3F-8312-0997DAD34612}" presName="childText" presStyleLbl="bgAcc1" presStyleIdx="3" presStyleCnt="21">
        <dgm:presLayoutVars>
          <dgm:bulletEnabled val="1"/>
        </dgm:presLayoutVars>
      </dgm:prSet>
      <dgm:spPr/>
      <dgm:t>
        <a:bodyPr/>
        <a:lstStyle/>
        <a:p>
          <a:endParaRPr lang="es-ES"/>
        </a:p>
      </dgm:t>
    </dgm:pt>
    <dgm:pt modelId="{A5CD31B7-F875-4D4C-95A7-93AA73B6D438}" type="pres">
      <dgm:prSet presAssocID="{D775B301-8116-431B-B777-8013F15C09EA}" presName="Name13" presStyleLbl="parChTrans1D2" presStyleIdx="4" presStyleCnt="21"/>
      <dgm:spPr/>
      <dgm:t>
        <a:bodyPr/>
        <a:lstStyle/>
        <a:p>
          <a:endParaRPr lang="es-ES"/>
        </a:p>
      </dgm:t>
    </dgm:pt>
    <dgm:pt modelId="{A1EE10F3-C121-4152-93CF-A0BD97A6FD23}" type="pres">
      <dgm:prSet presAssocID="{1C3C5AE0-48C8-433D-B046-73699D05B9B1}" presName="childText" presStyleLbl="bgAcc1" presStyleIdx="4" presStyleCnt="21">
        <dgm:presLayoutVars>
          <dgm:bulletEnabled val="1"/>
        </dgm:presLayoutVars>
      </dgm:prSet>
      <dgm:spPr/>
      <dgm:t>
        <a:bodyPr/>
        <a:lstStyle/>
        <a:p>
          <a:endParaRPr lang="es-ES"/>
        </a:p>
      </dgm:t>
    </dgm:pt>
    <dgm:pt modelId="{58F964AF-FF7A-4B1A-A9F2-CF2BDDE04DD3}" type="pres">
      <dgm:prSet presAssocID="{76E1EBBA-1F66-4BA5-B310-C741475C95B8}" presName="Name13" presStyleLbl="parChTrans1D2" presStyleIdx="5" presStyleCnt="21"/>
      <dgm:spPr/>
      <dgm:t>
        <a:bodyPr/>
        <a:lstStyle/>
        <a:p>
          <a:endParaRPr lang="es-ES"/>
        </a:p>
      </dgm:t>
    </dgm:pt>
    <dgm:pt modelId="{84287784-32D0-4EB6-8D13-162B5FDA5B5D}" type="pres">
      <dgm:prSet presAssocID="{355015BC-2C7F-4360-B726-84B1DDC7E269}" presName="childText" presStyleLbl="bgAcc1" presStyleIdx="5" presStyleCnt="21">
        <dgm:presLayoutVars>
          <dgm:bulletEnabled val="1"/>
        </dgm:presLayoutVars>
      </dgm:prSet>
      <dgm:spPr/>
      <dgm:t>
        <a:bodyPr/>
        <a:lstStyle/>
        <a:p>
          <a:endParaRPr lang="es-ES"/>
        </a:p>
      </dgm:t>
    </dgm:pt>
    <dgm:pt modelId="{946F7A0E-8D8A-4629-B7E1-99A5F465FCDA}" type="pres">
      <dgm:prSet presAssocID="{3B7F7673-436B-4B1E-8CFB-1736F616B408}" presName="Name13" presStyleLbl="parChTrans1D2" presStyleIdx="6" presStyleCnt="21"/>
      <dgm:spPr/>
      <dgm:t>
        <a:bodyPr/>
        <a:lstStyle/>
        <a:p>
          <a:endParaRPr lang="es-ES"/>
        </a:p>
      </dgm:t>
    </dgm:pt>
    <dgm:pt modelId="{3F478EAD-50F4-401B-BF54-D81BD38854EF}" type="pres">
      <dgm:prSet presAssocID="{5B25F9F8-E861-480D-9C4F-8D5357A794E6}" presName="childText" presStyleLbl="bgAcc1" presStyleIdx="6" presStyleCnt="21">
        <dgm:presLayoutVars>
          <dgm:bulletEnabled val="1"/>
        </dgm:presLayoutVars>
      </dgm:prSet>
      <dgm:spPr/>
      <dgm:t>
        <a:bodyPr/>
        <a:lstStyle/>
        <a:p>
          <a:endParaRPr lang="es-ES"/>
        </a:p>
      </dgm:t>
    </dgm:pt>
    <dgm:pt modelId="{A497D56C-4A37-4B98-B456-6856C74B8868}" type="pres">
      <dgm:prSet presAssocID="{98B6611E-46FD-4CE2-B8BC-EF72976370D0}" presName="root" presStyleCnt="0"/>
      <dgm:spPr/>
    </dgm:pt>
    <dgm:pt modelId="{308EE040-4B9D-4D50-8950-0B20D834A57F}" type="pres">
      <dgm:prSet presAssocID="{98B6611E-46FD-4CE2-B8BC-EF72976370D0}" presName="rootComposite" presStyleCnt="0"/>
      <dgm:spPr/>
    </dgm:pt>
    <dgm:pt modelId="{DA78113B-8961-4AFC-AE88-143A0AD73756}" type="pres">
      <dgm:prSet presAssocID="{98B6611E-46FD-4CE2-B8BC-EF72976370D0}" presName="rootText" presStyleLbl="node1" presStyleIdx="1" presStyleCnt="3"/>
      <dgm:spPr/>
      <dgm:t>
        <a:bodyPr/>
        <a:lstStyle/>
        <a:p>
          <a:endParaRPr lang="es-ES"/>
        </a:p>
      </dgm:t>
    </dgm:pt>
    <dgm:pt modelId="{4815CDF5-AD58-4B85-8D4E-29EA4969C3E7}" type="pres">
      <dgm:prSet presAssocID="{98B6611E-46FD-4CE2-B8BC-EF72976370D0}" presName="rootConnector" presStyleLbl="node1" presStyleIdx="1" presStyleCnt="3"/>
      <dgm:spPr/>
      <dgm:t>
        <a:bodyPr/>
        <a:lstStyle/>
        <a:p>
          <a:endParaRPr lang="es-ES"/>
        </a:p>
      </dgm:t>
    </dgm:pt>
    <dgm:pt modelId="{D2721C6A-A578-4BBA-8CF5-05E344134D99}" type="pres">
      <dgm:prSet presAssocID="{98B6611E-46FD-4CE2-B8BC-EF72976370D0}" presName="childShape" presStyleCnt="0"/>
      <dgm:spPr/>
    </dgm:pt>
    <dgm:pt modelId="{A61F2EB6-58C3-4880-BE81-01FBB2D671E0}" type="pres">
      <dgm:prSet presAssocID="{5B12ACA2-0156-46E6-9DB5-D787C44CBD7A}" presName="Name13" presStyleLbl="parChTrans1D2" presStyleIdx="7" presStyleCnt="21"/>
      <dgm:spPr/>
      <dgm:t>
        <a:bodyPr/>
        <a:lstStyle/>
        <a:p>
          <a:endParaRPr lang="es-ES"/>
        </a:p>
      </dgm:t>
    </dgm:pt>
    <dgm:pt modelId="{1113D113-DC99-42B1-BD3B-0BABD9FBB2E1}" type="pres">
      <dgm:prSet presAssocID="{D9BC5EC5-4835-412C-976D-50D32DF5A108}" presName="childText" presStyleLbl="bgAcc1" presStyleIdx="7" presStyleCnt="21">
        <dgm:presLayoutVars>
          <dgm:bulletEnabled val="1"/>
        </dgm:presLayoutVars>
      </dgm:prSet>
      <dgm:spPr/>
      <dgm:t>
        <a:bodyPr/>
        <a:lstStyle/>
        <a:p>
          <a:endParaRPr lang="es-ES"/>
        </a:p>
      </dgm:t>
    </dgm:pt>
    <dgm:pt modelId="{7C1C97DC-B11A-4897-832B-A947A4A7C504}" type="pres">
      <dgm:prSet presAssocID="{56BCF862-2B9C-4B08-A7F9-649590E1078F}" presName="Name13" presStyleLbl="parChTrans1D2" presStyleIdx="8" presStyleCnt="21"/>
      <dgm:spPr/>
      <dgm:t>
        <a:bodyPr/>
        <a:lstStyle/>
        <a:p>
          <a:endParaRPr lang="es-ES"/>
        </a:p>
      </dgm:t>
    </dgm:pt>
    <dgm:pt modelId="{0F5976FD-4335-4B5D-A096-D1A7E39FEE39}" type="pres">
      <dgm:prSet presAssocID="{3B8193AE-F4F5-4E9C-BAB4-E53A177444A7}" presName="childText" presStyleLbl="bgAcc1" presStyleIdx="8" presStyleCnt="21">
        <dgm:presLayoutVars>
          <dgm:bulletEnabled val="1"/>
        </dgm:presLayoutVars>
      </dgm:prSet>
      <dgm:spPr/>
      <dgm:t>
        <a:bodyPr/>
        <a:lstStyle/>
        <a:p>
          <a:endParaRPr lang="es-ES"/>
        </a:p>
      </dgm:t>
    </dgm:pt>
    <dgm:pt modelId="{9D3F2FC9-96B7-484C-912C-7C692AD22D33}" type="pres">
      <dgm:prSet presAssocID="{483131A6-8DCA-4A7B-910B-2687459BBDEE}" presName="Name13" presStyleLbl="parChTrans1D2" presStyleIdx="9" presStyleCnt="21"/>
      <dgm:spPr/>
      <dgm:t>
        <a:bodyPr/>
        <a:lstStyle/>
        <a:p>
          <a:endParaRPr lang="es-ES"/>
        </a:p>
      </dgm:t>
    </dgm:pt>
    <dgm:pt modelId="{AABBFE68-3344-4F90-AD98-9E48871C5A09}" type="pres">
      <dgm:prSet presAssocID="{0860FC96-C3B5-4BF5-9589-A5A5393550E8}" presName="childText" presStyleLbl="bgAcc1" presStyleIdx="9" presStyleCnt="21">
        <dgm:presLayoutVars>
          <dgm:bulletEnabled val="1"/>
        </dgm:presLayoutVars>
      </dgm:prSet>
      <dgm:spPr/>
      <dgm:t>
        <a:bodyPr/>
        <a:lstStyle/>
        <a:p>
          <a:endParaRPr lang="es-ES"/>
        </a:p>
      </dgm:t>
    </dgm:pt>
    <dgm:pt modelId="{900E8748-0C0B-4AAE-AEC3-6040331D338C}" type="pres">
      <dgm:prSet presAssocID="{FB89DC44-25F8-44D5-8FB9-9A1BF03AB67C}" presName="Name13" presStyleLbl="parChTrans1D2" presStyleIdx="10" presStyleCnt="21"/>
      <dgm:spPr/>
      <dgm:t>
        <a:bodyPr/>
        <a:lstStyle/>
        <a:p>
          <a:endParaRPr lang="es-ES"/>
        </a:p>
      </dgm:t>
    </dgm:pt>
    <dgm:pt modelId="{0C9B4F6B-130E-4803-9145-52AE88172CE6}" type="pres">
      <dgm:prSet presAssocID="{6DC93187-3013-49F4-8052-46B43EE2D629}" presName="childText" presStyleLbl="bgAcc1" presStyleIdx="10" presStyleCnt="21">
        <dgm:presLayoutVars>
          <dgm:bulletEnabled val="1"/>
        </dgm:presLayoutVars>
      </dgm:prSet>
      <dgm:spPr/>
      <dgm:t>
        <a:bodyPr/>
        <a:lstStyle/>
        <a:p>
          <a:endParaRPr lang="es-ES"/>
        </a:p>
      </dgm:t>
    </dgm:pt>
    <dgm:pt modelId="{1DE8CD29-50D1-489B-9896-937A383C194A}" type="pres">
      <dgm:prSet presAssocID="{FA53529C-760F-4B01-9879-695AA2BAB923}" presName="Name13" presStyleLbl="parChTrans1D2" presStyleIdx="11" presStyleCnt="21"/>
      <dgm:spPr/>
      <dgm:t>
        <a:bodyPr/>
        <a:lstStyle/>
        <a:p>
          <a:endParaRPr lang="es-ES"/>
        </a:p>
      </dgm:t>
    </dgm:pt>
    <dgm:pt modelId="{83D7E081-5F46-45B6-A254-7B913D406B23}" type="pres">
      <dgm:prSet presAssocID="{3F2F13F8-B348-40C7-A862-BD24DBAB94B4}" presName="childText" presStyleLbl="bgAcc1" presStyleIdx="11" presStyleCnt="21">
        <dgm:presLayoutVars>
          <dgm:bulletEnabled val="1"/>
        </dgm:presLayoutVars>
      </dgm:prSet>
      <dgm:spPr/>
      <dgm:t>
        <a:bodyPr/>
        <a:lstStyle/>
        <a:p>
          <a:endParaRPr lang="es-ES"/>
        </a:p>
      </dgm:t>
    </dgm:pt>
    <dgm:pt modelId="{3F1D48F1-0C67-411F-ACAF-2DBB5A2593D1}" type="pres">
      <dgm:prSet presAssocID="{80F8F836-EFE5-4EDA-A4C3-AB76F307B81B}" presName="Name13" presStyleLbl="parChTrans1D2" presStyleIdx="12" presStyleCnt="21"/>
      <dgm:spPr/>
      <dgm:t>
        <a:bodyPr/>
        <a:lstStyle/>
        <a:p>
          <a:endParaRPr lang="es-ES"/>
        </a:p>
      </dgm:t>
    </dgm:pt>
    <dgm:pt modelId="{92FB837F-5C42-462E-9B8E-CDE2A634D363}" type="pres">
      <dgm:prSet presAssocID="{55A04522-8CC1-41FF-94BE-576FB5D2FD04}" presName="childText" presStyleLbl="bgAcc1" presStyleIdx="12" presStyleCnt="21">
        <dgm:presLayoutVars>
          <dgm:bulletEnabled val="1"/>
        </dgm:presLayoutVars>
      </dgm:prSet>
      <dgm:spPr/>
      <dgm:t>
        <a:bodyPr/>
        <a:lstStyle/>
        <a:p>
          <a:endParaRPr lang="es-ES"/>
        </a:p>
      </dgm:t>
    </dgm:pt>
    <dgm:pt modelId="{0E1A1739-D671-411D-87FB-A8DA1CEEC33D}" type="pres">
      <dgm:prSet presAssocID="{14829877-A78B-4E15-BD4C-FE01C7E1610A}" presName="Name13" presStyleLbl="parChTrans1D2" presStyleIdx="13" presStyleCnt="21"/>
      <dgm:spPr/>
      <dgm:t>
        <a:bodyPr/>
        <a:lstStyle/>
        <a:p>
          <a:endParaRPr lang="es-ES"/>
        </a:p>
      </dgm:t>
    </dgm:pt>
    <dgm:pt modelId="{BE0F32E4-58D5-4906-8243-45C6438783A7}" type="pres">
      <dgm:prSet presAssocID="{184A6DB5-9926-46D4-86BA-04FF37D2E329}" presName="childText" presStyleLbl="bgAcc1" presStyleIdx="13" presStyleCnt="21">
        <dgm:presLayoutVars>
          <dgm:bulletEnabled val="1"/>
        </dgm:presLayoutVars>
      </dgm:prSet>
      <dgm:spPr/>
      <dgm:t>
        <a:bodyPr/>
        <a:lstStyle/>
        <a:p>
          <a:endParaRPr lang="es-ES"/>
        </a:p>
      </dgm:t>
    </dgm:pt>
    <dgm:pt modelId="{0CF9BCF1-E334-452B-BAA3-837F6754147A}" type="pres">
      <dgm:prSet presAssocID="{266A121A-9F3D-44B5-906E-39D17FC377F8}" presName="Name13" presStyleLbl="parChTrans1D2" presStyleIdx="14" presStyleCnt="21"/>
      <dgm:spPr/>
      <dgm:t>
        <a:bodyPr/>
        <a:lstStyle/>
        <a:p>
          <a:endParaRPr lang="es-ES"/>
        </a:p>
      </dgm:t>
    </dgm:pt>
    <dgm:pt modelId="{933D5001-FB0B-4EC3-B563-5B3334EA6AE4}" type="pres">
      <dgm:prSet presAssocID="{5E2104A0-5E27-4E7D-85A5-4C7BA9F1CB3B}" presName="childText" presStyleLbl="bgAcc1" presStyleIdx="14" presStyleCnt="21">
        <dgm:presLayoutVars>
          <dgm:bulletEnabled val="1"/>
        </dgm:presLayoutVars>
      </dgm:prSet>
      <dgm:spPr/>
      <dgm:t>
        <a:bodyPr/>
        <a:lstStyle/>
        <a:p>
          <a:endParaRPr lang="es-ES"/>
        </a:p>
      </dgm:t>
    </dgm:pt>
    <dgm:pt modelId="{B521B8FE-F9DA-4644-9EC9-41A3661F3490}" type="pres">
      <dgm:prSet presAssocID="{4428095A-5776-46CF-BA3A-750CB959D7CA}" presName="root" presStyleCnt="0"/>
      <dgm:spPr/>
    </dgm:pt>
    <dgm:pt modelId="{43922D82-F0CD-4E18-956E-AC29D7D90A2E}" type="pres">
      <dgm:prSet presAssocID="{4428095A-5776-46CF-BA3A-750CB959D7CA}" presName="rootComposite" presStyleCnt="0"/>
      <dgm:spPr/>
    </dgm:pt>
    <dgm:pt modelId="{B8A37727-F1AA-409F-BB05-9505B1830B3F}" type="pres">
      <dgm:prSet presAssocID="{4428095A-5776-46CF-BA3A-750CB959D7CA}" presName="rootText" presStyleLbl="node1" presStyleIdx="2" presStyleCnt="3"/>
      <dgm:spPr/>
      <dgm:t>
        <a:bodyPr/>
        <a:lstStyle/>
        <a:p>
          <a:endParaRPr lang="es-ES"/>
        </a:p>
      </dgm:t>
    </dgm:pt>
    <dgm:pt modelId="{6831C964-0DBA-47B0-ACEC-7CE280945B14}" type="pres">
      <dgm:prSet presAssocID="{4428095A-5776-46CF-BA3A-750CB959D7CA}" presName="rootConnector" presStyleLbl="node1" presStyleIdx="2" presStyleCnt="3"/>
      <dgm:spPr/>
      <dgm:t>
        <a:bodyPr/>
        <a:lstStyle/>
        <a:p>
          <a:endParaRPr lang="es-ES"/>
        </a:p>
      </dgm:t>
    </dgm:pt>
    <dgm:pt modelId="{069670C2-910B-4E80-A4C9-96F81876C248}" type="pres">
      <dgm:prSet presAssocID="{4428095A-5776-46CF-BA3A-750CB959D7CA}" presName="childShape" presStyleCnt="0"/>
      <dgm:spPr/>
    </dgm:pt>
    <dgm:pt modelId="{10081583-ECDD-4CF4-8B47-045B9A4E4518}" type="pres">
      <dgm:prSet presAssocID="{8E53EE17-8226-4AD2-BB03-DCFCEBEC56E0}" presName="Name13" presStyleLbl="parChTrans1D2" presStyleIdx="15" presStyleCnt="21"/>
      <dgm:spPr/>
      <dgm:t>
        <a:bodyPr/>
        <a:lstStyle/>
        <a:p>
          <a:endParaRPr lang="es-ES"/>
        </a:p>
      </dgm:t>
    </dgm:pt>
    <dgm:pt modelId="{54732FD8-7AD4-4921-B609-290F148A6170}" type="pres">
      <dgm:prSet presAssocID="{63C493F9-3970-4512-ACA8-73D93CE4A5C4}" presName="childText" presStyleLbl="bgAcc1" presStyleIdx="15" presStyleCnt="21">
        <dgm:presLayoutVars>
          <dgm:bulletEnabled val="1"/>
        </dgm:presLayoutVars>
      </dgm:prSet>
      <dgm:spPr/>
      <dgm:t>
        <a:bodyPr/>
        <a:lstStyle/>
        <a:p>
          <a:endParaRPr lang="es-ES"/>
        </a:p>
      </dgm:t>
    </dgm:pt>
    <dgm:pt modelId="{82BA98A4-D620-4FD0-953A-242E255B0C46}" type="pres">
      <dgm:prSet presAssocID="{DBA77961-8909-4973-9257-7BD91680F64F}" presName="Name13" presStyleLbl="parChTrans1D2" presStyleIdx="16" presStyleCnt="21"/>
      <dgm:spPr/>
      <dgm:t>
        <a:bodyPr/>
        <a:lstStyle/>
        <a:p>
          <a:endParaRPr lang="es-ES"/>
        </a:p>
      </dgm:t>
    </dgm:pt>
    <dgm:pt modelId="{53EAC62D-F85E-48E7-9CED-02180827BDF4}" type="pres">
      <dgm:prSet presAssocID="{877075AA-345D-431A-99CF-42299A76311E}" presName="childText" presStyleLbl="bgAcc1" presStyleIdx="16" presStyleCnt="21">
        <dgm:presLayoutVars>
          <dgm:bulletEnabled val="1"/>
        </dgm:presLayoutVars>
      </dgm:prSet>
      <dgm:spPr/>
      <dgm:t>
        <a:bodyPr/>
        <a:lstStyle/>
        <a:p>
          <a:endParaRPr lang="es-ES"/>
        </a:p>
      </dgm:t>
    </dgm:pt>
    <dgm:pt modelId="{BDF4BA9E-866D-4E28-8585-1F3EAE91DBE2}" type="pres">
      <dgm:prSet presAssocID="{FF9636D9-D2D3-44FF-8D99-54BDEF07982B}" presName="Name13" presStyleLbl="parChTrans1D2" presStyleIdx="17" presStyleCnt="21"/>
      <dgm:spPr/>
      <dgm:t>
        <a:bodyPr/>
        <a:lstStyle/>
        <a:p>
          <a:endParaRPr lang="es-ES"/>
        </a:p>
      </dgm:t>
    </dgm:pt>
    <dgm:pt modelId="{3DCE1440-DB0C-4300-B800-A9A0B509B4FC}" type="pres">
      <dgm:prSet presAssocID="{4C0D01E8-BD82-4552-B571-F831C914DA9D}" presName="childText" presStyleLbl="bgAcc1" presStyleIdx="17" presStyleCnt="21">
        <dgm:presLayoutVars>
          <dgm:bulletEnabled val="1"/>
        </dgm:presLayoutVars>
      </dgm:prSet>
      <dgm:spPr/>
      <dgm:t>
        <a:bodyPr/>
        <a:lstStyle/>
        <a:p>
          <a:endParaRPr lang="es-ES"/>
        </a:p>
      </dgm:t>
    </dgm:pt>
    <dgm:pt modelId="{5E66DC6C-B123-437E-991D-19F1A470562C}" type="pres">
      <dgm:prSet presAssocID="{4061C832-5F16-478D-A5A9-5589D9667B4D}" presName="Name13" presStyleLbl="parChTrans1D2" presStyleIdx="18" presStyleCnt="21"/>
      <dgm:spPr/>
      <dgm:t>
        <a:bodyPr/>
        <a:lstStyle/>
        <a:p>
          <a:endParaRPr lang="es-ES"/>
        </a:p>
      </dgm:t>
    </dgm:pt>
    <dgm:pt modelId="{9EEA50FF-7420-49B9-A42E-7867F9B97F24}" type="pres">
      <dgm:prSet presAssocID="{024C30F6-55B9-468A-993A-35C12E6A324D}" presName="childText" presStyleLbl="bgAcc1" presStyleIdx="18" presStyleCnt="21">
        <dgm:presLayoutVars>
          <dgm:bulletEnabled val="1"/>
        </dgm:presLayoutVars>
      </dgm:prSet>
      <dgm:spPr/>
      <dgm:t>
        <a:bodyPr/>
        <a:lstStyle/>
        <a:p>
          <a:endParaRPr lang="es-ES"/>
        </a:p>
      </dgm:t>
    </dgm:pt>
    <dgm:pt modelId="{155AAFFA-039F-4176-BBAE-EB1DCC155FF2}" type="pres">
      <dgm:prSet presAssocID="{E844E1EA-5B45-47D9-878A-AE48E6E72288}" presName="Name13" presStyleLbl="parChTrans1D2" presStyleIdx="19" presStyleCnt="21"/>
      <dgm:spPr/>
      <dgm:t>
        <a:bodyPr/>
        <a:lstStyle/>
        <a:p>
          <a:endParaRPr lang="es-ES"/>
        </a:p>
      </dgm:t>
    </dgm:pt>
    <dgm:pt modelId="{7B708B71-9CB6-406F-9F17-72CAB7F91224}" type="pres">
      <dgm:prSet presAssocID="{5155AC8B-1FB0-4A8A-8950-EA37BFDA3FC7}" presName="childText" presStyleLbl="bgAcc1" presStyleIdx="19" presStyleCnt="21">
        <dgm:presLayoutVars>
          <dgm:bulletEnabled val="1"/>
        </dgm:presLayoutVars>
      </dgm:prSet>
      <dgm:spPr/>
      <dgm:t>
        <a:bodyPr/>
        <a:lstStyle/>
        <a:p>
          <a:endParaRPr lang="es-ES"/>
        </a:p>
      </dgm:t>
    </dgm:pt>
    <dgm:pt modelId="{D83FE3F8-F890-4525-9E37-881C943C402B}" type="pres">
      <dgm:prSet presAssocID="{7BB8CAC6-9D4D-4C52-BB27-8D96912B257D}" presName="Name13" presStyleLbl="parChTrans1D2" presStyleIdx="20" presStyleCnt="21"/>
      <dgm:spPr/>
      <dgm:t>
        <a:bodyPr/>
        <a:lstStyle/>
        <a:p>
          <a:endParaRPr lang="es-ES"/>
        </a:p>
      </dgm:t>
    </dgm:pt>
    <dgm:pt modelId="{2A41AC7A-8DAC-4078-A022-6DF1523C421C}" type="pres">
      <dgm:prSet presAssocID="{D433D86F-91D3-4FC3-9AD1-AB427BB3D7C4}" presName="childText" presStyleLbl="bgAcc1" presStyleIdx="20" presStyleCnt="21">
        <dgm:presLayoutVars>
          <dgm:bulletEnabled val="1"/>
        </dgm:presLayoutVars>
      </dgm:prSet>
      <dgm:spPr/>
      <dgm:t>
        <a:bodyPr/>
        <a:lstStyle/>
        <a:p>
          <a:endParaRPr lang="es-ES"/>
        </a:p>
      </dgm:t>
    </dgm:pt>
  </dgm:ptLst>
  <dgm:cxnLst>
    <dgm:cxn modelId="{D514A8BC-AF12-40D3-954D-E066CF214324}" type="presOf" srcId="{FA53529C-760F-4B01-9879-695AA2BAB923}" destId="{1DE8CD29-50D1-489B-9896-937A383C194A}" srcOrd="0" destOrd="0" presId="urn:microsoft.com/office/officeart/2005/8/layout/hierarchy3"/>
    <dgm:cxn modelId="{17C5104A-857C-4C49-BC84-ED03531E60A7}" srcId="{525E21AD-C8B9-42D7-8540-494294C36559}" destId="{355015BC-2C7F-4360-B726-84B1DDC7E269}" srcOrd="5" destOrd="0" parTransId="{76E1EBBA-1F66-4BA5-B310-C741475C95B8}" sibTransId="{649310F5-AA8F-4461-8549-5F52F506B66B}"/>
    <dgm:cxn modelId="{866CC427-7AC6-4357-A385-473364BF8D31}" type="presOf" srcId="{D9BC5EC5-4835-412C-976D-50D32DF5A108}" destId="{1113D113-DC99-42B1-BD3B-0BABD9FBB2E1}" srcOrd="0" destOrd="0" presId="urn:microsoft.com/office/officeart/2005/8/layout/hierarchy3"/>
    <dgm:cxn modelId="{A4B5DA5E-0DC8-48B3-91A1-0D193939C340}" srcId="{0DBDBE67-68BB-4AA3-8095-8A850960B902}" destId="{98B6611E-46FD-4CE2-B8BC-EF72976370D0}" srcOrd="1" destOrd="0" parTransId="{1F34D990-25FE-45A0-9BF7-3258191D496C}" sibTransId="{F7CBBF0D-8079-404A-8FBB-DE81FB1B7863}"/>
    <dgm:cxn modelId="{F6C78BB2-5147-45D9-842E-799B949ED760}" srcId="{4428095A-5776-46CF-BA3A-750CB959D7CA}" destId="{877075AA-345D-431A-99CF-42299A76311E}" srcOrd="1" destOrd="0" parTransId="{DBA77961-8909-4973-9257-7BD91680F64F}" sibTransId="{C3E88AA4-7A0C-4D55-9FCC-8E2A98C778CE}"/>
    <dgm:cxn modelId="{81336845-1A2D-491A-92F3-1294131FF425}" srcId="{525E21AD-C8B9-42D7-8540-494294C36559}" destId="{E86D5A9F-6B59-4AAA-BDCE-82B777F1EF76}" srcOrd="0" destOrd="0" parTransId="{2059255C-A8C1-40D3-A308-EE9DF6986B7E}" sibTransId="{5371DD23-6F6C-4EB3-ACA0-B61C00F681BB}"/>
    <dgm:cxn modelId="{756CC7BD-DAD9-4DA9-9A0A-42ADCED5AD52}" type="presOf" srcId="{55A04522-8CC1-41FF-94BE-576FB5D2FD04}" destId="{92FB837F-5C42-462E-9B8E-CDE2A634D363}" srcOrd="0" destOrd="0" presId="urn:microsoft.com/office/officeart/2005/8/layout/hierarchy3"/>
    <dgm:cxn modelId="{A3ADDBB0-88E2-4D4C-BE01-C977DACBE1CF}" type="presOf" srcId="{0DBDBE67-68BB-4AA3-8095-8A850960B902}" destId="{D4853473-9132-4CE0-A3CC-219D943038C6}" srcOrd="0" destOrd="0" presId="urn:microsoft.com/office/officeart/2005/8/layout/hierarchy3"/>
    <dgm:cxn modelId="{39F4B62F-5766-4CF3-A225-8DEC5C23FC78}" type="presOf" srcId="{98B6611E-46FD-4CE2-B8BC-EF72976370D0}" destId="{4815CDF5-AD58-4B85-8D4E-29EA4969C3E7}" srcOrd="1" destOrd="0" presId="urn:microsoft.com/office/officeart/2005/8/layout/hierarchy3"/>
    <dgm:cxn modelId="{33CBDFD4-FF79-4842-A671-3D77EA28E60B}" type="presOf" srcId="{E03F4004-73CB-412C-8155-E0DD5A3F4E06}" destId="{2E3129CF-C6E3-4EF6-BA8D-739DEC16B7AB}" srcOrd="0" destOrd="0" presId="urn:microsoft.com/office/officeart/2005/8/layout/hierarchy3"/>
    <dgm:cxn modelId="{5C38BC02-6C1B-440B-8921-CA32429EF288}" srcId="{98B6611E-46FD-4CE2-B8BC-EF72976370D0}" destId="{D9BC5EC5-4835-412C-976D-50D32DF5A108}" srcOrd="0" destOrd="0" parTransId="{5B12ACA2-0156-46E6-9DB5-D787C44CBD7A}" sibTransId="{59682022-FE15-4415-A160-14B974228963}"/>
    <dgm:cxn modelId="{469B1161-01BB-45CB-AD83-6C543F5015E7}" type="presOf" srcId="{525E21AD-C8B9-42D7-8540-494294C36559}" destId="{B742096F-EC51-460F-9D3A-ADB7D216B03F}" srcOrd="0" destOrd="0" presId="urn:microsoft.com/office/officeart/2005/8/layout/hierarchy3"/>
    <dgm:cxn modelId="{9D93077D-7997-49D9-BCEA-C4B40FCB0862}" type="presOf" srcId="{98B6611E-46FD-4CE2-B8BC-EF72976370D0}" destId="{DA78113B-8961-4AFC-AE88-143A0AD73756}" srcOrd="0" destOrd="0" presId="urn:microsoft.com/office/officeart/2005/8/layout/hierarchy3"/>
    <dgm:cxn modelId="{9CB93375-F6E3-46B6-9681-A724A9738F30}" srcId="{4428095A-5776-46CF-BA3A-750CB959D7CA}" destId="{4C0D01E8-BD82-4552-B571-F831C914DA9D}" srcOrd="2" destOrd="0" parTransId="{FF9636D9-D2D3-44FF-8D99-54BDEF07982B}" sibTransId="{2E753397-CBE9-4B37-B941-0C5D87132C1C}"/>
    <dgm:cxn modelId="{6043245E-DA9F-48C0-A154-777B4294B299}" type="presOf" srcId="{8E53EE17-8226-4AD2-BB03-DCFCEBEC56E0}" destId="{10081583-ECDD-4CF4-8B47-045B9A4E4518}" srcOrd="0" destOrd="0" presId="urn:microsoft.com/office/officeart/2005/8/layout/hierarchy3"/>
    <dgm:cxn modelId="{549E4F76-4600-4680-9371-CB5D7513791D}" srcId="{98B6611E-46FD-4CE2-B8BC-EF72976370D0}" destId="{0860FC96-C3B5-4BF5-9589-A5A5393550E8}" srcOrd="2" destOrd="0" parTransId="{483131A6-8DCA-4A7B-910B-2687459BBDEE}" sibTransId="{2C54293F-C0A7-409D-9622-0E216D060FB6}"/>
    <dgm:cxn modelId="{D396CA12-8618-49F9-8CD8-C49019A16292}" type="presOf" srcId="{14829877-A78B-4E15-BD4C-FE01C7E1610A}" destId="{0E1A1739-D671-411D-87FB-A8DA1CEEC33D}" srcOrd="0" destOrd="0" presId="urn:microsoft.com/office/officeart/2005/8/layout/hierarchy3"/>
    <dgm:cxn modelId="{864158AD-A78D-4967-8E2E-FD8BB7251CE1}" srcId="{525E21AD-C8B9-42D7-8540-494294C36559}" destId="{1ACD7CDC-60C5-4C48-BA5A-A71B071AC577}" srcOrd="2" destOrd="0" parTransId="{6668CF91-C273-445D-B13F-C4366084FDEB}" sibTransId="{6B1D8679-1C24-4D47-BC6A-F25C470F3A02}"/>
    <dgm:cxn modelId="{03AB1B37-7C2B-4CA0-93FA-E03AB611231F}" srcId="{0DBDBE67-68BB-4AA3-8095-8A850960B902}" destId="{525E21AD-C8B9-42D7-8540-494294C36559}" srcOrd="0" destOrd="0" parTransId="{91577FB6-32D4-4AA0-9695-BD4006CD2FB0}" sibTransId="{1F8283AA-F790-4326-8383-4E3E15E9B50D}"/>
    <dgm:cxn modelId="{43F09AF0-5738-467A-9813-8C4D66CBDE8B}" srcId="{98B6611E-46FD-4CE2-B8BC-EF72976370D0}" destId="{5E2104A0-5E27-4E7D-85A5-4C7BA9F1CB3B}" srcOrd="7" destOrd="0" parTransId="{266A121A-9F3D-44B5-906E-39D17FC377F8}" sibTransId="{0A0F9340-DC40-4B14-B23F-C5A5FF9F0259}"/>
    <dgm:cxn modelId="{0DEAF763-AD16-448C-B6FB-89420FEDB9E7}" srcId="{525E21AD-C8B9-42D7-8540-494294C36559}" destId="{E03F4004-73CB-412C-8155-E0DD5A3F4E06}" srcOrd="1" destOrd="0" parTransId="{DB80D4C0-D3B8-4B07-8693-D5BDCB456FD2}" sibTransId="{2C7E03AD-3598-4BE9-BD80-61026A0C37D6}"/>
    <dgm:cxn modelId="{1EDAC5F9-B8DF-4851-8AAE-ACDDE627C558}" type="presOf" srcId="{024C30F6-55B9-468A-993A-35C12E6A324D}" destId="{9EEA50FF-7420-49B9-A42E-7867F9B97F24}" srcOrd="0" destOrd="0" presId="urn:microsoft.com/office/officeart/2005/8/layout/hierarchy3"/>
    <dgm:cxn modelId="{4CBE3B94-FD07-4891-AE47-D1BF995B4059}" type="presOf" srcId="{266A121A-9F3D-44B5-906E-39D17FC377F8}" destId="{0CF9BCF1-E334-452B-BAA3-837F6754147A}" srcOrd="0" destOrd="0" presId="urn:microsoft.com/office/officeart/2005/8/layout/hierarchy3"/>
    <dgm:cxn modelId="{22B39275-AF0C-4425-BF51-FC975704BF6A}" type="presOf" srcId="{355015BC-2C7F-4360-B726-84B1DDC7E269}" destId="{84287784-32D0-4EB6-8D13-162B5FDA5B5D}" srcOrd="0" destOrd="0" presId="urn:microsoft.com/office/officeart/2005/8/layout/hierarchy3"/>
    <dgm:cxn modelId="{6B4EC2A2-307A-4739-8B7E-5B480A9702D3}" type="presOf" srcId="{3B8193AE-F4F5-4E9C-BAB4-E53A177444A7}" destId="{0F5976FD-4335-4B5D-A096-D1A7E39FEE39}" srcOrd="0" destOrd="0" presId="urn:microsoft.com/office/officeart/2005/8/layout/hierarchy3"/>
    <dgm:cxn modelId="{14BDEC1C-181B-483B-888D-6B3DBF37619B}" type="presOf" srcId="{3F2F13F8-B348-40C7-A862-BD24DBAB94B4}" destId="{83D7E081-5F46-45B6-A254-7B913D406B23}" srcOrd="0" destOrd="0" presId="urn:microsoft.com/office/officeart/2005/8/layout/hierarchy3"/>
    <dgm:cxn modelId="{D7F39D27-DF3D-4D05-B356-2EDF1740C24A}" type="presOf" srcId="{4061C832-5F16-478D-A5A9-5589D9667B4D}" destId="{5E66DC6C-B123-437E-991D-19F1A470562C}" srcOrd="0" destOrd="0" presId="urn:microsoft.com/office/officeart/2005/8/layout/hierarchy3"/>
    <dgm:cxn modelId="{F96C6C9F-40B8-45B5-AF70-DEAD35771C5A}" type="presOf" srcId="{483131A6-8DCA-4A7B-910B-2687459BBDEE}" destId="{9D3F2FC9-96B7-484C-912C-7C692AD22D33}" srcOrd="0" destOrd="0" presId="urn:microsoft.com/office/officeart/2005/8/layout/hierarchy3"/>
    <dgm:cxn modelId="{B4999B22-C2B1-48F0-9ADB-2DA95085DA36}" srcId="{98B6611E-46FD-4CE2-B8BC-EF72976370D0}" destId="{3B8193AE-F4F5-4E9C-BAB4-E53A177444A7}" srcOrd="1" destOrd="0" parTransId="{56BCF862-2B9C-4B08-A7F9-649590E1078F}" sibTransId="{F75CCFA2-92BB-4B51-B5D2-12C046225241}"/>
    <dgm:cxn modelId="{2876342C-77B5-46E9-A632-1D101CF5F0D4}" srcId="{0DBDBE67-68BB-4AA3-8095-8A850960B902}" destId="{4428095A-5776-46CF-BA3A-750CB959D7CA}" srcOrd="2" destOrd="0" parTransId="{C6B3EEAF-FC40-4767-B8D6-B061653C4556}" sibTransId="{BBE981E0-A70B-40DE-B74C-3A7F6ED44BA3}"/>
    <dgm:cxn modelId="{264C8E60-C314-48C5-8C09-3F02397A6A97}" type="presOf" srcId="{877075AA-345D-431A-99CF-42299A76311E}" destId="{53EAC62D-F85E-48E7-9CED-02180827BDF4}" srcOrd="0" destOrd="0" presId="urn:microsoft.com/office/officeart/2005/8/layout/hierarchy3"/>
    <dgm:cxn modelId="{9A8CCE2D-81C0-4D4E-96ED-B951964570DD}" srcId="{98B6611E-46FD-4CE2-B8BC-EF72976370D0}" destId="{55A04522-8CC1-41FF-94BE-576FB5D2FD04}" srcOrd="5" destOrd="0" parTransId="{80F8F836-EFE5-4EDA-A4C3-AB76F307B81B}" sibTransId="{9F0F916A-08F1-49E0-9DBF-80086EACF305}"/>
    <dgm:cxn modelId="{F099CF52-658D-4DE1-B7F1-50AA45C122F7}" type="presOf" srcId="{525E21AD-C8B9-42D7-8540-494294C36559}" destId="{E58941DC-CDF9-42C0-AC32-64AB58C253AB}" srcOrd="1" destOrd="0" presId="urn:microsoft.com/office/officeart/2005/8/layout/hierarchy3"/>
    <dgm:cxn modelId="{1E3C9DD9-37A3-43AC-8A10-A4F9FBF4347F}" type="presOf" srcId="{2059255C-A8C1-40D3-A308-EE9DF6986B7E}" destId="{33FA7A27-EF49-4AF8-9BE9-BE568F21539A}" srcOrd="0" destOrd="0" presId="urn:microsoft.com/office/officeart/2005/8/layout/hierarchy3"/>
    <dgm:cxn modelId="{7C554357-78D2-4209-B306-04CA95660329}" type="presOf" srcId="{D775B301-8116-431B-B777-8013F15C09EA}" destId="{A5CD31B7-F875-4D4C-95A7-93AA73B6D438}" srcOrd="0" destOrd="0" presId="urn:microsoft.com/office/officeart/2005/8/layout/hierarchy3"/>
    <dgm:cxn modelId="{3878F799-F818-4E57-8483-1B5915C961F8}" type="presOf" srcId="{DB80D4C0-D3B8-4B07-8693-D5BDCB456FD2}" destId="{1A703E31-FB52-45DC-BA40-9DE700EB376F}" srcOrd="0" destOrd="0" presId="urn:microsoft.com/office/officeart/2005/8/layout/hierarchy3"/>
    <dgm:cxn modelId="{ECD7AF4A-EB7E-4770-8ED2-5F7C6AAD2440}" type="presOf" srcId="{5155AC8B-1FB0-4A8A-8950-EA37BFDA3FC7}" destId="{7B708B71-9CB6-406F-9F17-72CAB7F91224}" srcOrd="0" destOrd="0" presId="urn:microsoft.com/office/officeart/2005/8/layout/hierarchy3"/>
    <dgm:cxn modelId="{E8B77820-E175-4B55-8F81-229501BEA288}" type="presOf" srcId="{DBA77961-8909-4973-9257-7BD91680F64F}" destId="{82BA98A4-D620-4FD0-953A-242E255B0C46}" srcOrd="0" destOrd="0" presId="urn:microsoft.com/office/officeart/2005/8/layout/hierarchy3"/>
    <dgm:cxn modelId="{65873532-D364-4AD7-AD6C-65B000AD58F0}" type="presOf" srcId="{7BB8CAC6-9D4D-4C52-BB27-8D96912B257D}" destId="{D83FE3F8-F890-4525-9E37-881C943C402B}" srcOrd="0" destOrd="0" presId="urn:microsoft.com/office/officeart/2005/8/layout/hierarchy3"/>
    <dgm:cxn modelId="{C7DB939D-5914-4148-A5B5-565DC0B607FC}" type="presOf" srcId="{0860FC96-C3B5-4BF5-9589-A5A5393550E8}" destId="{AABBFE68-3344-4F90-AD98-9E48871C5A09}" srcOrd="0" destOrd="0" presId="urn:microsoft.com/office/officeart/2005/8/layout/hierarchy3"/>
    <dgm:cxn modelId="{FA2BC78B-8748-48EE-8EC6-8C69195E35C5}" type="presOf" srcId="{5B25F9F8-E861-480D-9C4F-8D5357A794E6}" destId="{3F478EAD-50F4-401B-BF54-D81BD38854EF}" srcOrd="0" destOrd="0" presId="urn:microsoft.com/office/officeart/2005/8/layout/hierarchy3"/>
    <dgm:cxn modelId="{282D117B-FBAE-40BD-A77F-FD68E5691FDA}" type="presOf" srcId="{D433D86F-91D3-4FC3-9AD1-AB427BB3D7C4}" destId="{2A41AC7A-8DAC-4078-A022-6DF1523C421C}" srcOrd="0" destOrd="0" presId="urn:microsoft.com/office/officeart/2005/8/layout/hierarchy3"/>
    <dgm:cxn modelId="{092587BB-33CC-44D7-8221-F0AA336512FE}" type="presOf" srcId="{63C493F9-3970-4512-ACA8-73D93CE4A5C4}" destId="{54732FD8-7AD4-4921-B609-290F148A6170}" srcOrd="0" destOrd="0" presId="urn:microsoft.com/office/officeart/2005/8/layout/hierarchy3"/>
    <dgm:cxn modelId="{4C6FB457-43FB-41ED-8F37-B51F5848EAD2}" type="presOf" srcId="{E844E1EA-5B45-47D9-878A-AE48E6E72288}" destId="{155AAFFA-039F-4176-BBAE-EB1DCC155FF2}" srcOrd="0" destOrd="0" presId="urn:microsoft.com/office/officeart/2005/8/layout/hierarchy3"/>
    <dgm:cxn modelId="{79A4E33D-D72E-4A69-A493-D05C0CEF001C}" type="presOf" srcId="{1ACD7CDC-60C5-4C48-BA5A-A71B071AC577}" destId="{69DA3463-CF92-4A42-870C-121035F6489C}" srcOrd="0" destOrd="0" presId="urn:microsoft.com/office/officeart/2005/8/layout/hierarchy3"/>
    <dgm:cxn modelId="{B74ABFEA-736F-4313-AF93-41683A6682ED}" type="presOf" srcId="{6DC93187-3013-49F4-8052-46B43EE2D629}" destId="{0C9B4F6B-130E-4803-9145-52AE88172CE6}" srcOrd="0" destOrd="0" presId="urn:microsoft.com/office/officeart/2005/8/layout/hierarchy3"/>
    <dgm:cxn modelId="{A535CF51-A21D-4227-A5C8-723A340E9492}" type="presOf" srcId="{4C0D01E8-BD82-4552-B571-F831C914DA9D}" destId="{3DCE1440-DB0C-4300-B800-A9A0B509B4FC}" srcOrd="0" destOrd="0" presId="urn:microsoft.com/office/officeart/2005/8/layout/hierarchy3"/>
    <dgm:cxn modelId="{90C4C313-BFCA-4384-8C67-A91ECCDB4887}" type="presOf" srcId="{474F34B2-02C0-4D3F-8312-0997DAD34612}" destId="{3F915914-F33F-4CCE-8D2E-3564A72E0F95}" srcOrd="0" destOrd="0" presId="urn:microsoft.com/office/officeart/2005/8/layout/hierarchy3"/>
    <dgm:cxn modelId="{5184A8D7-5812-497B-8DF7-A8BACF9BA956}" srcId="{525E21AD-C8B9-42D7-8540-494294C36559}" destId="{474F34B2-02C0-4D3F-8312-0997DAD34612}" srcOrd="3" destOrd="0" parTransId="{2210A090-E310-40D8-9666-296147CCAAE1}" sibTransId="{9C288081-2D09-44AC-823C-EDE2636C6B0F}"/>
    <dgm:cxn modelId="{DFC2147F-4A95-4BC5-86A7-B68344CDE696}" type="presOf" srcId="{1C3C5AE0-48C8-433D-B046-73699D05B9B1}" destId="{A1EE10F3-C121-4152-93CF-A0BD97A6FD23}" srcOrd="0" destOrd="0" presId="urn:microsoft.com/office/officeart/2005/8/layout/hierarchy3"/>
    <dgm:cxn modelId="{509809A0-D575-43B3-8A2A-8056872736E3}" srcId="{4428095A-5776-46CF-BA3A-750CB959D7CA}" destId="{024C30F6-55B9-468A-993A-35C12E6A324D}" srcOrd="3" destOrd="0" parTransId="{4061C832-5F16-478D-A5A9-5589D9667B4D}" sibTransId="{0464C53D-A062-4A1A-BF32-F8437D984E1B}"/>
    <dgm:cxn modelId="{696391A2-1CFE-4F61-BC26-D56BE606E7D6}" type="presOf" srcId="{80F8F836-EFE5-4EDA-A4C3-AB76F307B81B}" destId="{3F1D48F1-0C67-411F-ACAF-2DBB5A2593D1}" srcOrd="0" destOrd="0" presId="urn:microsoft.com/office/officeart/2005/8/layout/hierarchy3"/>
    <dgm:cxn modelId="{32773EA5-83CD-4219-86AC-587909F9BFC7}" srcId="{98B6611E-46FD-4CE2-B8BC-EF72976370D0}" destId="{184A6DB5-9926-46D4-86BA-04FF37D2E329}" srcOrd="6" destOrd="0" parTransId="{14829877-A78B-4E15-BD4C-FE01C7E1610A}" sibTransId="{1C98AAD3-EFDA-43BC-82BA-2E75EC4535D2}"/>
    <dgm:cxn modelId="{7ABD321A-2D9A-4DF9-A074-1BD1005241FD}" type="presOf" srcId="{6668CF91-C273-445D-B13F-C4366084FDEB}" destId="{F430DDB8-A577-4EF6-A181-5E44CC803DEF}" srcOrd="0" destOrd="0" presId="urn:microsoft.com/office/officeart/2005/8/layout/hierarchy3"/>
    <dgm:cxn modelId="{1BBF7BB3-DCCE-43BB-B907-1AEC91368573}" type="presOf" srcId="{FB89DC44-25F8-44D5-8FB9-9A1BF03AB67C}" destId="{900E8748-0C0B-4AAE-AEC3-6040331D338C}" srcOrd="0" destOrd="0" presId="urn:microsoft.com/office/officeart/2005/8/layout/hierarchy3"/>
    <dgm:cxn modelId="{20103B66-68BB-4E76-9A18-7F7187BD4D2A}" srcId="{4428095A-5776-46CF-BA3A-750CB959D7CA}" destId="{63C493F9-3970-4512-ACA8-73D93CE4A5C4}" srcOrd="0" destOrd="0" parTransId="{8E53EE17-8226-4AD2-BB03-DCFCEBEC56E0}" sibTransId="{315C2036-B2CC-46BE-AED4-1D805FFDE9D1}"/>
    <dgm:cxn modelId="{AF2F387B-2643-42FB-BCAC-7228E06D6710}" type="presOf" srcId="{E86D5A9F-6B59-4AAA-BDCE-82B777F1EF76}" destId="{BF59767C-CCE5-40A5-A620-50802F167878}" srcOrd="0" destOrd="0" presId="urn:microsoft.com/office/officeart/2005/8/layout/hierarchy3"/>
    <dgm:cxn modelId="{05583D51-6489-4C2B-B3C5-7ED1C14DF8BC}" type="presOf" srcId="{4428095A-5776-46CF-BA3A-750CB959D7CA}" destId="{6831C964-0DBA-47B0-ACEC-7CE280945B14}" srcOrd="1" destOrd="0" presId="urn:microsoft.com/office/officeart/2005/8/layout/hierarchy3"/>
    <dgm:cxn modelId="{1920E86C-5C51-424F-BE01-2DBEDE5C6FB4}" type="presOf" srcId="{5B12ACA2-0156-46E6-9DB5-D787C44CBD7A}" destId="{A61F2EB6-58C3-4880-BE81-01FBB2D671E0}" srcOrd="0" destOrd="0" presId="urn:microsoft.com/office/officeart/2005/8/layout/hierarchy3"/>
    <dgm:cxn modelId="{8FF66966-DC62-4703-92F7-CB6BF4DA585D}" type="presOf" srcId="{5E2104A0-5E27-4E7D-85A5-4C7BA9F1CB3B}" destId="{933D5001-FB0B-4EC3-B563-5B3334EA6AE4}" srcOrd="0" destOrd="0" presId="urn:microsoft.com/office/officeart/2005/8/layout/hierarchy3"/>
    <dgm:cxn modelId="{8597AE49-0451-4C2F-90D2-D3E1DC46A1F0}" type="presOf" srcId="{3B7F7673-436B-4B1E-8CFB-1736F616B408}" destId="{946F7A0E-8D8A-4629-B7E1-99A5F465FCDA}" srcOrd="0" destOrd="0" presId="urn:microsoft.com/office/officeart/2005/8/layout/hierarchy3"/>
    <dgm:cxn modelId="{B4984D2E-3D67-4491-8A7A-158E3295D835}" type="presOf" srcId="{56BCF862-2B9C-4B08-A7F9-649590E1078F}" destId="{7C1C97DC-B11A-4897-832B-A947A4A7C504}" srcOrd="0" destOrd="0" presId="urn:microsoft.com/office/officeart/2005/8/layout/hierarchy3"/>
    <dgm:cxn modelId="{9BD9E520-2B5D-446A-8100-A1229A42DEA9}" srcId="{98B6611E-46FD-4CE2-B8BC-EF72976370D0}" destId="{3F2F13F8-B348-40C7-A862-BD24DBAB94B4}" srcOrd="4" destOrd="0" parTransId="{FA53529C-760F-4B01-9879-695AA2BAB923}" sibTransId="{67367727-CB11-41CB-B06D-55D39874422C}"/>
    <dgm:cxn modelId="{83FAC9AF-1625-4E88-90E7-E83340B16FCB}" type="presOf" srcId="{76E1EBBA-1F66-4BA5-B310-C741475C95B8}" destId="{58F964AF-FF7A-4B1A-A9F2-CF2BDDE04DD3}" srcOrd="0" destOrd="0" presId="urn:microsoft.com/office/officeart/2005/8/layout/hierarchy3"/>
    <dgm:cxn modelId="{18C922E3-CF4A-4F92-AC3D-2F750A8B866D}" type="presOf" srcId="{184A6DB5-9926-46D4-86BA-04FF37D2E329}" destId="{BE0F32E4-58D5-4906-8243-45C6438783A7}" srcOrd="0" destOrd="0" presId="urn:microsoft.com/office/officeart/2005/8/layout/hierarchy3"/>
    <dgm:cxn modelId="{B9445280-831B-44A6-881D-97F15C067ABE}" srcId="{4428095A-5776-46CF-BA3A-750CB959D7CA}" destId="{D433D86F-91D3-4FC3-9AD1-AB427BB3D7C4}" srcOrd="5" destOrd="0" parTransId="{7BB8CAC6-9D4D-4C52-BB27-8D96912B257D}" sibTransId="{EAC033E7-5E25-404F-B6D2-683B2D853726}"/>
    <dgm:cxn modelId="{7BC0F307-491B-48B8-BAD3-BCDE766FFCC9}" srcId="{4428095A-5776-46CF-BA3A-750CB959D7CA}" destId="{5155AC8B-1FB0-4A8A-8950-EA37BFDA3FC7}" srcOrd="4" destOrd="0" parTransId="{E844E1EA-5B45-47D9-878A-AE48E6E72288}" sibTransId="{1EB57602-FE1E-4A81-8F39-8880B8BD12B1}"/>
    <dgm:cxn modelId="{EF80B79A-3839-490C-B201-78D3E541EEF9}" srcId="{98B6611E-46FD-4CE2-B8BC-EF72976370D0}" destId="{6DC93187-3013-49F4-8052-46B43EE2D629}" srcOrd="3" destOrd="0" parTransId="{FB89DC44-25F8-44D5-8FB9-9A1BF03AB67C}" sibTransId="{F55B40C0-2380-4774-863B-3D037E8A0EC3}"/>
    <dgm:cxn modelId="{B1B594EA-22EE-4853-8CFC-3610EDF0DA57}" srcId="{525E21AD-C8B9-42D7-8540-494294C36559}" destId="{1C3C5AE0-48C8-433D-B046-73699D05B9B1}" srcOrd="4" destOrd="0" parTransId="{D775B301-8116-431B-B777-8013F15C09EA}" sibTransId="{7D95EAA7-18FE-403C-B9F0-9807E3105296}"/>
    <dgm:cxn modelId="{B0238AEF-8769-4E6F-8618-3EF8140D48BD}" type="presOf" srcId="{4428095A-5776-46CF-BA3A-750CB959D7CA}" destId="{B8A37727-F1AA-409F-BB05-9505B1830B3F}" srcOrd="0" destOrd="0" presId="urn:microsoft.com/office/officeart/2005/8/layout/hierarchy3"/>
    <dgm:cxn modelId="{11E25B86-8708-49AF-9160-82D6C4CB5340}" type="presOf" srcId="{FF9636D9-D2D3-44FF-8D99-54BDEF07982B}" destId="{BDF4BA9E-866D-4E28-8585-1F3EAE91DBE2}" srcOrd="0" destOrd="0" presId="urn:microsoft.com/office/officeart/2005/8/layout/hierarchy3"/>
    <dgm:cxn modelId="{6943D536-AC18-4836-8088-4DBB1C29C216}" srcId="{525E21AD-C8B9-42D7-8540-494294C36559}" destId="{5B25F9F8-E861-480D-9C4F-8D5357A794E6}" srcOrd="6" destOrd="0" parTransId="{3B7F7673-436B-4B1E-8CFB-1736F616B408}" sibTransId="{B68082C6-798B-4824-B42E-E4BD25F50D0B}"/>
    <dgm:cxn modelId="{FBB2A8D0-0DA8-4235-A8D5-A00A15A57A10}" type="presOf" srcId="{2210A090-E310-40D8-9666-296147CCAAE1}" destId="{21C9FE2E-18E9-4E85-82D0-756772A27768}" srcOrd="0" destOrd="0" presId="urn:microsoft.com/office/officeart/2005/8/layout/hierarchy3"/>
    <dgm:cxn modelId="{592B60CA-A8A9-4CD2-9DC7-16ECF5EA1C12}" type="presParOf" srcId="{D4853473-9132-4CE0-A3CC-219D943038C6}" destId="{515999A9-6E4D-427E-9BFD-B06B82DD6B39}" srcOrd="0" destOrd="0" presId="urn:microsoft.com/office/officeart/2005/8/layout/hierarchy3"/>
    <dgm:cxn modelId="{29A75F1F-E2BC-40DF-86FA-4903EEA5113B}" type="presParOf" srcId="{515999A9-6E4D-427E-9BFD-B06B82DD6B39}" destId="{B861E8CA-6AC6-413B-9357-89846ED4ADC9}" srcOrd="0" destOrd="0" presId="urn:microsoft.com/office/officeart/2005/8/layout/hierarchy3"/>
    <dgm:cxn modelId="{EADDA11F-D9C1-4628-BDD9-6F9E96D39E21}" type="presParOf" srcId="{B861E8CA-6AC6-413B-9357-89846ED4ADC9}" destId="{B742096F-EC51-460F-9D3A-ADB7D216B03F}" srcOrd="0" destOrd="0" presId="urn:microsoft.com/office/officeart/2005/8/layout/hierarchy3"/>
    <dgm:cxn modelId="{83811496-3951-4CEF-8183-1A193AC98717}" type="presParOf" srcId="{B861E8CA-6AC6-413B-9357-89846ED4ADC9}" destId="{E58941DC-CDF9-42C0-AC32-64AB58C253AB}" srcOrd="1" destOrd="0" presId="urn:microsoft.com/office/officeart/2005/8/layout/hierarchy3"/>
    <dgm:cxn modelId="{FE3DDF0F-4BA6-41DE-B18D-1C5CD5146319}" type="presParOf" srcId="{515999A9-6E4D-427E-9BFD-B06B82DD6B39}" destId="{F40298CE-5D77-4DDE-BCCB-4E34AFE0E17C}" srcOrd="1" destOrd="0" presId="urn:microsoft.com/office/officeart/2005/8/layout/hierarchy3"/>
    <dgm:cxn modelId="{2AD0C85D-3FAA-4A10-967C-ECD97E05E89C}" type="presParOf" srcId="{F40298CE-5D77-4DDE-BCCB-4E34AFE0E17C}" destId="{33FA7A27-EF49-4AF8-9BE9-BE568F21539A}" srcOrd="0" destOrd="0" presId="urn:microsoft.com/office/officeart/2005/8/layout/hierarchy3"/>
    <dgm:cxn modelId="{A56D6B53-1F9E-417B-836B-64ABD08EF615}" type="presParOf" srcId="{F40298CE-5D77-4DDE-BCCB-4E34AFE0E17C}" destId="{BF59767C-CCE5-40A5-A620-50802F167878}" srcOrd="1" destOrd="0" presId="urn:microsoft.com/office/officeart/2005/8/layout/hierarchy3"/>
    <dgm:cxn modelId="{193B7092-0AB2-41DD-88A6-EF05C617910A}" type="presParOf" srcId="{F40298CE-5D77-4DDE-BCCB-4E34AFE0E17C}" destId="{1A703E31-FB52-45DC-BA40-9DE700EB376F}" srcOrd="2" destOrd="0" presId="urn:microsoft.com/office/officeart/2005/8/layout/hierarchy3"/>
    <dgm:cxn modelId="{2F27D943-ED92-427A-AD30-2BBED07FBA5B}" type="presParOf" srcId="{F40298CE-5D77-4DDE-BCCB-4E34AFE0E17C}" destId="{2E3129CF-C6E3-4EF6-BA8D-739DEC16B7AB}" srcOrd="3" destOrd="0" presId="urn:microsoft.com/office/officeart/2005/8/layout/hierarchy3"/>
    <dgm:cxn modelId="{7311D7BC-2181-4C02-8FA2-9AB69FFA6C4D}" type="presParOf" srcId="{F40298CE-5D77-4DDE-BCCB-4E34AFE0E17C}" destId="{F430DDB8-A577-4EF6-A181-5E44CC803DEF}" srcOrd="4" destOrd="0" presId="urn:microsoft.com/office/officeart/2005/8/layout/hierarchy3"/>
    <dgm:cxn modelId="{E5B61320-781E-407F-979D-69F3682CD848}" type="presParOf" srcId="{F40298CE-5D77-4DDE-BCCB-4E34AFE0E17C}" destId="{69DA3463-CF92-4A42-870C-121035F6489C}" srcOrd="5" destOrd="0" presId="urn:microsoft.com/office/officeart/2005/8/layout/hierarchy3"/>
    <dgm:cxn modelId="{86B5B533-070C-4761-A74B-9D6EC1F58932}" type="presParOf" srcId="{F40298CE-5D77-4DDE-BCCB-4E34AFE0E17C}" destId="{21C9FE2E-18E9-4E85-82D0-756772A27768}" srcOrd="6" destOrd="0" presId="urn:microsoft.com/office/officeart/2005/8/layout/hierarchy3"/>
    <dgm:cxn modelId="{50DF0E91-CC48-4139-9406-C8171DD5B7A2}" type="presParOf" srcId="{F40298CE-5D77-4DDE-BCCB-4E34AFE0E17C}" destId="{3F915914-F33F-4CCE-8D2E-3564A72E0F95}" srcOrd="7" destOrd="0" presId="urn:microsoft.com/office/officeart/2005/8/layout/hierarchy3"/>
    <dgm:cxn modelId="{D8237F50-378E-4F08-99DB-896835BEB23B}" type="presParOf" srcId="{F40298CE-5D77-4DDE-BCCB-4E34AFE0E17C}" destId="{A5CD31B7-F875-4D4C-95A7-93AA73B6D438}" srcOrd="8" destOrd="0" presId="urn:microsoft.com/office/officeart/2005/8/layout/hierarchy3"/>
    <dgm:cxn modelId="{5BE50893-13F9-4B43-A6FE-8D5ECCAAF90B}" type="presParOf" srcId="{F40298CE-5D77-4DDE-BCCB-4E34AFE0E17C}" destId="{A1EE10F3-C121-4152-93CF-A0BD97A6FD23}" srcOrd="9" destOrd="0" presId="urn:microsoft.com/office/officeart/2005/8/layout/hierarchy3"/>
    <dgm:cxn modelId="{102F3AE9-F490-42F7-AC05-F43C9788853E}" type="presParOf" srcId="{F40298CE-5D77-4DDE-BCCB-4E34AFE0E17C}" destId="{58F964AF-FF7A-4B1A-A9F2-CF2BDDE04DD3}" srcOrd="10" destOrd="0" presId="urn:microsoft.com/office/officeart/2005/8/layout/hierarchy3"/>
    <dgm:cxn modelId="{DDB3B716-846A-4434-84A1-4DE35809DF3B}" type="presParOf" srcId="{F40298CE-5D77-4DDE-BCCB-4E34AFE0E17C}" destId="{84287784-32D0-4EB6-8D13-162B5FDA5B5D}" srcOrd="11" destOrd="0" presId="urn:microsoft.com/office/officeart/2005/8/layout/hierarchy3"/>
    <dgm:cxn modelId="{1851C6EC-0C89-4AC3-83EC-DB789120811A}" type="presParOf" srcId="{F40298CE-5D77-4DDE-BCCB-4E34AFE0E17C}" destId="{946F7A0E-8D8A-4629-B7E1-99A5F465FCDA}" srcOrd="12" destOrd="0" presId="urn:microsoft.com/office/officeart/2005/8/layout/hierarchy3"/>
    <dgm:cxn modelId="{153C6768-5E5E-4564-BB26-8AE5F11AE631}" type="presParOf" srcId="{F40298CE-5D77-4DDE-BCCB-4E34AFE0E17C}" destId="{3F478EAD-50F4-401B-BF54-D81BD38854EF}" srcOrd="13" destOrd="0" presId="urn:microsoft.com/office/officeart/2005/8/layout/hierarchy3"/>
    <dgm:cxn modelId="{D9C7FCA6-3805-4AA5-B4FB-98FE0D2E59D8}" type="presParOf" srcId="{D4853473-9132-4CE0-A3CC-219D943038C6}" destId="{A497D56C-4A37-4B98-B456-6856C74B8868}" srcOrd="1" destOrd="0" presId="urn:microsoft.com/office/officeart/2005/8/layout/hierarchy3"/>
    <dgm:cxn modelId="{B92ACFD6-B73A-4E37-9BA8-478C2721E4B5}" type="presParOf" srcId="{A497D56C-4A37-4B98-B456-6856C74B8868}" destId="{308EE040-4B9D-4D50-8950-0B20D834A57F}" srcOrd="0" destOrd="0" presId="urn:microsoft.com/office/officeart/2005/8/layout/hierarchy3"/>
    <dgm:cxn modelId="{D5FB622B-36D9-4450-9623-74DD5FF9D147}" type="presParOf" srcId="{308EE040-4B9D-4D50-8950-0B20D834A57F}" destId="{DA78113B-8961-4AFC-AE88-143A0AD73756}" srcOrd="0" destOrd="0" presId="urn:microsoft.com/office/officeart/2005/8/layout/hierarchy3"/>
    <dgm:cxn modelId="{BDF6921A-32F0-40C1-900F-EF6248BDE7DC}" type="presParOf" srcId="{308EE040-4B9D-4D50-8950-0B20D834A57F}" destId="{4815CDF5-AD58-4B85-8D4E-29EA4969C3E7}" srcOrd="1" destOrd="0" presId="urn:microsoft.com/office/officeart/2005/8/layout/hierarchy3"/>
    <dgm:cxn modelId="{7480B339-243D-4B4D-A24D-172F65074B6D}" type="presParOf" srcId="{A497D56C-4A37-4B98-B456-6856C74B8868}" destId="{D2721C6A-A578-4BBA-8CF5-05E344134D99}" srcOrd="1" destOrd="0" presId="urn:microsoft.com/office/officeart/2005/8/layout/hierarchy3"/>
    <dgm:cxn modelId="{38CF1B1C-C864-4AE4-A7DC-606EF95F22EC}" type="presParOf" srcId="{D2721C6A-A578-4BBA-8CF5-05E344134D99}" destId="{A61F2EB6-58C3-4880-BE81-01FBB2D671E0}" srcOrd="0" destOrd="0" presId="urn:microsoft.com/office/officeart/2005/8/layout/hierarchy3"/>
    <dgm:cxn modelId="{9AD43BEC-61F6-4DEA-88E5-6BE20E1104A8}" type="presParOf" srcId="{D2721C6A-A578-4BBA-8CF5-05E344134D99}" destId="{1113D113-DC99-42B1-BD3B-0BABD9FBB2E1}" srcOrd="1" destOrd="0" presId="urn:microsoft.com/office/officeart/2005/8/layout/hierarchy3"/>
    <dgm:cxn modelId="{E4F9B6C6-FD8B-4A55-8FC8-0D78A07A2267}" type="presParOf" srcId="{D2721C6A-A578-4BBA-8CF5-05E344134D99}" destId="{7C1C97DC-B11A-4897-832B-A947A4A7C504}" srcOrd="2" destOrd="0" presId="urn:microsoft.com/office/officeart/2005/8/layout/hierarchy3"/>
    <dgm:cxn modelId="{0FE6BC94-48FD-4E3A-A6BF-7B2E67ABD3B0}" type="presParOf" srcId="{D2721C6A-A578-4BBA-8CF5-05E344134D99}" destId="{0F5976FD-4335-4B5D-A096-D1A7E39FEE39}" srcOrd="3" destOrd="0" presId="urn:microsoft.com/office/officeart/2005/8/layout/hierarchy3"/>
    <dgm:cxn modelId="{C79ED41D-17CD-4D40-A08F-93435E7A7DFA}" type="presParOf" srcId="{D2721C6A-A578-4BBA-8CF5-05E344134D99}" destId="{9D3F2FC9-96B7-484C-912C-7C692AD22D33}" srcOrd="4" destOrd="0" presId="urn:microsoft.com/office/officeart/2005/8/layout/hierarchy3"/>
    <dgm:cxn modelId="{B3234AFD-8164-4B34-94BE-4E29DED1C7D8}" type="presParOf" srcId="{D2721C6A-A578-4BBA-8CF5-05E344134D99}" destId="{AABBFE68-3344-4F90-AD98-9E48871C5A09}" srcOrd="5" destOrd="0" presId="urn:microsoft.com/office/officeart/2005/8/layout/hierarchy3"/>
    <dgm:cxn modelId="{1DAA3821-7DAE-4B79-BC4B-F763EED9AB8D}" type="presParOf" srcId="{D2721C6A-A578-4BBA-8CF5-05E344134D99}" destId="{900E8748-0C0B-4AAE-AEC3-6040331D338C}" srcOrd="6" destOrd="0" presId="urn:microsoft.com/office/officeart/2005/8/layout/hierarchy3"/>
    <dgm:cxn modelId="{8EE927FB-0F06-4C08-81D9-D92E69DA5A43}" type="presParOf" srcId="{D2721C6A-A578-4BBA-8CF5-05E344134D99}" destId="{0C9B4F6B-130E-4803-9145-52AE88172CE6}" srcOrd="7" destOrd="0" presId="urn:microsoft.com/office/officeart/2005/8/layout/hierarchy3"/>
    <dgm:cxn modelId="{F3636172-B81E-4751-9391-94B20F96B157}" type="presParOf" srcId="{D2721C6A-A578-4BBA-8CF5-05E344134D99}" destId="{1DE8CD29-50D1-489B-9896-937A383C194A}" srcOrd="8" destOrd="0" presId="urn:microsoft.com/office/officeart/2005/8/layout/hierarchy3"/>
    <dgm:cxn modelId="{4631BC3F-3C8B-4FE5-A570-B4462818C729}" type="presParOf" srcId="{D2721C6A-A578-4BBA-8CF5-05E344134D99}" destId="{83D7E081-5F46-45B6-A254-7B913D406B23}" srcOrd="9" destOrd="0" presId="urn:microsoft.com/office/officeart/2005/8/layout/hierarchy3"/>
    <dgm:cxn modelId="{BA3D4D3A-125A-4684-8D5D-EB368B3E18AB}" type="presParOf" srcId="{D2721C6A-A578-4BBA-8CF5-05E344134D99}" destId="{3F1D48F1-0C67-411F-ACAF-2DBB5A2593D1}" srcOrd="10" destOrd="0" presId="urn:microsoft.com/office/officeart/2005/8/layout/hierarchy3"/>
    <dgm:cxn modelId="{CDC9E09B-35BE-436C-8507-E725FE05B527}" type="presParOf" srcId="{D2721C6A-A578-4BBA-8CF5-05E344134D99}" destId="{92FB837F-5C42-462E-9B8E-CDE2A634D363}" srcOrd="11" destOrd="0" presId="urn:microsoft.com/office/officeart/2005/8/layout/hierarchy3"/>
    <dgm:cxn modelId="{6B4552A8-B13C-422E-A5C9-CB31401122C7}" type="presParOf" srcId="{D2721C6A-A578-4BBA-8CF5-05E344134D99}" destId="{0E1A1739-D671-411D-87FB-A8DA1CEEC33D}" srcOrd="12" destOrd="0" presId="urn:microsoft.com/office/officeart/2005/8/layout/hierarchy3"/>
    <dgm:cxn modelId="{CD5983C9-4C0B-4D1F-A990-8F6860B7943F}" type="presParOf" srcId="{D2721C6A-A578-4BBA-8CF5-05E344134D99}" destId="{BE0F32E4-58D5-4906-8243-45C6438783A7}" srcOrd="13" destOrd="0" presId="urn:microsoft.com/office/officeart/2005/8/layout/hierarchy3"/>
    <dgm:cxn modelId="{82E39138-4563-4A27-90C1-456CC4A97193}" type="presParOf" srcId="{D2721C6A-A578-4BBA-8CF5-05E344134D99}" destId="{0CF9BCF1-E334-452B-BAA3-837F6754147A}" srcOrd="14" destOrd="0" presId="urn:microsoft.com/office/officeart/2005/8/layout/hierarchy3"/>
    <dgm:cxn modelId="{4E8B6E05-79A0-4D13-9A69-07441D13C789}" type="presParOf" srcId="{D2721C6A-A578-4BBA-8CF5-05E344134D99}" destId="{933D5001-FB0B-4EC3-B563-5B3334EA6AE4}" srcOrd="15" destOrd="0" presId="urn:microsoft.com/office/officeart/2005/8/layout/hierarchy3"/>
    <dgm:cxn modelId="{9E8716F2-81A6-475D-B5B8-F308C68B4D34}" type="presParOf" srcId="{D4853473-9132-4CE0-A3CC-219D943038C6}" destId="{B521B8FE-F9DA-4644-9EC9-41A3661F3490}" srcOrd="2" destOrd="0" presId="urn:microsoft.com/office/officeart/2005/8/layout/hierarchy3"/>
    <dgm:cxn modelId="{70B9CC03-75C2-48A6-9393-7F7BE8176BD9}" type="presParOf" srcId="{B521B8FE-F9DA-4644-9EC9-41A3661F3490}" destId="{43922D82-F0CD-4E18-956E-AC29D7D90A2E}" srcOrd="0" destOrd="0" presId="urn:microsoft.com/office/officeart/2005/8/layout/hierarchy3"/>
    <dgm:cxn modelId="{32B30A29-D20F-4E68-ACB0-D84D5EFA8890}" type="presParOf" srcId="{43922D82-F0CD-4E18-956E-AC29D7D90A2E}" destId="{B8A37727-F1AA-409F-BB05-9505B1830B3F}" srcOrd="0" destOrd="0" presId="urn:microsoft.com/office/officeart/2005/8/layout/hierarchy3"/>
    <dgm:cxn modelId="{92B8796D-4EF1-46A7-96E9-EE136D6F4965}" type="presParOf" srcId="{43922D82-F0CD-4E18-956E-AC29D7D90A2E}" destId="{6831C964-0DBA-47B0-ACEC-7CE280945B14}" srcOrd="1" destOrd="0" presId="urn:microsoft.com/office/officeart/2005/8/layout/hierarchy3"/>
    <dgm:cxn modelId="{DE85537B-A3DE-4EE1-A9BA-F0715F464329}" type="presParOf" srcId="{B521B8FE-F9DA-4644-9EC9-41A3661F3490}" destId="{069670C2-910B-4E80-A4C9-96F81876C248}" srcOrd="1" destOrd="0" presId="urn:microsoft.com/office/officeart/2005/8/layout/hierarchy3"/>
    <dgm:cxn modelId="{BAA6D61A-2ECA-4063-A4B2-ADFE6DDB5851}" type="presParOf" srcId="{069670C2-910B-4E80-A4C9-96F81876C248}" destId="{10081583-ECDD-4CF4-8B47-045B9A4E4518}" srcOrd="0" destOrd="0" presId="urn:microsoft.com/office/officeart/2005/8/layout/hierarchy3"/>
    <dgm:cxn modelId="{015D9F72-08D6-4C47-B171-D0306F251073}" type="presParOf" srcId="{069670C2-910B-4E80-A4C9-96F81876C248}" destId="{54732FD8-7AD4-4921-B609-290F148A6170}" srcOrd="1" destOrd="0" presId="urn:microsoft.com/office/officeart/2005/8/layout/hierarchy3"/>
    <dgm:cxn modelId="{2E648D6F-8462-48F7-80A7-5663CD04C5CB}" type="presParOf" srcId="{069670C2-910B-4E80-A4C9-96F81876C248}" destId="{82BA98A4-D620-4FD0-953A-242E255B0C46}" srcOrd="2" destOrd="0" presId="urn:microsoft.com/office/officeart/2005/8/layout/hierarchy3"/>
    <dgm:cxn modelId="{3B453ED6-40A3-4C1C-8CED-74FFF65D9EFF}" type="presParOf" srcId="{069670C2-910B-4E80-A4C9-96F81876C248}" destId="{53EAC62D-F85E-48E7-9CED-02180827BDF4}" srcOrd="3" destOrd="0" presId="urn:microsoft.com/office/officeart/2005/8/layout/hierarchy3"/>
    <dgm:cxn modelId="{EB7894A4-8306-4DFC-93D4-4A705263EF61}" type="presParOf" srcId="{069670C2-910B-4E80-A4C9-96F81876C248}" destId="{BDF4BA9E-866D-4E28-8585-1F3EAE91DBE2}" srcOrd="4" destOrd="0" presId="urn:microsoft.com/office/officeart/2005/8/layout/hierarchy3"/>
    <dgm:cxn modelId="{F6DD39A7-7B15-4C7F-A5A4-DEA0DD112833}" type="presParOf" srcId="{069670C2-910B-4E80-A4C9-96F81876C248}" destId="{3DCE1440-DB0C-4300-B800-A9A0B509B4FC}" srcOrd="5" destOrd="0" presId="urn:microsoft.com/office/officeart/2005/8/layout/hierarchy3"/>
    <dgm:cxn modelId="{47D31584-7EE9-4D99-969D-1F0B80C899B8}" type="presParOf" srcId="{069670C2-910B-4E80-A4C9-96F81876C248}" destId="{5E66DC6C-B123-437E-991D-19F1A470562C}" srcOrd="6" destOrd="0" presId="urn:microsoft.com/office/officeart/2005/8/layout/hierarchy3"/>
    <dgm:cxn modelId="{BA78D41E-386E-4E81-88A5-C5412C07B791}" type="presParOf" srcId="{069670C2-910B-4E80-A4C9-96F81876C248}" destId="{9EEA50FF-7420-49B9-A42E-7867F9B97F24}" srcOrd="7" destOrd="0" presId="urn:microsoft.com/office/officeart/2005/8/layout/hierarchy3"/>
    <dgm:cxn modelId="{2720E2E7-C9A0-4280-8B1C-B6BB5D2DC835}" type="presParOf" srcId="{069670C2-910B-4E80-A4C9-96F81876C248}" destId="{155AAFFA-039F-4176-BBAE-EB1DCC155FF2}" srcOrd="8" destOrd="0" presId="urn:microsoft.com/office/officeart/2005/8/layout/hierarchy3"/>
    <dgm:cxn modelId="{2DFC8344-85B3-4DA7-80CD-67F3BDC9E7F5}" type="presParOf" srcId="{069670C2-910B-4E80-A4C9-96F81876C248}" destId="{7B708B71-9CB6-406F-9F17-72CAB7F91224}" srcOrd="9" destOrd="0" presId="urn:microsoft.com/office/officeart/2005/8/layout/hierarchy3"/>
    <dgm:cxn modelId="{9C91B301-78DD-4879-8538-CD599BEDA8DA}" type="presParOf" srcId="{069670C2-910B-4E80-A4C9-96F81876C248}" destId="{D83FE3F8-F890-4525-9E37-881C943C402B}" srcOrd="10" destOrd="0" presId="urn:microsoft.com/office/officeart/2005/8/layout/hierarchy3"/>
    <dgm:cxn modelId="{237F5ED8-0CEC-4282-B671-DD9536383CB4}" type="presParOf" srcId="{069670C2-910B-4E80-A4C9-96F81876C248}" destId="{2A41AC7A-8DAC-4078-A022-6DF1523C421C}" srcOrd="11" destOrd="0" presId="urn:microsoft.com/office/officeart/2005/8/layout/hierarchy3"/>
  </dgm:cxnLst>
  <dgm:bg/>
  <dgm:whole/>
  <dgm:extLst>
    <a:ext uri="http://schemas.microsoft.com/office/drawing/2008/diagram">
      <dsp:dataModelExt xmlns:dsp="http://schemas.microsoft.com/office/drawing/2008/diagram" xmlns="" relId="rId178"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CF37FC2-DEC7-4BE2-AAB1-830B76ED69EB}">
      <dsp:nvSpPr>
        <dsp:cNvPr id="0" name=""/>
        <dsp:cNvSpPr/>
      </dsp:nvSpPr>
      <dsp:spPr>
        <a:xfrm>
          <a:off x="666885" y="1137"/>
          <a:ext cx="1221481" cy="6107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s-PE" sz="1200" kern="1200" dirty="0" smtClean="0"/>
            <a:t>Gestión de Fuentes de Financiamiento</a:t>
          </a:r>
          <a:endParaRPr lang="es-ES" sz="1200" kern="1200" dirty="0"/>
        </a:p>
      </dsp:txBody>
      <dsp:txXfrm>
        <a:off x="666885" y="1137"/>
        <a:ext cx="1221481" cy="610740"/>
      </dsp:txXfrm>
    </dsp:sp>
    <dsp:sp modelId="{884EA328-72F1-4F4C-9B13-63460A13791F}">
      <dsp:nvSpPr>
        <dsp:cNvPr id="0" name=""/>
        <dsp:cNvSpPr/>
      </dsp:nvSpPr>
      <dsp:spPr>
        <a:xfrm>
          <a:off x="789033" y="611877"/>
          <a:ext cx="122148" cy="458055"/>
        </a:xfrm>
        <a:custGeom>
          <a:avLst/>
          <a:gdLst/>
          <a:ahLst/>
          <a:cxnLst/>
          <a:rect l="0" t="0" r="0" b="0"/>
          <a:pathLst>
            <a:path>
              <a:moveTo>
                <a:pt x="0" y="0"/>
              </a:moveTo>
              <a:lnTo>
                <a:pt x="0" y="458055"/>
              </a:lnTo>
              <a:lnTo>
                <a:pt x="122148" y="458055"/>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B3F0FE9-39CA-4E06-AA08-6520C9D47B34}">
      <dsp:nvSpPr>
        <dsp:cNvPr id="0" name=""/>
        <dsp:cNvSpPr/>
      </dsp:nvSpPr>
      <dsp:spPr>
        <a:xfrm>
          <a:off x="911181" y="764562"/>
          <a:ext cx="977185" cy="610740"/>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ES" sz="800" kern="1200" dirty="0" smtClean="0"/>
            <a:t>Administrar concurso </a:t>
          </a:r>
        </a:p>
        <a:p>
          <a:pPr lvl="0" algn="ctr" defTabSz="355600">
            <a:lnSpc>
              <a:spcPct val="90000"/>
            </a:lnSpc>
            <a:spcBef>
              <a:spcPct val="0"/>
            </a:spcBef>
            <a:spcAft>
              <a:spcPct val="35000"/>
            </a:spcAft>
          </a:pPr>
          <a:r>
            <a:rPr lang="es-PE" sz="800" kern="1200" dirty="0" smtClean="0"/>
            <a:t>(</a:t>
          </a:r>
          <a:r>
            <a:rPr lang="es-ES" sz="800" kern="1200" dirty="0" smtClean="0"/>
            <a:t>G23)</a:t>
          </a:r>
          <a:endParaRPr lang="es-ES" sz="800" kern="1200" dirty="0"/>
        </a:p>
      </dsp:txBody>
      <dsp:txXfrm>
        <a:off x="911181" y="764562"/>
        <a:ext cx="977185" cy="610740"/>
      </dsp:txXfrm>
    </dsp:sp>
    <dsp:sp modelId="{BEE19A37-EDBE-4211-A92C-0B80823CFFAC}">
      <dsp:nvSpPr>
        <dsp:cNvPr id="0" name=""/>
        <dsp:cNvSpPr/>
      </dsp:nvSpPr>
      <dsp:spPr>
        <a:xfrm>
          <a:off x="789033" y="611877"/>
          <a:ext cx="122148" cy="1221481"/>
        </a:xfrm>
        <a:custGeom>
          <a:avLst/>
          <a:gdLst/>
          <a:ahLst/>
          <a:cxnLst/>
          <a:rect l="0" t="0" r="0" b="0"/>
          <a:pathLst>
            <a:path>
              <a:moveTo>
                <a:pt x="0" y="0"/>
              </a:moveTo>
              <a:lnTo>
                <a:pt x="0" y="1221481"/>
              </a:lnTo>
              <a:lnTo>
                <a:pt x="122148" y="1221481"/>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064CCD2-AF22-4721-B96A-0B51A380BE29}">
      <dsp:nvSpPr>
        <dsp:cNvPr id="0" name=""/>
        <dsp:cNvSpPr/>
      </dsp:nvSpPr>
      <dsp:spPr>
        <a:xfrm>
          <a:off x="911181" y="1527988"/>
          <a:ext cx="977185" cy="610740"/>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ES" sz="800" kern="1200" dirty="0" smtClean="0"/>
            <a:t>Registrar Plan de Ejecución</a:t>
          </a:r>
        </a:p>
        <a:p>
          <a:pPr lvl="0" algn="ctr" defTabSz="355600">
            <a:lnSpc>
              <a:spcPct val="90000"/>
            </a:lnSpc>
            <a:spcBef>
              <a:spcPct val="0"/>
            </a:spcBef>
            <a:spcAft>
              <a:spcPct val="35000"/>
            </a:spcAft>
          </a:pPr>
          <a:r>
            <a:rPr lang="es-PE" sz="800" kern="1200" dirty="0" smtClean="0"/>
            <a:t>(</a:t>
          </a:r>
          <a:r>
            <a:rPr lang="es-ES" sz="800" kern="1200" dirty="0" smtClean="0"/>
            <a:t>G25a, G25b)</a:t>
          </a:r>
          <a:endParaRPr lang="es-ES" sz="800" kern="1200" dirty="0"/>
        </a:p>
      </dsp:txBody>
      <dsp:txXfrm>
        <a:off x="911181" y="1527988"/>
        <a:ext cx="977185" cy="610740"/>
      </dsp:txXfrm>
    </dsp:sp>
    <dsp:sp modelId="{75DADFC7-4F08-42A0-8D0E-F30C7FE47950}">
      <dsp:nvSpPr>
        <dsp:cNvPr id="0" name=""/>
        <dsp:cNvSpPr/>
      </dsp:nvSpPr>
      <dsp:spPr>
        <a:xfrm>
          <a:off x="789033" y="611877"/>
          <a:ext cx="122148" cy="1984907"/>
        </a:xfrm>
        <a:custGeom>
          <a:avLst/>
          <a:gdLst/>
          <a:ahLst/>
          <a:cxnLst/>
          <a:rect l="0" t="0" r="0" b="0"/>
          <a:pathLst>
            <a:path>
              <a:moveTo>
                <a:pt x="0" y="0"/>
              </a:moveTo>
              <a:lnTo>
                <a:pt x="0" y="1984907"/>
              </a:lnTo>
              <a:lnTo>
                <a:pt x="122148" y="1984907"/>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E2A7A84-7D5B-4481-9A80-C2F42F846F48}">
      <dsp:nvSpPr>
        <dsp:cNvPr id="0" name=""/>
        <dsp:cNvSpPr/>
      </dsp:nvSpPr>
      <dsp:spPr>
        <a:xfrm>
          <a:off x="911181" y="2291414"/>
          <a:ext cx="977185" cy="610740"/>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ES" sz="800" kern="1200" dirty="0" smtClean="0"/>
            <a:t>Administrar estados de documentación para concurso</a:t>
          </a:r>
        </a:p>
        <a:p>
          <a:pPr lvl="0" algn="ctr" defTabSz="355600">
            <a:lnSpc>
              <a:spcPct val="90000"/>
            </a:lnSpc>
            <a:spcBef>
              <a:spcPct val="0"/>
            </a:spcBef>
            <a:spcAft>
              <a:spcPct val="35000"/>
            </a:spcAft>
          </a:pPr>
          <a:r>
            <a:rPr lang="es-PE" sz="800" kern="1200" dirty="0" smtClean="0"/>
            <a:t>(</a:t>
          </a:r>
          <a:r>
            <a:rPr lang="es-ES" sz="800" kern="1200" dirty="0" smtClean="0"/>
            <a:t>G26)</a:t>
          </a:r>
          <a:endParaRPr lang="es-ES" sz="800" kern="1200" dirty="0"/>
        </a:p>
      </dsp:txBody>
      <dsp:txXfrm>
        <a:off x="911181" y="2291414"/>
        <a:ext cx="977185" cy="610740"/>
      </dsp:txXfrm>
    </dsp:sp>
    <dsp:sp modelId="{9C8E4993-4B68-44FB-9144-468439DCFA9A}">
      <dsp:nvSpPr>
        <dsp:cNvPr id="0" name=""/>
        <dsp:cNvSpPr/>
      </dsp:nvSpPr>
      <dsp:spPr>
        <a:xfrm>
          <a:off x="789033" y="611877"/>
          <a:ext cx="122148" cy="2748333"/>
        </a:xfrm>
        <a:custGeom>
          <a:avLst/>
          <a:gdLst/>
          <a:ahLst/>
          <a:cxnLst/>
          <a:rect l="0" t="0" r="0" b="0"/>
          <a:pathLst>
            <a:path>
              <a:moveTo>
                <a:pt x="0" y="0"/>
              </a:moveTo>
              <a:lnTo>
                <a:pt x="0" y="2748333"/>
              </a:lnTo>
              <a:lnTo>
                <a:pt x="122148" y="2748333"/>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BE5BC65-1C7C-4AAE-8E67-E5564BF6D5CF}">
      <dsp:nvSpPr>
        <dsp:cNvPr id="0" name=""/>
        <dsp:cNvSpPr/>
      </dsp:nvSpPr>
      <dsp:spPr>
        <a:xfrm>
          <a:off x="911181" y="3054840"/>
          <a:ext cx="977185" cy="610740"/>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ES" sz="800" kern="1200" dirty="0" smtClean="0"/>
            <a:t>Actualizar estado de donación o concurso </a:t>
          </a:r>
        </a:p>
        <a:p>
          <a:pPr lvl="0" algn="ctr" defTabSz="355600">
            <a:lnSpc>
              <a:spcPct val="90000"/>
            </a:lnSpc>
            <a:spcBef>
              <a:spcPct val="0"/>
            </a:spcBef>
            <a:spcAft>
              <a:spcPct val="35000"/>
            </a:spcAft>
          </a:pPr>
          <a:r>
            <a:rPr lang="es-PE" sz="800" kern="1200" dirty="0" smtClean="0"/>
            <a:t>(</a:t>
          </a:r>
          <a:r>
            <a:rPr lang="es-ES" sz="800" kern="1200" dirty="0" smtClean="0"/>
            <a:t>G27a, G27b)</a:t>
          </a:r>
          <a:endParaRPr lang="es-ES" sz="800" kern="1200" dirty="0"/>
        </a:p>
      </dsp:txBody>
      <dsp:txXfrm>
        <a:off x="911181" y="3054840"/>
        <a:ext cx="977185" cy="610740"/>
      </dsp:txXfrm>
    </dsp:sp>
    <dsp:sp modelId="{7425F3C7-D4BC-4BB6-855E-5830C30F470E}">
      <dsp:nvSpPr>
        <dsp:cNvPr id="0" name=""/>
        <dsp:cNvSpPr/>
      </dsp:nvSpPr>
      <dsp:spPr>
        <a:xfrm>
          <a:off x="789033" y="611877"/>
          <a:ext cx="122148" cy="3511759"/>
        </a:xfrm>
        <a:custGeom>
          <a:avLst/>
          <a:gdLst/>
          <a:ahLst/>
          <a:cxnLst/>
          <a:rect l="0" t="0" r="0" b="0"/>
          <a:pathLst>
            <a:path>
              <a:moveTo>
                <a:pt x="0" y="0"/>
              </a:moveTo>
              <a:lnTo>
                <a:pt x="0" y="3511759"/>
              </a:lnTo>
              <a:lnTo>
                <a:pt x="122148" y="3511759"/>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ECD1620-7CCA-41F5-96CF-8EA783388AAB}">
      <dsp:nvSpPr>
        <dsp:cNvPr id="0" name=""/>
        <dsp:cNvSpPr/>
      </dsp:nvSpPr>
      <dsp:spPr>
        <a:xfrm>
          <a:off x="911181" y="3818266"/>
          <a:ext cx="977185" cy="610740"/>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ES" sz="800" kern="1200" dirty="0" smtClean="0"/>
            <a:t>Registrar donación</a:t>
          </a:r>
        </a:p>
        <a:p>
          <a:pPr lvl="0" algn="ctr" defTabSz="355600">
            <a:lnSpc>
              <a:spcPct val="90000"/>
            </a:lnSpc>
            <a:spcBef>
              <a:spcPct val="0"/>
            </a:spcBef>
            <a:spcAft>
              <a:spcPct val="35000"/>
            </a:spcAft>
          </a:pPr>
          <a:r>
            <a:rPr lang="es-PE" sz="800" kern="1200" dirty="0" smtClean="0"/>
            <a:t>(</a:t>
          </a:r>
          <a:r>
            <a:rPr lang="es-ES" sz="800" kern="1200" dirty="0" smtClean="0"/>
            <a:t>G51)</a:t>
          </a:r>
          <a:endParaRPr lang="es-ES" sz="800" kern="1200" dirty="0"/>
        </a:p>
      </dsp:txBody>
      <dsp:txXfrm>
        <a:off x="911181" y="3818266"/>
        <a:ext cx="977185" cy="610740"/>
      </dsp:txXfrm>
    </dsp:sp>
    <dsp:sp modelId="{029F2C00-7BC1-434E-B4D7-BB96D8450892}">
      <dsp:nvSpPr>
        <dsp:cNvPr id="0" name=""/>
        <dsp:cNvSpPr/>
      </dsp:nvSpPr>
      <dsp:spPr>
        <a:xfrm>
          <a:off x="789033" y="611877"/>
          <a:ext cx="122148" cy="4275184"/>
        </a:xfrm>
        <a:custGeom>
          <a:avLst/>
          <a:gdLst/>
          <a:ahLst/>
          <a:cxnLst/>
          <a:rect l="0" t="0" r="0" b="0"/>
          <a:pathLst>
            <a:path>
              <a:moveTo>
                <a:pt x="0" y="0"/>
              </a:moveTo>
              <a:lnTo>
                <a:pt x="0" y="4275184"/>
              </a:lnTo>
              <a:lnTo>
                <a:pt x="122148" y="4275184"/>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F1AA12F-F696-4352-9B7B-FFB5676884B6}">
      <dsp:nvSpPr>
        <dsp:cNvPr id="0" name=""/>
        <dsp:cNvSpPr/>
      </dsp:nvSpPr>
      <dsp:spPr>
        <a:xfrm>
          <a:off x="911181" y="4581692"/>
          <a:ext cx="977185" cy="610740"/>
        </a:xfrm>
        <a:prstGeom prst="roundRect">
          <a:avLst>
            <a:gd name="adj" fmla="val 10000"/>
          </a:avLst>
        </a:prstGeom>
        <a:gradFill rotWithShape="1">
          <a:gsLst>
            <a:gs pos="0">
              <a:schemeClr val="accent2">
                <a:tint val="50000"/>
                <a:satMod val="300000"/>
              </a:schemeClr>
            </a:gs>
            <a:gs pos="35000">
              <a:schemeClr val="accent2">
                <a:tint val="37000"/>
                <a:satMod val="300000"/>
              </a:schemeClr>
            </a:gs>
            <a:gs pos="100000">
              <a:schemeClr val="accent2">
                <a:tint val="15000"/>
                <a:satMod val="350000"/>
              </a:schemeClr>
            </a:gs>
          </a:gsLst>
          <a:lin ang="16200000" scaled="1"/>
        </a:gradFill>
        <a:ln w="9525" cap="flat" cmpd="sng" algn="ctr">
          <a:solidFill>
            <a:schemeClr val="accent2">
              <a:shade val="95000"/>
              <a:satMod val="105000"/>
            </a:schemeClr>
          </a:solidFill>
          <a:prstDash val="solid"/>
        </a:ln>
        <a:effectLst>
          <a:outerShdw blurRad="40000" dist="20000" dir="5400000" rotWithShape="0">
            <a:srgbClr val="000000">
              <a:alpha val="38000"/>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PE" sz="800" kern="1200" dirty="0" smtClean="0"/>
            <a:t>Administrar Empresa Voluntaria</a:t>
          </a:r>
        </a:p>
      </dsp:txBody>
      <dsp:txXfrm>
        <a:off x="911181" y="4581692"/>
        <a:ext cx="977185" cy="610740"/>
      </dsp:txXfrm>
    </dsp:sp>
    <dsp:sp modelId="{7752B344-2326-4501-862E-75F3B6F71AB0}">
      <dsp:nvSpPr>
        <dsp:cNvPr id="0" name=""/>
        <dsp:cNvSpPr/>
      </dsp:nvSpPr>
      <dsp:spPr>
        <a:xfrm>
          <a:off x="789033" y="611877"/>
          <a:ext cx="122148" cy="5038610"/>
        </a:xfrm>
        <a:custGeom>
          <a:avLst/>
          <a:gdLst/>
          <a:ahLst/>
          <a:cxnLst/>
          <a:rect l="0" t="0" r="0" b="0"/>
          <a:pathLst>
            <a:path>
              <a:moveTo>
                <a:pt x="0" y="0"/>
              </a:moveTo>
              <a:lnTo>
                <a:pt x="0" y="5038610"/>
              </a:lnTo>
              <a:lnTo>
                <a:pt x="122148" y="5038610"/>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4DD9A8B-6F1A-4DB5-84C1-A9B65BB2A3C7}">
      <dsp:nvSpPr>
        <dsp:cNvPr id="0" name=""/>
        <dsp:cNvSpPr/>
      </dsp:nvSpPr>
      <dsp:spPr>
        <a:xfrm>
          <a:off x="911181" y="5345118"/>
          <a:ext cx="977185" cy="610740"/>
        </a:xfrm>
        <a:prstGeom prst="roundRect">
          <a:avLst>
            <a:gd name="adj" fmla="val 10000"/>
          </a:avLst>
        </a:prstGeom>
        <a:gradFill rotWithShape="1">
          <a:gsLst>
            <a:gs pos="0">
              <a:schemeClr val="accent2">
                <a:tint val="50000"/>
                <a:satMod val="300000"/>
              </a:schemeClr>
            </a:gs>
            <a:gs pos="35000">
              <a:schemeClr val="accent2">
                <a:tint val="37000"/>
                <a:satMod val="300000"/>
              </a:schemeClr>
            </a:gs>
            <a:gs pos="100000">
              <a:schemeClr val="accent2">
                <a:tint val="15000"/>
                <a:satMod val="350000"/>
              </a:schemeClr>
            </a:gs>
          </a:gsLst>
          <a:lin ang="16200000" scaled="1"/>
        </a:gradFill>
        <a:ln w="9525" cap="flat" cmpd="sng" algn="ctr">
          <a:solidFill>
            <a:schemeClr val="accent2">
              <a:shade val="95000"/>
              <a:satMod val="105000"/>
            </a:schemeClr>
          </a:solidFill>
          <a:prstDash val="solid"/>
        </a:ln>
        <a:effectLst>
          <a:outerShdw blurRad="40000" dist="20000" dir="5400000" rotWithShape="0">
            <a:srgbClr val="000000">
              <a:alpha val="38000"/>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PE" sz="800" kern="1200" dirty="0" smtClean="0"/>
            <a:t>Administrar ONG Aliadas</a:t>
          </a:r>
        </a:p>
      </dsp:txBody>
      <dsp:txXfrm>
        <a:off x="911181" y="5345118"/>
        <a:ext cx="977185" cy="610740"/>
      </dsp:txXfrm>
    </dsp:sp>
    <dsp:sp modelId="{D92362FB-A7D4-465C-8C33-184B49374CBA}">
      <dsp:nvSpPr>
        <dsp:cNvPr id="0" name=""/>
        <dsp:cNvSpPr/>
      </dsp:nvSpPr>
      <dsp:spPr>
        <a:xfrm>
          <a:off x="2193736" y="1137"/>
          <a:ext cx="1221481" cy="6107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s-PE" sz="1200" i="0" kern="1200" dirty="0" smtClean="0"/>
            <a:t>Gestión de Proyectos</a:t>
          </a:r>
          <a:endParaRPr lang="es-ES" sz="1200" kern="1200" dirty="0"/>
        </a:p>
      </dsp:txBody>
      <dsp:txXfrm>
        <a:off x="2193736" y="1137"/>
        <a:ext cx="1221481" cy="610740"/>
      </dsp:txXfrm>
    </dsp:sp>
    <dsp:sp modelId="{3FBC265D-0EBD-462A-929F-CE45D179D933}">
      <dsp:nvSpPr>
        <dsp:cNvPr id="0" name=""/>
        <dsp:cNvSpPr/>
      </dsp:nvSpPr>
      <dsp:spPr>
        <a:xfrm>
          <a:off x="2315884" y="611877"/>
          <a:ext cx="122148" cy="458055"/>
        </a:xfrm>
        <a:custGeom>
          <a:avLst/>
          <a:gdLst/>
          <a:ahLst/>
          <a:cxnLst/>
          <a:rect l="0" t="0" r="0" b="0"/>
          <a:pathLst>
            <a:path>
              <a:moveTo>
                <a:pt x="0" y="0"/>
              </a:moveTo>
              <a:lnTo>
                <a:pt x="0" y="458055"/>
              </a:lnTo>
              <a:lnTo>
                <a:pt x="122148" y="458055"/>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CADE546-4826-4D13-8E3D-3DF72D3585BE}">
      <dsp:nvSpPr>
        <dsp:cNvPr id="0" name=""/>
        <dsp:cNvSpPr/>
      </dsp:nvSpPr>
      <dsp:spPr>
        <a:xfrm>
          <a:off x="2438033" y="764562"/>
          <a:ext cx="977185" cy="610740"/>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ES" sz="800" kern="1200" dirty="0" smtClean="0"/>
            <a:t>Gestionar ejecución de actividades del plan de ejecución</a:t>
          </a:r>
        </a:p>
        <a:p>
          <a:pPr lvl="0" algn="ctr" defTabSz="355600">
            <a:lnSpc>
              <a:spcPct val="90000"/>
            </a:lnSpc>
            <a:spcBef>
              <a:spcPct val="0"/>
            </a:spcBef>
            <a:spcAft>
              <a:spcPct val="35000"/>
            </a:spcAft>
          </a:pPr>
          <a:r>
            <a:rPr lang="es-PE" sz="800" i="0" kern="1200" dirty="0" smtClean="0"/>
            <a:t>(G28)</a:t>
          </a:r>
          <a:endParaRPr lang="es-ES" sz="800" i="0" kern="1200" dirty="0"/>
        </a:p>
      </dsp:txBody>
      <dsp:txXfrm>
        <a:off x="2438033" y="764562"/>
        <a:ext cx="977185" cy="610740"/>
      </dsp:txXfrm>
    </dsp:sp>
    <dsp:sp modelId="{C7E8FA6C-AD1F-42EB-AC22-E640383D38BB}">
      <dsp:nvSpPr>
        <dsp:cNvPr id="0" name=""/>
        <dsp:cNvSpPr/>
      </dsp:nvSpPr>
      <dsp:spPr>
        <a:xfrm>
          <a:off x="2315884" y="611877"/>
          <a:ext cx="122148" cy="1221481"/>
        </a:xfrm>
        <a:custGeom>
          <a:avLst/>
          <a:gdLst/>
          <a:ahLst/>
          <a:cxnLst/>
          <a:rect l="0" t="0" r="0" b="0"/>
          <a:pathLst>
            <a:path>
              <a:moveTo>
                <a:pt x="0" y="0"/>
              </a:moveTo>
              <a:lnTo>
                <a:pt x="0" y="1221481"/>
              </a:lnTo>
              <a:lnTo>
                <a:pt x="122148" y="1221481"/>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C8EAF2C-4A63-4A54-99AD-120ED9E67D19}">
      <dsp:nvSpPr>
        <dsp:cNvPr id="0" name=""/>
        <dsp:cNvSpPr/>
      </dsp:nvSpPr>
      <dsp:spPr>
        <a:xfrm>
          <a:off x="2438033" y="1527988"/>
          <a:ext cx="977185" cy="610740"/>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ES" sz="800" i="0" kern="1200" dirty="0" smtClean="0"/>
            <a:t>Administrar actividad de Plan de Ejecución</a:t>
          </a:r>
        </a:p>
        <a:p>
          <a:pPr lvl="0" algn="ctr" defTabSz="355600">
            <a:lnSpc>
              <a:spcPct val="90000"/>
            </a:lnSpc>
            <a:spcBef>
              <a:spcPct val="0"/>
            </a:spcBef>
            <a:spcAft>
              <a:spcPct val="35000"/>
            </a:spcAft>
          </a:pPr>
          <a:r>
            <a:rPr lang="es-PE" sz="800" i="0" kern="1200" dirty="0" smtClean="0"/>
            <a:t>(G29)</a:t>
          </a:r>
          <a:endParaRPr lang="es-ES" sz="800" i="0" kern="1200" dirty="0"/>
        </a:p>
      </dsp:txBody>
      <dsp:txXfrm>
        <a:off x="2438033" y="1527988"/>
        <a:ext cx="977185" cy="610740"/>
      </dsp:txXfrm>
    </dsp:sp>
    <dsp:sp modelId="{7D9AEF8E-C450-43E4-BADC-F44A56EC5BEB}">
      <dsp:nvSpPr>
        <dsp:cNvPr id="0" name=""/>
        <dsp:cNvSpPr/>
      </dsp:nvSpPr>
      <dsp:spPr>
        <a:xfrm>
          <a:off x="2315884" y="611877"/>
          <a:ext cx="122148" cy="1984907"/>
        </a:xfrm>
        <a:custGeom>
          <a:avLst/>
          <a:gdLst/>
          <a:ahLst/>
          <a:cxnLst/>
          <a:rect l="0" t="0" r="0" b="0"/>
          <a:pathLst>
            <a:path>
              <a:moveTo>
                <a:pt x="0" y="0"/>
              </a:moveTo>
              <a:lnTo>
                <a:pt x="0" y="1984907"/>
              </a:lnTo>
              <a:lnTo>
                <a:pt x="122148" y="1984907"/>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9AF76CE-EB18-4546-B1DD-82E044AD2F06}">
      <dsp:nvSpPr>
        <dsp:cNvPr id="0" name=""/>
        <dsp:cNvSpPr/>
      </dsp:nvSpPr>
      <dsp:spPr>
        <a:xfrm>
          <a:off x="2438033" y="2291414"/>
          <a:ext cx="977185" cy="610740"/>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ES" sz="800" i="0" kern="1200" dirty="0" smtClean="0"/>
            <a:t>Generar Informe de Seguimiento de Proyecto</a:t>
          </a:r>
        </a:p>
        <a:p>
          <a:pPr lvl="0" algn="ctr" defTabSz="355600">
            <a:lnSpc>
              <a:spcPct val="90000"/>
            </a:lnSpc>
            <a:spcBef>
              <a:spcPct val="0"/>
            </a:spcBef>
            <a:spcAft>
              <a:spcPct val="35000"/>
            </a:spcAft>
          </a:pPr>
          <a:r>
            <a:rPr lang="es-PE" sz="800" i="0" kern="1200" dirty="0" smtClean="0"/>
            <a:t>(G30)</a:t>
          </a:r>
          <a:endParaRPr lang="es-ES" sz="800" i="0" kern="1200" dirty="0"/>
        </a:p>
      </dsp:txBody>
      <dsp:txXfrm>
        <a:off x="2438033" y="2291414"/>
        <a:ext cx="977185" cy="610740"/>
      </dsp:txXfrm>
    </dsp:sp>
    <dsp:sp modelId="{20C23CCE-395F-4C97-9B1A-6467E705D576}">
      <dsp:nvSpPr>
        <dsp:cNvPr id="0" name=""/>
        <dsp:cNvSpPr/>
      </dsp:nvSpPr>
      <dsp:spPr>
        <a:xfrm>
          <a:off x="2315884" y="611877"/>
          <a:ext cx="122148" cy="2748333"/>
        </a:xfrm>
        <a:custGeom>
          <a:avLst/>
          <a:gdLst/>
          <a:ahLst/>
          <a:cxnLst/>
          <a:rect l="0" t="0" r="0" b="0"/>
          <a:pathLst>
            <a:path>
              <a:moveTo>
                <a:pt x="0" y="0"/>
              </a:moveTo>
              <a:lnTo>
                <a:pt x="0" y="2748333"/>
              </a:lnTo>
              <a:lnTo>
                <a:pt x="122148" y="2748333"/>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E21B030-F86D-4776-B2F3-9C8EA528A1F3}">
      <dsp:nvSpPr>
        <dsp:cNvPr id="0" name=""/>
        <dsp:cNvSpPr/>
      </dsp:nvSpPr>
      <dsp:spPr>
        <a:xfrm>
          <a:off x="2438033" y="3054840"/>
          <a:ext cx="977185" cy="610740"/>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ES" sz="800" i="0" kern="1200" dirty="0" smtClean="0"/>
            <a:t>Generar Informe Final</a:t>
          </a:r>
        </a:p>
        <a:p>
          <a:pPr lvl="0" algn="ctr" defTabSz="355600">
            <a:lnSpc>
              <a:spcPct val="90000"/>
            </a:lnSpc>
            <a:spcBef>
              <a:spcPct val="0"/>
            </a:spcBef>
            <a:spcAft>
              <a:spcPct val="35000"/>
            </a:spcAft>
          </a:pPr>
          <a:r>
            <a:rPr lang="es-PE" sz="800" i="0" kern="1200" dirty="0" smtClean="0"/>
            <a:t>(</a:t>
          </a:r>
          <a:r>
            <a:rPr lang="es-ES" sz="800" i="0" kern="1200" dirty="0" smtClean="0"/>
            <a:t>G31)</a:t>
          </a:r>
          <a:endParaRPr lang="es-ES" sz="800" i="0" kern="1200" dirty="0"/>
        </a:p>
      </dsp:txBody>
      <dsp:txXfrm>
        <a:off x="2438033" y="3054840"/>
        <a:ext cx="977185" cy="610740"/>
      </dsp:txXfrm>
    </dsp:sp>
    <dsp:sp modelId="{9C3BC7B8-BEFF-4D87-87A4-AC0E5BFF6994}">
      <dsp:nvSpPr>
        <dsp:cNvPr id="0" name=""/>
        <dsp:cNvSpPr/>
      </dsp:nvSpPr>
      <dsp:spPr>
        <a:xfrm>
          <a:off x="2315884" y="611877"/>
          <a:ext cx="122148" cy="3511759"/>
        </a:xfrm>
        <a:custGeom>
          <a:avLst/>
          <a:gdLst/>
          <a:ahLst/>
          <a:cxnLst/>
          <a:rect l="0" t="0" r="0" b="0"/>
          <a:pathLst>
            <a:path>
              <a:moveTo>
                <a:pt x="0" y="0"/>
              </a:moveTo>
              <a:lnTo>
                <a:pt x="0" y="3511759"/>
              </a:lnTo>
              <a:lnTo>
                <a:pt x="122148" y="3511759"/>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AADAACE-07F4-4BA3-9585-A9EACABEC421}">
      <dsp:nvSpPr>
        <dsp:cNvPr id="0" name=""/>
        <dsp:cNvSpPr/>
      </dsp:nvSpPr>
      <dsp:spPr>
        <a:xfrm>
          <a:off x="2438033" y="3818266"/>
          <a:ext cx="977185" cy="610740"/>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ES" sz="800" i="0" kern="1200" dirty="0" smtClean="0"/>
            <a:t>Administrar uso del proyecto </a:t>
          </a:r>
        </a:p>
        <a:p>
          <a:pPr lvl="0" algn="ctr" defTabSz="355600">
            <a:lnSpc>
              <a:spcPct val="90000"/>
            </a:lnSpc>
            <a:spcBef>
              <a:spcPct val="0"/>
            </a:spcBef>
            <a:spcAft>
              <a:spcPct val="35000"/>
            </a:spcAft>
          </a:pPr>
          <a:r>
            <a:rPr lang="es-ES" sz="800" i="0" kern="1200" dirty="0" smtClean="0"/>
            <a:t>(G32)</a:t>
          </a:r>
          <a:endParaRPr lang="es-ES" sz="800" i="0" kern="1200" dirty="0"/>
        </a:p>
      </dsp:txBody>
      <dsp:txXfrm>
        <a:off x="2438033" y="3818266"/>
        <a:ext cx="977185" cy="610740"/>
      </dsp:txXfrm>
    </dsp:sp>
    <dsp:sp modelId="{AB30E1A7-82AB-4484-8B5B-29CC231C9F61}">
      <dsp:nvSpPr>
        <dsp:cNvPr id="0" name=""/>
        <dsp:cNvSpPr/>
      </dsp:nvSpPr>
      <dsp:spPr>
        <a:xfrm>
          <a:off x="2315884" y="611877"/>
          <a:ext cx="122148" cy="4275184"/>
        </a:xfrm>
        <a:custGeom>
          <a:avLst/>
          <a:gdLst/>
          <a:ahLst/>
          <a:cxnLst/>
          <a:rect l="0" t="0" r="0" b="0"/>
          <a:pathLst>
            <a:path>
              <a:moveTo>
                <a:pt x="0" y="0"/>
              </a:moveTo>
              <a:lnTo>
                <a:pt x="0" y="4275184"/>
              </a:lnTo>
              <a:lnTo>
                <a:pt x="122148" y="4275184"/>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405F445-78FE-4C7D-8958-F3B608835946}">
      <dsp:nvSpPr>
        <dsp:cNvPr id="0" name=""/>
        <dsp:cNvSpPr/>
      </dsp:nvSpPr>
      <dsp:spPr>
        <a:xfrm>
          <a:off x="2438033" y="4581692"/>
          <a:ext cx="977185" cy="610740"/>
        </a:xfrm>
        <a:prstGeom prst="roundRect">
          <a:avLst>
            <a:gd name="adj" fmla="val 10000"/>
          </a:avLst>
        </a:prstGeom>
        <a:gradFill rotWithShape="1">
          <a:gsLst>
            <a:gs pos="0">
              <a:schemeClr val="accent2">
                <a:tint val="50000"/>
                <a:satMod val="300000"/>
              </a:schemeClr>
            </a:gs>
            <a:gs pos="35000">
              <a:schemeClr val="accent2">
                <a:tint val="37000"/>
                <a:satMod val="300000"/>
              </a:schemeClr>
            </a:gs>
            <a:gs pos="100000">
              <a:schemeClr val="accent2">
                <a:tint val="15000"/>
                <a:satMod val="350000"/>
              </a:schemeClr>
            </a:gs>
          </a:gsLst>
          <a:lin ang="16200000" scaled="1"/>
        </a:gradFill>
        <a:ln w="9525" cap="flat" cmpd="sng" algn="ctr">
          <a:solidFill>
            <a:schemeClr val="accent2">
              <a:shade val="95000"/>
              <a:satMod val="105000"/>
            </a:schemeClr>
          </a:solidFill>
          <a:prstDash val="solid"/>
        </a:ln>
        <a:effectLst>
          <a:outerShdw blurRad="40000" dist="20000" dir="5400000" rotWithShape="0">
            <a:srgbClr val="000000">
              <a:alpha val="38000"/>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PE" sz="800" i="0" kern="1200" dirty="0" smtClean="0"/>
            <a:t>Administrar proyecto</a:t>
          </a:r>
          <a:endParaRPr lang="es-ES" sz="800" i="0" kern="1200" dirty="0"/>
        </a:p>
      </dsp:txBody>
      <dsp:txXfrm>
        <a:off x="2438033" y="4581692"/>
        <a:ext cx="977185" cy="610740"/>
      </dsp:txXfrm>
    </dsp:sp>
    <dsp:sp modelId="{D4BFF20B-1530-4FA1-B9B1-06B339951C8D}">
      <dsp:nvSpPr>
        <dsp:cNvPr id="0" name=""/>
        <dsp:cNvSpPr/>
      </dsp:nvSpPr>
      <dsp:spPr>
        <a:xfrm>
          <a:off x="3720588" y="1137"/>
          <a:ext cx="1221481" cy="61074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s-PE" sz="1200" i="0" kern="1200" dirty="0" smtClean="0"/>
            <a:t>Gestión de Calidad de Proyectos</a:t>
          </a:r>
          <a:endParaRPr lang="es-ES" sz="1200" i="0" kern="1200" dirty="0"/>
        </a:p>
      </dsp:txBody>
      <dsp:txXfrm>
        <a:off x="3720588" y="1137"/>
        <a:ext cx="1221481" cy="610740"/>
      </dsp:txXfrm>
    </dsp:sp>
    <dsp:sp modelId="{191196BB-BB9F-490E-AC2D-6FEBAF1F5028}">
      <dsp:nvSpPr>
        <dsp:cNvPr id="0" name=""/>
        <dsp:cNvSpPr/>
      </dsp:nvSpPr>
      <dsp:spPr>
        <a:xfrm>
          <a:off x="3842736" y="611877"/>
          <a:ext cx="122148" cy="458055"/>
        </a:xfrm>
        <a:custGeom>
          <a:avLst/>
          <a:gdLst/>
          <a:ahLst/>
          <a:cxnLst/>
          <a:rect l="0" t="0" r="0" b="0"/>
          <a:pathLst>
            <a:path>
              <a:moveTo>
                <a:pt x="0" y="0"/>
              </a:moveTo>
              <a:lnTo>
                <a:pt x="0" y="458055"/>
              </a:lnTo>
              <a:lnTo>
                <a:pt x="122148" y="458055"/>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83C9070-B779-43BC-8D71-1A8EF4062823}">
      <dsp:nvSpPr>
        <dsp:cNvPr id="0" name=""/>
        <dsp:cNvSpPr/>
      </dsp:nvSpPr>
      <dsp:spPr>
        <a:xfrm>
          <a:off x="3964884" y="764562"/>
          <a:ext cx="977185" cy="610740"/>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ES" sz="800" i="0" kern="1200" dirty="0" smtClean="0"/>
            <a:t>Administrar concurso de evaluación </a:t>
          </a:r>
        </a:p>
        <a:p>
          <a:pPr lvl="0" algn="ctr" defTabSz="355600">
            <a:lnSpc>
              <a:spcPct val="90000"/>
            </a:lnSpc>
            <a:spcBef>
              <a:spcPct val="0"/>
            </a:spcBef>
            <a:spcAft>
              <a:spcPct val="35000"/>
            </a:spcAft>
          </a:pPr>
          <a:r>
            <a:rPr lang="es-ES" sz="800" i="0" kern="1200" dirty="0" smtClean="0"/>
            <a:t>(G33)</a:t>
          </a:r>
          <a:endParaRPr lang="es-ES" sz="800" i="0" kern="1200" dirty="0"/>
        </a:p>
      </dsp:txBody>
      <dsp:txXfrm>
        <a:off x="3964884" y="764562"/>
        <a:ext cx="977185" cy="610740"/>
      </dsp:txXfrm>
    </dsp:sp>
    <dsp:sp modelId="{1E504146-C479-4596-A78D-0BA46BCFE31F}">
      <dsp:nvSpPr>
        <dsp:cNvPr id="0" name=""/>
        <dsp:cNvSpPr/>
      </dsp:nvSpPr>
      <dsp:spPr>
        <a:xfrm>
          <a:off x="3842736" y="611877"/>
          <a:ext cx="122148" cy="1221481"/>
        </a:xfrm>
        <a:custGeom>
          <a:avLst/>
          <a:gdLst/>
          <a:ahLst/>
          <a:cxnLst/>
          <a:rect l="0" t="0" r="0" b="0"/>
          <a:pathLst>
            <a:path>
              <a:moveTo>
                <a:pt x="0" y="0"/>
              </a:moveTo>
              <a:lnTo>
                <a:pt x="0" y="1221481"/>
              </a:lnTo>
              <a:lnTo>
                <a:pt x="122148" y="1221481"/>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2FFAC78-2BD5-448C-8928-12BFF6AD3223}">
      <dsp:nvSpPr>
        <dsp:cNvPr id="0" name=""/>
        <dsp:cNvSpPr/>
      </dsp:nvSpPr>
      <dsp:spPr>
        <a:xfrm>
          <a:off x="3964884" y="1527988"/>
          <a:ext cx="977185" cy="610740"/>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ES" sz="800" i="0" kern="1200" dirty="0" smtClean="0"/>
            <a:t>Administrar empresa evaluadora</a:t>
          </a:r>
        </a:p>
        <a:p>
          <a:pPr lvl="0" algn="ctr" defTabSz="355600">
            <a:lnSpc>
              <a:spcPct val="90000"/>
            </a:lnSpc>
            <a:spcBef>
              <a:spcPct val="0"/>
            </a:spcBef>
            <a:spcAft>
              <a:spcPct val="35000"/>
            </a:spcAft>
          </a:pPr>
          <a:r>
            <a:rPr lang="es-PE" sz="800" i="0" kern="1200" dirty="0" smtClean="0"/>
            <a:t>(G34)</a:t>
          </a:r>
          <a:endParaRPr lang="es-ES" sz="800" i="0" kern="1200" dirty="0"/>
        </a:p>
      </dsp:txBody>
      <dsp:txXfrm>
        <a:off x="3964884" y="1527988"/>
        <a:ext cx="977185" cy="610740"/>
      </dsp:txXfrm>
    </dsp:sp>
    <dsp:sp modelId="{D38A3ADF-F748-4910-94C1-0B8D0B695963}">
      <dsp:nvSpPr>
        <dsp:cNvPr id="0" name=""/>
        <dsp:cNvSpPr/>
      </dsp:nvSpPr>
      <dsp:spPr>
        <a:xfrm>
          <a:off x="3842736" y="611877"/>
          <a:ext cx="122148" cy="1984907"/>
        </a:xfrm>
        <a:custGeom>
          <a:avLst/>
          <a:gdLst/>
          <a:ahLst/>
          <a:cxnLst/>
          <a:rect l="0" t="0" r="0" b="0"/>
          <a:pathLst>
            <a:path>
              <a:moveTo>
                <a:pt x="0" y="0"/>
              </a:moveTo>
              <a:lnTo>
                <a:pt x="0" y="1984907"/>
              </a:lnTo>
              <a:lnTo>
                <a:pt x="122148" y="1984907"/>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EF0DFCC-2262-430A-A119-D004C64DEEDE}">
      <dsp:nvSpPr>
        <dsp:cNvPr id="0" name=""/>
        <dsp:cNvSpPr/>
      </dsp:nvSpPr>
      <dsp:spPr>
        <a:xfrm>
          <a:off x="3964884" y="2291414"/>
          <a:ext cx="977185" cy="610740"/>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ES" sz="800" i="0" kern="1200" dirty="0" smtClean="0"/>
            <a:t>Administrar observaciones de auditoría</a:t>
          </a:r>
        </a:p>
        <a:p>
          <a:pPr lvl="0" algn="ctr" defTabSz="355600">
            <a:lnSpc>
              <a:spcPct val="90000"/>
            </a:lnSpc>
            <a:spcBef>
              <a:spcPct val="0"/>
            </a:spcBef>
            <a:spcAft>
              <a:spcPct val="35000"/>
            </a:spcAft>
          </a:pPr>
          <a:r>
            <a:rPr lang="es-PE" sz="800" i="0" kern="1200" dirty="0" smtClean="0"/>
            <a:t>(G35)</a:t>
          </a:r>
          <a:endParaRPr lang="es-ES" sz="800" i="0" kern="1200" dirty="0"/>
        </a:p>
      </dsp:txBody>
      <dsp:txXfrm>
        <a:off x="3964884" y="2291414"/>
        <a:ext cx="977185" cy="610740"/>
      </dsp:txXfrm>
    </dsp:sp>
    <dsp:sp modelId="{08175940-1149-4C03-8F27-D6A1BF64AA02}">
      <dsp:nvSpPr>
        <dsp:cNvPr id="0" name=""/>
        <dsp:cNvSpPr/>
      </dsp:nvSpPr>
      <dsp:spPr>
        <a:xfrm>
          <a:off x="3842736" y="611877"/>
          <a:ext cx="122148" cy="2748333"/>
        </a:xfrm>
        <a:custGeom>
          <a:avLst/>
          <a:gdLst/>
          <a:ahLst/>
          <a:cxnLst/>
          <a:rect l="0" t="0" r="0" b="0"/>
          <a:pathLst>
            <a:path>
              <a:moveTo>
                <a:pt x="0" y="0"/>
              </a:moveTo>
              <a:lnTo>
                <a:pt x="0" y="2748333"/>
              </a:lnTo>
              <a:lnTo>
                <a:pt x="122148" y="2748333"/>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F8F78A4-9E42-4619-A8CF-AB2960529F37}">
      <dsp:nvSpPr>
        <dsp:cNvPr id="0" name=""/>
        <dsp:cNvSpPr/>
      </dsp:nvSpPr>
      <dsp:spPr>
        <a:xfrm>
          <a:off x="3964884" y="3054840"/>
          <a:ext cx="977185" cy="610740"/>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ES" sz="800" i="0" kern="1200" dirty="0" smtClean="0"/>
            <a:t>Administrar incidentes de auditoría</a:t>
          </a:r>
        </a:p>
        <a:p>
          <a:pPr lvl="0" algn="ctr" defTabSz="355600">
            <a:lnSpc>
              <a:spcPct val="90000"/>
            </a:lnSpc>
            <a:spcBef>
              <a:spcPct val="0"/>
            </a:spcBef>
            <a:spcAft>
              <a:spcPct val="35000"/>
            </a:spcAft>
          </a:pPr>
          <a:r>
            <a:rPr lang="es-PE" sz="800" i="0" kern="1200" dirty="0" smtClean="0"/>
            <a:t>(</a:t>
          </a:r>
          <a:r>
            <a:rPr lang="es-ES" sz="800" i="0" kern="1200" dirty="0" smtClean="0"/>
            <a:t>G36)</a:t>
          </a:r>
          <a:endParaRPr lang="es-ES" sz="800" i="0" kern="1200" dirty="0"/>
        </a:p>
      </dsp:txBody>
      <dsp:txXfrm>
        <a:off x="3964884" y="3054840"/>
        <a:ext cx="977185" cy="610740"/>
      </dsp:txXfrm>
    </dsp:sp>
    <dsp:sp modelId="{814038E8-ACB2-41CE-BBDF-8F2BE70D162E}">
      <dsp:nvSpPr>
        <dsp:cNvPr id="0" name=""/>
        <dsp:cNvSpPr/>
      </dsp:nvSpPr>
      <dsp:spPr>
        <a:xfrm>
          <a:off x="3842736" y="611877"/>
          <a:ext cx="122148" cy="3511759"/>
        </a:xfrm>
        <a:custGeom>
          <a:avLst/>
          <a:gdLst/>
          <a:ahLst/>
          <a:cxnLst/>
          <a:rect l="0" t="0" r="0" b="0"/>
          <a:pathLst>
            <a:path>
              <a:moveTo>
                <a:pt x="0" y="0"/>
              </a:moveTo>
              <a:lnTo>
                <a:pt x="0" y="3511759"/>
              </a:lnTo>
              <a:lnTo>
                <a:pt x="122148" y="3511759"/>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99D9028-5B92-4B5F-8EB6-FD2FA58FF4D0}">
      <dsp:nvSpPr>
        <dsp:cNvPr id="0" name=""/>
        <dsp:cNvSpPr/>
      </dsp:nvSpPr>
      <dsp:spPr>
        <a:xfrm>
          <a:off x="3964884" y="3818266"/>
          <a:ext cx="977185" cy="610740"/>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ES" sz="800" i="0" kern="1200" dirty="0" smtClean="0"/>
            <a:t>Registrar auditoría</a:t>
          </a:r>
        </a:p>
        <a:p>
          <a:pPr lvl="0" algn="ctr" defTabSz="355600">
            <a:lnSpc>
              <a:spcPct val="90000"/>
            </a:lnSpc>
            <a:spcBef>
              <a:spcPct val="0"/>
            </a:spcBef>
            <a:spcAft>
              <a:spcPct val="35000"/>
            </a:spcAft>
          </a:pPr>
          <a:r>
            <a:rPr lang="es-PE" sz="800" i="0" kern="1200" dirty="0" smtClean="0"/>
            <a:t>(</a:t>
          </a:r>
          <a:r>
            <a:rPr lang="es-ES" sz="800" i="0" kern="1200" dirty="0" smtClean="0"/>
            <a:t>G37)</a:t>
          </a:r>
          <a:endParaRPr lang="es-ES" sz="800" i="0" kern="1200" dirty="0"/>
        </a:p>
      </dsp:txBody>
      <dsp:txXfrm>
        <a:off x="3964884" y="3818266"/>
        <a:ext cx="977185" cy="610740"/>
      </dsp:txXfrm>
    </dsp:sp>
    <dsp:sp modelId="{9C51A175-0336-43C2-9E81-BC10E1B5D76B}">
      <dsp:nvSpPr>
        <dsp:cNvPr id="0" name=""/>
        <dsp:cNvSpPr/>
      </dsp:nvSpPr>
      <dsp:spPr>
        <a:xfrm>
          <a:off x="3842736" y="611877"/>
          <a:ext cx="122148" cy="4275184"/>
        </a:xfrm>
        <a:custGeom>
          <a:avLst/>
          <a:gdLst/>
          <a:ahLst/>
          <a:cxnLst/>
          <a:rect l="0" t="0" r="0" b="0"/>
          <a:pathLst>
            <a:path>
              <a:moveTo>
                <a:pt x="0" y="0"/>
              </a:moveTo>
              <a:lnTo>
                <a:pt x="0" y="4275184"/>
              </a:lnTo>
              <a:lnTo>
                <a:pt x="122148" y="4275184"/>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E6464B3-0AC4-44AA-9E5F-F3A293CC196E}">
      <dsp:nvSpPr>
        <dsp:cNvPr id="0" name=""/>
        <dsp:cNvSpPr/>
      </dsp:nvSpPr>
      <dsp:spPr>
        <a:xfrm>
          <a:off x="3964884" y="4581692"/>
          <a:ext cx="977185" cy="610740"/>
        </a:xfrm>
        <a:prstGeom prst="roundRect">
          <a:avLst>
            <a:gd name="adj" fmla="val 10000"/>
          </a:avLst>
        </a:prstGeom>
        <a:gradFill rotWithShape="1">
          <a:gsLst>
            <a:gs pos="0">
              <a:schemeClr val="accent2">
                <a:tint val="50000"/>
                <a:satMod val="300000"/>
              </a:schemeClr>
            </a:gs>
            <a:gs pos="35000">
              <a:schemeClr val="accent2">
                <a:tint val="37000"/>
                <a:satMod val="300000"/>
              </a:schemeClr>
            </a:gs>
            <a:gs pos="100000">
              <a:schemeClr val="accent2">
                <a:tint val="15000"/>
                <a:satMod val="350000"/>
              </a:schemeClr>
            </a:gs>
          </a:gsLst>
          <a:lin ang="16200000" scaled="1"/>
        </a:gradFill>
        <a:ln w="9525" cap="flat" cmpd="sng" algn="ctr">
          <a:solidFill>
            <a:schemeClr val="accent2">
              <a:shade val="95000"/>
              <a:satMod val="105000"/>
            </a:schemeClr>
          </a:solidFill>
          <a:prstDash val="solid"/>
        </a:ln>
        <a:effectLst>
          <a:outerShdw blurRad="40000" dist="20000" dir="5400000" rotWithShape="0">
            <a:srgbClr val="000000">
              <a:alpha val="38000"/>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PE" sz="800" i="0" kern="1200" dirty="0" smtClean="0"/>
            <a:t>Generar reporte de estados de auditorías</a:t>
          </a:r>
          <a:endParaRPr lang="es-ES" sz="800" i="0" kern="1200" dirty="0"/>
        </a:p>
      </dsp:txBody>
      <dsp:txXfrm>
        <a:off x="3964884" y="4581692"/>
        <a:ext cx="977185" cy="610740"/>
      </dsp:txXfrm>
    </dsp:sp>
    <dsp:sp modelId="{CFD9ADA7-F85D-4246-83BF-701A658D9D8F}">
      <dsp:nvSpPr>
        <dsp:cNvPr id="0" name=""/>
        <dsp:cNvSpPr/>
      </dsp:nvSpPr>
      <dsp:spPr>
        <a:xfrm>
          <a:off x="3842736" y="611877"/>
          <a:ext cx="122148" cy="5038610"/>
        </a:xfrm>
        <a:custGeom>
          <a:avLst/>
          <a:gdLst/>
          <a:ahLst/>
          <a:cxnLst/>
          <a:rect l="0" t="0" r="0" b="0"/>
          <a:pathLst>
            <a:path>
              <a:moveTo>
                <a:pt x="0" y="0"/>
              </a:moveTo>
              <a:lnTo>
                <a:pt x="0" y="5038610"/>
              </a:lnTo>
              <a:lnTo>
                <a:pt x="122148" y="5038610"/>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1B8B73E-03A4-4E79-B6C7-87875255F5B8}">
      <dsp:nvSpPr>
        <dsp:cNvPr id="0" name=""/>
        <dsp:cNvSpPr/>
      </dsp:nvSpPr>
      <dsp:spPr>
        <a:xfrm>
          <a:off x="3964884" y="5345118"/>
          <a:ext cx="977185" cy="610740"/>
        </a:xfrm>
        <a:prstGeom prst="roundRect">
          <a:avLst>
            <a:gd name="adj" fmla="val 10000"/>
          </a:avLst>
        </a:prstGeom>
        <a:gradFill rotWithShape="1">
          <a:gsLst>
            <a:gs pos="0">
              <a:schemeClr val="accent2">
                <a:tint val="50000"/>
                <a:satMod val="300000"/>
              </a:schemeClr>
            </a:gs>
            <a:gs pos="35000">
              <a:schemeClr val="accent2">
                <a:tint val="37000"/>
                <a:satMod val="300000"/>
              </a:schemeClr>
            </a:gs>
            <a:gs pos="100000">
              <a:schemeClr val="accent2">
                <a:tint val="15000"/>
                <a:satMod val="350000"/>
              </a:schemeClr>
            </a:gs>
          </a:gsLst>
          <a:lin ang="16200000" scaled="1"/>
        </a:gradFill>
        <a:ln w="9525" cap="flat" cmpd="sng" algn="ctr">
          <a:solidFill>
            <a:schemeClr val="accent2">
              <a:shade val="95000"/>
              <a:satMod val="105000"/>
            </a:schemeClr>
          </a:solidFill>
          <a:prstDash val="solid"/>
        </a:ln>
        <a:effectLst>
          <a:outerShdw blurRad="40000" dist="20000" dir="5400000" rotWithShape="0">
            <a:srgbClr val="000000">
              <a:alpha val="38000"/>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PE" sz="800" i="0" kern="1200" dirty="0" smtClean="0"/>
            <a:t>Generar reporte de estados de evaluaciones</a:t>
          </a:r>
          <a:endParaRPr lang="es-ES" sz="800" i="0" kern="1200" dirty="0"/>
        </a:p>
      </dsp:txBody>
      <dsp:txXfrm>
        <a:off x="3964884" y="5345118"/>
        <a:ext cx="977185" cy="610740"/>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742096F-EC51-460F-9D3A-ADB7D216B03F}">
      <dsp:nvSpPr>
        <dsp:cNvPr id="0" name=""/>
        <dsp:cNvSpPr/>
      </dsp:nvSpPr>
      <dsp:spPr>
        <a:xfrm>
          <a:off x="264289" y="7187"/>
          <a:ext cx="1451536" cy="72576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8575" tIns="19050" rIns="28575" bIns="19050" numCol="1" spcCol="1270" anchor="ctr" anchorCtr="0">
          <a:noAutofit/>
        </a:bodyPr>
        <a:lstStyle/>
        <a:p>
          <a:pPr lvl="0" algn="ctr" defTabSz="666750">
            <a:lnSpc>
              <a:spcPct val="90000"/>
            </a:lnSpc>
            <a:spcBef>
              <a:spcPct val="0"/>
            </a:spcBef>
            <a:spcAft>
              <a:spcPct val="35000"/>
            </a:spcAft>
          </a:pPr>
          <a:r>
            <a:rPr lang="es-PE" sz="1500" kern="1200" dirty="0" smtClean="0"/>
            <a:t>Gestión de Requerimientos Institucionales</a:t>
          </a:r>
          <a:endParaRPr lang="es-ES" sz="1500" kern="1200" dirty="0"/>
        </a:p>
      </dsp:txBody>
      <dsp:txXfrm>
        <a:off x="264289" y="7187"/>
        <a:ext cx="1451536" cy="725768"/>
      </dsp:txXfrm>
    </dsp:sp>
    <dsp:sp modelId="{33FA7A27-EF49-4AF8-9BE9-BE568F21539A}">
      <dsp:nvSpPr>
        <dsp:cNvPr id="0" name=""/>
        <dsp:cNvSpPr/>
      </dsp:nvSpPr>
      <dsp:spPr>
        <a:xfrm>
          <a:off x="409442" y="732956"/>
          <a:ext cx="145153" cy="544326"/>
        </a:xfrm>
        <a:custGeom>
          <a:avLst/>
          <a:gdLst/>
          <a:ahLst/>
          <a:cxnLst/>
          <a:rect l="0" t="0" r="0" b="0"/>
          <a:pathLst>
            <a:path>
              <a:moveTo>
                <a:pt x="0" y="0"/>
              </a:moveTo>
              <a:lnTo>
                <a:pt x="0" y="544326"/>
              </a:lnTo>
              <a:lnTo>
                <a:pt x="145153" y="544326"/>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F59767C-CCE5-40A5-A620-50802F167878}">
      <dsp:nvSpPr>
        <dsp:cNvPr id="0" name=""/>
        <dsp:cNvSpPr/>
      </dsp:nvSpPr>
      <dsp:spPr>
        <a:xfrm>
          <a:off x="554596" y="914398"/>
          <a:ext cx="1161228" cy="72576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s-ES" sz="900" kern="1200" dirty="0" smtClean="0"/>
            <a:t>Mantenimiento de requerimiento institucional</a:t>
          </a:r>
        </a:p>
        <a:p>
          <a:pPr lvl="0" algn="ctr" defTabSz="400050">
            <a:lnSpc>
              <a:spcPct val="90000"/>
            </a:lnSpc>
            <a:spcBef>
              <a:spcPct val="0"/>
            </a:spcBef>
            <a:spcAft>
              <a:spcPct val="35000"/>
            </a:spcAft>
          </a:pPr>
          <a:r>
            <a:rPr lang="es-PE" sz="900" kern="1200" dirty="0" smtClean="0"/>
            <a:t>(</a:t>
          </a:r>
          <a:r>
            <a:rPr lang="es-ES" sz="900" kern="1200" dirty="0" smtClean="0"/>
            <a:t>G18a, G18b)</a:t>
          </a:r>
          <a:endParaRPr lang="es-ES" sz="900" kern="1200" dirty="0"/>
        </a:p>
      </dsp:txBody>
      <dsp:txXfrm>
        <a:off x="554596" y="914398"/>
        <a:ext cx="1161228" cy="725768"/>
      </dsp:txXfrm>
    </dsp:sp>
    <dsp:sp modelId="{1A703E31-FB52-45DC-BA40-9DE700EB376F}">
      <dsp:nvSpPr>
        <dsp:cNvPr id="0" name=""/>
        <dsp:cNvSpPr/>
      </dsp:nvSpPr>
      <dsp:spPr>
        <a:xfrm>
          <a:off x="409442" y="732956"/>
          <a:ext cx="145153" cy="1451536"/>
        </a:xfrm>
        <a:custGeom>
          <a:avLst/>
          <a:gdLst/>
          <a:ahLst/>
          <a:cxnLst/>
          <a:rect l="0" t="0" r="0" b="0"/>
          <a:pathLst>
            <a:path>
              <a:moveTo>
                <a:pt x="0" y="0"/>
              </a:moveTo>
              <a:lnTo>
                <a:pt x="0" y="1451536"/>
              </a:lnTo>
              <a:lnTo>
                <a:pt x="145153" y="1451536"/>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E3129CF-C6E3-4EF6-BA8D-739DEC16B7AB}">
      <dsp:nvSpPr>
        <dsp:cNvPr id="0" name=""/>
        <dsp:cNvSpPr/>
      </dsp:nvSpPr>
      <dsp:spPr>
        <a:xfrm>
          <a:off x="554596" y="1821608"/>
          <a:ext cx="1161228" cy="72576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s-ES" sz="900" kern="1200" dirty="0" smtClean="0"/>
            <a:t>Asignar requerimiento institucional a concurso o donación</a:t>
          </a:r>
        </a:p>
        <a:p>
          <a:pPr lvl="0" algn="ctr" defTabSz="400050">
            <a:lnSpc>
              <a:spcPct val="90000"/>
            </a:lnSpc>
            <a:spcBef>
              <a:spcPct val="0"/>
            </a:spcBef>
            <a:spcAft>
              <a:spcPct val="35000"/>
            </a:spcAft>
          </a:pPr>
          <a:r>
            <a:rPr lang="es-PE" sz="900" kern="1200" dirty="0" smtClean="0"/>
            <a:t>(</a:t>
          </a:r>
          <a:r>
            <a:rPr lang="es-ES" sz="900" kern="1200" dirty="0" smtClean="0"/>
            <a:t>G24a, G24b)</a:t>
          </a:r>
          <a:endParaRPr lang="es-ES" sz="900" kern="1200" dirty="0"/>
        </a:p>
      </dsp:txBody>
      <dsp:txXfrm>
        <a:off x="554596" y="1821608"/>
        <a:ext cx="1161228" cy="725768"/>
      </dsp:txXfrm>
    </dsp:sp>
    <dsp:sp modelId="{F430DDB8-A577-4EF6-A181-5E44CC803DEF}">
      <dsp:nvSpPr>
        <dsp:cNvPr id="0" name=""/>
        <dsp:cNvSpPr/>
      </dsp:nvSpPr>
      <dsp:spPr>
        <a:xfrm>
          <a:off x="409442" y="732956"/>
          <a:ext cx="145153" cy="2358746"/>
        </a:xfrm>
        <a:custGeom>
          <a:avLst/>
          <a:gdLst/>
          <a:ahLst/>
          <a:cxnLst/>
          <a:rect l="0" t="0" r="0" b="0"/>
          <a:pathLst>
            <a:path>
              <a:moveTo>
                <a:pt x="0" y="0"/>
              </a:moveTo>
              <a:lnTo>
                <a:pt x="0" y="2358746"/>
              </a:lnTo>
              <a:lnTo>
                <a:pt x="145153" y="2358746"/>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9DA3463-CF92-4A42-870C-121035F6489C}">
      <dsp:nvSpPr>
        <dsp:cNvPr id="0" name=""/>
        <dsp:cNvSpPr/>
      </dsp:nvSpPr>
      <dsp:spPr>
        <a:xfrm>
          <a:off x="554596" y="2728818"/>
          <a:ext cx="1161228" cy="72576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s-ES" sz="900" kern="1200" dirty="0" smtClean="0"/>
            <a:t>Administrar inventario</a:t>
          </a:r>
        </a:p>
        <a:p>
          <a:pPr lvl="0" algn="ctr" defTabSz="400050">
            <a:lnSpc>
              <a:spcPct val="90000"/>
            </a:lnSpc>
            <a:spcBef>
              <a:spcPct val="0"/>
            </a:spcBef>
            <a:spcAft>
              <a:spcPct val="35000"/>
            </a:spcAft>
          </a:pPr>
          <a:r>
            <a:rPr lang="es-PE" sz="900" kern="1200" dirty="0" smtClean="0"/>
            <a:t>(</a:t>
          </a:r>
          <a:r>
            <a:rPr lang="es-ES" sz="900" kern="1200" dirty="0" smtClean="0"/>
            <a:t>G61)</a:t>
          </a:r>
          <a:endParaRPr lang="es-ES" sz="900" kern="1200" dirty="0"/>
        </a:p>
      </dsp:txBody>
      <dsp:txXfrm>
        <a:off x="554596" y="2728818"/>
        <a:ext cx="1161228" cy="725768"/>
      </dsp:txXfrm>
    </dsp:sp>
    <dsp:sp modelId="{21C9FE2E-18E9-4E85-82D0-756772A27768}">
      <dsp:nvSpPr>
        <dsp:cNvPr id="0" name=""/>
        <dsp:cNvSpPr/>
      </dsp:nvSpPr>
      <dsp:spPr>
        <a:xfrm>
          <a:off x="409442" y="732956"/>
          <a:ext cx="145153" cy="3265956"/>
        </a:xfrm>
        <a:custGeom>
          <a:avLst/>
          <a:gdLst/>
          <a:ahLst/>
          <a:cxnLst/>
          <a:rect l="0" t="0" r="0" b="0"/>
          <a:pathLst>
            <a:path>
              <a:moveTo>
                <a:pt x="0" y="0"/>
              </a:moveTo>
              <a:lnTo>
                <a:pt x="0" y="3265956"/>
              </a:lnTo>
              <a:lnTo>
                <a:pt x="145153" y="3265956"/>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F915914-F33F-4CCE-8D2E-3564A72E0F95}">
      <dsp:nvSpPr>
        <dsp:cNvPr id="0" name=""/>
        <dsp:cNvSpPr/>
      </dsp:nvSpPr>
      <dsp:spPr>
        <a:xfrm>
          <a:off x="554596" y="3636028"/>
          <a:ext cx="1161228" cy="72576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s-ES" sz="900" kern="1200" dirty="0" smtClean="0"/>
            <a:t>Generar reporte Listado de necesidades de maquinaria</a:t>
          </a:r>
        </a:p>
        <a:p>
          <a:pPr lvl="0" algn="ctr" defTabSz="400050">
            <a:lnSpc>
              <a:spcPct val="90000"/>
            </a:lnSpc>
            <a:spcBef>
              <a:spcPct val="0"/>
            </a:spcBef>
            <a:spcAft>
              <a:spcPct val="35000"/>
            </a:spcAft>
          </a:pPr>
          <a:r>
            <a:rPr lang="es-PE" sz="900" kern="1200" dirty="0" smtClean="0"/>
            <a:t>(G62)</a:t>
          </a:r>
          <a:endParaRPr lang="es-ES" sz="900" kern="1200" dirty="0"/>
        </a:p>
      </dsp:txBody>
      <dsp:txXfrm>
        <a:off x="554596" y="3636028"/>
        <a:ext cx="1161228" cy="725768"/>
      </dsp:txXfrm>
    </dsp:sp>
    <dsp:sp modelId="{A5CD31B7-F875-4D4C-95A7-93AA73B6D438}">
      <dsp:nvSpPr>
        <dsp:cNvPr id="0" name=""/>
        <dsp:cNvSpPr/>
      </dsp:nvSpPr>
      <dsp:spPr>
        <a:xfrm>
          <a:off x="409442" y="732956"/>
          <a:ext cx="145153" cy="4173166"/>
        </a:xfrm>
        <a:custGeom>
          <a:avLst/>
          <a:gdLst/>
          <a:ahLst/>
          <a:cxnLst/>
          <a:rect l="0" t="0" r="0" b="0"/>
          <a:pathLst>
            <a:path>
              <a:moveTo>
                <a:pt x="0" y="0"/>
              </a:moveTo>
              <a:lnTo>
                <a:pt x="0" y="4173166"/>
              </a:lnTo>
              <a:lnTo>
                <a:pt x="145153" y="4173166"/>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1EE10F3-C121-4152-93CF-A0BD97A6FD23}">
      <dsp:nvSpPr>
        <dsp:cNvPr id="0" name=""/>
        <dsp:cNvSpPr/>
      </dsp:nvSpPr>
      <dsp:spPr>
        <a:xfrm>
          <a:off x="554596" y="4543238"/>
          <a:ext cx="1161228" cy="725768"/>
        </a:xfrm>
        <a:prstGeom prst="roundRect">
          <a:avLst>
            <a:gd name="adj" fmla="val 10000"/>
          </a:avLst>
        </a:prstGeom>
        <a:gradFill rotWithShape="1">
          <a:gsLst>
            <a:gs pos="0">
              <a:schemeClr val="accent2">
                <a:tint val="50000"/>
                <a:satMod val="300000"/>
              </a:schemeClr>
            </a:gs>
            <a:gs pos="35000">
              <a:schemeClr val="accent2">
                <a:tint val="37000"/>
                <a:satMod val="300000"/>
              </a:schemeClr>
            </a:gs>
            <a:gs pos="100000">
              <a:schemeClr val="accent2">
                <a:tint val="15000"/>
                <a:satMod val="350000"/>
              </a:schemeClr>
            </a:gs>
          </a:gsLst>
          <a:lin ang="16200000" scaled="1"/>
        </a:gradFill>
        <a:ln w="9525" cap="flat" cmpd="sng" algn="ctr">
          <a:solidFill>
            <a:schemeClr val="accent2">
              <a:shade val="95000"/>
              <a:satMod val="105000"/>
            </a:schemeClr>
          </a:solidFill>
          <a:prstDash val="solid"/>
        </a:ln>
        <a:effectLst>
          <a:outerShdw blurRad="40000" dist="20000" dir="5400000" rotWithShape="0">
            <a:srgbClr val="000000">
              <a:alpha val="38000"/>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s-PE" sz="900" kern="1200" dirty="0" smtClean="0"/>
            <a:t>Buscar requerimiento institucional</a:t>
          </a:r>
          <a:endParaRPr lang="es-ES" sz="900" kern="1200" dirty="0"/>
        </a:p>
      </dsp:txBody>
      <dsp:txXfrm>
        <a:off x="554596" y="4543238"/>
        <a:ext cx="1161228" cy="725768"/>
      </dsp:txXfrm>
    </dsp:sp>
    <dsp:sp modelId="{58F964AF-FF7A-4B1A-A9F2-CF2BDDE04DD3}">
      <dsp:nvSpPr>
        <dsp:cNvPr id="0" name=""/>
        <dsp:cNvSpPr/>
      </dsp:nvSpPr>
      <dsp:spPr>
        <a:xfrm>
          <a:off x="409442" y="732956"/>
          <a:ext cx="145153" cy="5080376"/>
        </a:xfrm>
        <a:custGeom>
          <a:avLst/>
          <a:gdLst/>
          <a:ahLst/>
          <a:cxnLst/>
          <a:rect l="0" t="0" r="0" b="0"/>
          <a:pathLst>
            <a:path>
              <a:moveTo>
                <a:pt x="0" y="0"/>
              </a:moveTo>
              <a:lnTo>
                <a:pt x="0" y="5080376"/>
              </a:lnTo>
              <a:lnTo>
                <a:pt x="145153" y="5080376"/>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4287784-32D0-4EB6-8D13-162B5FDA5B5D}">
      <dsp:nvSpPr>
        <dsp:cNvPr id="0" name=""/>
        <dsp:cNvSpPr/>
      </dsp:nvSpPr>
      <dsp:spPr>
        <a:xfrm>
          <a:off x="554596" y="5450448"/>
          <a:ext cx="1161228" cy="725768"/>
        </a:xfrm>
        <a:prstGeom prst="roundRect">
          <a:avLst>
            <a:gd name="adj" fmla="val 10000"/>
          </a:avLst>
        </a:prstGeom>
        <a:gradFill rotWithShape="1">
          <a:gsLst>
            <a:gs pos="0">
              <a:schemeClr val="accent2">
                <a:tint val="50000"/>
                <a:satMod val="300000"/>
              </a:schemeClr>
            </a:gs>
            <a:gs pos="35000">
              <a:schemeClr val="accent2">
                <a:tint val="37000"/>
                <a:satMod val="300000"/>
              </a:schemeClr>
            </a:gs>
            <a:gs pos="100000">
              <a:schemeClr val="accent2">
                <a:tint val="15000"/>
                <a:satMod val="350000"/>
              </a:schemeClr>
            </a:gs>
          </a:gsLst>
          <a:lin ang="16200000" scaled="1"/>
        </a:gradFill>
        <a:ln w="9525" cap="flat" cmpd="sng" algn="ctr">
          <a:solidFill>
            <a:schemeClr val="accent2">
              <a:shade val="95000"/>
              <a:satMod val="105000"/>
            </a:schemeClr>
          </a:solidFill>
          <a:prstDash val="solid"/>
        </a:ln>
        <a:effectLst>
          <a:outerShdw blurRad="40000" dist="20000" dir="5400000" rotWithShape="0">
            <a:srgbClr val="000000">
              <a:alpha val="38000"/>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s-PE" sz="900" kern="1200" dirty="0" smtClean="0"/>
            <a:t>Buscar Inventario</a:t>
          </a:r>
          <a:endParaRPr lang="es-ES" sz="900" kern="1200" dirty="0"/>
        </a:p>
      </dsp:txBody>
      <dsp:txXfrm>
        <a:off x="554596" y="5450448"/>
        <a:ext cx="1161228" cy="725768"/>
      </dsp:txXfrm>
    </dsp:sp>
    <dsp:sp modelId="{946F7A0E-8D8A-4629-B7E1-99A5F465FCDA}">
      <dsp:nvSpPr>
        <dsp:cNvPr id="0" name=""/>
        <dsp:cNvSpPr/>
      </dsp:nvSpPr>
      <dsp:spPr>
        <a:xfrm>
          <a:off x="409442" y="732956"/>
          <a:ext cx="145153" cy="5987586"/>
        </a:xfrm>
        <a:custGeom>
          <a:avLst/>
          <a:gdLst/>
          <a:ahLst/>
          <a:cxnLst/>
          <a:rect l="0" t="0" r="0" b="0"/>
          <a:pathLst>
            <a:path>
              <a:moveTo>
                <a:pt x="0" y="0"/>
              </a:moveTo>
              <a:lnTo>
                <a:pt x="0" y="5987586"/>
              </a:lnTo>
              <a:lnTo>
                <a:pt x="145153" y="5987586"/>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F478EAD-50F4-401B-BF54-D81BD38854EF}">
      <dsp:nvSpPr>
        <dsp:cNvPr id="0" name=""/>
        <dsp:cNvSpPr/>
      </dsp:nvSpPr>
      <dsp:spPr>
        <a:xfrm>
          <a:off x="554596" y="6357658"/>
          <a:ext cx="1161228" cy="725768"/>
        </a:xfrm>
        <a:prstGeom prst="roundRect">
          <a:avLst>
            <a:gd name="adj" fmla="val 10000"/>
          </a:avLst>
        </a:prstGeom>
        <a:gradFill rotWithShape="1">
          <a:gsLst>
            <a:gs pos="0">
              <a:schemeClr val="accent2">
                <a:tint val="50000"/>
                <a:satMod val="300000"/>
              </a:schemeClr>
            </a:gs>
            <a:gs pos="35000">
              <a:schemeClr val="accent2">
                <a:tint val="37000"/>
                <a:satMod val="300000"/>
              </a:schemeClr>
            </a:gs>
            <a:gs pos="100000">
              <a:schemeClr val="accent2">
                <a:tint val="15000"/>
                <a:satMod val="350000"/>
              </a:schemeClr>
            </a:gs>
          </a:gsLst>
          <a:lin ang="16200000" scaled="1"/>
        </a:gradFill>
        <a:ln w="9525" cap="flat" cmpd="sng" algn="ctr">
          <a:solidFill>
            <a:schemeClr val="accent2">
              <a:shade val="95000"/>
              <a:satMod val="105000"/>
            </a:schemeClr>
          </a:solidFill>
          <a:prstDash val="solid"/>
        </a:ln>
        <a:effectLst>
          <a:outerShdw blurRad="40000" dist="20000" dir="5400000" rotWithShape="0">
            <a:srgbClr val="000000">
              <a:alpha val="38000"/>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s-PE" sz="900" kern="1200" dirty="0" smtClean="0"/>
            <a:t>Generar reporte de estados de requerimientos institucionales</a:t>
          </a:r>
          <a:endParaRPr lang="es-ES" sz="900" kern="1200" dirty="0"/>
        </a:p>
      </dsp:txBody>
      <dsp:txXfrm>
        <a:off x="554596" y="6357658"/>
        <a:ext cx="1161228" cy="725768"/>
      </dsp:txXfrm>
    </dsp:sp>
    <dsp:sp modelId="{DA78113B-8961-4AFC-AE88-143A0AD73756}">
      <dsp:nvSpPr>
        <dsp:cNvPr id="0" name=""/>
        <dsp:cNvSpPr/>
      </dsp:nvSpPr>
      <dsp:spPr>
        <a:xfrm>
          <a:off x="2078709" y="7187"/>
          <a:ext cx="1451536" cy="72576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8575" tIns="19050" rIns="28575" bIns="19050" numCol="1" spcCol="1270" anchor="ctr" anchorCtr="0">
          <a:noAutofit/>
        </a:bodyPr>
        <a:lstStyle/>
        <a:p>
          <a:pPr lvl="0" algn="ctr" defTabSz="666750">
            <a:lnSpc>
              <a:spcPct val="90000"/>
            </a:lnSpc>
            <a:spcBef>
              <a:spcPct val="0"/>
            </a:spcBef>
            <a:spcAft>
              <a:spcPct val="35000"/>
            </a:spcAft>
          </a:pPr>
          <a:r>
            <a:rPr lang="es-PE" sz="1500" kern="1200" dirty="0" smtClean="0"/>
            <a:t>Gestión de Imagen Institucional</a:t>
          </a:r>
          <a:endParaRPr lang="es-ES" sz="1500" kern="1200" dirty="0"/>
        </a:p>
      </dsp:txBody>
      <dsp:txXfrm>
        <a:off x="2078709" y="7187"/>
        <a:ext cx="1451536" cy="725768"/>
      </dsp:txXfrm>
    </dsp:sp>
    <dsp:sp modelId="{A61F2EB6-58C3-4880-BE81-01FBB2D671E0}">
      <dsp:nvSpPr>
        <dsp:cNvPr id="0" name=""/>
        <dsp:cNvSpPr/>
      </dsp:nvSpPr>
      <dsp:spPr>
        <a:xfrm>
          <a:off x="2223863" y="732956"/>
          <a:ext cx="145153" cy="544326"/>
        </a:xfrm>
        <a:custGeom>
          <a:avLst/>
          <a:gdLst/>
          <a:ahLst/>
          <a:cxnLst/>
          <a:rect l="0" t="0" r="0" b="0"/>
          <a:pathLst>
            <a:path>
              <a:moveTo>
                <a:pt x="0" y="0"/>
              </a:moveTo>
              <a:lnTo>
                <a:pt x="0" y="544326"/>
              </a:lnTo>
              <a:lnTo>
                <a:pt x="145153" y="544326"/>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113D113-DC99-42B1-BD3B-0BABD9FBB2E1}">
      <dsp:nvSpPr>
        <dsp:cNvPr id="0" name=""/>
        <dsp:cNvSpPr/>
      </dsp:nvSpPr>
      <dsp:spPr>
        <a:xfrm>
          <a:off x="2369016" y="914398"/>
          <a:ext cx="1161228" cy="72576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s-ES" sz="900" kern="1200" dirty="0" smtClean="0"/>
            <a:t>Registrar cronograma de trabajo</a:t>
          </a:r>
        </a:p>
        <a:p>
          <a:pPr lvl="0" algn="ctr" defTabSz="400050">
            <a:lnSpc>
              <a:spcPct val="90000"/>
            </a:lnSpc>
            <a:spcBef>
              <a:spcPct val="0"/>
            </a:spcBef>
            <a:spcAft>
              <a:spcPct val="35000"/>
            </a:spcAft>
          </a:pPr>
          <a:r>
            <a:rPr lang="es-PE" sz="900" kern="1200" dirty="0" smtClean="0"/>
            <a:t>(G53)</a:t>
          </a:r>
          <a:endParaRPr lang="es-ES" sz="900" kern="1200" dirty="0"/>
        </a:p>
      </dsp:txBody>
      <dsp:txXfrm>
        <a:off x="2369016" y="914398"/>
        <a:ext cx="1161228" cy="725768"/>
      </dsp:txXfrm>
    </dsp:sp>
    <dsp:sp modelId="{7C1C97DC-B11A-4897-832B-A947A4A7C504}">
      <dsp:nvSpPr>
        <dsp:cNvPr id="0" name=""/>
        <dsp:cNvSpPr/>
      </dsp:nvSpPr>
      <dsp:spPr>
        <a:xfrm>
          <a:off x="2223863" y="732956"/>
          <a:ext cx="145153" cy="1451536"/>
        </a:xfrm>
        <a:custGeom>
          <a:avLst/>
          <a:gdLst/>
          <a:ahLst/>
          <a:cxnLst/>
          <a:rect l="0" t="0" r="0" b="0"/>
          <a:pathLst>
            <a:path>
              <a:moveTo>
                <a:pt x="0" y="0"/>
              </a:moveTo>
              <a:lnTo>
                <a:pt x="0" y="1451536"/>
              </a:lnTo>
              <a:lnTo>
                <a:pt x="145153" y="1451536"/>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F5976FD-4335-4B5D-A096-D1A7E39FEE39}">
      <dsp:nvSpPr>
        <dsp:cNvPr id="0" name=""/>
        <dsp:cNvSpPr/>
      </dsp:nvSpPr>
      <dsp:spPr>
        <a:xfrm>
          <a:off x="2369016" y="1821608"/>
          <a:ext cx="1161228" cy="72576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s-ES" sz="900" kern="1200" dirty="0" smtClean="0"/>
            <a:t>Actualizar estado de actividad de cronograma</a:t>
          </a:r>
        </a:p>
        <a:p>
          <a:pPr lvl="0" algn="ctr" defTabSz="400050">
            <a:lnSpc>
              <a:spcPct val="90000"/>
            </a:lnSpc>
            <a:spcBef>
              <a:spcPct val="0"/>
            </a:spcBef>
            <a:spcAft>
              <a:spcPct val="35000"/>
            </a:spcAft>
          </a:pPr>
          <a:r>
            <a:rPr lang="es-PE" sz="900" kern="1200" dirty="0" smtClean="0"/>
            <a:t>(</a:t>
          </a:r>
          <a:r>
            <a:rPr lang="es-ES" sz="900" kern="1200" dirty="0" smtClean="0"/>
            <a:t>G54)</a:t>
          </a:r>
          <a:endParaRPr lang="es-ES" sz="900" kern="1200" dirty="0"/>
        </a:p>
      </dsp:txBody>
      <dsp:txXfrm>
        <a:off x="2369016" y="1821608"/>
        <a:ext cx="1161228" cy="725768"/>
      </dsp:txXfrm>
    </dsp:sp>
    <dsp:sp modelId="{9D3F2FC9-96B7-484C-912C-7C692AD22D33}">
      <dsp:nvSpPr>
        <dsp:cNvPr id="0" name=""/>
        <dsp:cNvSpPr/>
      </dsp:nvSpPr>
      <dsp:spPr>
        <a:xfrm>
          <a:off x="2223863" y="732956"/>
          <a:ext cx="145153" cy="2358746"/>
        </a:xfrm>
        <a:custGeom>
          <a:avLst/>
          <a:gdLst/>
          <a:ahLst/>
          <a:cxnLst/>
          <a:rect l="0" t="0" r="0" b="0"/>
          <a:pathLst>
            <a:path>
              <a:moveTo>
                <a:pt x="0" y="0"/>
              </a:moveTo>
              <a:lnTo>
                <a:pt x="0" y="2358746"/>
              </a:lnTo>
              <a:lnTo>
                <a:pt x="145153" y="2358746"/>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ABBFE68-3344-4F90-AD98-9E48871C5A09}">
      <dsp:nvSpPr>
        <dsp:cNvPr id="0" name=""/>
        <dsp:cNvSpPr/>
      </dsp:nvSpPr>
      <dsp:spPr>
        <a:xfrm>
          <a:off x="2369016" y="2728818"/>
          <a:ext cx="1161228" cy="72576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s-ES" sz="900" kern="1200" dirty="0" smtClean="0"/>
            <a:t>Registrar incidentes</a:t>
          </a:r>
        </a:p>
        <a:p>
          <a:pPr lvl="0" algn="ctr" defTabSz="400050">
            <a:lnSpc>
              <a:spcPct val="90000"/>
            </a:lnSpc>
            <a:spcBef>
              <a:spcPct val="0"/>
            </a:spcBef>
            <a:spcAft>
              <a:spcPct val="35000"/>
            </a:spcAft>
          </a:pPr>
          <a:r>
            <a:rPr lang="es-PE" sz="900" kern="1200" dirty="0" smtClean="0"/>
            <a:t>(G55)</a:t>
          </a:r>
          <a:endParaRPr lang="es-ES" sz="900" kern="1200" dirty="0"/>
        </a:p>
      </dsp:txBody>
      <dsp:txXfrm>
        <a:off x="2369016" y="2728818"/>
        <a:ext cx="1161228" cy="725768"/>
      </dsp:txXfrm>
    </dsp:sp>
    <dsp:sp modelId="{900E8748-0C0B-4AAE-AEC3-6040331D338C}">
      <dsp:nvSpPr>
        <dsp:cNvPr id="0" name=""/>
        <dsp:cNvSpPr/>
      </dsp:nvSpPr>
      <dsp:spPr>
        <a:xfrm>
          <a:off x="2223863" y="732956"/>
          <a:ext cx="145153" cy="3265956"/>
        </a:xfrm>
        <a:custGeom>
          <a:avLst/>
          <a:gdLst/>
          <a:ahLst/>
          <a:cxnLst/>
          <a:rect l="0" t="0" r="0" b="0"/>
          <a:pathLst>
            <a:path>
              <a:moveTo>
                <a:pt x="0" y="0"/>
              </a:moveTo>
              <a:lnTo>
                <a:pt x="0" y="3265956"/>
              </a:lnTo>
              <a:lnTo>
                <a:pt x="145153" y="3265956"/>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C9B4F6B-130E-4803-9145-52AE88172CE6}">
      <dsp:nvSpPr>
        <dsp:cNvPr id="0" name=""/>
        <dsp:cNvSpPr/>
      </dsp:nvSpPr>
      <dsp:spPr>
        <a:xfrm>
          <a:off x="2369016" y="3636028"/>
          <a:ext cx="1161228" cy="72576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s-ES" sz="900" kern="1200" dirty="0" smtClean="0"/>
            <a:t>Administrar entrevistas periodísticas</a:t>
          </a:r>
        </a:p>
        <a:p>
          <a:pPr lvl="0" algn="ctr" defTabSz="400050">
            <a:lnSpc>
              <a:spcPct val="90000"/>
            </a:lnSpc>
            <a:spcBef>
              <a:spcPct val="0"/>
            </a:spcBef>
            <a:spcAft>
              <a:spcPct val="35000"/>
            </a:spcAft>
          </a:pPr>
          <a:r>
            <a:rPr lang="es-PE" sz="900" kern="1200" dirty="0" smtClean="0"/>
            <a:t>(</a:t>
          </a:r>
          <a:r>
            <a:rPr lang="es-ES" sz="900" kern="1200" dirty="0" smtClean="0"/>
            <a:t>G56a, G56b)</a:t>
          </a:r>
          <a:endParaRPr lang="es-ES" sz="900" kern="1200" dirty="0"/>
        </a:p>
      </dsp:txBody>
      <dsp:txXfrm>
        <a:off x="2369016" y="3636028"/>
        <a:ext cx="1161228" cy="725768"/>
      </dsp:txXfrm>
    </dsp:sp>
    <dsp:sp modelId="{1DE8CD29-50D1-489B-9896-937A383C194A}">
      <dsp:nvSpPr>
        <dsp:cNvPr id="0" name=""/>
        <dsp:cNvSpPr/>
      </dsp:nvSpPr>
      <dsp:spPr>
        <a:xfrm>
          <a:off x="2223863" y="732956"/>
          <a:ext cx="145153" cy="4173166"/>
        </a:xfrm>
        <a:custGeom>
          <a:avLst/>
          <a:gdLst/>
          <a:ahLst/>
          <a:cxnLst/>
          <a:rect l="0" t="0" r="0" b="0"/>
          <a:pathLst>
            <a:path>
              <a:moveTo>
                <a:pt x="0" y="0"/>
              </a:moveTo>
              <a:lnTo>
                <a:pt x="0" y="4173166"/>
              </a:lnTo>
              <a:lnTo>
                <a:pt x="145153" y="4173166"/>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3D7E081-5F46-45B6-A254-7B913D406B23}">
      <dsp:nvSpPr>
        <dsp:cNvPr id="0" name=""/>
        <dsp:cNvSpPr/>
      </dsp:nvSpPr>
      <dsp:spPr>
        <a:xfrm>
          <a:off x="2369016" y="4543238"/>
          <a:ext cx="1161228" cy="72576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s-ES" sz="900" kern="1200" dirty="0" smtClean="0"/>
            <a:t>Registrar boletín electrónico</a:t>
          </a:r>
        </a:p>
        <a:p>
          <a:pPr lvl="0" algn="ctr" defTabSz="400050">
            <a:lnSpc>
              <a:spcPct val="90000"/>
            </a:lnSpc>
            <a:spcBef>
              <a:spcPct val="0"/>
            </a:spcBef>
            <a:spcAft>
              <a:spcPct val="35000"/>
            </a:spcAft>
          </a:pPr>
          <a:r>
            <a:rPr lang="es-PE" sz="900" kern="1200" dirty="0" smtClean="0"/>
            <a:t>(</a:t>
          </a:r>
          <a:r>
            <a:rPr lang="es-ES" sz="900" kern="1200" dirty="0" smtClean="0"/>
            <a:t>G57)</a:t>
          </a:r>
          <a:endParaRPr lang="es-ES" sz="900" kern="1200" dirty="0"/>
        </a:p>
      </dsp:txBody>
      <dsp:txXfrm>
        <a:off x="2369016" y="4543238"/>
        <a:ext cx="1161228" cy="725768"/>
      </dsp:txXfrm>
    </dsp:sp>
    <dsp:sp modelId="{3F1D48F1-0C67-411F-ACAF-2DBB5A2593D1}">
      <dsp:nvSpPr>
        <dsp:cNvPr id="0" name=""/>
        <dsp:cNvSpPr/>
      </dsp:nvSpPr>
      <dsp:spPr>
        <a:xfrm>
          <a:off x="2223863" y="732956"/>
          <a:ext cx="145153" cy="5080376"/>
        </a:xfrm>
        <a:custGeom>
          <a:avLst/>
          <a:gdLst/>
          <a:ahLst/>
          <a:cxnLst/>
          <a:rect l="0" t="0" r="0" b="0"/>
          <a:pathLst>
            <a:path>
              <a:moveTo>
                <a:pt x="0" y="0"/>
              </a:moveTo>
              <a:lnTo>
                <a:pt x="0" y="5080376"/>
              </a:lnTo>
              <a:lnTo>
                <a:pt x="145153" y="5080376"/>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2FB837F-5C42-462E-9B8E-CDE2A634D363}">
      <dsp:nvSpPr>
        <dsp:cNvPr id="0" name=""/>
        <dsp:cNvSpPr/>
      </dsp:nvSpPr>
      <dsp:spPr>
        <a:xfrm>
          <a:off x="2369016" y="5450448"/>
          <a:ext cx="1161228" cy="72576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s-ES" sz="900" kern="1200" dirty="0" smtClean="0"/>
            <a:t>Administrar noticias del boletín electrónico</a:t>
          </a:r>
        </a:p>
        <a:p>
          <a:pPr lvl="0" algn="ctr" defTabSz="400050">
            <a:lnSpc>
              <a:spcPct val="90000"/>
            </a:lnSpc>
            <a:spcBef>
              <a:spcPct val="0"/>
            </a:spcBef>
            <a:spcAft>
              <a:spcPct val="35000"/>
            </a:spcAft>
          </a:pPr>
          <a:r>
            <a:rPr lang="es-PE" sz="900" kern="1200" dirty="0" smtClean="0"/>
            <a:t>(</a:t>
          </a:r>
          <a:r>
            <a:rPr lang="es-ES" sz="900" kern="1200" dirty="0" smtClean="0"/>
            <a:t>G58a, G58b, G58c)</a:t>
          </a:r>
          <a:endParaRPr lang="es-ES" sz="900" kern="1200" dirty="0"/>
        </a:p>
      </dsp:txBody>
      <dsp:txXfrm>
        <a:off x="2369016" y="5450448"/>
        <a:ext cx="1161228" cy="725768"/>
      </dsp:txXfrm>
    </dsp:sp>
    <dsp:sp modelId="{0E1A1739-D671-411D-87FB-A8DA1CEEC33D}">
      <dsp:nvSpPr>
        <dsp:cNvPr id="0" name=""/>
        <dsp:cNvSpPr/>
      </dsp:nvSpPr>
      <dsp:spPr>
        <a:xfrm>
          <a:off x="2223863" y="732956"/>
          <a:ext cx="145153" cy="5987586"/>
        </a:xfrm>
        <a:custGeom>
          <a:avLst/>
          <a:gdLst/>
          <a:ahLst/>
          <a:cxnLst/>
          <a:rect l="0" t="0" r="0" b="0"/>
          <a:pathLst>
            <a:path>
              <a:moveTo>
                <a:pt x="0" y="0"/>
              </a:moveTo>
              <a:lnTo>
                <a:pt x="0" y="5987586"/>
              </a:lnTo>
              <a:lnTo>
                <a:pt x="145153" y="5987586"/>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E0F32E4-58D5-4906-8243-45C6438783A7}">
      <dsp:nvSpPr>
        <dsp:cNvPr id="0" name=""/>
        <dsp:cNvSpPr/>
      </dsp:nvSpPr>
      <dsp:spPr>
        <a:xfrm>
          <a:off x="2369016" y="6357658"/>
          <a:ext cx="1161228" cy="72576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s-ES" sz="900" kern="1200" dirty="0" smtClean="0"/>
            <a:t>Generar reporte boletín electrónico</a:t>
          </a:r>
        </a:p>
        <a:p>
          <a:pPr lvl="0" algn="ctr" defTabSz="400050">
            <a:lnSpc>
              <a:spcPct val="90000"/>
            </a:lnSpc>
            <a:spcBef>
              <a:spcPct val="0"/>
            </a:spcBef>
            <a:spcAft>
              <a:spcPct val="35000"/>
            </a:spcAft>
          </a:pPr>
          <a:r>
            <a:rPr lang="es-PE" sz="900" kern="1200" dirty="0" smtClean="0"/>
            <a:t>(</a:t>
          </a:r>
          <a:r>
            <a:rPr lang="es-ES" sz="900" kern="1200" dirty="0" smtClean="0"/>
            <a:t>G59a, G59b)</a:t>
          </a:r>
          <a:endParaRPr lang="es-ES" sz="900" kern="1200" dirty="0"/>
        </a:p>
      </dsp:txBody>
      <dsp:txXfrm>
        <a:off x="2369016" y="6357658"/>
        <a:ext cx="1161228" cy="725768"/>
      </dsp:txXfrm>
    </dsp:sp>
    <dsp:sp modelId="{0CF9BCF1-E334-452B-BAA3-837F6754147A}">
      <dsp:nvSpPr>
        <dsp:cNvPr id="0" name=""/>
        <dsp:cNvSpPr/>
      </dsp:nvSpPr>
      <dsp:spPr>
        <a:xfrm>
          <a:off x="2223863" y="732956"/>
          <a:ext cx="145153" cy="6894796"/>
        </a:xfrm>
        <a:custGeom>
          <a:avLst/>
          <a:gdLst/>
          <a:ahLst/>
          <a:cxnLst/>
          <a:rect l="0" t="0" r="0" b="0"/>
          <a:pathLst>
            <a:path>
              <a:moveTo>
                <a:pt x="0" y="0"/>
              </a:moveTo>
              <a:lnTo>
                <a:pt x="0" y="6894796"/>
              </a:lnTo>
              <a:lnTo>
                <a:pt x="145153" y="6894796"/>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33D5001-FB0B-4EC3-B563-5B3334EA6AE4}">
      <dsp:nvSpPr>
        <dsp:cNvPr id="0" name=""/>
        <dsp:cNvSpPr/>
      </dsp:nvSpPr>
      <dsp:spPr>
        <a:xfrm>
          <a:off x="2369016" y="7264868"/>
          <a:ext cx="1161228" cy="72576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s-ES" sz="900" kern="1200" dirty="0" smtClean="0"/>
            <a:t>Administrar nota de prensa</a:t>
          </a:r>
        </a:p>
        <a:p>
          <a:pPr lvl="0" algn="ctr" defTabSz="400050">
            <a:lnSpc>
              <a:spcPct val="90000"/>
            </a:lnSpc>
            <a:spcBef>
              <a:spcPct val="0"/>
            </a:spcBef>
            <a:spcAft>
              <a:spcPct val="35000"/>
            </a:spcAft>
          </a:pPr>
          <a:r>
            <a:rPr lang="es-PE" sz="900" kern="1200" dirty="0" smtClean="0"/>
            <a:t>(</a:t>
          </a:r>
          <a:r>
            <a:rPr lang="es-ES" sz="900" kern="1200" dirty="0" smtClean="0"/>
            <a:t>G60)</a:t>
          </a:r>
          <a:endParaRPr lang="es-ES" sz="900" kern="1200" dirty="0"/>
        </a:p>
      </dsp:txBody>
      <dsp:txXfrm>
        <a:off x="2369016" y="7264868"/>
        <a:ext cx="1161228" cy="725768"/>
      </dsp:txXfrm>
    </dsp:sp>
    <dsp:sp modelId="{B8A37727-F1AA-409F-BB05-9505B1830B3F}">
      <dsp:nvSpPr>
        <dsp:cNvPr id="0" name=""/>
        <dsp:cNvSpPr/>
      </dsp:nvSpPr>
      <dsp:spPr>
        <a:xfrm>
          <a:off x="3893129" y="7187"/>
          <a:ext cx="1451536" cy="72576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8575" tIns="19050" rIns="28575" bIns="19050" numCol="1" spcCol="1270" anchor="ctr" anchorCtr="0">
          <a:noAutofit/>
        </a:bodyPr>
        <a:lstStyle/>
        <a:p>
          <a:pPr lvl="0" algn="ctr" defTabSz="666750">
            <a:lnSpc>
              <a:spcPct val="90000"/>
            </a:lnSpc>
            <a:spcBef>
              <a:spcPct val="0"/>
            </a:spcBef>
            <a:spcAft>
              <a:spcPct val="35000"/>
            </a:spcAft>
          </a:pPr>
          <a:r>
            <a:rPr lang="es-PE" sz="1500" kern="1200" dirty="0" smtClean="0"/>
            <a:t>Gestión de Usuarios</a:t>
          </a:r>
          <a:endParaRPr lang="es-ES" sz="1500" kern="1200" dirty="0"/>
        </a:p>
      </dsp:txBody>
      <dsp:txXfrm>
        <a:off x="3893129" y="7187"/>
        <a:ext cx="1451536" cy="725768"/>
      </dsp:txXfrm>
    </dsp:sp>
    <dsp:sp modelId="{10081583-ECDD-4CF4-8B47-045B9A4E4518}">
      <dsp:nvSpPr>
        <dsp:cNvPr id="0" name=""/>
        <dsp:cNvSpPr/>
      </dsp:nvSpPr>
      <dsp:spPr>
        <a:xfrm>
          <a:off x="4038283" y="732956"/>
          <a:ext cx="145153" cy="544326"/>
        </a:xfrm>
        <a:custGeom>
          <a:avLst/>
          <a:gdLst/>
          <a:ahLst/>
          <a:cxnLst/>
          <a:rect l="0" t="0" r="0" b="0"/>
          <a:pathLst>
            <a:path>
              <a:moveTo>
                <a:pt x="0" y="0"/>
              </a:moveTo>
              <a:lnTo>
                <a:pt x="0" y="544326"/>
              </a:lnTo>
              <a:lnTo>
                <a:pt x="145153" y="544326"/>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4732FD8-7AD4-4921-B609-290F148A6170}">
      <dsp:nvSpPr>
        <dsp:cNvPr id="0" name=""/>
        <dsp:cNvSpPr/>
      </dsp:nvSpPr>
      <dsp:spPr>
        <a:xfrm>
          <a:off x="4183436" y="914398"/>
          <a:ext cx="1161228" cy="725768"/>
        </a:xfrm>
        <a:prstGeom prst="roundRect">
          <a:avLst>
            <a:gd name="adj" fmla="val 10000"/>
          </a:avLst>
        </a:prstGeom>
        <a:gradFill rotWithShape="1">
          <a:gsLst>
            <a:gs pos="0">
              <a:schemeClr val="accent2">
                <a:tint val="50000"/>
                <a:satMod val="300000"/>
              </a:schemeClr>
            </a:gs>
            <a:gs pos="35000">
              <a:schemeClr val="accent2">
                <a:tint val="37000"/>
                <a:satMod val="300000"/>
              </a:schemeClr>
            </a:gs>
            <a:gs pos="100000">
              <a:schemeClr val="accent2">
                <a:tint val="15000"/>
                <a:satMod val="350000"/>
              </a:schemeClr>
            </a:gs>
          </a:gsLst>
          <a:lin ang="16200000" scaled="1"/>
        </a:gradFill>
        <a:ln w="9525" cap="flat" cmpd="sng" algn="ctr">
          <a:solidFill>
            <a:schemeClr val="accent2">
              <a:shade val="95000"/>
              <a:satMod val="105000"/>
            </a:schemeClr>
          </a:solidFill>
          <a:prstDash val="solid"/>
        </a:ln>
        <a:effectLst>
          <a:outerShdw blurRad="40000" dist="20000" dir="5400000" rotWithShape="0">
            <a:srgbClr val="000000">
              <a:alpha val="38000"/>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s-PE" sz="900" kern="1200" dirty="0" smtClean="0"/>
            <a:t>Administrar Usuario</a:t>
          </a:r>
          <a:endParaRPr lang="es-ES" sz="900" kern="1200" dirty="0"/>
        </a:p>
      </dsp:txBody>
      <dsp:txXfrm>
        <a:off x="4183436" y="914398"/>
        <a:ext cx="1161228" cy="725768"/>
      </dsp:txXfrm>
    </dsp:sp>
    <dsp:sp modelId="{82BA98A4-D620-4FD0-953A-242E255B0C46}">
      <dsp:nvSpPr>
        <dsp:cNvPr id="0" name=""/>
        <dsp:cNvSpPr/>
      </dsp:nvSpPr>
      <dsp:spPr>
        <a:xfrm>
          <a:off x="4038283" y="732956"/>
          <a:ext cx="145153" cy="1451536"/>
        </a:xfrm>
        <a:custGeom>
          <a:avLst/>
          <a:gdLst/>
          <a:ahLst/>
          <a:cxnLst/>
          <a:rect l="0" t="0" r="0" b="0"/>
          <a:pathLst>
            <a:path>
              <a:moveTo>
                <a:pt x="0" y="0"/>
              </a:moveTo>
              <a:lnTo>
                <a:pt x="0" y="1451536"/>
              </a:lnTo>
              <a:lnTo>
                <a:pt x="145153" y="1451536"/>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3EAC62D-F85E-48E7-9CED-02180827BDF4}">
      <dsp:nvSpPr>
        <dsp:cNvPr id="0" name=""/>
        <dsp:cNvSpPr/>
      </dsp:nvSpPr>
      <dsp:spPr>
        <a:xfrm>
          <a:off x="4183436" y="1821608"/>
          <a:ext cx="1161228" cy="725768"/>
        </a:xfrm>
        <a:prstGeom prst="roundRect">
          <a:avLst>
            <a:gd name="adj" fmla="val 10000"/>
          </a:avLst>
        </a:prstGeom>
        <a:gradFill rotWithShape="1">
          <a:gsLst>
            <a:gs pos="0">
              <a:schemeClr val="accent2">
                <a:tint val="50000"/>
                <a:satMod val="300000"/>
              </a:schemeClr>
            </a:gs>
            <a:gs pos="35000">
              <a:schemeClr val="accent2">
                <a:tint val="37000"/>
                <a:satMod val="300000"/>
              </a:schemeClr>
            </a:gs>
            <a:gs pos="100000">
              <a:schemeClr val="accent2">
                <a:tint val="15000"/>
                <a:satMod val="350000"/>
              </a:schemeClr>
            </a:gs>
          </a:gsLst>
          <a:lin ang="16200000" scaled="1"/>
        </a:gradFill>
        <a:ln w="9525" cap="flat" cmpd="sng" algn="ctr">
          <a:solidFill>
            <a:schemeClr val="accent2">
              <a:shade val="95000"/>
              <a:satMod val="105000"/>
            </a:schemeClr>
          </a:solidFill>
          <a:prstDash val="solid"/>
        </a:ln>
        <a:effectLst>
          <a:outerShdw blurRad="40000" dist="20000" dir="5400000" rotWithShape="0">
            <a:srgbClr val="000000">
              <a:alpha val="38000"/>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s-PE" sz="900" kern="1200" dirty="0" smtClean="0"/>
            <a:t>Asignar roles</a:t>
          </a:r>
          <a:endParaRPr lang="es-ES" sz="900" kern="1200" dirty="0"/>
        </a:p>
      </dsp:txBody>
      <dsp:txXfrm>
        <a:off x="4183436" y="1821608"/>
        <a:ext cx="1161228" cy="725768"/>
      </dsp:txXfrm>
    </dsp:sp>
    <dsp:sp modelId="{BDF4BA9E-866D-4E28-8585-1F3EAE91DBE2}">
      <dsp:nvSpPr>
        <dsp:cNvPr id="0" name=""/>
        <dsp:cNvSpPr/>
      </dsp:nvSpPr>
      <dsp:spPr>
        <a:xfrm>
          <a:off x="4038283" y="732956"/>
          <a:ext cx="145153" cy="2358746"/>
        </a:xfrm>
        <a:custGeom>
          <a:avLst/>
          <a:gdLst/>
          <a:ahLst/>
          <a:cxnLst/>
          <a:rect l="0" t="0" r="0" b="0"/>
          <a:pathLst>
            <a:path>
              <a:moveTo>
                <a:pt x="0" y="0"/>
              </a:moveTo>
              <a:lnTo>
                <a:pt x="0" y="2358746"/>
              </a:lnTo>
              <a:lnTo>
                <a:pt x="145153" y="2358746"/>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DCE1440-DB0C-4300-B800-A9A0B509B4FC}">
      <dsp:nvSpPr>
        <dsp:cNvPr id="0" name=""/>
        <dsp:cNvSpPr/>
      </dsp:nvSpPr>
      <dsp:spPr>
        <a:xfrm>
          <a:off x="4183436" y="2728818"/>
          <a:ext cx="1161228" cy="725768"/>
        </a:xfrm>
        <a:prstGeom prst="roundRect">
          <a:avLst>
            <a:gd name="adj" fmla="val 10000"/>
          </a:avLst>
        </a:prstGeom>
        <a:gradFill rotWithShape="1">
          <a:gsLst>
            <a:gs pos="0">
              <a:schemeClr val="accent2">
                <a:tint val="50000"/>
                <a:satMod val="300000"/>
              </a:schemeClr>
            </a:gs>
            <a:gs pos="35000">
              <a:schemeClr val="accent2">
                <a:tint val="37000"/>
                <a:satMod val="300000"/>
              </a:schemeClr>
            </a:gs>
            <a:gs pos="100000">
              <a:schemeClr val="accent2">
                <a:tint val="15000"/>
                <a:satMod val="350000"/>
              </a:schemeClr>
            </a:gs>
          </a:gsLst>
          <a:lin ang="16200000" scaled="1"/>
        </a:gradFill>
        <a:ln w="9525" cap="flat" cmpd="sng" algn="ctr">
          <a:solidFill>
            <a:schemeClr val="accent2">
              <a:shade val="95000"/>
              <a:satMod val="105000"/>
            </a:schemeClr>
          </a:solidFill>
          <a:prstDash val="solid"/>
        </a:ln>
        <a:effectLst>
          <a:outerShdw blurRad="40000" dist="20000" dir="5400000" rotWithShape="0">
            <a:srgbClr val="000000">
              <a:alpha val="38000"/>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s-PE" sz="900" kern="1200" dirty="0" smtClean="0"/>
            <a:t>Administrar roles</a:t>
          </a:r>
          <a:endParaRPr lang="es-ES" sz="900" kern="1200" dirty="0"/>
        </a:p>
      </dsp:txBody>
      <dsp:txXfrm>
        <a:off x="4183436" y="2728818"/>
        <a:ext cx="1161228" cy="725768"/>
      </dsp:txXfrm>
    </dsp:sp>
    <dsp:sp modelId="{5E66DC6C-B123-437E-991D-19F1A470562C}">
      <dsp:nvSpPr>
        <dsp:cNvPr id="0" name=""/>
        <dsp:cNvSpPr/>
      </dsp:nvSpPr>
      <dsp:spPr>
        <a:xfrm>
          <a:off x="4038283" y="732956"/>
          <a:ext cx="145153" cy="3265956"/>
        </a:xfrm>
        <a:custGeom>
          <a:avLst/>
          <a:gdLst/>
          <a:ahLst/>
          <a:cxnLst/>
          <a:rect l="0" t="0" r="0" b="0"/>
          <a:pathLst>
            <a:path>
              <a:moveTo>
                <a:pt x="0" y="0"/>
              </a:moveTo>
              <a:lnTo>
                <a:pt x="0" y="3265956"/>
              </a:lnTo>
              <a:lnTo>
                <a:pt x="145153" y="3265956"/>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EEA50FF-7420-49B9-A42E-7867F9B97F24}">
      <dsp:nvSpPr>
        <dsp:cNvPr id="0" name=""/>
        <dsp:cNvSpPr/>
      </dsp:nvSpPr>
      <dsp:spPr>
        <a:xfrm>
          <a:off x="4183436" y="3636028"/>
          <a:ext cx="1161228" cy="725768"/>
        </a:xfrm>
        <a:prstGeom prst="roundRect">
          <a:avLst>
            <a:gd name="adj" fmla="val 10000"/>
          </a:avLst>
        </a:prstGeom>
        <a:gradFill rotWithShape="1">
          <a:gsLst>
            <a:gs pos="0">
              <a:schemeClr val="accent2">
                <a:tint val="50000"/>
                <a:satMod val="300000"/>
              </a:schemeClr>
            </a:gs>
            <a:gs pos="35000">
              <a:schemeClr val="accent2">
                <a:tint val="37000"/>
                <a:satMod val="300000"/>
              </a:schemeClr>
            </a:gs>
            <a:gs pos="100000">
              <a:schemeClr val="accent2">
                <a:tint val="15000"/>
                <a:satMod val="350000"/>
              </a:schemeClr>
            </a:gs>
          </a:gsLst>
          <a:lin ang="16200000" scaled="1"/>
        </a:gradFill>
        <a:ln w="9525" cap="flat" cmpd="sng" algn="ctr">
          <a:solidFill>
            <a:schemeClr val="accent2">
              <a:shade val="95000"/>
              <a:satMod val="105000"/>
            </a:schemeClr>
          </a:solidFill>
          <a:prstDash val="solid"/>
        </a:ln>
        <a:effectLst>
          <a:outerShdw blurRad="40000" dist="20000" dir="5400000" rotWithShape="0">
            <a:srgbClr val="000000">
              <a:alpha val="38000"/>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s-PE" sz="900" kern="1200" dirty="0" smtClean="0"/>
            <a:t>Generar reporte de usuarios</a:t>
          </a:r>
          <a:endParaRPr lang="es-ES" sz="900" kern="1200" dirty="0"/>
        </a:p>
      </dsp:txBody>
      <dsp:txXfrm>
        <a:off x="4183436" y="3636028"/>
        <a:ext cx="1161228" cy="725768"/>
      </dsp:txXfrm>
    </dsp:sp>
    <dsp:sp modelId="{155AAFFA-039F-4176-BBAE-EB1DCC155FF2}">
      <dsp:nvSpPr>
        <dsp:cNvPr id="0" name=""/>
        <dsp:cNvSpPr/>
      </dsp:nvSpPr>
      <dsp:spPr>
        <a:xfrm>
          <a:off x="4038283" y="732956"/>
          <a:ext cx="145153" cy="4173166"/>
        </a:xfrm>
        <a:custGeom>
          <a:avLst/>
          <a:gdLst/>
          <a:ahLst/>
          <a:cxnLst/>
          <a:rect l="0" t="0" r="0" b="0"/>
          <a:pathLst>
            <a:path>
              <a:moveTo>
                <a:pt x="0" y="0"/>
              </a:moveTo>
              <a:lnTo>
                <a:pt x="0" y="4173166"/>
              </a:lnTo>
              <a:lnTo>
                <a:pt x="145153" y="4173166"/>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B708B71-9CB6-406F-9F17-72CAB7F91224}">
      <dsp:nvSpPr>
        <dsp:cNvPr id="0" name=""/>
        <dsp:cNvSpPr/>
      </dsp:nvSpPr>
      <dsp:spPr>
        <a:xfrm>
          <a:off x="4183436" y="4543238"/>
          <a:ext cx="1161228" cy="725768"/>
        </a:xfrm>
        <a:prstGeom prst="roundRect">
          <a:avLst>
            <a:gd name="adj" fmla="val 10000"/>
          </a:avLst>
        </a:prstGeom>
        <a:gradFill rotWithShape="1">
          <a:gsLst>
            <a:gs pos="0">
              <a:schemeClr val="accent2">
                <a:tint val="50000"/>
                <a:satMod val="300000"/>
              </a:schemeClr>
            </a:gs>
            <a:gs pos="35000">
              <a:schemeClr val="accent2">
                <a:tint val="37000"/>
                <a:satMod val="300000"/>
              </a:schemeClr>
            </a:gs>
            <a:gs pos="100000">
              <a:schemeClr val="accent2">
                <a:tint val="15000"/>
                <a:satMod val="350000"/>
              </a:schemeClr>
            </a:gs>
          </a:gsLst>
          <a:lin ang="16200000" scaled="1"/>
        </a:gradFill>
        <a:ln w="9525" cap="flat" cmpd="sng" algn="ctr">
          <a:solidFill>
            <a:schemeClr val="accent2">
              <a:shade val="95000"/>
              <a:satMod val="105000"/>
            </a:schemeClr>
          </a:solidFill>
          <a:prstDash val="solid"/>
        </a:ln>
        <a:effectLst>
          <a:outerShdw blurRad="40000" dist="20000" dir="5400000" rotWithShape="0">
            <a:srgbClr val="000000">
              <a:alpha val="38000"/>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s-PE" sz="900" kern="1200" dirty="0" smtClean="0"/>
            <a:t>Cambiar contraseña</a:t>
          </a:r>
          <a:endParaRPr lang="es-ES" sz="900" kern="1200" dirty="0"/>
        </a:p>
      </dsp:txBody>
      <dsp:txXfrm>
        <a:off x="4183436" y="4543238"/>
        <a:ext cx="1161228" cy="725768"/>
      </dsp:txXfrm>
    </dsp:sp>
    <dsp:sp modelId="{D83FE3F8-F890-4525-9E37-881C943C402B}">
      <dsp:nvSpPr>
        <dsp:cNvPr id="0" name=""/>
        <dsp:cNvSpPr/>
      </dsp:nvSpPr>
      <dsp:spPr>
        <a:xfrm>
          <a:off x="4038283" y="732956"/>
          <a:ext cx="145153" cy="5080376"/>
        </a:xfrm>
        <a:custGeom>
          <a:avLst/>
          <a:gdLst/>
          <a:ahLst/>
          <a:cxnLst/>
          <a:rect l="0" t="0" r="0" b="0"/>
          <a:pathLst>
            <a:path>
              <a:moveTo>
                <a:pt x="0" y="0"/>
              </a:moveTo>
              <a:lnTo>
                <a:pt x="0" y="5080376"/>
              </a:lnTo>
              <a:lnTo>
                <a:pt x="145153" y="5080376"/>
              </a:lnTo>
            </a:path>
          </a:pathLst>
        </a:custGeom>
        <a:noFill/>
        <a:ln w="9525" cap="flat" cmpd="sng" algn="ctr">
          <a:solidFill>
            <a:schemeClr val="accent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A41AC7A-8DAC-4078-A022-6DF1523C421C}">
      <dsp:nvSpPr>
        <dsp:cNvPr id="0" name=""/>
        <dsp:cNvSpPr/>
      </dsp:nvSpPr>
      <dsp:spPr>
        <a:xfrm>
          <a:off x="4183436" y="5450448"/>
          <a:ext cx="1161228" cy="725768"/>
        </a:xfrm>
        <a:prstGeom prst="roundRect">
          <a:avLst>
            <a:gd name="adj" fmla="val 10000"/>
          </a:avLst>
        </a:prstGeom>
        <a:gradFill rotWithShape="1">
          <a:gsLst>
            <a:gs pos="0">
              <a:schemeClr val="accent2">
                <a:tint val="50000"/>
                <a:satMod val="300000"/>
              </a:schemeClr>
            </a:gs>
            <a:gs pos="35000">
              <a:schemeClr val="accent2">
                <a:tint val="37000"/>
                <a:satMod val="300000"/>
              </a:schemeClr>
            </a:gs>
            <a:gs pos="100000">
              <a:schemeClr val="accent2">
                <a:tint val="15000"/>
                <a:satMod val="350000"/>
              </a:schemeClr>
            </a:gs>
          </a:gsLst>
          <a:lin ang="16200000" scaled="1"/>
        </a:gradFill>
        <a:ln w="9525" cap="flat" cmpd="sng" algn="ctr">
          <a:solidFill>
            <a:schemeClr val="accent2">
              <a:shade val="95000"/>
              <a:satMod val="105000"/>
            </a:schemeClr>
          </a:solidFill>
          <a:prstDash val="solid"/>
        </a:ln>
        <a:effectLst>
          <a:outerShdw blurRad="40000" dist="20000" dir="5400000" rotWithShape="0">
            <a:srgbClr val="000000">
              <a:alpha val="38000"/>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es-PE" sz="900" kern="1200" dirty="0" smtClean="0"/>
            <a:t>Buscar usuario</a:t>
          </a:r>
          <a:endParaRPr lang="es-ES" sz="900" kern="1200" dirty="0"/>
        </a:p>
      </dsp:txBody>
      <dsp:txXfrm>
        <a:off x="4183436" y="5450448"/>
        <a:ext cx="1161228" cy="72576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Memoria del Proyecto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FB91D4-CF80-4D88-8949-9522D2AB2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295</Pages>
  <Words>73803</Words>
  <Characters>413303</Characters>
  <Application>Microsoft Office Word</Application>
  <DocSecurity>0</DocSecurity>
  <Lines>16532</Lines>
  <Paragraphs>8256</Paragraphs>
  <ScaleCrop>false</ScaleCrop>
  <HeadingPairs>
    <vt:vector size="2" baseType="variant">
      <vt:variant>
        <vt:lpstr>Title</vt:lpstr>
      </vt:variant>
      <vt:variant>
        <vt:i4>1</vt:i4>
      </vt:variant>
    </vt:vector>
  </HeadingPairs>
  <TitlesOfParts>
    <vt:vector size="1" baseType="lpstr">
      <vt:lpstr>Modelo de Negocios Empresarial de la Oficina Central Fe y Alegría</vt:lpstr>
    </vt:vector>
  </TitlesOfParts>
  <Company/>
  <LinksUpToDate>false</LinksUpToDate>
  <CharactersWithSpaces>478850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de Negocios Empresarial de la Oficina Central Fe y Alegría</dc:title>
  <dc:creator>Nelly</dc:creator>
  <cp:lastModifiedBy>Nelly</cp:lastModifiedBy>
  <cp:revision>6</cp:revision>
  <cp:lastPrinted>2010-07-04T23:53:00Z</cp:lastPrinted>
  <dcterms:created xsi:type="dcterms:W3CDTF">2010-07-04T23:14:00Z</dcterms:created>
  <dcterms:modified xsi:type="dcterms:W3CDTF">2010-07-05T00:02:00Z</dcterms:modified>
</cp:coreProperties>
</file>